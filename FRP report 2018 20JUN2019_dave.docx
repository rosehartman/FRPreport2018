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FA3BEB" w14:textId="77777777" w:rsidR="00A27634" w:rsidRPr="00BE2116" w:rsidRDefault="00A27634">
      <w:pPr>
        <w:pStyle w:val="Body"/>
        <w:jc w:val="center"/>
        <w:rPr>
          <w:rFonts w:ascii="Times New Roman" w:eastAsia="Trebuchet MS Bold" w:hAnsi="Times New Roman" w:cs="Times New Roman"/>
          <w:sz w:val="24"/>
          <w:szCs w:val="24"/>
        </w:rPr>
      </w:pPr>
    </w:p>
    <w:p w14:paraId="4FD97B44" w14:textId="77777777" w:rsidR="00A27634" w:rsidRPr="00BE2116" w:rsidRDefault="00A27634">
      <w:pPr>
        <w:pStyle w:val="Body"/>
        <w:jc w:val="center"/>
        <w:rPr>
          <w:rFonts w:ascii="Times New Roman" w:eastAsia="Trebuchet MS Bold" w:hAnsi="Times New Roman" w:cs="Times New Roman"/>
          <w:sz w:val="24"/>
          <w:szCs w:val="24"/>
        </w:rPr>
      </w:pPr>
    </w:p>
    <w:p w14:paraId="655AB1D3" w14:textId="77777777" w:rsidR="00A27634" w:rsidRPr="00BE2116" w:rsidRDefault="00A27634">
      <w:pPr>
        <w:pStyle w:val="Body"/>
        <w:jc w:val="center"/>
        <w:rPr>
          <w:rFonts w:ascii="Times New Roman" w:eastAsia="Trebuchet MS Bold" w:hAnsi="Times New Roman" w:cs="Times New Roman"/>
          <w:sz w:val="24"/>
          <w:szCs w:val="24"/>
        </w:rPr>
      </w:pPr>
    </w:p>
    <w:p w14:paraId="6364C87D" w14:textId="03D37CA0" w:rsidR="00A27634" w:rsidRPr="00BE2116" w:rsidRDefault="00A27634" w:rsidP="00F14903">
      <w:pPr>
        <w:pStyle w:val="Title"/>
        <w:jc w:val="center"/>
      </w:pPr>
      <w:r w:rsidRPr="00BE2116">
        <w:t>SAMPLING FISH AND MACROINVERTEBRATE</w:t>
      </w:r>
    </w:p>
    <w:p w14:paraId="2C6C3F46" w14:textId="6360C271" w:rsidR="00A27634" w:rsidRPr="00BE2116" w:rsidRDefault="00A27634" w:rsidP="00F14903">
      <w:pPr>
        <w:pStyle w:val="Title"/>
        <w:jc w:val="center"/>
        <w:rPr>
          <w:rFonts w:eastAsia="Trebuchet MS Bold"/>
        </w:rPr>
      </w:pPr>
      <w:r w:rsidRPr="00BE2116">
        <w:t>RESOURCES IN TIDAL WETLANDS</w:t>
      </w:r>
    </w:p>
    <w:p w14:paraId="4FC42E6E" w14:textId="77777777" w:rsidR="00A27634" w:rsidRDefault="00A27634" w:rsidP="00F14903">
      <w:pPr>
        <w:pStyle w:val="Title"/>
        <w:jc w:val="center"/>
      </w:pPr>
      <w:r w:rsidRPr="00BE2116">
        <w:t>SACRAMENTO-SAN JOAQUIN DELTA</w:t>
      </w:r>
    </w:p>
    <w:p w14:paraId="34360F2C" w14:textId="02DF59A7" w:rsidR="00B23F34" w:rsidRDefault="003C49C9" w:rsidP="00F14903">
      <w:pPr>
        <w:pStyle w:val="Subtitle"/>
        <w:jc w:val="center"/>
      </w:pPr>
      <w:r>
        <w:t>Report on</w:t>
      </w:r>
    </w:p>
    <w:p w14:paraId="18F0E354" w14:textId="77777777" w:rsidR="00C830BF" w:rsidRDefault="00C830BF" w:rsidP="00F14903">
      <w:pPr>
        <w:pStyle w:val="Subtitle"/>
        <w:jc w:val="center"/>
      </w:pPr>
      <w:r>
        <w:t>PHASE I</w:t>
      </w:r>
      <w:r w:rsidR="00815963">
        <w:t>V</w:t>
      </w:r>
      <w:r>
        <w:t xml:space="preserve"> PILOT MONITORING</w:t>
      </w:r>
      <w:r w:rsidR="00DE5C1D">
        <w:t xml:space="preserve"> </w:t>
      </w:r>
      <w:r w:rsidR="00B23F34">
        <w:t xml:space="preserve">IN </w:t>
      </w:r>
      <w:r>
        <w:t>201</w:t>
      </w:r>
      <w:r w:rsidR="00815963">
        <w:t>8</w:t>
      </w:r>
    </w:p>
    <w:p w14:paraId="6C4DC6E9" w14:textId="0EE68D19" w:rsidR="00A27634" w:rsidRPr="00BE2116" w:rsidRDefault="00A27634" w:rsidP="00F14903">
      <w:pPr>
        <w:pStyle w:val="Body"/>
        <w:jc w:val="center"/>
        <w:rPr>
          <w:rFonts w:ascii="Times New Roman" w:eastAsia="Trebuchet MS Bold" w:hAnsi="Times New Roman" w:cs="Times New Roman"/>
          <w:sz w:val="24"/>
          <w:szCs w:val="24"/>
        </w:rPr>
      </w:pPr>
      <w:r w:rsidRPr="00BE2116">
        <w:rPr>
          <w:rFonts w:ascii="Times New Roman" w:hAnsi="Times New Roman" w:cs="Times New Roman"/>
        </w:rPr>
        <w:t>Dave Contreras,</w:t>
      </w:r>
      <w:r w:rsidR="003C49C9">
        <w:rPr>
          <w:rFonts w:ascii="Times New Roman" w:hAnsi="Times New Roman" w:cs="Times New Roman"/>
        </w:rPr>
        <w:t xml:space="preserve"> Daniel Ellis</w:t>
      </w:r>
      <w:r w:rsidR="00026900">
        <w:rPr>
          <w:rFonts w:ascii="Times New Roman" w:hAnsi="Times New Roman" w:cs="Times New Roman"/>
        </w:rPr>
        <w:t>,</w:t>
      </w:r>
      <w:r w:rsidRPr="00BE2116">
        <w:rPr>
          <w:rFonts w:ascii="Times New Roman" w:hAnsi="Times New Roman" w:cs="Times New Roman"/>
        </w:rPr>
        <w:t xml:space="preserve"> Rosemary Hartman, </w:t>
      </w:r>
      <w:r w:rsidR="00815963">
        <w:rPr>
          <w:rFonts w:ascii="Times New Roman" w:hAnsi="Times New Roman" w:cs="Times New Roman"/>
        </w:rPr>
        <w:t xml:space="preserve">and </w:t>
      </w:r>
      <w:r w:rsidRPr="00BE2116">
        <w:rPr>
          <w:rFonts w:ascii="Times New Roman" w:hAnsi="Times New Roman" w:cs="Times New Roman"/>
        </w:rPr>
        <w:t>Stacy Sherman</w:t>
      </w:r>
    </w:p>
    <w:p w14:paraId="7ED4B7BA" w14:textId="77777777" w:rsidR="00A27634" w:rsidRDefault="00A27634" w:rsidP="00F14903">
      <w:pPr>
        <w:pStyle w:val="Body"/>
        <w:jc w:val="center"/>
        <w:rPr>
          <w:rFonts w:ascii="Times New Roman" w:eastAsia="Trebuchet MS Bold" w:hAnsi="Times New Roman" w:cs="Times New Roman"/>
          <w:sz w:val="24"/>
          <w:szCs w:val="24"/>
        </w:rPr>
      </w:pPr>
    </w:p>
    <w:p w14:paraId="419947BE" w14:textId="77777777" w:rsidR="009278C2" w:rsidRDefault="009278C2" w:rsidP="00F14903">
      <w:pPr>
        <w:pStyle w:val="Body"/>
        <w:jc w:val="center"/>
        <w:rPr>
          <w:rFonts w:ascii="Times New Roman" w:eastAsia="Trebuchet MS Bold" w:hAnsi="Times New Roman" w:cs="Times New Roman"/>
          <w:sz w:val="24"/>
          <w:szCs w:val="24"/>
        </w:rPr>
      </w:pPr>
    </w:p>
    <w:p w14:paraId="30621087" w14:textId="12104B5C" w:rsidR="00A27634" w:rsidRPr="00BE2116" w:rsidRDefault="00A27634" w:rsidP="00F14903">
      <w:pPr>
        <w:pStyle w:val="Body"/>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Fish Restoration Program Monitoring Team</w:t>
      </w:r>
    </w:p>
    <w:p w14:paraId="3D20CFFA" w14:textId="77777777" w:rsidR="00A27634" w:rsidRPr="00BE2116" w:rsidRDefault="00A27634" w:rsidP="00F14903">
      <w:pPr>
        <w:pStyle w:val="Body"/>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California Department of Fish and Wildlife</w:t>
      </w:r>
    </w:p>
    <w:p w14:paraId="2ED787DB" w14:textId="77777777" w:rsidR="00A27634" w:rsidRPr="00BE2116" w:rsidRDefault="00A27634" w:rsidP="00F14903">
      <w:pPr>
        <w:pStyle w:val="Body"/>
        <w:jc w:val="center"/>
        <w:rPr>
          <w:rFonts w:ascii="Times New Roman" w:hAnsi="Times New Roman" w:cs="Times New Roman"/>
          <w:sz w:val="24"/>
          <w:szCs w:val="24"/>
          <w:lang w:val="sv-SE"/>
        </w:rPr>
      </w:pPr>
      <w:r w:rsidRPr="00BE2116">
        <w:rPr>
          <w:rFonts w:ascii="Times New Roman" w:hAnsi="Times New Roman" w:cs="Times New Roman"/>
          <w:sz w:val="24"/>
          <w:szCs w:val="24"/>
          <w:lang w:val="sv-SE"/>
        </w:rPr>
        <w:t>Stockton, California</w:t>
      </w:r>
    </w:p>
    <w:p w14:paraId="1D83B4D4" w14:textId="77777777" w:rsidR="00A27634" w:rsidRPr="00BE2116" w:rsidRDefault="00A27634" w:rsidP="00F14903">
      <w:pPr>
        <w:pStyle w:val="Body"/>
        <w:jc w:val="center"/>
        <w:rPr>
          <w:rFonts w:ascii="Times New Roman" w:hAnsi="Times New Roman" w:cs="Times New Roman"/>
          <w:sz w:val="24"/>
          <w:szCs w:val="24"/>
          <w:lang w:val="sv-SE"/>
        </w:rPr>
      </w:pPr>
    </w:p>
    <w:p w14:paraId="60BCDB71" w14:textId="3A8B5208" w:rsidR="00A27634" w:rsidRPr="00BE2116" w:rsidRDefault="00A27634">
      <w:pPr>
        <w:pStyle w:val="Body"/>
        <w:jc w:val="center"/>
        <w:rPr>
          <w:rFonts w:ascii="Times New Roman" w:hAnsi="Times New Roman" w:cs="Times New Roman"/>
          <w:sz w:val="24"/>
          <w:szCs w:val="24"/>
          <w:lang w:val="sv-SE"/>
        </w:rPr>
      </w:pPr>
    </w:p>
    <w:p w14:paraId="483B6141" w14:textId="77777777" w:rsidR="00A27634" w:rsidRPr="00BE2116" w:rsidRDefault="00A27634">
      <w:pPr>
        <w:pStyle w:val="Body"/>
        <w:jc w:val="center"/>
        <w:rPr>
          <w:rFonts w:ascii="Times New Roman" w:eastAsia="Trebuchet MS Bold" w:hAnsi="Times New Roman" w:cs="Times New Roman"/>
          <w:sz w:val="24"/>
          <w:szCs w:val="24"/>
        </w:rPr>
      </w:pPr>
    </w:p>
    <w:p w14:paraId="290EE756" w14:textId="77777777" w:rsidR="00A27634" w:rsidRPr="00BE2116" w:rsidRDefault="00A27634">
      <w:pPr>
        <w:pStyle w:val="Body"/>
        <w:jc w:val="center"/>
        <w:rPr>
          <w:rFonts w:ascii="Times New Roman" w:eastAsia="Trebuchet MS Bold" w:hAnsi="Times New Roman" w:cs="Times New Roman"/>
          <w:sz w:val="24"/>
          <w:szCs w:val="24"/>
        </w:rPr>
      </w:pPr>
    </w:p>
    <w:p w14:paraId="3BCD9739" w14:textId="77777777" w:rsidR="00A27634" w:rsidRPr="00BE2116" w:rsidRDefault="00A27634">
      <w:pPr>
        <w:pStyle w:val="Body"/>
        <w:jc w:val="center"/>
        <w:rPr>
          <w:rFonts w:ascii="Times New Roman" w:eastAsia="Trebuchet MS Bold" w:hAnsi="Times New Roman" w:cs="Times New Roman"/>
          <w:sz w:val="24"/>
          <w:szCs w:val="24"/>
        </w:rPr>
      </w:pPr>
    </w:p>
    <w:p w14:paraId="592F3C66" w14:textId="77777777" w:rsidR="00A27634" w:rsidRPr="00BE2116" w:rsidRDefault="00A27634">
      <w:pPr>
        <w:pStyle w:val="Body"/>
        <w:jc w:val="center"/>
        <w:rPr>
          <w:rFonts w:ascii="Times New Roman" w:eastAsia="Trebuchet MS Bold" w:hAnsi="Times New Roman" w:cs="Times New Roman"/>
          <w:sz w:val="24"/>
          <w:szCs w:val="24"/>
        </w:rPr>
      </w:pPr>
    </w:p>
    <w:p w14:paraId="042CF4F8" w14:textId="77777777" w:rsidR="00A27634" w:rsidRPr="00BE2116" w:rsidRDefault="00A27634">
      <w:pPr>
        <w:pStyle w:val="Body"/>
        <w:jc w:val="center"/>
        <w:rPr>
          <w:rFonts w:ascii="Times New Roman" w:eastAsia="Trebuchet MS Bold" w:hAnsi="Times New Roman" w:cs="Times New Roman"/>
          <w:sz w:val="24"/>
          <w:szCs w:val="24"/>
        </w:rPr>
      </w:pPr>
    </w:p>
    <w:p w14:paraId="4BBE6E63" w14:textId="77777777" w:rsidR="00A27634" w:rsidRPr="00BE2116" w:rsidRDefault="00A27634">
      <w:pPr>
        <w:pStyle w:val="Body"/>
        <w:jc w:val="center"/>
        <w:rPr>
          <w:rFonts w:ascii="Times New Roman" w:eastAsia="Trebuchet MS Bold" w:hAnsi="Times New Roman" w:cs="Times New Roman"/>
          <w:sz w:val="24"/>
          <w:szCs w:val="24"/>
        </w:rPr>
      </w:pPr>
    </w:p>
    <w:p w14:paraId="639DB0D1" w14:textId="77777777" w:rsidR="00A27634" w:rsidRPr="00BE2116" w:rsidRDefault="00A27634" w:rsidP="001A4BBD">
      <w:pPr>
        <w:jc w:val="center"/>
        <w:rPr>
          <w:rFonts w:ascii="Times New Roman" w:eastAsia="Trebuchet MS Bold" w:hAnsi="Times New Roman" w:cs="Times New Roman"/>
        </w:rPr>
      </w:pPr>
    </w:p>
    <w:p w14:paraId="33952E7F" w14:textId="5920A00F" w:rsidR="00A036B3" w:rsidRDefault="003C49C9" w:rsidP="001E35E5">
      <w:pPr>
        <w:jc w:val="center"/>
        <w:rPr>
          <w:rFonts w:ascii="Times New Roman" w:hAnsi="Times New Roman" w:cs="Times New Roman"/>
        </w:rPr>
        <w:sectPr w:rsidR="00A036B3" w:rsidSect="001A4BBD">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docGrid w:linePitch="360"/>
        </w:sectPr>
      </w:pPr>
      <w:bookmarkStart w:id="0" w:name="_Toc433352573"/>
      <w:r>
        <w:rPr>
          <w:rFonts w:ascii="Times New Roman" w:eastAsia="Trebuchet MS Bold" w:hAnsi="Times New Roman" w:cs="Times New Roman"/>
        </w:rPr>
        <w:t xml:space="preserve">Draft </w:t>
      </w:r>
      <w:r w:rsidR="00A27634" w:rsidRPr="00BE2116">
        <w:rPr>
          <w:rFonts w:ascii="Times New Roman" w:hAnsi="Times New Roman" w:cs="Times New Roman"/>
        </w:rPr>
        <w:br w:type="page"/>
      </w:r>
    </w:p>
    <w:bookmarkStart w:id="1" w:name="_Hlk536506315" w:displacedByCustomXml="next"/>
    <w:bookmarkStart w:id="2" w:name="_Hlk536509307" w:displacedByCustomXml="next"/>
    <w:sdt>
      <w:sdtPr>
        <w:rPr>
          <w:rFonts w:asciiTheme="minorHAnsi" w:eastAsiaTheme="minorEastAsia" w:hAnsiTheme="minorHAnsi" w:cstheme="minorBidi"/>
          <w:b/>
          <w:bCs/>
          <w:color w:val="auto"/>
          <w:sz w:val="22"/>
          <w:szCs w:val="22"/>
        </w:rPr>
        <w:id w:val="-670723812"/>
        <w:docPartObj>
          <w:docPartGallery w:val="Table of Contents"/>
          <w:docPartUnique/>
        </w:docPartObj>
      </w:sdtPr>
      <w:sdtEndPr>
        <w:rPr>
          <w:b w:val="0"/>
          <w:bCs w:val="0"/>
          <w:noProof/>
        </w:rPr>
      </w:sdtEndPr>
      <w:sdtContent>
        <w:p w14:paraId="32AF8680" w14:textId="77777777" w:rsidR="00A27634" w:rsidRDefault="00A27634">
          <w:pPr>
            <w:pStyle w:val="TOCHeading"/>
          </w:pPr>
          <w:r>
            <w:t>Contents</w:t>
          </w:r>
        </w:p>
        <w:p w14:paraId="2A3DBCF2" w14:textId="3DEC21AE" w:rsidR="00401277" w:rsidRDefault="00A27634">
          <w:pPr>
            <w:pStyle w:val="TOC1"/>
            <w:tabs>
              <w:tab w:val="right" w:leader="dot" w:pos="9350"/>
            </w:tabs>
            <w:rPr>
              <w:ins w:id="3" w:author="Hartman, Rosemary@DWR" w:date="2019-07-25T20:15:00Z"/>
              <w:b w:val="0"/>
              <w:bCs w:val="0"/>
              <w:caps w:val="0"/>
              <w:noProof/>
              <w:sz w:val="22"/>
              <w:szCs w:val="22"/>
            </w:rPr>
          </w:pPr>
          <w:r>
            <w:fldChar w:fldCharType="begin"/>
          </w:r>
          <w:r>
            <w:instrText xml:space="preserve"> TOC \o "1-3" \h \z \u </w:instrText>
          </w:r>
          <w:r>
            <w:fldChar w:fldCharType="separate"/>
          </w:r>
          <w:ins w:id="4" w:author="Hartman, Rosemary@DWR" w:date="2019-07-25T20:15:00Z">
            <w:r w:rsidR="00401277" w:rsidRPr="0091024E">
              <w:rPr>
                <w:rStyle w:val="Hyperlink"/>
                <w:noProof/>
              </w:rPr>
              <w:fldChar w:fldCharType="begin"/>
            </w:r>
            <w:r w:rsidR="00401277" w:rsidRPr="0091024E">
              <w:rPr>
                <w:rStyle w:val="Hyperlink"/>
                <w:noProof/>
              </w:rPr>
              <w:instrText xml:space="preserve"> </w:instrText>
            </w:r>
            <w:r w:rsidR="00401277">
              <w:rPr>
                <w:noProof/>
              </w:rPr>
              <w:instrText>HYPERLINK \l "_Toc14978173"</w:instrText>
            </w:r>
            <w:r w:rsidR="00401277" w:rsidRPr="0091024E">
              <w:rPr>
                <w:rStyle w:val="Hyperlink"/>
                <w:noProof/>
              </w:rPr>
              <w:instrText xml:space="preserve"> </w:instrText>
            </w:r>
            <w:r w:rsidR="00401277" w:rsidRPr="0091024E">
              <w:rPr>
                <w:rStyle w:val="Hyperlink"/>
                <w:noProof/>
              </w:rPr>
            </w:r>
            <w:r w:rsidR="00401277" w:rsidRPr="0091024E">
              <w:rPr>
                <w:rStyle w:val="Hyperlink"/>
                <w:noProof/>
              </w:rPr>
              <w:fldChar w:fldCharType="separate"/>
            </w:r>
            <w:r w:rsidR="00401277" w:rsidRPr="0091024E">
              <w:rPr>
                <w:rStyle w:val="Hyperlink"/>
                <w:noProof/>
              </w:rPr>
              <w:t>Preface</w:t>
            </w:r>
            <w:r w:rsidR="00401277">
              <w:rPr>
                <w:noProof/>
                <w:webHidden/>
              </w:rPr>
              <w:tab/>
            </w:r>
            <w:r w:rsidR="00401277">
              <w:rPr>
                <w:noProof/>
                <w:webHidden/>
              </w:rPr>
              <w:fldChar w:fldCharType="begin"/>
            </w:r>
            <w:r w:rsidR="00401277">
              <w:rPr>
                <w:noProof/>
                <w:webHidden/>
              </w:rPr>
              <w:instrText xml:space="preserve"> PAGEREF _Toc14978173 \h </w:instrText>
            </w:r>
            <w:r w:rsidR="00401277">
              <w:rPr>
                <w:noProof/>
                <w:webHidden/>
              </w:rPr>
            </w:r>
          </w:ins>
          <w:r w:rsidR="00401277">
            <w:rPr>
              <w:noProof/>
              <w:webHidden/>
            </w:rPr>
            <w:fldChar w:fldCharType="separate"/>
          </w:r>
          <w:ins w:id="5" w:author="Hartman, Rosemary@DWR" w:date="2019-07-25T20:15:00Z">
            <w:r w:rsidR="00401277">
              <w:rPr>
                <w:noProof/>
                <w:webHidden/>
              </w:rPr>
              <w:t>3</w:t>
            </w:r>
            <w:r w:rsidR="00401277">
              <w:rPr>
                <w:noProof/>
                <w:webHidden/>
              </w:rPr>
              <w:fldChar w:fldCharType="end"/>
            </w:r>
            <w:r w:rsidR="00401277" w:rsidRPr="0091024E">
              <w:rPr>
                <w:rStyle w:val="Hyperlink"/>
                <w:noProof/>
              </w:rPr>
              <w:fldChar w:fldCharType="end"/>
            </w:r>
          </w:ins>
        </w:p>
        <w:p w14:paraId="1D86547A" w14:textId="33C62FA5" w:rsidR="00401277" w:rsidRDefault="00401277">
          <w:pPr>
            <w:pStyle w:val="TOC2"/>
            <w:tabs>
              <w:tab w:val="right" w:leader="dot" w:pos="9350"/>
            </w:tabs>
            <w:rPr>
              <w:ins w:id="6" w:author="Hartman, Rosemary@DWR" w:date="2019-07-25T20:15:00Z"/>
              <w:smallCaps w:val="0"/>
              <w:noProof/>
              <w:sz w:val="22"/>
              <w:szCs w:val="22"/>
            </w:rPr>
          </w:pPr>
          <w:ins w:id="7"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"_Toc14978174"</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Pilot Monitoring Phases</w:t>
            </w:r>
            <w:r>
              <w:rPr>
                <w:noProof/>
                <w:webHidden/>
              </w:rPr>
              <w:tab/>
            </w:r>
            <w:r>
              <w:rPr>
                <w:noProof/>
                <w:webHidden/>
              </w:rPr>
              <w:fldChar w:fldCharType="begin"/>
            </w:r>
            <w:r>
              <w:rPr>
                <w:noProof/>
                <w:webHidden/>
              </w:rPr>
              <w:instrText xml:space="preserve"> PAGEREF _Toc14978174 \h </w:instrText>
            </w:r>
            <w:r>
              <w:rPr>
                <w:noProof/>
                <w:webHidden/>
              </w:rPr>
            </w:r>
          </w:ins>
          <w:r>
            <w:rPr>
              <w:noProof/>
              <w:webHidden/>
            </w:rPr>
            <w:fldChar w:fldCharType="separate"/>
          </w:r>
          <w:ins w:id="8" w:author="Hartman, Rosemary@DWR" w:date="2019-07-25T20:15:00Z">
            <w:r>
              <w:rPr>
                <w:noProof/>
                <w:webHidden/>
              </w:rPr>
              <w:t>4</w:t>
            </w:r>
            <w:r>
              <w:rPr>
                <w:noProof/>
                <w:webHidden/>
              </w:rPr>
              <w:fldChar w:fldCharType="end"/>
            </w:r>
            <w:r w:rsidRPr="0091024E">
              <w:rPr>
                <w:rStyle w:val="Hyperlink"/>
                <w:noProof/>
              </w:rPr>
              <w:fldChar w:fldCharType="end"/>
            </w:r>
          </w:ins>
        </w:p>
        <w:p w14:paraId="45638783" w14:textId="02B83D81" w:rsidR="00401277" w:rsidRDefault="00401277">
          <w:pPr>
            <w:pStyle w:val="TOC2"/>
            <w:tabs>
              <w:tab w:val="right" w:leader="dot" w:pos="9350"/>
            </w:tabs>
            <w:rPr>
              <w:ins w:id="9" w:author="Hartman, Rosemary@DWR" w:date="2019-07-25T20:15:00Z"/>
              <w:smallCaps w:val="0"/>
              <w:noProof/>
              <w:sz w:val="22"/>
              <w:szCs w:val="22"/>
            </w:rPr>
          </w:pPr>
          <w:ins w:id="10"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"_Toc14978175"</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Project Objectives</w:t>
            </w:r>
            <w:r>
              <w:rPr>
                <w:noProof/>
                <w:webHidden/>
              </w:rPr>
              <w:tab/>
            </w:r>
            <w:r>
              <w:rPr>
                <w:noProof/>
                <w:webHidden/>
              </w:rPr>
              <w:fldChar w:fldCharType="begin"/>
            </w:r>
            <w:r>
              <w:rPr>
                <w:noProof/>
                <w:webHidden/>
              </w:rPr>
              <w:instrText xml:space="preserve"> PAGEREF _Toc14978175 \h </w:instrText>
            </w:r>
            <w:r>
              <w:rPr>
                <w:noProof/>
                <w:webHidden/>
              </w:rPr>
            </w:r>
          </w:ins>
          <w:r>
            <w:rPr>
              <w:noProof/>
              <w:webHidden/>
            </w:rPr>
            <w:fldChar w:fldCharType="separate"/>
          </w:r>
          <w:ins w:id="11" w:author="Hartman, Rosemary@DWR" w:date="2019-07-25T20:15:00Z">
            <w:r>
              <w:rPr>
                <w:noProof/>
                <w:webHidden/>
              </w:rPr>
              <w:t>4</w:t>
            </w:r>
            <w:r>
              <w:rPr>
                <w:noProof/>
                <w:webHidden/>
              </w:rPr>
              <w:fldChar w:fldCharType="end"/>
            </w:r>
            <w:r w:rsidRPr="0091024E">
              <w:rPr>
                <w:rStyle w:val="Hyperlink"/>
                <w:noProof/>
              </w:rPr>
              <w:fldChar w:fldCharType="end"/>
            </w:r>
          </w:ins>
        </w:p>
        <w:p w14:paraId="16529977" w14:textId="2CD566CD" w:rsidR="00401277" w:rsidRDefault="00401277">
          <w:pPr>
            <w:pStyle w:val="TOC1"/>
            <w:tabs>
              <w:tab w:val="right" w:leader="dot" w:pos="9350"/>
            </w:tabs>
            <w:rPr>
              <w:ins w:id="12" w:author="Hartman, Rosemary@DWR" w:date="2019-07-25T20:15:00Z"/>
              <w:b w:val="0"/>
              <w:bCs w:val="0"/>
              <w:caps w:val="0"/>
              <w:noProof/>
              <w:sz w:val="22"/>
              <w:szCs w:val="22"/>
            </w:rPr>
          </w:pPr>
          <w:ins w:id="13"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"_Toc14978176"</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Part 1: Phytoplankton and Invertebrate spatial and temporal variability</w:t>
            </w:r>
            <w:r>
              <w:rPr>
                <w:noProof/>
                <w:webHidden/>
              </w:rPr>
              <w:tab/>
            </w:r>
            <w:r>
              <w:rPr>
                <w:noProof/>
                <w:webHidden/>
              </w:rPr>
              <w:fldChar w:fldCharType="begin"/>
            </w:r>
            <w:r>
              <w:rPr>
                <w:noProof/>
                <w:webHidden/>
              </w:rPr>
              <w:instrText xml:space="preserve"> PAGEREF _Toc14978176 \h </w:instrText>
            </w:r>
            <w:r>
              <w:rPr>
                <w:noProof/>
                <w:webHidden/>
              </w:rPr>
            </w:r>
          </w:ins>
          <w:r>
            <w:rPr>
              <w:noProof/>
              <w:webHidden/>
            </w:rPr>
            <w:fldChar w:fldCharType="separate"/>
          </w:r>
          <w:ins w:id="14" w:author="Hartman, Rosemary@DWR" w:date="2019-07-25T20:15:00Z">
            <w:r>
              <w:rPr>
                <w:noProof/>
                <w:webHidden/>
              </w:rPr>
              <w:t>4</w:t>
            </w:r>
            <w:r>
              <w:rPr>
                <w:noProof/>
                <w:webHidden/>
              </w:rPr>
              <w:fldChar w:fldCharType="end"/>
            </w:r>
            <w:r w:rsidRPr="0091024E">
              <w:rPr>
                <w:rStyle w:val="Hyperlink"/>
                <w:noProof/>
              </w:rPr>
              <w:fldChar w:fldCharType="end"/>
            </w:r>
          </w:ins>
        </w:p>
        <w:p w14:paraId="79D61AC8" w14:textId="7CDD7734" w:rsidR="00401277" w:rsidRDefault="00401277">
          <w:pPr>
            <w:pStyle w:val="TOC2"/>
            <w:tabs>
              <w:tab w:val="right" w:leader="dot" w:pos="9350"/>
            </w:tabs>
            <w:rPr>
              <w:ins w:id="15" w:author="Hartman, Rosemary@DWR" w:date="2019-07-25T20:15:00Z"/>
              <w:smallCaps w:val="0"/>
              <w:noProof/>
              <w:sz w:val="22"/>
              <w:szCs w:val="22"/>
            </w:rPr>
          </w:pPr>
          <w:ins w:id="16"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"_Toc14978177"</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Introduction</w:t>
            </w:r>
            <w:r>
              <w:rPr>
                <w:noProof/>
                <w:webHidden/>
              </w:rPr>
              <w:tab/>
            </w:r>
            <w:r>
              <w:rPr>
                <w:noProof/>
                <w:webHidden/>
              </w:rPr>
              <w:fldChar w:fldCharType="begin"/>
            </w:r>
            <w:r>
              <w:rPr>
                <w:noProof/>
                <w:webHidden/>
              </w:rPr>
              <w:instrText xml:space="preserve"> PAGEREF _Toc14978177 \h </w:instrText>
            </w:r>
            <w:r>
              <w:rPr>
                <w:noProof/>
                <w:webHidden/>
              </w:rPr>
            </w:r>
          </w:ins>
          <w:r>
            <w:rPr>
              <w:noProof/>
              <w:webHidden/>
            </w:rPr>
            <w:fldChar w:fldCharType="separate"/>
          </w:r>
          <w:ins w:id="17" w:author="Hartman, Rosemary@DWR" w:date="2019-07-25T20:15:00Z">
            <w:r>
              <w:rPr>
                <w:noProof/>
                <w:webHidden/>
              </w:rPr>
              <w:t>5</w:t>
            </w:r>
            <w:r>
              <w:rPr>
                <w:noProof/>
                <w:webHidden/>
              </w:rPr>
              <w:fldChar w:fldCharType="end"/>
            </w:r>
            <w:r w:rsidRPr="0091024E">
              <w:rPr>
                <w:rStyle w:val="Hyperlink"/>
                <w:noProof/>
              </w:rPr>
              <w:fldChar w:fldCharType="end"/>
            </w:r>
          </w:ins>
        </w:p>
        <w:p w14:paraId="25CE5F79" w14:textId="3C3267E4" w:rsidR="00401277" w:rsidRDefault="00401277">
          <w:pPr>
            <w:pStyle w:val="TOC3"/>
            <w:tabs>
              <w:tab w:val="right" w:leader="dot" w:pos="9350"/>
            </w:tabs>
            <w:rPr>
              <w:ins w:id="18" w:author="Hartman, Rosemary@DWR" w:date="2019-07-25T20:15:00Z"/>
              <w:i w:val="0"/>
              <w:iCs w:val="0"/>
              <w:noProof/>
              <w:sz w:val="22"/>
              <w:szCs w:val="22"/>
            </w:rPr>
          </w:pPr>
          <w:ins w:id="19"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"_Toc14978178"</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Invertebrates</w:t>
            </w:r>
            <w:r>
              <w:rPr>
                <w:noProof/>
                <w:webHidden/>
              </w:rPr>
              <w:tab/>
            </w:r>
            <w:r>
              <w:rPr>
                <w:noProof/>
                <w:webHidden/>
              </w:rPr>
              <w:fldChar w:fldCharType="begin"/>
            </w:r>
            <w:r>
              <w:rPr>
                <w:noProof/>
                <w:webHidden/>
              </w:rPr>
              <w:instrText xml:space="preserve"> PAGEREF _Toc14978178 \h </w:instrText>
            </w:r>
            <w:r>
              <w:rPr>
                <w:noProof/>
                <w:webHidden/>
              </w:rPr>
            </w:r>
          </w:ins>
          <w:r>
            <w:rPr>
              <w:noProof/>
              <w:webHidden/>
            </w:rPr>
            <w:fldChar w:fldCharType="separate"/>
          </w:r>
          <w:ins w:id="20" w:author="Hartman, Rosemary@DWR" w:date="2019-07-25T20:15:00Z">
            <w:r>
              <w:rPr>
                <w:noProof/>
                <w:webHidden/>
              </w:rPr>
              <w:t>5</w:t>
            </w:r>
            <w:r>
              <w:rPr>
                <w:noProof/>
                <w:webHidden/>
              </w:rPr>
              <w:fldChar w:fldCharType="end"/>
            </w:r>
            <w:r w:rsidRPr="0091024E">
              <w:rPr>
                <w:rStyle w:val="Hyperlink"/>
                <w:noProof/>
              </w:rPr>
              <w:fldChar w:fldCharType="end"/>
            </w:r>
          </w:ins>
        </w:p>
        <w:p w14:paraId="79315F53" w14:textId="6C47E1E4" w:rsidR="00401277" w:rsidRDefault="00401277">
          <w:pPr>
            <w:pStyle w:val="TOC3"/>
            <w:tabs>
              <w:tab w:val="right" w:leader="dot" w:pos="9350"/>
            </w:tabs>
            <w:rPr>
              <w:ins w:id="21" w:author="Hartman, Rosemary@DWR" w:date="2019-07-25T20:15:00Z"/>
              <w:i w:val="0"/>
              <w:iCs w:val="0"/>
              <w:noProof/>
              <w:sz w:val="22"/>
              <w:szCs w:val="22"/>
            </w:rPr>
          </w:pPr>
          <w:ins w:id="22"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"_Toc14978179"</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Phytoplankton</w:t>
            </w:r>
            <w:r>
              <w:rPr>
                <w:noProof/>
                <w:webHidden/>
              </w:rPr>
              <w:tab/>
            </w:r>
            <w:r>
              <w:rPr>
                <w:noProof/>
                <w:webHidden/>
              </w:rPr>
              <w:fldChar w:fldCharType="begin"/>
            </w:r>
            <w:r>
              <w:rPr>
                <w:noProof/>
                <w:webHidden/>
              </w:rPr>
              <w:instrText xml:space="preserve"> PAGEREF _Toc14978179 \h </w:instrText>
            </w:r>
            <w:r>
              <w:rPr>
                <w:noProof/>
                <w:webHidden/>
              </w:rPr>
            </w:r>
          </w:ins>
          <w:r>
            <w:rPr>
              <w:noProof/>
              <w:webHidden/>
            </w:rPr>
            <w:fldChar w:fldCharType="separate"/>
          </w:r>
          <w:ins w:id="23" w:author="Hartman, Rosemary@DWR" w:date="2019-07-25T20:15:00Z">
            <w:r>
              <w:rPr>
                <w:noProof/>
                <w:webHidden/>
              </w:rPr>
              <w:t>5</w:t>
            </w:r>
            <w:r>
              <w:rPr>
                <w:noProof/>
                <w:webHidden/>
              </w:rPr>
              <w:fldChar w:fldCharType="end"/>
            </w:r>
            <w:r w:rsidRPr="0091024E">
              <w:rPr>
                <w:rStyle w:val="Hyperlink"/>
                <w:noProof/>
              </w:rPr>
              <w:fldChar w:fldCharType="end"/>
            </w:r>
          </w:ins>
        </w:p>
        <w:p w14:paraId="7622E018" w14:textId="1FA1758A" w:rsidR="00401277" w:rsidRDefault="00401277">
          <w:pPr>
            <w:pStyle w:val="TOC2"/>
            <w:tabs>
              <w:tab w:val="right" w:leader="dot" w:pos="9350"/>
            </w:tabs>
            <w:rPr>
              <w:ins w:id="24" w:author="Hartman, Rosemary@DWR" w:date="2019-07-25T20:15:00Z"/>
              <w:smallCaps w:val="0"/>
              <w:noProof/>
              <w:sz w:val="22"/>
              <w:szCs w:val="22"/>
            </w:rPr>
          </w:pPr>
          <w:ins w:id="25"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"_Toc14978180"</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Methods</w:t>
            </w:r>
            <w:r>
              <w:rPr>
                <w:noProof/>
                <w:webHidden/>
              </w:rPr>
              <w:tab/>
            </w:r>
            <w:r>
              <w:rPr>
                <w:noProof/>
                <w:webHidden/>
              </w:rPr>
              <w:fldChar w:fldCharType="begin"/>
            </w:r>
            <w:r>
              <w:rPr>
                <w:noProof/>
                <w:webHidden/>
              </w:rPr>
              <w:instrText xml:space="preserve"> PAGEREF _Toc14978180 \h </w:instrText>
            </w:r>
            <w:r>
              <w:rPr>
                <w:noProof/>
                <w:webHidden/>
              </w:rPr>
            </w:r>
          </w:ins>
          <w:r>
            <w:rPr>
              <w:noProof/>
              <w:webHidden/>
            </w:rPr>
            <w:fldChar w:fldCharType="separate"/>
          </w:r>
          <w:ins w:id="26" w:author="Hartman, Rosemary@DWR" w:date="2019-07-25T20:15:00Z">
            <w:r>
              <w:rPr>
                <w:noProof/>
                <w:webHidden/>
              </w:rPr>
              <w:t>6</w:t>
            </w:r>
            <w:r>
              <w:rPr>
                <w:noProof/>
                <w:webHidden/>
              </w:rPr>
              <w:fldChar w:fldCharType="end"/>
            </w:r>
            <w:r w:rsidRPr="0091024E">
              <w:rPr>
                <w:rStyle w:val="Hyperlink"/>
                <w:noProof/>
              </w:rPr>
              <w:fldChar w:fldCharType="end"/>
            </w:r>
          </w:ins>
        </w:p>
        <w:p w14:paraId="32FBFD1E" w14:textId="4892962D" w:rsidR="00401277" w:rsidRDefault="00401277">
          <w:pPr>
            <w:pStyle w:val="TOC3"/>
            <w:tabs>
              <w:tab w:val="right" w:leader="dot" w:pos="9350"/>
            </w:tabs>
            <w:rPr>
              <w:ins w:id="27" w:author="Hartman, Rosemary@DWR" w:date="2019-07-25T20:15:00Z"/>
              <w:i w:val="0"/>
              <w:iCs w:val="0"/>
              <w:noProof/>
              <w:sz w:val="22"/>
              <w:szCs w:val="22"/>
            </w:rPr>
          </w:pPr>
          <w:ins w:id="28"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"_Toc14978181"</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rFonts w:ascii="Times New Roman" w:hAnsi="Times New Roman" w:cs="Times New Roman"/>
                <w:noProof/>
              </w:rPr>
              <w:t>Sampling Sites</w:t>
            </w:r>
            <w:r>
              <w:rPr>
                <w:noProof/>
                <w:webHidden/>
              </w:rPr>
              <w:tab/>
            </w:r>
            <w:r>
              <w:rPr>
                <w:noProof/>
                <w:webHidden/>
              </w:rPr>
              <w:fldChar w:fldCharType="begin"/>
            </w:r>
            <w:r>
              <w:rPr>
                <w:noProof/>
                <w:webHidden/>
              </w:rPr>
              <w:instrText xml:space="preserve"> PAGEREF _Toc14978181 \h </w:instrText>
            </w:r>
            <w:r>
              <w:rPr>
                <w:noProof/>
                <w:webHidden/>
              </w:rPr>
            </w:r>
          </w:ins>
          <w:r>
            <w:rPr>
              <w:noProof/>
              <w:webHidden/>
            </w:rPr>
            <w:fldChar w:fldCharType="separate"/>
          </w:r>
          <w:ins w:id="29" w:author="Hartman, Rosemary@DWR" w:date="2019-07-25T20:15:00Z">
            <w:r>
              <w:rPr>
                <w:noProof/>
                <w:webHidden/>
              </w:rPr>
              <w:t>6</w:t>
            </w:r>
            <w:r>
              <w:rPr>
                <w:noProof/>
                <w:webHidden/>
              </w:rPr>
              <w:fldChar w:fldCharType="end"/>
            </w:r>
            <w:r w:rsidRPr="0091024E">
              <w:rPr>
                <w:rStyle w:val="Hyperlink"/>
                <w:noProof/>
              </w:rPr>
              <w:fldChar w:fldCharType="end"/>
            </w:r>
          </w:ins>
        </w:p>
        <w:p w14:paraId="082A403E" w14:textId="2A44ED0D" w:rsidR="00401277" w:rsidRDefault="00401277">
          <w:pPr>
            <w:pStyle w:val="TOC3"/>
            <w:tabs>
              <w:tab w:val="right" w:leader="dot" w:pos="9350"/>
            </w:tabs>
            <w:rPr>
              <w:ins w:id="30" w:author="Hartman, Rosemary@DWR" w:date="2019-07-25T20:15:00Z"/>
              <w:i w:val="0"/>
              <w:iCs w:val="0"/>
              <w:noProof/>
              <w:sz w:val="22"/>
              <w:szCs w:val="22"/>
            </w:rPr>
          </w:pPr>
          <w:ins w:id="31"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"_Toc14978182"</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Habitat Types and Sampling gears</w:t>
            </w:r>
            <w:r>
              <w:rPr>
                <w:noProof/>
                <w:webHidden/>
              </w:rPr>
              <w:tab/>
            </w:r>
            <w:r>
              <w:rPr>
                <w:noProof/>
                <w:webHidden/>
              </w:rPr>
              <w:fldChar w:fldCharType="begin"/>
            </w:r>
            <w:r>
              <w:rPr>
                <w:noProof/>
                <w:webHidden/>
              </w:rPr>
              <w:instrText xml:space="preserve"> PAGEREF _Toc14978182 \h </w:instrText>
            </w:r>
            <w:r>
              <w:rPr>
                <w:noProof/>
                <w:webHidden/>
              </w:rPr>
            </w:r>
          </w:ins>
          <w:r>
            <w:rPr>
              <w:noProof/>
              <w:webHidden/>
            </w:rPr>
            <w:fldChar w:fldCharType="separate"/>
          </w:r>
          <w:ins w:id="32" w:author="Hartman, Rosemary@DWR" w:date="2019-07-25T20:15:00Z">
            <w:r>
              <w:rPr>
                <w:noProof/>
                <w:webHidden/>
              </w:rPr>
              <w:t>8</w:t>
            </w:r>
            <w:r>
              <w:rPr>
                <w:noProof/>
                <w:webHidden/>
              </w:rPr>
              <w:fldChar w:fldCharType="end"/>
            </w:r>
            <w:r w:rsidRPr="0091024E">
              <w:rPr>
                <w:rStyle w:val="Hyperlink"/>
                <w:noProof/>
              </w:rPr>
              <w:fldChar w:fldCharType="end"/>
            </w:r>
          </w:ins>
        </w:p>
        <w:p w14:paraId="57EF43EB" w14:textId="16A57B2A" w:rsidR="00401277" w:rsidRDefault="00401277">
          <w:pPr>
            <w:pStyle w:val="TOC3"/>
            <w:tabs>
              <w:tab w:val="right" w:leader="dot" w:pos="9350"/>
            </w:tabs>
            <w:rPr>
              <w:ins w:id="33" w:author="Hartman, Rosemary@DWR" w:date="2019-07-25T20:15:00Z"/>
              <w:i w:val="0"/>
              <w:iCs w:val="0"/>
              <w:noProof/>
              <w:sz w:val="22"/>
              <w:szCs w:val="22"/>
            </w:rPr>
          </w:pPr>
          <w:ins w:id="34"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"_Toc14978183"</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Laboratory Methods</w:t>
            </w:r>
            <w:r>
              <w:rPr>
                <w:noProof/>
                <w:webHidden/>
              </w:rPr>
              <w:tab/>
            </w:r>
            <w:r>
              <w:rPr>
                <w:noProof/>
                <w:webHidden/>
              </w:rPr>
              <w:fldChar w:fldCharType="begin"/>
            </w:r>
            <w:r>
              <w:rPr>
                <w:noProof/>
                <w:webHidden/>
              </w:rPr>
              <w:instrText xml:space="preserve"> PAGEREF _Toc14978183 \h </w:instrText>
            </w:r>
            <w:r>
              <w:rPr>
                <w:noProof/>
                <w:webHidden/>
              </w:rPr>
            </w:r>
          </w:ins>
          <w:r>
            <w:rPr>
              <w:noProof/>
              <w:webHidden/>
            </w:rPr>
            <w:fldChar w:fldCharType="separate"/>
          </w:r>
          <w:ins w:id="35" w:author="Hartman, Rosemary@DWR" w:date="2019-07-25T20:15:00Z">
            <w:r>
              <w:rPr>
                <w:noProof/>
                <w:webHidden/>
              </w:rPr>
              <w:t>12</w:t>
            </w:r>
            <w:r>
              <w:rPr>
                <w:noProof/>
                <w:webHidden/>
              </w:rPr>
              <w:fldChar w:fldCharType="end"/>
            </w:r>
            <w:r w:rsidRPr="0091024E">
              <w:rPr>
                <w:rStyle w:val="Hyperlink"/>
                <w:noProof/>
              </w:rPr>
              <w:fldChar w:fldCharType="end"/>
            </w:r>
          </w:ins>
        </w:p>
        <w:p w14:paraId="110D6D75" w14:textId="49DFB988" w:rsidR="00401277" w:rsidRDefault="00401277">
          <w:pPr>
            <w:pStyle w:val="TOC3"/>
            <w:tabs>
              <w:tab w:val="right" w:leader="dot" w:pos="9350"/>
            </w:tabs>
            <w:rPr>
              <w:ins w:id="36" w:author="Hartman, Rosemary@DWR" w:date="2019-07-25T20:15:00Z"/>
              <w:i w:val="0"/>
              <w:iCs w:val="0"/>
              <w:noProof/>
              <w:sz w:val="22"/>
              <w:szCs w:val="22"/>
            </w:rPr>
          </w:pPr>
          <w:ins w:id="37"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"_Toc14978184"</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Analysis</w:t>
            </w:r>
            <w:r>
              <w:rPr>
                <w:noProof/>
                <w:webHidden/>
              </w:rPr>
              <w:tab/>
            </w:r>
            <w:r>
              <w:rPr>
                <w:noProof/>
                <w:webHidden/>
              </w:rPr>
              <w:fldChar w:fldCharType="begin"/>
            </w:r>
            <w:r>
              <w:rPr>
                <w:noProof/>
                <w:webHidden/>
              </w:rPr>
              <w:instrText xml:space="preserve"> PAGEREF _Toc14978184 \h </w:instrText>
            </w:r>
            <w:r>
              <w:rPr>
                <w:noProof/>
                <w:webHidden/>
              </w:rPr>
            </w:r>
          </w:ins>
          <w:r>
            <w:rPr>
              <w:noProof/>
              <w:webHidden/>
            </w:rPr>
            <w:fldChar w:fldCharType="separate"/>
          </w:r>
          <w:ins w:id="38" w:author="Hartman, Rosemary@DWR" w:date="2019-07-25T20:15:00Z">
            <w:r>
              <w:rPr>
                <w:noProof/>
                <w:webHidden/>
              </w:rPr>
              <w:t>14</w:t>
            </w:r>
            <w:r>
              <w:rPr>
                <w:noProof/>
                <w:webHidden/>
              </w:rPr>
              <w:fldChar w:fldCharType="end"/>
            </w:r>
            <w:r w:rsidRPr="0091024E">
              <w:rPr>
                <w:rStyle w:val="Hyperlink"/>
                <w:noProof/>
              </w:rPr>
              <w:fldChar w:fldCharType="end"/>
            </w:r>
          </w:ins>
        </w:p>
        <w:p w14:paraId="4B2CE83C" w14:textId="6E06233D" w:rsidR="00401277" w:rsidRDefault="00401277">
          <w:pPr>
            <w:pStyle w:val="TOC2"/>
            <w:tabs>
              <w:tab w:val="right" w:leader="dot" w:pos="9350"/>
            </w:tabs>
            <w:rPr>
              <w:ins w:id="39" w:author="Hartman, Rosemary@DWR" w:date="2019-07-25T20:15:00Z"/>
              <w:smallCaps w:val="0"/>
              <w:noProof/>
              <w:sz w:val="22"/>
              <w:szCs w:val="22"/>
            </w:rPr>
          </w:pPr>
          <w:ins w:id="40"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"_Toc14978185"</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Results</w:t>
            </w:r>
            <w:r>
              <w:rPr>
                <w:noProof/>
                <w:webHidden/>
              </w:rPr>
              <w:tab/>
            </w:r>
            <w:r>
              <w:rPr>
                <w:noProof/>
                <w:webHidden/>
              </w:rPr>
              <w:fldChar w:fldCharType="begin"/>
            </w:r>
            <w:r>
              <w:rPr>
                <w:noProof/>
                <w:webHidden/>
              </w:rPr>
              <w:instrText xml:space="preserve"> PAGEREF _Toc14978185 \h </w:instrText>
            </w:r>
            <w:r>
              <w:rPr>
                <w:noProof/>
                <w:webHidden/>
              </w:rPr>
            </w:r>
          </w:ins>
          <w:r>
            <w:rPr>
              <w:noProof/>
              <w:webHidden/>
            </w:rPr>
            <w:fldChar w:fldCharType="separate"/>
          </w:r>
          <w:ins w:id="41" w:author="Hartman, Rosemary@DWR" w:date="2019-07-25T20:15:00Z">
            <w:r>
              <w:rPr>
                <w:noProof/>
                <w:webHidden/>
              </w:rPr>
              <w:t>15</w:t>
            </w:r>
            <w:r>
              <w:rPr>
                <w:noProof/>
                <w:webHidden/>
              </w:rPr>
              <w:fldChar w:fldCharType="end"/>
            </w:r>
            <w:r w:rsidRPr="0091024E">
              <w:rPr>
                <w:rStyle w:val="Hyperlink"/>
                <w:noProof/>
              </w:rPr>
              <w:fldChar w:fldCharType="end"/>
            </w:r>
          </w:ins>
        </w:p>
        <w:p w14:paraId="14D6319F" w14:textId="2F11361C" w:rsidR="00401277" w:rsidRDefault="00401277">
          <w:pPr>
            <w:pStyle w:val="TOC2"/>
            <w:tabs>
              <w:tab w:val="right" w:leader="dot" w:pos="9350"/>
            </w:tabs>
            <w:rPr>
              <w:ins w:id="42" w:author="Hartman, Rosemary@DWR" w:date="2019-07-25T20:15:00Z"/>
              <w:smallCaps w:val="0"/>
              <w:noProof/>
              <w:sz w:val="22"/>
              <w:szCs w:val="22"/>
            </w:rPr>
          </w:pPr>
          <w:ins w:id="43"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"_Toc14978186"</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Discussion</w:t>
            </w:r>
            <w:r>
              <w:rPr>
                <w:noProof/>
                <w:webHidden/>
              </w:rPr>
              <w:tab/>
            </w:r>
            <w:r>
              <w:rPr>
                <w:noProof/>
                <w:webHidden/>
              </w:rPr>
              <w:fldChar w:fldCharType="begin"/>
            </w:r>
            <w:r>
              <w:rPr>
                <w:noProof/>
                <w:webHidden/>
              </w:rPr>
              <w:instrText xml:space="preserve"> PAGEREF _Toc14978186 \h </w:instrText>
            </w:r>
            <w:r>
              <w:rPr>
                <w:noProof/>
                <w:webHidden/>
              </w:rPr>
            </w:r>
          </w:ins>
          <w:r>
            <w:rPr>
              <w:noProof/>
              <w:webHidden/>
            </w:rPr>
            <w:fldChar w:fldCharType="separate"/>
          </w:r>
          <w:ins w:id="44" w:author="Hartman, Rosemary@DWR" w:date="2019-07-25T20:15:00Z">
            <w:r>
              <w:rPr>
                <w:noProof/>
                <w:webHidden/>
              </w:rPr>
              <w:t>38</w:t>
            </w:r>
            <w:r>
              <w:rPr>
                <w:noProof/>
                <w:webHidden/>
              </w:rPr>
              <w:fldChar w:fldCharType="end"/>
            </w:r>
            <w:r w:rsidRPr="0091024E">
              <w:rPr>
                <w:rStyle w:val="Hyperlink"/>
                <w:noProof/>
              </w:rPr>
              <w:fldChar w:fldCharType="end"/>
            </w:r>
          </w:ins>
        </w:p>
        <w:p w14:paraId="783A62D8" w14:textId="60AC476D" w:rsidR="00401277" w:rsidRDefault="00401277">
          <w:pPr>
            <w:pStyle w:val="TOC3"/>
            <w:tabs>
              <w:tab w:val="right" w:leader="dot" w:pos="9350"/>
            </w:tabs>
            <w:rPr>
              <w:ins w:id="45" w:author="Hartman, Rosemary@DWR" w:date="2019-07-25T20:15:00Z"/>
              <w:i w:val="0"/>
              <w:iCs w:val="0"/>
              <w:noProof/>
              <w:sz w:val="22"/>
              <w:szCs w:val="22"/>
            </w:rPr>
          </w:pPr>
          <w:ins w:id="46"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"_Toc14978187"</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Inter-annual differences</w:t>
            </w:r>
            <w:r>
              <w:rPr>
                <w:noProof/>
                <w:webHidden/>
              </w:rPr>
              <w:tab/>
            </w:r>
            <w:r>
              <w:rPr>
                <w:noProof/>
                <w:webHidden/>
              </w:rPr>
              <w:fldChar w:fldCharType="begin"/>
            </w:r>
            <w:r>
              <w:rPr>
                <w:noProof/>
                <w:webHidden/>
              </w:rPr>
              <w:instrText xml:space="preserve"> PAGEREF _Toc14978187 \h </w:instrText>
            </w:r>
            <w:r>
              <w:rPr>
                <w:noProof/>
                <w:webHidden/>
              </w:rPr>
            </w:r>
          </w:ins>
          <w:r>
            <w:rPr>
              <w:noProof/>
              <w:webHidden/>
            </w:rPr>
            <w:fldChar w:fldCharType="separate"/>
          </w:r>
          <w:ins w:id="47" w:author="Hartman, Rosemary@DWR" w:date="2019-07-25T20:15:00Z">
            <w:r>
              <w:rPr>
                <w:noProof/>
                <w:webHidden/>
              </w:rPr>
              <w:t>38</w:t>
            </w:r>
            <w:r>
              <w:rPr>
                <w:noProof/>
                <w:webHidden/>
              </w:rPr>
              <w:fldChar w:fldCharType="end"/>
            </w:r>
            <w:r w:rsidRPr="0091024E">
              <w:rPr>
                <w:rStyle w:val="Hyperlink"/>
                <w:noProof/>
              </w:rPr>
              <w:fldChar w:fldCharType="end"/>
            </w:r>
          </w:ins>
        </w:p>
        <w:p w14:paraId="72EF009C" w14:textId="439F845B" w:rsidR="00401277" w:rsidRDefault="00401277">
          <w:pPr>
            <w:pStyle w:val="TOC3"/>
            <w:tabs>
              <w:tab w:val="right" w:leader="dot" w:pos="9350"/>
            </w:tabs>
            <w:rPr>
              <w:ins w:id="48" w:author="Hartman, Rosemary@DWR" w:date="2019-07-25T20:15:00Z"/>
              <w:i w:val="0"/>
              <w:iCs w:val="0"/>
              <w:noProof/>
              <w:sz w:val="22"/>
              <w:szCs w:val="22"/>
            </w:rPr>
          </w:pPr>
          <w:ins w:id="49"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"_Toc14978188"</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Differences between site types</w:t>
            </w:r>
            <w:r>
              <w:rPr>
                <w:noProof/>
                <w:webHidden/>
              </w:rPr>
              <w:tab/>
            </w:r>
            <w:r>
              <w:rPr>
                <w:noProof/>
                <w:webHidden/>
              </w:rPr>
              <w:fldChar w:fldCharType="begin"/>
            </w:r>
            <w:r>
              <w:rPr>
                <w:noProof/>
                <w:webHidden/>
              </w:rPr>
              <w:instrText xml:space="preserve"> PAGEREF _Toc14978188 \h </w:instrText>
            </w:r>
            <w:r>
              <w:rPr>
                <w:noProof/>
                <w:webHidden/>
              </w:rPr>
            </w:r>
          </w:ins>
          <w:r>
            <w:rPr>
              <w:noProof/>
              <w:webHidden/>
            </w:rPr>
            <w:fldChar w:fldCharType="separate"/>
          </w:r>
          <w:ins w:id="50" w:author="Hartman, Rosemary@DWR" w:date="2019-07-25T20:15:00Z">
            <w:r>
              <w:rPr>
                <w:noProof/>
                <w:webHidden/>
              </w:rPr>
              <w:t>38</w:t>
            </w:r>
            <w:r>
              <w:rPr>
                <w:noProof/>
                <w:webHidden/>
              </w:rPr>
              <w:fldChar w:fldCharType="end"/>
            </w:r>
            <w:r w:rsidRPr="0091024E">
              <w:rPr>
                <w:rStyle w:val="Hyperlink"/>
                <w:noProof/>
              </w:rPr>
              <w:fldChar w:fldCharType="end"/>
            </w:r>
          </w:ins>
        </w:p>
        <w:p w14:paraId="55F76286" w14:textId="5DAAA218" w:rsidR="00401277" w:rsidRDefault="00401277">
          <w:pPr>
            <w:pStyle w:val="TOC3"/>
            <w:tabs>
              <w:tab w:val="right" w:leader="dot" w:pos="9350"/>
            </w:tabs>
            <w:rPr>
              <w:ins w:id="51" w:author="Hartman, Rosemary@DWR" w:date="2019-07-25T20:15:00Z"/>
              <w:i w:val="0"/>
              <w:iCs w:val="0"/>
              <w:noProof/>
              <w:sz w:val="22"/>
              <w:szCs w:val="22"/>
            </w:rPr>
          </w:pPr>
          <w:ins w:id="52"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"_Toc14978189"</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Intra-annual differences</w:t>
            </w:r>
            <w:r>
              <w:rPr>
                <w:noProof/>
                <w:webHidden/>
              </w:rPr>
              <w:tab/>
            </w:r>
            <w:r>
              <w:rPr>
                <w:noProof/>
                <w:webHidden/>
              </w:rPr>
              <w:fldChar w:fldCharType="begin"/>
            </w:r>
            <w:r>
              <w:rPr>
                <w:noProof/>
                <w:webHidden/>
              </w:rPr>
              <w:instrText xml:space="preserve"> PAGEREF _Toc14978189 \h </w:instrText>
            </w:r>
            <w:r>
              <w:rPr>
                <w:noProof/>
                <w:webHidden/>
              </w:rPr>
            </w:r>
          </w:ins>
          <w:r>
            <w:rPr>
              <w:noProof/>
              <w:webHidden/>
            </w:rPr>
            <w:fldChar w:fldCharType="separate"/>
          </w:r>
          <w:ins w:id="53" w:author="Hartman, Rosemary@DWR" w:date="2019-07-25T20:15:00Z">
            <w:r>
              <w:rPr>
                <w:noProof/>
                <w:webHidden/>
              </w:rPr>
              <w:t>39</w:t>
            </w:r>
            <w:r>
              <w:rPr>
                <w:noProof/>
                <w:webHidden/>
              </w:rPr>
              <w:fldChar w:fldCharType="end"/>
            </w:r>
            <w:r w:rsidRPr="0091024E">
              <w:rPr>
                <w:rStyle w:val="Hyperlink"/>
                <w:noProof/>
              </w:rPr>
              <w:fldChar w:fldCharType="end"/>
            </w:r>
          </w:ins>
        </w:p>
        <w:p w14:paraId="0E8B8048" w14:textId="6F81651A" w:rsidR="00401277" w:rsidRDefault="00401277">
          <w:pPr>
            <w:pStyle w:val="TOC3"/>
            <w:tabs>
              <w:tab w:val="right" w:leader="dot" w:pos="9350"/>
            </w:tabs>
            <w:rPr>
              <w:ins w:id="54" w:author="Hartman, Rosemary@DWR" w:date="2019-07-25T20:15:00Z"/>
              <w:i w:val="0"/>
              <w:iCs w:val="0"/>
              <w:noProof/>
              <w:sz w:val="22"/>
              <w:szCs w:val="22"/>
            </w:rPr>
          </w:pPr>
          <w:ins w:id="55"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"_Toc14978190"</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A note on neuston:</w:t>
            </w:r>
            <w:r>
              <w:rPr>
                <w:noProof/>
                <w:webHidden/>
              </w:rPr>
              <w:tab/>
            </w:r>
            <w:r>
              <w:rPr>
                <w:noProof/>
                <w:webHidden/>
              </w:rPr>
              <w:fldChar w:fldCharType="begin"/>
            </w:r>
            <w:r>
              <w:rPr>
                <w:noProof/>
                <w:webHidden/>
              </w:rPr>
              <w:instrText xml:space="preserve"> PAGEREF _Toc14978190 \h </w:instrText>
            </w:r>
            <w:r>
              <w:rPr>
                <w:noProof/>
                <w:webHidden/>
              </w:rPr>
            </w:r>
          </w:ins>
          <w:r>
            <w:rPr>
              <w:noProof/>
              <w:webHidden/>
            </w:rPr>
            <w:fldChar w:fldCharType="separate"/>
          </w:r>
          <w:ins w:id="56" w:author="Hartman, Rosemary@DWR" w:date="2019-07-25T20:15:00Z">
            <w:r>
              <w:rPr>
                <w:noProof/>
                <w:webHidden/>
              </w:rPr>
              <w:t>41</w:t>
            </w:r>
            <w:r>
              <w:rPr>
                <w:noProof/>
                <w:webHidden/>
              </w:rPr>
              <w:fldChar w:fldCharType="end"/>
            </w:r>
            <w:r w:rsidRPr="0091024E">
              <w:rPr>
                <w:rStyle w:val="Hyperlink"/>
                <w:noProof/>
              </w:rPr>
              <w:fldChar w:fldCharType="end"/>
            </w:r>
          </w:ins>
        </w:p>
        <w:p w14:paraId="18C4F638" w14:textId="02F7930C" w:rsidR="00401277" w:rsidRDefault="00401277">
          <w:pPr>
            <w:pStyle w:val="TOC1"/>
            <w:tabs>
              <w:tab w:val="right" w:leader="dot" w:pos="9350"/>
            </w:tabs>
            <w:rPr>
              <w:ins w:id="57" w:author="Hartman, Rosemary@DWR" w:date="2019-07-25T20:15:00Z"/>
              <w:b w:val="0"/>
              <w:bCs w:val="0"/>
              <w:caps w:val="0"/>
              <w:noProof/>
              <w:sz w:val="22"/>
              <w:szCs w:val="22"/>
            </w:rPr>
          </w:pPr>
          <w:ins w:id="58"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"_Toc14978191"</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Part 2: Channel-Shoal Gear Comparison</w:t>
            </w:r>
            <w:r>
              <w:rPr>
                <w:noProof/>
                <w:webHidden/>
              </w:rPr>
              <w:tab/>
            </w:r>
            <w:r>
              <w:rPr>
                <w:noProof/>
                <w:webHidden/>
              </w:rPr>
              <w:fldChar w:fldCharType="begin"/>
            </w:r>
            <w:r>
              <w:rPr>
                <w:noProof/>
                <w:webHidden/>
              </w:rPr>
              <w:instrText xml:space="preserve"> PAGEREF _Toc14978191 \h </w:instrText>
            </w:r>
            <w:r>
              <w:rPr>
                <w:noProof/>
                <w:webHidden/>
              </w:rPr>
            </w:r>
          </w:ins>
          <w:r>
            <w:rPr>
              <w:noProof/>
              <w:webHidden/>
            </w:rPr>
            <w:fldChar w:fldCharType="separate"/>
          </w:r>
          <w:ins w:id="59" w:author="Hartman, Rosemary@DWR" w:date="2019-07-25T20:15:00Z">
            <w:r>
              <w:rPr>
                <w:noProof/>
                <w:webHidden/>
              </w:rPr>
              <w:t>41</w:t>
            </w:r>
            <w:r>
              <w:rPr>
                <w:noProof/>
                <w:webHidden/>
              </w:rPr>
              <w:fldChar w:fldCharType="end"/>
            </w:r>
            <w:r w:rsidRPr="0091024E">
              <w:rPr>
                <w:rStyle w:val="Hyperlink"/>
                <w:noProof/>
              </w:rPr>
              <w:fldChar w:fldCharType="end"/>
            </w:r>
          </w:ins>
        </w:p>
        <w:p w14:paraId="57266E53" w14:textId="7D34C657" w:rsidR="00401277" w:rsidRDefault="00401277">
          <w:pPr>
            <w:pStyle w:val="TOC2"/>
            <w:tabs>
              <w:tab w:val="right" w:leader="dot" w:pos="9350"/>
            </w:tabs>
            <w:rPr>
              <w:ins w:id="60" w:author="Hartman, Rosemary@DWR" w:date="2019-07-25T20:15:00Z"/>
              <w:smallCaps w:val="0"/>
              <w:noProof/>
              <w:sz w:val="22"/>
              <w:szCs w:val="22"/>
            </w:rPr>
          </w:pPr>
          <w:ins w:id="61"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"_Toc14978192"</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Introduction</w:t>
            </w:r>
            <w:r>
              <w:rPr>
                <w:noProof/>
                <w:webHidden/>
              </w:rPr>
              <w:tab/>
            </w:r>
            <w:r>
              <w:rPr>
                <w:noProof/>
                <w:webHidden/>
              </w:rPr>
              <w:fldChar w:fldCharType="begin"/>
            </w:r>
            <w:r>
              <w:rPr>
                <w:noProof/>
                <w:webHidden/>
              </w:rPr>
              <w:instrText xml:space="preserve"> PAGEREF _Toc14978192 \h </w:instrText>
            </w:r>
            <w:r>
              <w:rPr>
                <w:noProof/>
                <w:webHidden/>
              </w:rPr>
            </w:r>
          </w:ins>
          <w:r>
            <w:rPr>
              <w:noProof/>
              <w:webHidden/>
            </w:rPr>
            <w:fldChar w:fldCharType="separate"/>
          </w:r>
          <w:ins w:id="62" w:author="Hartman, Rosemary@DWR" w:date="2019-07-25T20:15:00Z">
            <w:r>
              <w:rPr>
                <w:noProof/>
                <w:webHidden/>
              </w:rPr>
              <w:t>41</w:t>
            </w:r>
            <w:r>
              <w:rPr>
                <w:noProof/>
                <w:webHidden/>
              </w:rPr>
              <w:fldChar w:fldCharType="end"/>
            </w:r>
            <w:r w:rsidRPr="0091024E">
              <w:rPr>
                <w:rStyle w:val="Hyperlink"/>
                <w:noProof/>
              </w:rPr>
              <w:fldChar w:fldCharType="end"/>
            </w:r>
          </w:ins>
        </w:p>
        <w:p w14:paraId="786357E4" w14:textId="03AD6825" w:rsidR="00401277" w:rsidRDefault="00401277">
          <w:pPr>
            <w:pStyle w:val="TOC3"/>
            <w:tabs>
              <w:tab w:val="right" w:leader="dot" w:pos="9350"/>
            </w:tabs>
            <w:rPr>
              <w:ins w:id="63" w:author="Hartman, Rosemary@DWR" w:date="2019-07-25T20:15:00Z"/>
              <w:i w:val="0"/>
              <w:iCs w:val="0"/>
              <w:noProof/>
              <w:sz w:val="22"/>
              <w:szCs w:val="22"/>
            </w:rPr>
          </w:pPr>
          <w:ins w:id="64"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"_Toc14978193"</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Nutrients</w:t>
            </w:r>
            <w:r>
              <w:rPr>
                <w:noProof/>
                <w:webHidden/>
              </w:rPr>
              <w:tab/>
            </w:r>
            <w:r>
              <w:rPr>
                <w:noProof/>
                <w:webHidden/>
              </w:rPr>
              <w:fldChar w:fldCharType="begin"/>
            </w:r>
            <w:r>
              <w:rPr>
                <w:noProof/>
                <w:webHidden/>
              </w:rPr>
              <w:instrText xml:space="preserve"> PAGEREF _Toc14978193 \h </w:instrText>
            </w:r>
            <w:r>
              <w:rPr>
                <w:noProof/>
                <w:webHidden/>
              </w:rPr>
            </w:r>
          </w:ins>
          <w:r>
            <w:rPr>
              <w:noProof/>
              <w:webHidden/>
            </w:rPr>
            <w:fldChar w:fldCharType="separate"/>
          </w:r>
          <w:ins w:id="65" w:author="Hartman, Rosemary@DWR" w:date="2019-07-25T20:15:00Z">
            <w:r>
              <w:rPr>
                <w:noProof/>
                <w:webHidden/>
              </w:rPr>
              <w:t>41</w:t>
            </w:r>
            <w:r>
              <w:rPr>
                <w:noProof/>
                <w:webHidden/>
              </w:rPr>
              <w:fldChar w:fldCharType="end"/>
            </w:r>
            <w:r w:rsidRPr="0091024E">
              <w:rPr>
                <w:rStyle w:val="Hyperlink"/>
                <w:noProof/>
              </w:rPr>
              <w:fldChar w:fldCharType="end"/>
            </w:r>
          </w:ins>
        </w:p>
        <w:p w14:paraId="162FBBB1" w14:textId="4D01CED3" w:rsidR="00401277" w:rsidRDefault="00401277">
          <w:pPr>
            <w:pStyle w:val="TOC3"/>
            <w:tabs>
              <w:tab w:val="right" w:leader="dot" w:pos="9350"/>
            </w:tabs>
            <w:rPr>
              <w:ins w:id="66" w:author="Hartman, Rosemary@DWR" w:date="2019-07-25T20:15:00Z"/>
              <w:i w:val="0"/>
              <w:iCs w:val="0"/>
              <w:noProof/>
              <w:sz w:val="22"/>
              <w:szCs w:val="22"/>
            </w:rPr>
          </w:pPr>
          <w:ins w:id="67"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"_Toc14978194"</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Zooplankton</w:t>
            </w:r>
            <w:r>
              <w:rPr>
                <w:noProof/>
                <w:webHidden/>
              </w:rPr>
              <w:tab/>
            </w:r>
            <w:r>
              <w:rPr>
                <w:noProof/>
                <w:webHidden/>
              </w:rPr>
              <w:fldChar w:fldCharType="begin"/>
            </w:r>
            <w:r>
              <w:rPr>
                <w:noProof/>
                <w:webHidden/>
              </w:rPr>
              <w:instrText xml:space="preserve"> PAGEREF _Toc14978194 \h </w:instrText>
            </w:r>
            <w:r>
              <w:rPr>
                <w:noProof/>
                <w:webHidden/>
              </w:rPr>
            </w:r>
          </w:ins>
          <w:r>
            <w:rPr>
              <w:noProof/>
              <w:webHidden/>
            </w:rPr>
            <w:fldChar w:fldCharType="separate"/>
          </w:r>
          <w:ins w:id="68" w:author="Hartman, Rosemary@DWR" w:date="2019-07-25T20:15:00Z">
            <w:r>
              <w:rPr>
                <w:noProof/>
                <w:webHidden/>
              </w:rPr>
              <w:t>41</w:t>
            </w:r>
            <w:r>
              <w:rPr>
                <w:noProof/>
                <w:webHidden/>
              </w:rPr>
              <w:fldChar w:fldCharType="end"/>
            </w:r>
            <w:r w:rsidRPr="0091024E">
              <w:rPr>
                <w:rStyle w:val="Hyperlink"/>
                <w:noProof/>
              </w:rPr>
              <w:fldChar w:fldCharType="end"/>
            </w:r>
          </w:ins>
        </w:p>
        <w:p w14:paraId="40404480" w14:textId="302BD181" w:rsidR="00401277" w:rsidRDefault="00401277">
          <w:pPr>
            <w:pStyle w:val="TOC3"/>
            <w:tabs>
              <w:tab w:val="right" w:leader="dot" w:pos="9350"/>
            </w:tabs>
            <w:rPr>
              <w:ins w:id="69" w:author="Hartman, Rosemary@DWR" w:date="2019-07-25T20:15:00Z"/>
              <w:i w:val="0"/>
              <w:iCs w:val="0"/>
              <w:noProof/>
              <w:sz w:val="22"/>
              <w:szCs w:val="22"/>
            </w:rPr>
          </w:pPr>
          <w:ins w:id="70"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"_Toc14978195"</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Fish</w:t>
            </w:r>
            <w:r>
              <w:rPr>
                <w:noProof/>
                <w:webHidden/>
              </w:rPr>
              <w:tab/>
            </w:r>
            <w:r>
              <w:rPr>
                <w:noProof/>
                <w:webHidden/>
              </w:rPr>
              <w:fldChar w:fldCharType="begin"/>
            </w:r>
            <w:r>
              <w:rPr>
                <w:noProof/>
                <w:webHidden/>
              </w:rPr>
              <w:instrText xml:space="preserve"> PAGEREF _Toc14978195 \h </w:instrText>
            </w:r>
            <w:r>
              <w:rPr>
                <w:noProof/>
                <w:webHidden/>
              </w:rPr>
            </w:r>
          </w:ins>
          <w:r>
            <w:rPr>
              <w:noProof/>
              <w:webHidden/>
            </w:rPr>
            <w:fldChar w:fldCharType="separate"/>
          </w:r>
          <w:ins w:id="71" w:author="Hartman, Rosemary@DWR" w:date="2019-07-25T20:15:00Z">
            <w:r>
              <w:rPr>
                <w:noProof/>
                <w:webHidden/>
              </w:rPr>
              <w:t>42</w:t>
            </w:r>
            <w:r>
              <w:rPr>
                <w:noProof/>
                <w:webHidden/>
              </w:rPr>
              <w:fldChar w:fldCharType="end"/>
            </w:r>
            <w:r w:rsidRPr="0091024E">
              <w:rPr>
                <w:rStyle w:val="Hyperlink"/>
                <w:noProof/>
              </w:rPr>
              <w:fldChar w:fldCharType="end"/>
            </w:r>
          </w:ins>
        </w:p>
        <w:p w14:paraId="7C90BC1C" w14:textId="7BCD23CD" w:rsidR="00401277" w:rsidRDefault="00401277">
          <w:pPr>
            <w:pStyle w:val="TOC2"/>
            <w:tabs>
              <w:tab w:val="right" w:leader="dot" w:pos="9350"/>
            </w:tabs>
            <w:rPr>
              <w:ins w:id="72" w:author="Hartman, Rosemary@DWR" w:date="2019-07-25T20:15:00Z"/>
              <w:smallCaps w:val="0"/>
              <w:noProof/>
              <w:sz w:val="22"/>
              <w:szCs w:val="22"/>
            </w:rPr>
          </w:pPr>
          <w:ins w:id="73"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"_Toc14978196"</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Methods</w:t>
            </w:r>
            <w:r>
              <w:rPr>
                <w:noProof/>
                <w:webHidden/>
              </w:rPr>
              <w:tab/>
            </w:r>
            <w:r>
              <w:rPr>
                <w:noProof/>
                <w:webHidden/>
              </w:rPr>
              <w:fldChar w:fldCharType="begin"/>
            </w:r>
            <w:r>
              <w:rPr>
                <w:noProof/>
                <w:webHidden/>
              </w:rPr>
              <w:instrText xml:space="preserve"> PAGEREF _Toc14978196 \h </w:instrText>
            </w:r>
            <w:r>
              <w:rPr>
                <w:noProof/>
                <w:webHidden/>
              </w:rPr>
            </w:r>
          </w:ins>
          <w:r>
            <w:rPr>
              <w:noProof/>
              <w:webHidden/>
            </w:rPr>
            <w:fldChar w:fldCharType="separate"/>
          </w:r>
          <w:ins w:id="74" w:author="Hartman, Rosemary@DWR" w:date="2019-07-25T20:15:00Z">
            <w:r>
              <w:rPr>
                <w:noProof/>
                <w:webHidden/>
              </w:rPr>
              <w:t>42</w:t>
            </w:r>
            <w:r>
              <w:rPr>
                <w:noProof/>
                <w:webHidden/>
              </w:rPr>
              <w:fldChar w:fldCharType="end"/>
            </w:r>
            <w:r w:rsidRPr="0091024E">
              <w:rPr>
                <w:rStyle w:val="Hyperlink"/>
                <w:noProof/>
              </w:rPr>
              <w:fldChar w:fldCharType="end"/>
            </w:r>
          </w:ins>
        </w:p>
        <w:p w14:paraId="578D87AA" w14:textId="73EABC21" w:rsidR="00401277" w:rsidRDefault="00401277">
          <w:pPr>
            <w:pStyle w:val="TOC3"/>
            <w:tabs>
              <w:tab w:val="right" w:leader="dot" w:pos="9350"/>
            </w:tabs>
            <w:rPr>
              <w:ins w:id="75" w:author="Hartman, Rosemary@DWR" w:date="2019-07-25T20:15:00Z"/>
              <w:i w:val="0"/>
              <w:iCs w:val="0"/>
              <w:noProof/>
              <w:sz w:val="22"/>
              <w:szCs w:val="22"/>
            </w:rPr>
          </w:pPr>
          <w:ins w:id="76"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"_Toc14978197"</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IEP Surveys</w:t>
            </w:r>
            <w:r>
              <w:rPr>
                <w:noProof/>
                <w:webHidden/>
              </w:rPr>
              <w:tab/>
            </w:r>
            <w:r>
              <w:rPr>
                <w:noProof/>
                <w:webHidden/>
              </w:rPr>
              <w:fldChar w:fldCharType="begin"/>
            </w:r>
            <w:r>
              <w:rPr>
                <w:noProof/>
                <w:webHidden/>
              </w:rPr>
              <w:instrText xml:space="preserve"> PAGEREF _Toc14978197 \h </w:instrText>
            </w:r>
            <w:r>
              <w:rPr>
                <w:noProof/>
                <w:webHidden/>
              </w:rPr>
            </w:r>
          </w:ins>
          <w:r>
            <w:rPr>
              <w:noProof/>
              <w:webHidden/>
            </w:rPr>
            <w:fldChar w:fldCharType="separate"/>
          </w:r>
          <w:ins w:id="77" w:author="Hartman, Rosemary@DWR" w:date="2019-07-25T20:15:00Z">
            <w:r>
              <w:rPr>
                <w:noProof/>
                <w:webHidden/>
              </w:rPr>
              <w:t>42</w:t>
            </w:r>
            <w:r>
              <w:rPr>
                <w:noProof/>
                <w:webHidden/>
              </w:rPr>
              <w:fldChar w:fldCharType="end"/>
            </w:r>
            <w:r w:rsidRPr="0091024E">
              <w:rPr>
                <w:rStyle w:val="Hyperlink"/>
                <w:noProof/>
              </w:rPr>
              <w:fldChar w:fldCharType="end"/>
            </w:r>
          </w:ins>
        </w:p>
        <w:p w14:paraId="6B9A6A95" w14:textId="431417AB" w:rsidR="00401277" w:rsidRDefault="00401277">
          <w:pPr>
            <w:pStyle w:val="TOC3"/>
            <w:tabs>
              <w:tab w:val="right" w:leader="dot" w:pos="9350"/>
            </w:tabs>
            <w:rPr>
              <w:ins w:id="78" w:author="Hartman, Rosemary@DWR" w:date="2019-07-25T20:15:00Z"/>
              <w:i w:val="0"/>
              <w:iCs w:val="0"/>
              <w:noProof/>
              <w:sz w:val="22"/>
              <w:szCs w:val="22"/>
            </w:rPr>
          </w:pPr>
          <w:ins w:id="79"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"_Toc14978198"</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FRP Sampling</w:t>
            </w:r>
            <w:r>
              <w:rPr>
                <w:noProof/>
                <w:webHidden/>
              </w:rPr>
              <w:tab/>
            </w:r>
            <w:r>
              <w:rPr>
                <w:noProof/>
                <w:webHidden/>
              </w:rPr>
              <w:fldChar w:fldCharType="begin"/>
            </w:r>
            <w:r>
              <w:rPr>
                <w:noProof/>
                <w:webHidden/>
              </w:rPr>
              <w:instrText xml:space="preserve"> PAGEREF _Toc14978198 \h </w:instrText>
            </w:r>
            <w:r>
              <w:rPr>
                <w:noProof/>
                <w:webHidden/>
              </w:rPr>
            </w:r>
          </w:ins>
          <w:r>
            <w:rPr>
              <w:noProof/>
              <w:webHidden/>
            </w:rPr>
            <w:fldChar w:fldCharType="separate"/>
          </w:r>
          <w:ins w:id="80" w:author="Hartman, Rosemary@DWR" w:date="2019-07-25T20:15:00Z">
            <w:r>
              <w:rPr>
                <w:noProof/>
                <w:webHidden/>
              </w:rPr>
              <w:t>43</w:t>
            </w:r>
            <w:r>
              <w:rPr>
                <w:noProof/>
                <w:webHidden/>
              </w:rPr>
              <w:fldChar w:fldCharType="end"/>
            </w:r>
            <w:r w:rsidRPr="0091024E">
              <w:rPr>
                <w:rStyle w:val="Hyperlink"/>
                <w:noProof/>
              </w:rPr>
              <w:fldChar w:fldCharType="end"/>
            </w:r>
          </w:ins>
        </w:p>
        <w:p w14:paraId="1DF7D090" w14:textId="4A675F6A" w:rsidR="00401277" w:rsidRDefault="00401277">
          <w:pPr>
            <w:pStyle w:val="TOC3"/>
            <w:tabs>
              <w:tab w:val="right" w:leader="dot" w:pos="9350"/>
            </w:tabs>
            <w:rPr>
              <w:ins w:id="81" w:author="Hartman, Rosemary@DWR" w:date="2019-07-25T20:15:00Z"/>
              <w:i w:val="0"/>
              <w:iCs w:val="0"/>
              <w:noProof/>
              <w:sz w:val="22"/>
              <w:szCs w:val="22"/>
            </w:rPr>
          </w:pPr>
          <w:ins w:id="82"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"_Toc14978199"</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Lab Methods</w:t>
            </w:r>
            <w:r>
              <w:rPr>
                <w:noProof/>
                <w:webHidden/>
              </w:rPr>
              <w:tab/>
            </w:r>
            <w:r>
              <w:rPr>
                <w:noProof/>
                <w:webHidden/>
              </w:rPr>
              <w:fldChar w:fldCharType="begin"/>
            </w:r>
            <w:r>
              <w:rPr>
                <w:noProof/>
                <w:webHidden/>
              </w:rPr>
              <w:instrText xml:space="preserve"> PAGEREF _Toc14978199 \h </w:instrText>
            </w:r>
            <w:r>
              <w:rPr>
                <w:noProof/>
                <w:webHidden/>
              </w:rPr>
            </w:r>
          </w:ins>
          <w:r>
            <w:rPr>
              <w:noProof/>
              <w:webHidden/>
            </w:rPr>
            <w:fldChar w:fldCharType="separate"/>
          </w:r>
          <w:ins w:id="83" w:author="Hartman, Rosemary@DWR" w:date="2019-07-25T20:15:00Z">
            <w:r>
              <w:rPr>
                <w:noProof/>
                <w:webHidden/>
              </w:rPr>
              <w:t>46</w:t>
            </w:r>
            <w:r>
              <w:rPr>
                <w:noProof/>
                <w:webHidden/>
              </w:rPr>
              <w:fldChar w:fldCharType="end"/>
            </w:r>
            <w:r w:rsidRPr="0091024E">
              <w:rPr>
                <w:rStyle w:val="Hyperlink"/>
                <w:noProof/>
              </w:rPr>
              <w:fldChar w:fldCharType="end"/>
            </w:r>
          </w:ins>
        </w:p>
        <w:p w14:paraId="4708F6A9" w14:textId="79A62614" w:rsidR="00401277" w:rsidRDefault="00401277">
          <w:pPr>
            <w:pStyle w:val="TOC3"/>
            <w:tabs>
              <w:tab w:val="right" w:leader="dot" w:pos="9350"/>
            </w:tabs>
            <w:rPr>
              <w:ins w:id="84" w:author="Hartman, Rosemary@DWR" w:date="2019-07-25T20:15:00Z"/>
              <w:i w:val="0"/>
              <w:iCs w:val="0"/>
              <w:noProof/>
              <w:sz w:val="22"/>
              <w:szCs w:val="22"/>
            </w:rPr>
          </w:pPr>
          <w:ins w:id="85"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"_Toc14978200"</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Analysis</w:t>
            </w:r>
            <w:r>
              <w:rPr>
                <w:noProof/>
                <w:webHidden/>
              </w:rPr>
              <w:tab/>
            </w:r>
            <w:r>
              <w:rPr>
                <w:noProof/>
                <w:webHidden/>
              </w:rPr>
              <w:fldChar w:fldCharType="begin"/>
            </w:r>
            <w:r>
              <w:rPr>
                <w:noProof/>
                <w:webHidden/>
              </w:rPr>
              <w:instrText xml:space="preserve"> PAGEREF _Toc14978200 \h </w:instrText>
            </w:r>
            <w:r>
              <w:rPr>
                <w:noProof/>
                <w:webHidden/>
              </w:rPr>
            </w:r>
          </w:ins>
          <w:r>
            <w:rPr>
              <w:noProof/>
              <w:webHidden/>
            </w:rPr>
            <w:fldChar w:fldCharType="separate"/>
          </w:r>
          <w:ins w:id="86" w:author="Hartman, Rosemary@DWR" w:date="2019-07-25T20:15:00Z">
            <w:r>
              <w:rPr>
                <w:noProof/>
                <w:webHidden/>
              </w:rPr>
              <w:t>46</w:t>
            </w:r>
            <w:r>
              <w:rPr>
                <w:noProof/>
                <w:webHidden/>
              </w:rPr>
              <w:fldChar w:fldCharType="end"/>
            </w:r>
            <w:r w:rsidRPr="0091024E">
              <w:rPr>
                <w:rStyle w:val="Hyperlink"/>
                <w:noProof/>
              </w:rPr>
              <w:fldChar w:fldCharType="end"/>
            </w:r>
          </w:ins>
        </w:p>
        <w:p w14:paraId="3DEB7CC6" w14:textId="4A7C46CB" w:rsidR="00401277" w:rsidRDefault="00401277">
          <w:pPr>
            <w:pStyle w:val="TOC2"/>
            <w:tabs>
              <w:tab w:val="right" w:leader="dot" w:pos="9350"/>
            </w:tabs>
            <w:rPr>
              <w:ins w:id="87" w:author="Hartman, Rosemary@DWR" w:date="2019-07-25T20:15:00Z"/>
              <w:smallCaps w:val="0"/>
              <w:noProof/>
              <w:sz w:val="22"/>
              <w:szCs w:val="22"/>
            </w:rPr>
          </w:pPr>
          <w:ins w:id="88"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"_Toc14978201"</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Results</w:t>
            </w:r>
            <w:r>
              <w:rPr>
                <w:noProof/>
                <w:webHidden/>
              </w:rPr>
              <w:tab/>
            </w:r>
            <w:r>
              <w:rPr>
                <w:noProof/>
                <w:webHidden/>
              </w:rPr>
              <w:fldChar w:fldCharType="begin"/>
            </w:r>
            <w:r>
              <w:rPr>
                <w:noProof/>
                <w:webHidden/>
              </w:rPr>
              <w:instrText xml:space="preserve"> PAGEREF _Toc14978201 \h </w:instrText>
            </w:r>
            <w:r>
              <w:rPr>
                <w:noProof/>
                <w:webHidden/>
              </w:rPr>
            </w:r>
          </w:ins>
          <w:r>
            <w:rPr>
              <w:noProof/>
              <w:webHidden/>
            </w:rPr>
            <w:fldChar w:fldCharType="separate"/>
          </w:r>
          <w:ins w:id="89" w:author="Hartman, Rosemary@DWR" w:date="2019-07-25T20:15:00Z">
            <w:r>
              <w:rPr>
                <w:noProof/>
                <w:webHidden/>
              </w:rPr>
              <w:t>47</w:t>
            </w:r>
            <w:r>
              <w:rPr>
                <w:noProof/>
                <w:webHidden/>
              </w:rPr>
              <w:fldChar w:fldCharType="end"/>
            </w:r>
            <w:r w:rsidRPr="0091024E">
              <w:rPr>
                <w:rStyle w:val="Hyperlink"/>
                <w:noProof/>
              </w:rPr>
              <w:fldChar w:fldCharType="end"/>
            </w:r>
          </w:ins>
        </w:p>
        <w:p w14:paraId="0E1E876F" w14:textId="3032D53B" w:rsidR="00401277" w:rsidRDefault="00401277">
          <w:pPr>
            <w:pStyle w:val="TOC2"/>
            <w:tabs>
              <w:tab w:val="right" w:leader="dot" w:pos="9350"/>
            </w:tabs>
            <w:rPr>
              <w:ins w:id="90" w:author="Hartman, Rosemary@DWR" w:date="2019-07-25T20:15:00Z"/>
              <w:smallCaps w:val="0"/>
              <w:noProof/>
              <w:sz w:val="22"/>
              <w:szCs w:val="22"/>
            </w:rPr>
          </w:pPr>
          <w:ins w:id="91"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"_Toc14978202"</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Discussion</w:t>
            </w:r>
            <w:r>
              <w:rPr>
                <w:noProof/>
                <w:webHidden/>
              </w:rPr>
              <w:tab/>
            </w:r>
            <w:r>
              <w:rPr>
                <w:noProof/>
                <w:webHidden/>
              </w:rPr>
              <w:fldChar w:fldCharType="begin"/>
            </w:r>
            <w:r>
              <w:rPr>
                <w:noProof/>
                <w:webHidden/>
              </w:rPr>
              <w:instrText xml:space="preserve"> PAGEREF _Toc14978202 \h </w:instrText>
            </w:r>
            <w:r>
              <w:rPr>
                <w:noProof/>
                <w:webHidden/>
              </w:rPr>
            </w:r>
          </w:ins>
          <w:r>
            <w:rPr>
              <w:noProof/>
              <w:webHidden/>
            </w:rPr>
            <w:fldChar w:fldCharType="separate"/>
          </w:r>
          <w:ins w:id="92" w:author="Hartman, Rosemary@DWR" w:date="2019-07-25T20:15:00Z">
            <w:r>
              <w:rPr>
                <w:noProof/>
                <w:webHidden/>
              </w:rPr>
              <w:t>66</w:t>
            </w:r>
            <w:r>
              <w:rPr>
                <w:noProof/>
                <w:webHidden/>
              </w:rPr>
              <w:fldChar w:fldCharType="end"/>
            </w:r>
            <w:r w:rsidRPr="0091024E">
              <w:rPr>
                <w:rStyle w:val="Hyperlink"/>
                <w:noProof/>
              </w:rPr>
              <w:fldChar w:fldCharType="end"/>
            </w:r>
          </w:ins>
        </w:p>
        <w:p w14:paraId="443E5616" w14:textId="304047F4" w:rsidR="00401277" w:rsidRDefault="00401277">
          <w:pPr>
            <w:pStyle w:val="TOC1"/>
            <w:tabs>
              <w:tab w:val="right" w:leader="dot" w:pos="9350"/>
            </w:tabs>
            <w:rPr>
              <w:ins w:id="93" w:author="Hartman, Rosemary@DWR" w:date="2019-07-25T20:15:00Z"/>
              <w:b w:val="0"/>
              <w:bCs w:val="0"/>
              <w:caps w:val="0"/>
              <w:noProof/>
              <w:sz w:val="22"/>
              <w:szCs w:val="22"/>
            </w:rPr>
          </w:pPr>
          <w:ins w:id="94"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"_Toc14978203"</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rFonts w:ascii="Times New Roman" w:hAnsi="Times New Roman" w:cs="Times New Roman"/>
                <w:noProof/>
              </w:rPr>
              <w:t>CHAPTER 3:  Methods Development</w:t>
            </w:r>
            <w:r>
              <w:rPr>
                <w:noProof/>
                <w:webHidden/>
              </w:rPr>
              <w:tab/>
            </w:r>
            <w:r>
              <w:rPr>
                <w:noProof/>
                <w:webHidden/>
              </w:rPr>
              <w:fldChar w:fldCharType="begin"/>
            </w:r>
            <w:r>
              <w:rPr>
                <w:noProof/>
                <w:webHidden/>
              </w:rPr>
              <w:instrText xml:space="preserve"> PAGEREF _Toc14978203 \h </w:instrText>
            </w:r>
            <w:r>
              <w:rPr>
                <w:noProof/>
                <w:webHidden/>
              </w:rPr>
            </w:r>
          </w:ins>
          <w:r>
            <w:rPr>
              <w:noProof/>
              <w:webHidden/>
            </w:rPr>
            <w:fldChar w:fldCharType="separate"/>
          </w:r>
          <w:ins w:id="95" w:author="Hartman, Rosemary@DWR" w:date="2019-07-25T20:15:00Z">
            <w:r>
              <w:rPr>
                <w:noProof/>
                <w:webHidden/>
              </w:rPr>
              <w:t>68</w:t>
            </w:r>
            <w:r>
              <w:rPr>
                <w:noProof/>
                <w:webHidden/>
              </w:rPr>
              <w:fldChar w:fldCharType="end"/>
            </w:r>
            <w:r w:rsidRPr="0091024E">
              <w:rPr>
                <w:rStyle w:val="Hyperlink"/>
                <w:noProof/>
              </w:rPr>
              <w:fldChar w:fldCharType="end"/>
            </w:r>
          </w:ins>
        </w:p>
        <w:p w14:paraId="26795CA4" w14:textId="135DB5EE" w:rsidR="00401277" w:rsidRDefault="00401277">
          <w:pPr>
            <w:pStyle w:val="TOC2"/>
            <w:tabs>
              <w:tab w:val="right" w:leader="dot" w:pos="9350"/>
            </w:tabs>
            <w:rPr>
              <w:ins w:id="96" w:author="Hartman, Rosemary@DWR" w:date="2019-07-25T20:15:00Z"/>
              <w:smallCaps w:val="0"/>
              <w:noProof/>
              <w:sz w:val="22"/>
              <w:szCs w:val="22"/>
            </w:rPr>
          </w:pPr>
          <w:ins w:id="97"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"_Toc14978204"</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Introduction</w:t>
            </w:r>
            <w:r>
              <w:rPr>
                <w:noProof/>
                <w:webHidden/>
              </w:rPr>
              <w:tab/>
            </w:r>
            <w:r>
              <w:rPr>
                <w:noProof/>
                <w:webHidden/>
              </w:rPr>
              <w:fldChar w:fldCharType="begin"/>
            </w:r>
            <w:r>
              <w:rPr>
                <w:noProof/>
                <w:webHidden/>
              </w:rPr>
              <w:instrText xml:space="preserve"> PAGEREF _Toc14978204 \h </w:instrText>
            </w:r>
            <w:r>
              <w:rPr>
                <w:noProof/>
                <w:webHidden/>
              </w:rPr>
            </w:r>
          </w:ins>
          <w:r>
            <w:rPr>
              <w:noProof/>
              <w:webHidden/>
            </w:rPr>
            <w:fldChar w:fldCharType="separate"/>
          </w:r>
          <w:ins w:id="98" w:author="Hartman, Rosemary@DWR" w:date="2019-07-25T20:15:00Z">
            <w:r>
              <w:rPr>
                <w:noProof/>
                <w:webHidden/>
              </w:rPr>
              <w:t>68</w:t>
            </w:r>
            <w:r>
              <w:rPr>
                <w:noProof/>
                <w:webHidden/>
              </w:rPr>
              <w:fldChar w:fldCharType="end"/>
            </w:r>
            <w:r w:rsidRPr="0091024E">
              <w:rPr>
                <w:rStyle w:val="Hyperlink"/>
                <w:noProof/>
              </w:rPr>
              <w:fldChar w:fldCharType="end"/>
            </w:r>
          </w:ins>
        </w:p>
        <w:p w14:paraId="18E3C078" w14:textId="52BEC862" w:rsidR="00401277" w:rsidRDefault="00401277">
          <w:pPr>
            <w:pStyle w:val="TOC3"/>
            <w:tabs>
              <w:tab w:val="right" w:leader="dot" w:pos="9350"/>
            </w:tabs>
            <w:rPr>
              <w:ins w:id="99" w:author="Hartman, Rosemary@DWR" w:date="2019-07-25T20:15:00Z"/>
              <w:i w:val="0"/>
              <w:iCs w:val="0"/>
              <w:noProof/>
              <w:sz w:val="22"/>
              <w:szCs w:val="22"/>
            </w:rPr>
          </w:pPr>
          <w:ins w:id="100"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"_Toc14978205"</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Submerged Aquatic Vegetation</w:t>
            </w:r>
            <w:r>
              <w:rPr>
                <w:noProof/>
                <w:webHidden/>
              </w:rPr>
              <w:tab/>
            </w:r>
            <w:r>
              <w:rPr>
                <w:noProof/>
                <w:webHidden/>
              </w:rPr>
              <w:fldChar w:fldCharType="begin"/>
            </w:r>
            <w:r>
              <w:rPr>
                <w:noProof/>
                <w:webHidden/>
              </w:rPr>
              <w:instrText xml:space="preserve"> PAGEREF _Toc14978205 \h </w:instrText>
            </w:r>
            <w:r>
              <w:rPr>
                <w:noProof/>
                <w:webHidden/>
              </w:rPr>
            </w:r>
          </w:ins>
          <w:r>
            <w:rPr>
              <w:noProof/>
              <w:webHidden/>
            </w:rPr>
            <w:fldChar w:fldCharType="separate"/>
          </w:r>
          <w:ins w:id="101" w:author="Hartman, Rosemary@DWR" w:date="2019-07-25T20:15:00Z">
            <w:r>
              <w:rPr>
                <w:noProof/>
                <w:webHidden/>
              </w:rPr>
              <w:t>68</w:t>
            </w:r>
            <w:r>
              <w:rPr>
                <w:noProof/>
                <w:webHidden/>
              </w:rPr>
              <w:fldChar w:fldCharType="end"/>
            </w:r>
            <w:r w:rsidRPr="0091024E">
              <w:rPr>
                <w:rStyle w:val="Hyperlink"/>
                <w:noProof/>
              </w:rPr>
              <w:fldChar w:fldCharType="end"/>
            </w:r>
          </w:ins>
        </w:p>
        <w:p w14:paraId="745B7A9B" w14:textId="4B0C9493" w:rsidR="00401277" w:rsidRDefault="00401277">
          <w:pPr>
            <w:pStyle w:val="TOC3"/>
            <w:tabs>
              <w:tab w:val="right" w:leader="dot" w:pos="9350"/>
            </w:tabs>
            <w:rPr>
              <w:ins w:id="102" w:author="Hartman, Rosemary@DWR" w:date="2019-07-25T20:15:00Z"/>
              <w:i w:val="0"/>
              <w:iCs w:val="0"/>
              <w:noProof/>
              <w:sz w:val="22"/>
              <w:szCs w:val="22"/>
            </w:rPr>
          </w:pPr>
          <w:ins w:id="103"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"_Toc14978206"</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ARIS Sonar</w:t>
            </w:r>
            <w:r>
              <w:rPr>
                <w:noProof/>
                <w:webHidden/>
              </w:rPr>
              <w:tab/>
            </w:r>
            <w:r>
              <w:rPr>
                <w:noProof/>
                <w:webHidden/>
              </w:rPr>
              <w:fldChar w:fldCharType="begin"/>
            </w:r>
            <w:r>
              <w:rPr>
                <w:noProof/>
                <w:webHidden/>
              </w:rPr>
              <w:instrText xml:space="preserve"> PAGEREF _Toc14978206 \h </w:instrText>
            </w:r>
            <w:r>
              <w:rPr>
                <w:noProof/>
                <w:webHidden/>
              </w:rPr>
            </w:r>
          </w:ins>
          <w:r>
            <w:rPr>
              <w:noProof/>
              <w:webHidden/>
            </w:rPr>
            <w:fldChar w:fldCharType="separate"/>
          </w:r>
          <w:ins w:id="104" w:author="Hartman, Rosemary@DWR" w:date="2019-07-25T20:15:00Z">
            <w:r>
              <w:rPr>
                <w:noProof/>
                <w:webHidden/>
              </w:rPr>
              <w:t>68</w:t>
            </w:r>
            <w:r>
              <w:rPr>
                <w:noProof/>
                <w:webHidden/>
              </w:rPr>
              <w:fldChar w:fldCharType="end"/>
            </w:r>
            <w:r w:rsidRPr="0091024E">
              <w:rPr>
                <w:rStyle w:val="Hyperlink"/>
                <w:noProof/>
              </w:rPr>
              <w:fldChar w:fldCharType="end"/>
            </w:r>
          </w:ins>
        </w:p>
        <w:p w14:paraId="747B834B" w14:textId="5DD76920" w:rsidR="00401277" w:rsidRDefault="00401277">
          <w:pPr>
            <w:pStyle w:val="TOC3"/>
            <w:tabs>
              <w:tab w:val="right" w:leader="dot" w:pos="9350"/>
            </w:tabs>
            <w:rPr>
              <w:ins w:id="105" w:author="Hartman, Rosemary@DWR" w:date="2019-07-25T20:15:00Z"/>
              <w:i w:val="0"/>
              <w:iCs w:val="0"/>
              <w:noProof/>
              <w:sz w:val="22"/>
              <w:szCs w:val="22"/>
            </w:rPr>
          </w:pPr>
          <w:ins w:id="106"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"_Toc14978207"</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Algae/Phytoplankton</w:t>
            </w:r>
            <w:r>
              <w:rPr>
                <w:noProof/>
                <w:webHidden/>
              </w:rPr>
              <w:tab/>
            </w:r>
            <w:r>
              <w:rPr>
                <w:noProof/>
                <w:webHidden/>
              </w:rPr>
              <w:fldChar w:fldCharType="begin"/>
            </w:r>
            <w:r>
              <w:rPr>
                <w:noProof/>
                <w:webHidden/>
              </w:rPr>
              <w:instrText xml:space="preserve"> PAGEREF _Toc14978207 \h </w:instrText>
            </w:r>
            <w:r>
              <w:rPr>
                <w:noProof/>
                <w:webHidden/>
              </w:rPr>
            </w:r>
          </w:ins>
          <w:r>
            <w:rPr>
              <w:noProof/>
              <w:webHidden/>
            </w:rPr>
            <w:fldChar w:fldCharType="separate"/>
          </w:r>
          <w:ins w:id="107" w:author="Hartman, Rosemary@DWR" w:date="2019-07-25T20:15:00Z">
            <w:r>
              <w:rPr>
                <w:noProof/>
                <w:webHidden/>
              </w:rPr>
              <w:t>68</w:t>
            </w:r>
            <w:r>
              <w:rPr>
                <w:noProof/>
                <w:webHidden/>
              </w:rPr>
              <w:fldChar w:fldCharType="end"/>
            </w:r>
            <w:r w:rsidRPr="0091024E">
              <w:rPr>
                <w:rStyle w:val="Hyperlink"/>
                <w:noProof/>
              </w:rPr>
              <w:fldChar w:fldCharType="end"/>
            </w:r>
          </w:ins>
        </w:p>
        <w:p w14:paraId="4168BF2B" w14:textId="5E0C4B3A" w:rsidR="00401277" w:rsidRDefault="00401277">
          <w:pPr>
            <w:pStyle w:val="TOC2"/>
            <w:tabs>
              <w:tab w:val="right" w:leader="dot" w:pos="9350"/>
            </w:tabs>
            <w:rPr>
              <w:ins w:id="108" w:author="Hartman, Rosemary@DWR" w:date="2019-07-25T20:15:00Z"/>
              <w:smallCaps w:val="0"/>
              <w:noProof/>
              <w:sz w:val="22"/>
              <w:szCs w:val="22"/>
            </w:rPr>
          </w:pPr>
          <w:ins w:id="109"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"_Toc14978208"</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Methods</w:t>
            </w:r>
            <w:r>
              <w:rPr>
                <w:noProof/>
                <w:webHidden/>
              </w:rPr>
              <w:tab/>
            </w:r>
            <w:r>
              <w:rPr>
                <w:noProof/>
                <w:webHidden/>
              </w:rPr>
              <w:fldChar w:fldCharType="begin"/>
            </w:r>
            <w:r>
              <w:rPr>
                <w:noProof/>
                <w:webHidden/>
              </w:rPr>
              <w:instrText xml:space="preserve"> PAGEREF _Toc14978208 \h </w:instrText>
            </w:r>
            <w:r>
              <w:rPr>
                <w:noProof/>
                <w:webHidden/>
              </w:rPr>
            </w:r>
          </w:ins>
          <w:r>
            <w:rPr>
              <w:noProof/>
              <w:webHidden/>
            </w:rPr>
            <w:fldChar w:fldCharType="separate"/>
          </w:r>
          <w:ins w:id="110" w:author="Hartman, Rosemary@DWR" w:date="2019-07-25T20:15:00Z">
            <w:r>
              <w:rPr>
                <w:noProof/>
                <w:webHidden/>
              </w:rPr>
              <w:t>68</w:t>
            </w:r>
            <w:r>
              <w:rPr>
                <w:noProof/>
                <w:webHidden/>
              </w:rPr>
              <w:fldChar w:fldCharType="end"/>
            </w:r>
            <w:r w:rsidRPr="0091024E">
              <w:rPr>
                <w:rStyle w:val="Hyperlink"/>
                <w:noProof/>
              </w:rPr>
              <w:fldChar w:fldCharType="end"/>
            </w:r>
          </w:ins>
        </w:p>
        <w:p w14:paraId="6A7AB640" w14:textId="25364721" w:rsidR="00401277" w:rsidRDefault="00401277">
          <w:pPr>
            <w:pStyle w:val="TOC3"/>
            <w:tabs>
              <w:tab w:val="right" w:leader="dot" w:pos="9350"/>
            </w:tabs>
            <w:rPr>
              <w:ins w:id="111" w:author="Hartman, Rosemary@DWR" w:date="2019-07-25T20:15:00Z"/>
              <w:i w:val="0"/>
              <w:iCs w:val="0"/>
              <w:noProof/>
              <w:sz w:val="22"/>
              <w:szCs w:val="22"/>
            </w:rPr>
          </w:pPr>
          <w:ins w:id="112"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"_Toc14978209"</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SAV survey techniques</w:t>
            </w:r>
            <w:r>
              <w:rPr>
                <w:noProof/>
                <w:webHidden/>
              </w:rPr>
              <w:tab/>
            </w:r>
            <w:r>
              <w:rPr>
                <w:noProof/>
                <w:webHidden/>
              </w:rPr>
              <w:fldChar w:fldCharType="begin"/>
            </w:r>
            <w:r>
              <w:rPr>
                <w:noProof/>
                <w:webHidden/>
              </w:rPr>
              <w:instrText xml:space="preserve"> PAGEREF _Toc14978209 \h </w:instrText>
            </w:r>
            <w:r>
              <w:rPr>
                <w:noProof/>
                <w:webHidden/>
              </w:rPr>
            </w:r>
          </w:ins>
          <w:r>
            <w:rPr>
              <w:noProof/>
              <w:webHidden/>
            </w:rPr>
            <w:fldChar w:fldCharType="separate"/>
          </w:r>
          <w:ins w:id="113" w:author="Hartman, Rosemary@DWR" w:date="2019-07-25T20:15:00Z">
            <w:r>
              <w:rPr>
                <w:noProof/>
                <w:webHidden/>
              </w:rPr>
              <w:t>68</w:t>
            </w:r>
            <w:r>
              <w:rPr>
                <w:noProof/>
                <w:webHidden/>
              </w:rPr>
              <w:fldChar w:fldCharType="end"/>
            </w:r>
            <w:r w:rsidRPr="0091024E">
              <w:rPr>
                <w:rStyle w:val="Hyperlink"/>
                <w:noProof/>
              </w:rPr>
              <w:fldChar w:fldCharType="end"/>
            </w:r>
          </w:ins>
        </w:p>
        <w:p w14:paraId="00AEA918" w14:textId="66221589" w:rsidR="00401277" w:rsidRDefault="00401277">
          <w:pPr>
            <w:pStyle w:val="TOC3"/>
            <w:tabs>
              <w:tab w:val="right" w:leader="dot" w:pos="9350"/>
            </w:tabs>
            <w:rPr>
              <w:ins w:id="114" w:author="Hartman, Rosemary@DWR" w:date="2019-07-25T20:15:00Z"/>
              <w:i w:val="0"/>
              <w:iCs w:val="0"/>
              <w:noProof/>
              <w:sz w:val="22"/>
              <w:szCs w:val="22"/>
            </w:rPr>
          </w:pPr>
          <w:ins w:id="115"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"_Toc14978210"</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ARIS Evaluation of a Gill Net</w:t>
            </w:r>
            <w:r>
              <w:rPr>
                <w:noProof/>
                <w:webHidden/>
              </w:rPr>
              <w:tab/>
            </w:r>
            <w:r>
              <w:rPr>
                <w:noProof/>
                <w:webHidden/>
              </w:rPr>
              <w:fldChar w:fldCharType="begin"/>
            </w:r>
            <w:r>
              <w:rPr>
                <w:noProof/>
                <w:webHidden/>
              </w:rPr>
              <w:instrText xml:space="preserve"> PAGEREF _Toc14978210 \h </w:instrText>
            </w:r>
            <w:r>
              <w:rPr>
                <w:noProof/>
                <w:webHidden/>
              </w:rPr>
            </w:r>
          </w:ins>
          <w:r>
            <w:rPr>
              <w:noProof/>
              <w:webHidden/>
            </w:rPr>
            <w:fldChar w:fldCharType="separate"/>
          </w:r>
          <w:ins w:id="116" w:author="Hartman, Rosemary@DWR" w:date="2019-07-25T20:15:00Z">
            <w:r>
              <w:rPr>
                <w:noProof/>
                <w:webHidden/>
              </w:rPr>
              <w:t>69</w:t>
            </w:r>
            <w:r>
              <w:rPr>
                <w:noProof/>
                <w:webHidden/>
              </w:rPr>
              <w:fldChar w:fldCharType="end"/>
            </w:r>
            <w:r w:rsidRPr="0091024E">
              <w:rPr>
                <w:rStyle w:val="Hyperlink"/>
                <w:noProof/>
              </w:rPr>
              <w:fldChar w:fldCharType="end"/>
            </w:r>
          </w:ins>
        </w:p>
        <w:p w14:paraId="4799AA27" w14:textId="2FBABB36" w:rsidR="00401277" w:rsidRDefault="00401277">
          <w:pPr>
            <w:pStyle w:val="TOC3"/>
            <w:tabs>
              <w:tab w:val="right" w:leader="dot" w:pos="9350"/>
            </w:tabs>
            <w:rPr>
              <w:ins w:id="117" w:author="Hartman, Rosemary@DWR" w:date="2019-07-25T20:15:00Z"/>
              <w:i w:val="0"/>
              <w:iCs w:val="0"/>
              <w:noProof/>
              <w:sz w:val="22"/>
              <w:szCs w:val="22"/>
            </w:rPr>
          </w:pPr>
          <w:ins w:id="118"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"_Toc14978211"</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Algae/Phytoplankton</w:t>
            </w:r>
            <w:r>
              <w:rPr>
                <w:noProof/>
                <w:webHidden/>
              </w:rPr>
              <w:tab/>
            </w:r>
            <w:r>
              <w:rPr>
                <w:noProof/>
                <w:webHidden/>
              </w:rPr>
              <w:fldChar w:fldCharType="begin"/>
            </w:r>
            <w:r>
              <w:rPr>
                <w:noProof/>
                <w:webHidden/>
              </w:rPr>
              <w:instrText xml:space="preserve"> PAGEREF _Toc14978211 \h </w:instrText>
            </w:r>
            <w:r>
              <w:rPr>
                <w:noProof/>
                <w:webHidden/>
              </w:rPr>
            </w:r>
          </w:ins>
          <w:r>
            <w:rPr>
              <w:noProof/>
              <w:webHidden/>
            </w:rPr>
            <w:fldChar w:fldCharType="separate"/>
          </w:r>
          <w:ins w:id="119" w:author="Hartman, Rosemary@DWR" w:date="2019-07-25T20:15:00Z">
            <w:r>
              <w:rPr>
                <w:noProof/>
                <w:webHidden/>
              </w:rPr>
              <w:t>69</w:t>
            </w:r>
            <w:r>
              <w:rPr>
                <w:noProof/>
                <w:webHidden/>
              </w:rPr>
              <w:fldChar w:fldCharType="end"/>
            </w:r>
            <w:r w:rsidRPr="0091024E">
              <w:rPr>
                <w:rStyle w:val="Hyperlink"/>
                <w:noProof/>
              </w:rPr>
              <w:fldChar w:fldCharType="end"/>
            </w:r>
          </w:ins>
        </w:p>
        <w:p w14:paraId="6D2168FE" w14:textId="6484EA80" w:rsidR="00401277" w:rsidRDefault="00401277">
          <w:pPr>
            <w:pStyle w:val="TOC2"/>
            <w:tabs>
              <w:tab w:val="right" w:leader="dot" w:pos="9350"/>
            </w:tabs>
            <w:rPr>
              <w:ins w:id="120" w:author="Hartman, Rosemary@DWR" w:date="2019-07-25T20:15:00Z"/>
              <w:smallCaps w:val="0"/>
              <w:noProof/>
              <w:sz w:val="22"/>
              <w:szCs w:val="22"/>
            </w:rPr>
          </w:pPr>
          <w:ins w:id="121"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"_Toc14978212"</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Analysis</w:t>
            </w:r>
            <w:r>
              <w:rPr>
                <w:noProof/>
                <w:webHidden/>
              </w:rPr>
              <w:tab/>
            </w:r>
            <w:r>
              <w:rPr>
                <w:noProof/>
                <w:webHidden/>
              </w:rPr>
              <w:fldChar w:fldCharType="begin"/>
            </w:r>
            <w:r>
              <w:rPr>
                <w:noProof/>
                <w:webHidden/>
              </w:rPr>
              <w:instrText xml:space="preserve"> PAGEREF _Toc14978212 \h </w:instrText>
            </w:r>
            <w:r>
              <w:rPr>
                <w:noProof/>
                <w:webHidden/>
              </w:rPr>
            </w:r>
          </w:ins>
          <w:r>
            <w:rPr>
              <w:noProof/>
              <w:webHidden/>
            </w:rPr>
            <w:fldChar w:fldCharType="separate"/>
          </w:r>
          <w:ins w:id="122" w:author="Hartman, Rosemary@DWR" w:date="2019-07-25T20:15:00Z">
            <w:r>
              <w:rPr>
                <w:noProof/>
                <w:webHidden/>
              </w:rPr>
              <w:t>70</w:t>
            </w:r>
            <w:r>
              <w:rPr>
                <w:noProof/>
                <w:webHidden/>
              </w:rPr>
              <w:fldChar w:fldCharType="end"/>
            </w:r>
            <w:r w:rsidRPr="0091024E">
              <w:rPr>
                <w:rStyle w:val="Hyperlink"/>
                <w:noProof/>
              </w:rPr>
              <w:fldChar w:fldCharType="end"/>
            </w:r>
          </w:ins>
        </w:p>
        <w:p w14:paraId="35C5C0E0" w14:textId="417D26EB" w:rsidR="00401277" w:rsidRDefault="00401277">
          <w:pPr>
            <w:pStyle w:val="TOC2"/>
            <w:tabs>
              <w:tab w:val="right" w:leader="dot" w:pos="9350"/>
            </w:tabs>
            <w:rPr>
              <w:ins w:id="123" w:author="Hartman, Rosemary@DWR" w:date="2019-07-25T20:15:00Z"/>
              <w:smallCaps w:val="0"/>
              <w:noProof/>
              <w:sz w:val="22"/>
              <w:szCs w:val="22"/>
            </w:rPr>
          </w:pPr>
          <w:ins w:id="124"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"_Toc14978213"</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Results</w:t>
            </w:r>
            <w:r>
              <w:rPr>
                <w:noProof/>
                <w:webHidden/>
              </w:rPr>
              <w:tab/>
            </w:r>
            <w:r>
              <w:rPr>
                <w:noProof/>
                <w:webHidden/>
              </w:rPr>
              <w:fldChar w:fldCharType="begin"/>
            </w:r>
            <w:r>
              <w:rPr>
                <w:noProof/>
                <w:webHidden/>
              </w:rPr>
              <w:instrText xml:space="preserve"> PAGEREF _Toc14978213 \h </w:instrText>
            </w:r>
            <w:r>
              <w:rPr>
                <w:noProof/>
                <w:webHidden/>
              </w:rPr>
            </w:r>
          </w:ins>
          <w:r>
            <w:rPr>
              <w:noProof/>
              <w:webHidden/>
            </w:rPr>
            <w:fldChar w:fldCharType="separate"/>
          </w:r>
          <w:ins w:id="125" w:author="Hartman, Rosemary@DWR" w:date="2019-07-25T20:15:00Z">
            <w:r>
              <w:rPr>
                <w:noProof/>
                <w:webHidden/>
              </w:rPr>
              <w:t>70</w:t>
            </w:r>
            <w:r>
              <w:rPr>
                <w:noProof/>
                <w:webHidden/>
              </w:rPr>
              <w:fldChar w:fldCharType="end"/>
            </w:r>
            <w:r w:rsidRPr="0091024E">
              <w:rPr>
                <w:rStyle w:val="Hyperlink"/>
                <w:noProof/>
              </w:rPr>
              <w:fldChar w:fldCharType="end"/>
            </w:r>
          </w:ins>
        </w:p>
        <w:p w14:paraId="7E851ABA" w14:textId="7869D6D7" w:rsidR="00401277" w:rsidRDefault="00401277">
          <w:pPr>
            <w:pStyle w:val="TOC2"/>
            <w:tabs>
              <w:tab w:val="right" w:leader="dot" w:pos="9350"/>
            </w:tabs>
            <w:rPr>
              <w:ins w:id="126" w:author="Hartman, Rosemary@DWR" w:date="2019-07-25T20:15:00Z"/>
              <w:smallCaps w:val="0"/>
              <w:noProof/>
              <w:sz w:val="22"/>
              <w:szCs w:val="22"/>
            </w:rPr>
          </w:pPr>
          <w:ins w:id="127"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"_Toc14978214"</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Discussion</w:t>
            </w:r>
            <w:r>
              <w:rPr>
                <w:noProof/>
                <w:webHidden/>
              </w:rPr>
              <w:tab/>
            </w:r>
            <w:r>
              <w:rPr>
                <w:noProof/>
                <w:webHidden/>
              </w:rPr>
              <w:fldChar w:fldCharType="begin"/>
            </w:r>
            <w:r>
              <w:rPr>
                <w:noProof/>
                <w:webHidden/>
              </w:rPr>
              <w:instrText xml:space="preserve"> PAGEREF _Toc14978214 \h </w:instrText>
            </w:r>
            <w:r>
              <w:rPr>
                <w:noProof/>
                <w:webHidden/>
              </w:rPr>
            </w:r>
          </w:ins>
          <w:r>
            <w:rPr>
              <w:noProof/>
              <w:webHidden/>
            </w:rPr>
            <w:fldChar w:fldCharType="separate"/>
          </w:r>
          <w:ins w:id="128" w:author="Hartman, Rosemary@DWR" w:date="2019-07-25T20:15:00Z">
            <w:r>
              <w:rPr>
                <w:noProof/>
                <w:webHidden/>
              </w:rPr>
              <w:t>74</w:t>
            </w:r>
            <w:r>
              <w:rPr>
                <w:noProof/>
                <w:webHidden/>
              </w:rPr>
              <w:fldChar w:fldCharType="end"/>
            </w:r>
            <w:r w:rsidRPr="0091024E">
              <w:rPr>
                <w:rStyle w:val="Hyperlink"/>
                <w:noProof/>
              </w:rPr>
              <w:fldChar w:fldCharType="end"/>
            </w:r>
          </w:ins>
        </w:p>
        <w:p w14:paraId="535F4B1A" w14:textId="1E07882D" w:rsidR="00401277" w:rsidRDefault="00401277">
          <w:pPr>
            <w:pStyle w:val="TOC2"/>
            <w:tabs>
              <w:tab w:val="right" w:leader="dot" w:pos="9350"/>
            </w:tabs>
            <w:rPr>
              <w:ins w:id="129" w:author="Hartman, Rosemary@DWR" w:date="2019-07-25T20:15:00Z"/>
              <w:smallCaps w:val="0"/>
              <w:noProof/>
              <w:sz w:val="22"/>
              <w:szCs w:val="22"/>
            </w:rPr>
          </w:pPr>
          <w:ins w:id="130"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"_Toc14978215"</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ARIS</w:t>
            </w:r>
            <w:r>
              <w:rPr>
                <w:noProof/>
                <w:webHidden/>
              </w:rPr>
              <w:tab/>
            </w:r>
            <w:r>
              <w:rPr>
                <w:noProof/>
                <w:webHidden/>
              </w:rPr>
              <w:fldChar w:fldCharType="begin"/>
            </w:r>
            <w:r>
              <w:rPr>
                <w:noProof/>
                <w:webHidden/>
              </w:rPr>
              <w:instrText xml:space="preserve"> PAGEREF _Toc14978215 \h </w:instrText>
            </w:r>
            <w:r>
              <w:rPr>
                <w:noProof/>
                <w:webHidden/>
              </w:rPr>
            </w:r>
          </w:ins>
          <w:r>
            <w:rPr>
              <w:noProof/>
              <w:webHidden/>
            </w:rPr>
            <w:fldChar w:fldCharType="separate"/>
          </w:r>
          <w:ins w:id="131" w:author="Hartman, Rosemary@DWR" w:date="2019-07-25T20:15:00Z">
            <w:r>
              <w:rPr>
                <w:noProof/>
                <w:webHidden/>
              </w:rPr>
              <w:t>74</w:t>
            </w:r>
            <w:r>
              <w:rPr>
                <w:noProof/>
                <w:webHidden/>
              </w:rPr>
              <w:fldChar w:fldCharType="end"/>
            </w:r>
            <w:r w:rsidRPr="0091024E">
              <w:rPr>
                <w:rStyle w:val="Hyperlink"/>
                <w:noProof/>
              </w:rPr>
              <w:fldChar w:fldCharType="end"/>
            </w:r>
          </w:ins>
        </w:p>
        <w:p w14:paraId="09D11644" w14:textId="52C26408" w:rsidR="00401277" w:rsidRDefault="00401277">
          <w:pPr>
            <w:pStyle w:val="TOC2"/>
            <w:tabs>
              <w:tab w:val="right" w:leader="dot" w:pos="9350"/>
            </w:tabs>
            <w:rPr>
              <w:ins w:id="132" w:author="Hartman, Rosemary@DWR" w:date="2019-07-25T20:15:00Z"/>
              <w:smallCaps w:val="0"/>
              <w:noProof/>
              <w:sz w:val="22"/>
              <w:szCs w:val="22"/>
            </w:rPr>
          </w:pPr>
          <w:ins w:id="133"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"_Toc14978216"</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Algae</w:t>
            </w:r>
            <w:r>
              <w:rPr>
                <w:noProof/>
                <w:webHidden/>
              </w:rPr>
              <w:tab/>
            </w:r>
            <w:r>
              <w:rPr>
                <w:noProof/>
                <w:webHidden/>
              </w:rPr>
              <w:fldChar w:fldCharType="begin"/>
            </w:r>
            <w:r>
              <w:rPr>
                <w:noProof/>
                <w:webHidden/>
              </w:rPr>
              <w:instrText xml:space="preserve"> PAGEREF _Toc14978216 \h </w:instrText>
            </w:r>
            <w:r>
              <w:rPr>
                <w:noProof/>
                <w:webHidden/>
              </w:rPr>
            </w:r>
          </w:ins>
          <w:r>
            <w:rPr>
              <w:noProof/>
              <w:webHidden/>
            </w:rPr>
            <w:fldChar w:fldCharType="separate"/>
          </w:r>
          <w:ins w:id="134" w:author="Hartman, Rosemary@DWR" w:date="2019-07-25T20:15:00Z">
            <w:r>
              <w:rPr>
                <w:noProof/>
                <w:webHidden/>
              </w:rPr>
              <w:t>74</w:t>
            </w:r>
            <w:r>
              <w:rPr>
                <w:noProof/>
                <w:webHidden/>
              </w:rPr>
              <w:fldChar w:fldCharType="end"/>
            </w:r>
            <w:r w:rsidRPr="0091024E">
              <w:rPr>
                <w:rStyle w:val="Hyperlink"/>
                <w:noProof/>
              </w:rPr>
              <w:fldChar w:fldCharType="end"/>
            </w:r>
          </w:ins>
        </w:p>
        <w:p w14:paraId="354FDECF" w14:textId="5E0E3017" w:rsidR="00401277" w:rsidRDefault="00401277">
          <w:pPr>
            <w:pStyle w:val="TOC1"/>
            <w:tabs>
              <w:tab w:val="right" w:leader="dot" w:pos="9350"/>
            </w:tabs>
            <w:rPr>
              <w:ins w:id="135" w:author="Hartman, Rosemary@DWR" w:date="2019-07-25T20:15:00Z"/>
              <w:b w:val="0"/>
              <w:bCs w:val="0"/>
              <w:caps w:val="0"/>
              <w:noProof/>
              <w:sz w:val="22"/>
              <w:szCs w:val="22"/>
            </w:rPr>
          </w:pPr>
          <w:ins w:id="136" w:author="Hartman, Rosemary@DWR" w:date="2019-07-25T20:15:00Z">
            <w:r w:rsidRPr="0091024E">
              <w:rPr>
                <w:rStyle w:val="Hyperlink"/>
                <w:noProof/>
              </w:rPr>
              <w:fldChar w:fldCharType="begin"/>
            </w:r>
            <w:r w:rsidRPr="0091024E">
              <w:rPr>
                <w:rStyle w:val="Hyperlink"/>
                <w:noProof/>
              </w:rPr>
              <w:instrText xml:space="preserve"> </w:instrText>
            </w:r>
            <w:r>
              <w:rPr>
                <w:noProof/>
              </w:rPr>
              <w:instrText>HYPERLINK \l "_Toc14978217"</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Endangered Species Act Take</w:t>
            </w:r>
            <w:r>
              <w:rPr>
                <w:noProof/>
                <w:webHidden/>
              </w:rPr>
              <w:tab/>
            </w:r>
            <w:r>
              <w:rPr>
                <w:noProof/>
                <w:webHidden/>
              </w:rPr>
              <w:fldChar w:fldCharType="begin"/>
            </w:r>
            <w:r>
              <w:rPr>
                <w:noProof/>
                <w:webHidden/>
              </w:rPr>
              <w:instrText xml:space="preserve"> PAGEREF _Toc14978217 \h </w:instrText>
            </w:r>
            <w:r>
              <w:rPr>
                <w:noProof/>
                <w:webHidden/>
              </w:rPr>
            </w:r>
          </w:ins>
          <w:r>
            <w:rPr>
              <w:noProof/>
              <w:webHidden/>
            </w:rPr>
            <w:fldChar w:fldCharType="separate"/>
          </w:r>
          <w:ins w:id="137" w:author="Hartman, Rosemary@DWR" w:date="2019-07-25T20:15:00Z">
            <w:r>
              <w:rPr>
                <w:noProof/>
                <w:webHidden/>
              </w:rPr>
              <w:t>75</w:t>
            </w:r>
            <w:r>
              <w:rPr>
                <w:noProof/>
                <w:webHidden/>
              </w:rPr>
              <w:fldChar w:fldCharType="end"/>
            </w:r>
            <w:r w:rsidRPr="0091024E">
              <w:rPr>
                <w:rStyle w:val="Hyperlink"/>
                <w:noProof/>
              </w:rPr>
              <w:fldChar w:fldCharType="end"/>
            </w:r>
          </w:ins>
        </w:p>
        <w:p w14:paraId="54237634" w14:textId="5EE62247" w:rsidR="00401277" w:rsidRDefault="00401277">
          <w:pPr>
            <w:pStyle w:val="TOC1"/>
            <w:tabs>
              <w:tab w:val="right" w:leader="dot" w:pos="9350"/>
            </w:tabs>
            <w:rPr>
              <w:ins w:id="138" w:author="Hartman, Rosemary@DWR" w:date="2019-07-25T20:15:00Z"/>
              <w:b w:val="0"/>
              <w:bCs w:val="0"/>
              <w:caps w:val="0"/>
              <w:noProof/>
              <w:sz w:val="22"/>
              <w:szCs w:val="22"/>
            </w:rPr>
          </w:pPr>
          <w:ins w:id="139" w:author="Hartman, Rosemary@DWR" w:date="2019-07-25T20:15:00Z">
            <w:r w:rsidRPr="0091024E">
              <w:rPr>
                <w:rStyle w:val="Hyperlink"/>
                <w:noProof/>
              </w:rPr>
              <w:lastRenderedPageBreak/>
              <w:fldChar w:fldCharType="begin"/>
            </w:r>
            <w:r w:rsidRPr="0091024E">
              <w:rPr>
                <w:rStyle w:val="Hyperlink"/>
                <w:noProof/>
              </w:rPr>
              <w:instrText xml:space="preserve"> </w:instrText>
            </w:r>
            <w:r>
              <w:rPr>
                <w:noProof/>
              </w:rPr>
              <w:instrText>HYPERLINK \l "_Toc14978218"</w:instrText>
            </w:r>
            <w:r w:rsidRPr="0091024E">
              <w:rPr>
                <w:rStyle w:val="Hyperlink"/>
                <w:noProof/>
              </w:rPr>
              <w:instrText xml:space="preserve"> </w:instrText>
            </w:r>
            <w:r w:rsidRPr="0091024E">
              <w:rPr>
                <w:rStyle w:val="Hyperlink"/>
                <w:noProof/>
              </w:rPr>
            </w:r>
            <w:r w:rsidRPr="0091024E">
              <w:rPr>
                <w:rStyle w:val="Hyperlink"/>
                <w:noProof/>
              </w:rPr>
              <w:fldChar w:fldCharType="separate"/>
            </w:r>
            <w:r w:rsidRPr="0091024E">
              <w:rPr>
                <w:rStyle w:val="Hyperlink"/>
                <w:noProof/>
              </w:rPr>
              <w:t>References</w:t>
            </w:r>
            <w:r>
              <w:rPr>
                <w:noProof/>
                <w:webHidden/>
              </w:rPr>
              <w:tab/>
            </w:r>
            <w:r>
              <w:rPr>
                <w:noProof/>
                <w:webHidden/>
              </w:rPr>
              <w:fldChar w:fldCharType="begin"/>
            </w:r>
            <w:r>
              <w:rPr>
                <w:noProof/>
                <w:webHidden/>
              </w:rPr>
              <w:instrText xml:space="preserve"> PAGEREF _Toc14978218 \h </w:instrText>
            </w:r>
            <w:r>
              <w:rPr>
                <w:noProof/>
                <w:webHidden/>
              </w:rPr>
            </w:r>
          </w:ins>
          <w:r>
            <w:rPr>
              <w:noProof/>
              <w:webHidden/>
            </w:rPr>
            <w:fldChar w:fldCharType="separate"/>
          </w:r>
          <w:ins w:id="140" w:author="Hartman, Rosemary@DWR" w:date="2019-07-25T20:15:00Z">
            <w:r>
              <w:rPr>
                <w:noProof/>
                <w:webHidden/>
              </w:rPr>
              <w:t>76</w:t>
            </w:r>
            <w:r>
              <w:rPr>
                <w:noProof/>
                <w:webHidden/>
              </w:rPr>
              <w:fldChar w:fldCharType="end"/>
            </w:r>
            <w:r w:rsidRPr="0091024E">
              <w:rPr>
                <w:rStyle w:val="Hyperlink"/>
                <w:noProof/>
              </w:rPr>
              <w:fldChar w:fldCharType="end"/>
            </w:r>
          </w:ins>
        </w:p>
        <w:p w14:paraId="1063E6DD" w14:textId="6CBD038A" w:rsidR="00F14903" w:rsidDel="00401277" w:rsidRDefault="00F14903">
          <w:pPr>
            <w:pStyle w:val="TOC1"/>
            <w:tabs>
              <w:tab w:val="right" w:leader="dot" w:pos="9350"/>
            </w:tabs>
            <w:rPr>
              <w:del w:id="141" w:author="Hartman, Rosemary@DWR" w:date="2019-07-25T20:15:00Z"/>
              <w:b w:val="0"/>
              <w:bCs w:val="0"/>
              <w:caps w:val="0"/>
              <w:noProof/>
              <w:sz w:val="22"/>
              <w:szCs w:val="22"/>
            </w:rPr>
          </w:pPr>
          <w:del w:id="142" w:author="Hartman, Rosemary@DWR" w:date="2019-07-25T20:15:00Z">
            <w:r w:rsidRPr="00401277" w:rsidDel="00401277">
              <w:rPr>
                <w:rStyle w:val="Hyperlink"/>
                <w:noProof/>
                <w:rPrChange w:id="143" w:author="Hartman, Rosemary@DWR" w:date="2019-07-25T20:15:00Z">
                  <w:rPr>
                    <w:rStyle w:val="Hyperlink"/>
                    <w:noProof/>
                  </w:rPr>
                </w:rPrChange>
              </w:rPr>
              <w:delText>Preface</w:delText>
            </w:r>
            <w:r w:rsidDel="00401277">
              <w:rPr>
                <w:noProof/>
                <w:webHidden/>
              </w:rPr>
              <w:tab/>
              <w:delText>3</w:delText>
            </w:r>
          </w:del>
        </w:p>
        <w:p w14:paraId="639C6501" w14:textId="286FEE6C" w:rsidR="00F14903" w:rsidDel="00401277" w:rsidRDefault="00F14903">
          <w:pPr>
            <w:pStyle w:val="TOC2"/>
            <w:tabs>
              <w:tab w:val="right" w:leader="dot" w:pos="9350"/>
            </w:tabs>
            <w:rPr>
              <w:del w:id="144" w:author="Hartman, Rosemary@DWR" w:date="2019-07-25T20:15:00Z"/>
              <w:smallCaps w:val="0"/>
              <w:noProof/>
              <w:sz w:val="22"/>
              <w:szCs w:val="22"/>
            </w:rPr>
          </w:pPr>
          <w:del w:id="145" w:author="Hartman, Rosemary@DWR" w:date="2019-07-25T20:15:00Z">
            <w:r w:rsidRPr="00401277" w:rsidDel="00401277">
              <w:rPr>
                <w:rStyle w:val="Hyperlink"/>
                <w:noProof/>
                <w:rPrChange w:id="146" w:author="Hartman, Rosemary@DWR" w:date="2019-07-25T20:15:00Z">
                  <w:rPr>
                    <w:rStyle w:val="Hyperlink"/>
                    <w:noProof/>
                  </w:rPr>
                </w:rPrChange>
              </w:rPr>
              <w:delText>Pilot Monitoring Phases</w:delText>
            </w:r>
            <w:r w:rsidDel="00401277">
              <w:rPr>
                <w:noProof/>
                <w:webHidden/>
              </w:rPr>
              <w:tab/>
              <w:delText>4</w:delText>
            </w:r>
          </w:del>
        </w:p>
        <w:p w14:paraId="01DBC477" w14:textId="726EBFF5" w:rsidR="00F14903" w:rsidDel="00401277" w:rsidRDefault="00F14903">
          <w:pPr>
            <w:pStyle w:val="TOC2"/>
            <w:tabs>
              <w:tab w:val="right" w:leader="dot" w:pos="9350"/>
            </w:tabs>
            <w:rPr>
              <w:del w:id="147" w:author="Hartman, Rosemary@DWR" w:date="2019-07-25T20:15:00Z"/>
              <w:smallCaps w:val="0"/>
              <w:noProof/>
              <w:sz w:val="22"/>
              <w:szCs w:val="22"/>
            </w:rPr>
          </w:pPr>
          <w:del w:id="148" w:author="Hartman, Rosemary@DWR" w:date="2019-07-25T20:15:00Z">
            <w:r w:rsidRPr="00401277" w:rsidDel="00401277">
              <w:rPr>
                <w:rStyle w:val="Hyperlink"/>
                <w:noProof/>
                <w:rPrChange w:id="149" w:author="Hartman, Rosemary@DWR" w:date="2019-07-25T20:15:00Z">
                  <w:rPr>
                    <w:rStyle w:val="Hyperlink"/>
                    <w:noProof/>
                  </w:rPr>
                </w:rPrChange>
              </w:rPr>
              <w:delText>Project Objectives</w:delText>
            </w:r>
            <w:r w:rsidDel="00401277">
              <w:rPr>
                <w:noProof/>
                <w:webHidden/>
              </w:rPr>
              <w:tab/>
              <w:delText>4</w:delText>
            </w:r>
          </w:del>
        </w:p>
        <w:p w14:paraId="670CA853" w14:textId="7EEC423C" w:rsidR="00F14903" w:rsidDel="00401277" w:rsidRDefault="00F14903">
          <w:pPr>
            <w:pStyle w:val="TOC1"/>
            <w:tabs>
              <w:tab w:val="right" w:leader="dot" w:pos="9350"/>
            </w:tabs>
            <w:rPr>
              <w:del w:id="150" w:author="Hartman, Rosemary@DWR" w:date="2019-07-25T20:15:00Z"/>
              <w:b w:val="0"/>
              <w:bCs w:val="0"/>
              <w:caps w:val="0"/>
              <w:noProof/>
              <w:sz w:val="22"/>
              <w:szCs w:val="22"/>
            </w:rPr>
          </w:pPr>
          <w:del w:id="151" w:author="Hartman, Rosemary@DWR" w:date="2019-07-25T20:15:00Z">
            <w:r w:rsidRPr="00401277" w:rsidDel="00401277">
              <w:rPr>
                <w:rStyle w:val="Hyperlink"/>
                <w:noProof/>
                <w:rPrChange w:id="152" w:author="Hartman, Rosemary@DWR" w:date="2019-07-25T20:15:00Z">
                  <w:rPr>
                    <w:rStyle w:val="Hyperlink"/>
                    <w:noProof/>
                  </w:rPr>
                </w:rPrChange>
              </w:rPr>
              <w:delText>Part 1: Phytoplankton and Invertebrate spatial and temporal variability</w:delText>
            </w:r>
            <w:r w:rsidDel="00401277">
              <w:rPr>
                <w:noProof/>
                <w:webHidden/>
              </w:rPr>
              <w:tab/>
              <w:delText>5</w:delText>
            </w:r>
          </w:del>
        </w:p>
        <w:p w14:paraId="6BA2609A" w14:textId="1D75928D" w:rsidR="00F14903" w:rsidDel="00401277" w:rsidRDefault="00F14903">
          <w:pPr>
            <w:pStyle w:val="TOC2"/>
            <w:tabs>
              <w:tab w:val="right" w:leader="dot" w:pos="9350"/>
            </w:tabs>
            <w:rPr>
              <w:del w:id="153" w:author="Hartman, Rosemary@DWR" w:date="2019-07-25T20:15:00Z"/>
              <w:smallCaps w:val="0"/>
              <w:noProof/>
              <w:sz w:val="22"/>
              <w:szCs w:val="22"/>
            </w:rPr>
          </w:pPr>
          <w:del w:id="154" w:author="Hartman, Rosemary@DWR" w:date="2019-07-25T20:15:00Z">
            <w:r w:rsidRPr="00401277" w:rsidDel="00401277">
              <w:rPr>
                <w:rStyle w:val="Hyperlink"/>
                <w:noProof/>
                <w:rPrChange w:id="155" w:author="Hartman, Rosemary@DWR" w:date="2019-07-25T20:15:00Z">
                  <w:rPr>
                    <w:rStyle w:val="Hyperlink"/>
                    <w:noProof/>
                  </w:rPr>
                </w:rPrChange>
              </w:rPr>
              <w:delText>Introduction</w:delText>
            </w:r>
            <w:r w:rsidDel="00401277">
              <w:rPr>
                <w:noProof/>
                <w:webHidden/>
              </w:rPr>
              <w:tab/>
              <w:delText>5</w:delText>
            </w:r>
          </w:del>
        </w:p>
        <w:p w14:paraId="4F60ECBB" w14:textId="0E6B0DF3" w:rsidR="00F14903" w:rsidDel="00401277" w:rsidRDefault="00F14903">
          <w:pPr>
            <w:pStyle w:val="TOC3"/>
            <w:tabs>
              <w:tab w:val="right" w:leader="dot" w:pos="9350"/>
            </w:tabs>
            <w:rPr>
              <w:del w:id="156" w:author="Hartman, Rosemary@DWR" w:date="2019-07-25T20:15:00Z"/>
              <w:i w:val="0"/>
              <w:iCs w:val="0"/>
              <w:noProof/>
              <w:sz w:val="22"/>
              <w:szCs w:val="22"/>
            </w:rPr>
          </w:pPr>
          <w:del w:id="157" w:author="Hartman, Rosemary@DWR" w:date="2019-07-25T20:15:00Z">
            <w:r w:rsidRPr="00401277" w:rsidDel="00401277">
              <w:rPr>
                <w:rStyle w:val="Hyperlink"/>
                <w:noProof/>
                <w:rPrChange w:id="158" w:author="Hartman, Rosemary@DWR" w:date="2019-07-25T20:15:00Z">
                  <w:rPr>
                    <w:rStyle w:val="Hyperlink"/>
                    <w:noProof/>
                  </w:rPr>
                </w:rPrChange>
              </w:rPr>
              <w:delText>Invertebrates</w:delText>
            </w:r>
            <w:r w:rsidDel="00401277">
              <w:rPr>
                <w:noProof/>
                <w:webHidden/>
              </w:rPr>
              <w:tab/>
              <w:delText>5</w:delText>
            </w:r>
          </w:del>
        </w:p>
        <w:p w14:paraId="54669447" w14:textId="70C546D5" w:rsidR="00F14903" w:rsidDel="00401277" w:rsidRDefault="00F14903">
          <w:pPr>
            <w:pStyle w:val="TOC3"/>
            <w:tabs>
              <w:tab w:val="right" w:leader="dot" w:pos="9350"/>
            </w:tabs>
            <w:rPr>
              <w:del w:id="159" w:author="Hartman, Rosemary@DWR" w:date="2019-07-25T20:15:00Z"/>
              <w:i w:val="0"/>
              <w:iCs w:val="0"/>
              <w:noProof/>
              <w:sz w:val="22"/>
              <w:szCs w:val="22"/>
            </w:rPr>
          </w:pPr>
          <w:del w:id="160" w:author="Hartman, Rosemary@DWR" w:date="2019-07-25T20:15:00Z">
            <w:r w:rsidRPr="00401277" w:rsidDel="00401277">
              <w:rPr>
                <w:rStyle w:val="Hyperlink"/>
                <w:noProof/>
                <w:rPrChange w:id="161" w:author="Hartman, Rosemary@DWR" w:date="2019-07-25T20:15:00Z">
                  <w:rPr>
                    <w:rStyle w:val="Hyperlink"/>
                    <w:noProof/>
                  </w:rPr>
                </w:rPrChange>
              </w:rPr>
              <w:delText>Phytoplankton</w:delText>
            </w:r>
            <w:r w:rsidDel="00401277">
              <w:rPr>
                <w:noProof/>
                <w:webHidden/>
              </w:rPr>
              <w:tab/>
              <w:delText>5</w:delText>
            </w:r>
          </w:del>
        </w:p>
        <w:p w14:paraId="7E535988" w14:textId="7A800447" w:rsidR="00F14903" w:rsidDel="00401277" w:rsidRDefault="00F14903">
          <w:pPr>
            <w:pStyle w:val="TOC2"/>
            <w:tabs>
              <w:tab w:val="right" w:leader="dot" w:pos="9350"/>
            </w:tabs>
            <w:rPr>
              <w:del w:id="162" w:author="Hartman, Rosemary@DWR" w:date="2019-07-25T20:15:00Z"/>
              <w:smallCaps w:val="0"/>
              <w:noProof/>
              <w:sz w:val="22"/>
              <w:szCs w:val="22"/>
            </w:rPr>
          </w:pPr>
          <w:del w:id="163" w:author="Hartman, Rosemary@DWR" w:date="2019-07-25T20:15:00Z">
            <w:r w:rsidRPr="00401277" w:rsidDel="00401277">
              <w:rPr>
                <w:rStyle w:val="Hyperlink"/>
                <w:noProof/>
                <w:rPrChange w:id="164" w:author="Hartman, Rosemary@DWR" w:date="2019-07-25T20:15:00Z">
                  <w:rPr>
                    <w:rStyle w:val="Hyperlink"/>
                    <w:noProof/>
                  </w:rPr>
                </w:rPrChange>
              </w:rPr>
              <w:delText>Methods</w:delText>
            </w:r>
            <w:r w:rsidDel="00401277">
              <w:rPr>
                <w:noProof/>
                <w:webHidden/>
              </w:rPr>
              <w:tab/>
              <w:delText>6</w:delText>
            </w:r>
          </w:del>
        </w:p>
        <w:p w14:paraId="5E9EAC44" w14:textId="4D799A39" w:rsidR="00F14903" w:rsidDel="00401277" w:rsidRDefault="00F14903">
          <w:pPr>
            <w:pStyle w:val="TOC3"/>
            <w:tabs>
              <w:tab w:val="right" w:leader="dot" w:pos="9350"/>
            </w:tabs>
            <w:rPr>
              <w:del w:id="165" w:author="Hartman, Rosemary@DWR" w:date="2019-07-25T20:15:00Z"/>
              <w:i w:val="0"/>
              <w:iCs w:val="0"/>
              <w:noProof/>
              <w:sz w:val="22"/>
              <w:szCs w:val="22"/>
            </w:rPr>
          </w:pPr>
          <w:del w:id="166" w:author="Hartman, Rosemary@DWR" w:date="2019-07-25T20:15:00Z">
            <w:r w:rsidRPr="00401277" w:rsidDel="00401277">
              <w:rPr>
                <w:rStyle w:val="Hyperlink"/>
                <w:rFonts w:ascii="Times New Roman" w:hAnsi="Times New Roman" w:cs="Times New Roman"/>
                <w:noProof/>
                <w:rPrChange w:id="167" w:author="Hartman, Rosemary@DWR" w:date="2019-07-25T20:15:00Z">
                  <w:rPr>
                    <w:rStyle w:val="Hyperlink"/>
                    <w:rFonts w:ascii="Times New Roman" w:hAnsi="Times New Roman" w:cs="Times New Roman"/>
                    <w:noProof/>
                  </w:rPr>
                </w:rPrChange>
              </w:rPr>
              <w:delText>Sampling Sites</w:delText>
            </w:r>
            <w:r w:rsidDel="00401277">
              <w:rPr>
                <w:noProof/>
                <w:webHidden/>
              </w:rPr>
              <w:tab/>
              <w:delText>6</w:delText>
            </w:r>
          </w:del>
        </w:p>
        <w:p w14:paraId="0843A245" w14:textId="415C5439" w:rsidR="00F14903" w:rsidDel="00401277" w:rsidRDefault="00F14903">
          <w:pPr>
            <w:pStyle w:val="TOC3"/>
            <w:tabs>
              <w:tab w:val="right" w:leader="dot" w:pos="9350"/>
            </w:tabs>
            <w:rPr>
              <w:del w:id="168" w:author="Hartman, Rosemary@DWR" w:date="2019-07-25T20:15:00Z"/>
              <w:i w:val="0"/>
              <w:iCs w:val="0"/>
              <w:noProof/>
              <w:sz w:val="22"/>
              <w:szCs w:val="22"/>
            </w:rPr>
          </w:pPr>
          <w:del w:id="169" w:author="Hartman, Rosemary@DWR" w:date="2019-07-25T20:15:00Z">
            <w:r w:rsidRPr="00401277" w:rsidDel="00401277">
              <w:rPr>
                <w:rStyle w:val="Hyperlink"/>
                <w:noProof/>
                <w:rPrChange w:id="170" w:author="Hartman, Rosemary@DWR" w:date="2019-07-25T20:15:00Z">
                  <w:rPr>
                    <w:rStyle w:val="Hyperlink"/>
                    <w:noProof/>
                  </w:rPr>
                </w:rPrChange>
              </w:rPr>
              <w:delText>Habitat Types and Sampling gears</w:delText>
            </w:r>
            <w:r w:rsidDel="00401277">
              <w:rPr>
                <w:noProof/>
                <w:webHidden/>
              </w:rPr>
              <w:tab/>
              <w:delText>8</w:delText>
            </w:r>
          </w:del>
        </w:p>
        <w:p w14:paraId="25B4E452" w14:textId="6091CD0D" w:rsidR="00F14903" w:rsidDel="00401277" w:rsidRDefault="00F14903">
          <w:pPr>
            <w:pStyle w:val="TOC3"/>
            <w:tabs>
              <w:tab w:val="right" w:leader="dot" w:pos="9350"/>
            </w:tabs>
            <w:rPr>
              <w:del w:id="171" w:author="Hartman, Rosemary@DWR" w:date="2019-07-25T20:15:00Z"/>
              <w:i w:val="0"/>
              <w:iCs w:val="0"/>
              <w:noProof/>
              <w:sz w:val="22"/>
              <w:szCs w:val="22"/>
            </w:rPr>
          </w:pPr>
          <w:del w:id="172" w:author="Hartman, Rosemary@DWR" w:date="2019-07-25T20:15:00Z">
            <w:r w:rsidRPr="00401277" w:rsidDel="00401277">
              <w:rPr>
                <w:rStyle w:val="Hyperlink"/>
                <w:noProof/>
                <w:rPrChange w:id="173" w:author="Hartman, Rosemary@DWR" w:date="2019-07-25T20:15:00Z">
                  <w:rPr>
                    <w:rStyle w:val="Hyperlink"/>
                    <w:noProof/>
                  </w:rPr>
                </w:rPrChange>
              </w:rPr>
              <w:delText>Laboratory Methods</w:delText>
            </w:r>
            <w:r w:rsidDel="00401277">
              <w:rPr>
                <w:noProof/>
                <w:webHidden/>
              </w:rPr>
              <w:tab/>
              <w:delText>12</w:delText>
            </w:r>
          </w:del>
        </w:p>
        <w:p w14:paraId="27A7DA8F" w14:textId="299B4A9C" w:rsidR="00F14903" w:rsidDel="00401277" w:rsidRDefault="00F14903">
          <w:pPr>
            <w:pStyle w:val="TOC3"/>
            <w:tabs>
              <w:tab w:val="right" w:leader="dot" w:pos="9350"/>
            </w:tabs>
            <w:rPr>
              <w:del w:id="174" w:author="Hartman, Rosemary@DWR" w:date="2019-07-25T20:15:00Z"/>
              <w:i w:val="0"/>
              <w:iCs w:val="0"/>
              <w:noProof/>
              <w:sz w:val="22"/>
              <w:szCs w:val="22"/>
            </w:rPr>
          </w:pPr>
          <w:del w:id="175" w:author="Hartman, Rosemary@DWR" w:date="2019-07-25T20:15:00Z">
            <w:r w:rsidRPr="00401277" w:rsidDel="00401277">
              <w:rPr>
                <w:rStyle w:val="Hyperlink"/>
                <w:noProof/>
                <w:rPrChange w:id="176" w:author="Hartman, Rosemary@DWR" w:date="2019-07-25T20:15:00Z">
                  <w:rPr>
                    <w:rStyle w:val="Hyperlink"/>
                    <w:noProof/>
                  </w:rPr>
                </w:rPrChange>
              </w:rPr>
              <w:delText>Analysis</w:delText>
            </w:r>
            <w:r w:rsidDel="00401277">
              <w:rPr>
                <w:noProof/>
                <w:webHidden/>
              </w:rPr>
              <w:tab/>
              <w:delText>14</w:delText>
            </w:r>
          </w:del>
        </w:p>
        <w:p w14:paraId="6D785F56" w14:textId="7206F3E9" w:rsidR="00F14903" w:rsidDel="00401277" w:rsidRDefault="00F14903">
          <w:pPr>
            <w:pStyle w:val="TOC2"/>
            <w:tabs>
              <w:tab w:val="right" w:leader="dot" w:pos="9350"/>
            </w:tabs>
            <w:rPr>
              <w:del w:id="177" w:author="Hartman, Rosemary@DWR" w:date="2019-07-25T20:15:00Z"/>
              <w:smallCaps w:val="0"/>
              <w:noProof/>
              <w:sz w:val="22"/>
              <w:szCs w:val="22"/>
            </w:rPr>
          </w:pPr>
          <w:del w:id="178" w:author="Hartman, Rosemary@DWR" w:date="2019-07-25T20:15:00Z">
            <w:r w:rsidRPr="00401277" w:rsidDel="00401277">
              <w:rPr>
                <w:rStyle w:val="Hyperlink"/>
                <w:noProof/>
                <w:rPrChange w:id="179" w:author="Hartman, Rosemary@DWR" w:date="2019-07-25T20:15:00Z">
                  <w:rPr>
                    <w:rStyle w:val="Hyperlink"/>
                    <w:noProof/>
                  </w:rPr>
                </w:rPrChange>
              </w:rPr>
              <w:delText>Results</w:delText>
            </w:r>
            <w:r w:rsidDel="00401277">
              <w:rPr>
                <w:noProof/>
                <w:webHidden/>
              </w:rPr>
              <w:tab/>
              <w:delText>15</w:delText>
            </w:r>
          </w:del>
        </w:p>
        <w:p w14:paraId="3DEE59B5" w14:textId="6C4B362F" w:rsidR="00F14903" w:rsidDel="00401277" w:rsidRDefault="00F14903">
          <w:pPr>
            <w:pStyle w:val="TOC2"/>
            <w:tabs>
              <w:tab w:val="right" w:leader="dot" w:pos="9350"/>
            </w:tabs>
            <w:rPr>
              <w:del w:id="180" w:author="Hartman, Rosemary@DWR" w:date="2019-07-25T20:15:00Z"/>
              <w:smallCaps w:val="0"/>
              <w:noProof/>
              <w:sz w:val="22"/>
              <w:szCs w:val="22"/>
            </w:rPr>
          </w:pPr>
          <w:del w:id="181" w:author="Hartman, Rosemary@DWR" w:date="2019-07-25T20:15:00Z">
            <w:r w:rsidRPr="00401277" w:rsidDel="00401277">
              <w:rPr>
                <w:rStyle w:val="Hyperlink"/>
                <w:noProof/>
                <w:rPrChange w:id="182" w:author="Hartman, Rosemary@DWR" w:date="2019-07-25T20:15:00Z">
                  <w:rPr>
                    <w:rStyle w:val="Hyperlink"/>
                    <w:noProof/>
                  </w:rPr>
                </w:rPrChange>
              </w:rPr>
              <w:delText>Discussion</w:delText>
            </w:r>
            <w:r w:rsidDel="00401277">
              <w:rPr>
                <w:noProof/>
                <w:webHidden/>
              </w:rPr>
              <w:tab/>
              <w:delText>35</w:delText>
            </w:r>
          </w:del>
        </w:p>
        <w:p w14:paraId="7BF44B25" w14:textId="4B49C4FE" w:rsidR="00F14903" w:rsidDel="00401277" w:rsidRDefault="00F14903">
          <w:pPr>
            <w:pStyle w:val="TOC3"/>
            <w:tabs>
              <w:tab w:val="right" w:leader="dot" w:pos="9350"/>
            </w:tabs>
            <w:rPr>
              <w:del w:id="183" w:author="Hartman, Rosemary@DWR" w:date="2019-07-25T20:15:00Z"/>
              <w:i w:val="0"/>
              <w:iCs w:val="0"/>
              <w:noProof/>
              <w:sz w:val="22"/>
              <w:szCs w:val="22"/>
            </w:rPr>
          </w:pPr>
          <w:del w:id="184" w:author="Hartman, Rosemary@DWR" w:date="2019-07-25T20:15:00Z">
            <w:r w:rsidRPr="00401277" w:rsidDel="00401277">
              <w:rPr>
                <w:rStyle w:val="Hyperlink"/>
                <w:noProof/>
                <w:rPrChange w:id="185" w:author="Hartman, Rosemary@DWR" w:date="2019-07-25T20:15:00Z">
                  <w:rPr>
                    <w:rStyle w:val="Hyperlink"/>
                    <w:noProof/>
                  </w:rPr>
                </w:rPrChange>
              </w:rPr>
              <w:delText>Inter-annual differences</w:delText>
            </w:r>
            <w:r w:rsidDel="00401277">
              <w:rPr>
                <w:noProof/>
                <w:webHidden/>
              </w:rPr>
              <w:tab/>
              <w:delText>35</w:delText>
            </w:r>
          </w:del>
        </w:p>
        <w:p w14:paraId="65F3B4D6" w14:textId="15BCF9D1" w:rsidR="00F14903" w:rsidDel="00401277" w:rsidRDefault="00F14903">
          <w:pPr>
            <w:pStyle w:val="TOC3"/>
            <w:tabs>
              <w:tab w:val="right" w:leader="dot" w:pos="9350"/>
            </w:tabs>
            <w:rPr>
              <w:del w:id="186" w:author="Hartman, Rosemary@DWR" w:date="2019-07-25T20:15:00Z"/>
              <w:i w:val="0"/>
              <w:iCs w:val="0"/>
              <w:noProof/>
              <w:sz w:val="22"/>
              <w:szCs w:val="22"/>
            </w:rPr>
          </w:pPr>
          <w:del w:id="187" w:author="Hartman, Rosemary@DWR" w:date="2019-07-25T20:15:00Z">
            <w:r w:rsidRPr="00401277" w:rsidDel="00401277">
              <w:rPr>
                <w:rStyle w:val="Hyperlink"/>
                <w:noProof/>
                <w:rPrChange w:id="188" w:author="Hartman, Rosemary@DWR" w:date="2019-07-25T20:15:00Z">
                  <w:rPr>
                    <w:rStyle w:val="Hyperlink"/>
                    <w:noProof/>
                  </w:rPr>
                </w:rPrChange>
              </w:rPr>
              <w:delText>Differences between site types</w:delText>
            </w:r>
            <w:r w:rsidDel="00401277">
              <w:rPr>
                <w:noProof/>
                <w:webHidden/>
              </w:rPr>
              <w:tab/>
              <w:delText>35</w:delText>
            </w:r>
          </w:del>
        </w:p>
        <w:p w14:paraId="516D733F" w14:textId="17830DDB" w:rsidR="00F14903" w:rsidDel="00401277" w:rsidRDefault="00F14903">
          <w:pPr>
            <w:pStyle w:val="TOC3"/>
            <w:tabs>
              <w:tab w:val="right" w:leader="dot" w:pos="9350"/>
            </w:tabs>
            <w:rPr>
              <w:del w:id="189" w:author="Hartman, Rosemary@DWR" w:date="2019-07-25T20:15:00Z"/>
              <w:i w:val="0"/>
              <w:iCs w:val="0"/>
              <w:noProof/>
              <w:sz w:val="22"/>
              <w:szCs w:val="22"/>
            </w:rPr>
          </w:pPr>
          <w:del w:id="190" w:author="Hartman, Rosemary@DWR" w:date="2019-07-25T20:15:00Z">
            <w:r w:rsidRPr="00401277" w:rsidDel="00401277">
              <w:rPr>
                <w:rStyle w:val="Hyperlink"/>
                <w:noProof/>
                <w:rPrChange w:id="191" w:author="Hartman, Rosemary@DWR" w:date="2019-07-25T20:15:00Z">
                  <w:rPr>
                    <w:rStyle w:val="Hyperlink"/>
                    <w:noProof/>
                  </w:rPr>
                </w:rPrChange>
              </w:rPr>
              <w:delText>Intra-annual differences</w:delText>
            </w:r>
            <w:r w:rsidDel="00401277">
              <w:rPr>
                <w:noProof/>
                <w:webHidden/>
              </w:rPr>
              <w:tab/>
              <w:delText>36</w:delText>
            </w:r>
          </w:del>
        </w:p>
        <w:p w14:paraId="6EEB1B3D" w14:textId="46AD18E5" w:rsidR="00F14903" w:rsidDel="00401277" w:rsidRDefault="00F14903">
          <w:pPr>
            <w:pStyle w:val="TOC3"/>
            <w:tabs>
              <w:tab w:val="right" w:leader="dot" w:pos="9350"/>
            </w:tabs>
            <w:rPr>
              <w:del w:id="192" w:author="Hartman, Rosemary@DWR" w:date="2019-07-25T20:15:00Z"/>
              <w:i w:val="0"/>
              <w:iCs w:val="0"/>
              <w:noProof/>
              <w:sz w:val="22"/>
              <w:szCs w:val="22"/>
            </w:rPr>
          </w:pPr>
          <w:del w:id="193" w:author="Hartman, Rosemary@DWR" w:date="2019-07-25T20:15:00Z">
            <w:r w:rsidRPr="00401277" w:rsidDel="00401277">
              <w:rPr>
                <w:rStyle w:val="Hyperlink"/>
                <w:noProof/>
                <w:rPrChange w:id="194" w:author="Hartman, Rosemary@DWR" w:date="2019-07-25T20:15:00Z">
                  <w:rPr>
                    <w:rStyle w:val="Hyperlink"/>
                    <w:noProof/>
                  </w:rPr>
                </w:rPrChange>
              </w:rPr>
              <w:delText>A note on neuston:</w:delText>
            </w:r>
            <w:r w:rsidDel="00401277">
              <w:rPr>
                <w:noProof/>
                <w:webHidden/>
              </w:rPr>
              <w:tab/>
              <w:delText>38</w:delText>
            </w:r>
          </w:del>
        </w:p>
        <w:p w14:paraId="4C80EDD1" w14:textId="6E786E0C" w:rsidR="00F14903" w:rsidDel="00401277" w:rsidRDefault="00F14903">
          <w:pPr>
            <w:pStyle w:val="TOC1"/>
            <w:tabs>
              <w:tab w:val="right" w:leader="dot" w:pos="9350"/>
            </w:tabs>
            <w:rPr>
              <w:del w:id="195" w:author="Hartman, Rosemary@DWR" w:date="2019-07-25T20:15:00Z"/>
              <w:b w:val="0"/>
              <w:bCs w:val="0"/>
              <w:caps w:val="0"/>
              <w:noProof/>
              <w:sz w:val="22"/>
              <w:szCs w:val="22"/>
            </w:rPr>
          </w:pPr>
          <w:del w:id="196" w:author="Hartman, Rosemary@DWR" w:date="2019-07-25T20:15:00Z">
            <w:r w:rsidRPr="00401277" w:rsidDel="00401277">
              <w:rPr>
                <w:rStyle w:val="Hyperlink"/>
                <w:rFonts w:cs="Times New Roman"/>
                <w:noProof/>
                <w:rPrChange w:id="197" w:author="Hartman, Rosemary@DWR" w:date="2019-07-25T20:15:00Z">
                  <w:rPr>
                    <w:rStyle w:val="Hyperlink"/>
                    <w:rFonts w:cs="Times New Roman"/>
                    <w:noProof/>
                  </w:rPr>
                </w:rPrChange>
              </w:rPr>
              <w:delText>Chapter 2: Channel-Shoal Gear Comparison</w:delText>
            </w:r>
            <w:r w:rsidDel="00401277">
              <w:rPr>
                <w:noProof/>
                <w:webHidden/>
              </w:rPr>
              <w:tab/>
              <w:delText>39</w:delText>
            </w:r>
          </w:del>
        </w:p>
        <w:p w14:paraId="0930521B" w14:textId="48C10971" w:rsidR="00F14903" w:rsidDel="00401277" w:rsidRDefault="00F14903">
          <w:pPr>
            <w:pStyle w:val="TOC2"/>
            <w:tabs>
              <w:tab w:val="right" w:leader="dot" w:pos="9350"/>
            </w:tabs>
            <w:rPr>
              <w:del w:id="198" w:author="Hartman, Rosemary@DWR" w:date="2019-07-25T20:15:00Z"/>
              <w:smallCaps w:val="0"/>
              <w:noProof/>
              <w:sz w:val="22"/>
              <w:szCs w:val="22"/>
            </w:rPr>
          </w:pPr>
          <w:del w:id="199" w:author="Hartman, Rosemary@DWR" w:date="2019-07-25T20:15:00Z">
            <w:r w:rsidRPr="00401277" w:rsidDel="00401277">
              <w:rPr>
                <w:rStyle w:val="Hyperlink"/>
                <w:noProof/>
                <w:rPrChange w:id="200" w:author="Hartman, Rosemary@DWR" w:date="2019-07-25T20:15:00Z">
                  <w:rPr>
                    <w:rStyle w:val="Hyperlink"/>
                    <w:noProof/>
                  </w:rPr>
                </w:rPrChange>
              </w:rPr>
              <w:delText>Introduction</w:delText>
            </w:r>
            <w:r w:rsidDel="00401277">
              <w:rPr>
                <w:noProof/>
                <w:webHidden/>
              </w:rPr>
              <w:tab/>
              <w:delText>39</w:delText>
            </w:r>
          </w:del>
        </w:p>
        <w:p w14:paraId="1DCA8DDB" w14:textId="18D7DB7F" w:rsidR="00F14903" w:rsidDel="00401277" w:rsidRDefault="00F14903">
          <w:pPr>
            <w:pStyle w:val="TOC3"/>
            <w:tabs>
              <w:tab w:val="right" w:leader="dot" w:pos="9350"/>
            </w:tabs>
            <w:rPr>
              <w:del w:id="201" w:author="Hartman, Rosemary@DWR" w:date="2019-07-25T20:15:00Z"/>
              <w:i w:val="0"/>
              <w:iCs w:val="0"/>
              <w:noProof/>
              <w:sz w:val="22"/>
              <w:szCs w:val="22"/>
            </w:rPr>
          </w:pPr>
          <w:del w:id="202" w:author="Hartman, Rosemary@DWR" w:date="2019-07-25T20:15:00Z">
            <w:r w:rsidRPr="00401277" w:rsidDel="00401277">
              <w:rPr>
                <w:rStyle w:val="Hyperlink"/>
                <w:noProof/>
                <w:rPrChange w:id="203" w:author="Hartman, Rosemary@DWR" w:date="2019-07-25T20:15:00Z">
                  <w:rPr>
                    <w:rStyle w:val="Hyperlink"/>
                    <w:noProof/>
                  </w:rPr>
                </w:rPrChange>
              </w:rPr>
              <w:delText>Nutrients</w:delText>
            </w:r>
            <w:r w:rsidDel="00401277">
              <w:rPr>
                <w:noProof/>
                <w:webHidden/>
              </w:rPr>
              <w:tab/>
              <w:delText>39</w:delText>
            </w:r>
          </w:del>
        </w:p>
        <w:p w14:paraId="7EB0DF4D" w14:textId="3AC274CE" w:rsidR="00F14903" w:rsidDel="00401277" w:rsidRDefault="00F14903">
          <w:pPr>
            <w:pStyle w:val="TOC3"/>
            <w:tabs>
              <w:tab w:val="right" w:leader="dot" w:pos="9350"/>
            </w:tabs>
            <w:rPr>
              <w:del w:id="204" w:author="Hartman, Rosemary@DWR" w:date="2019-07-25T20:15:00Z"/>
              <w:i w:val="0"/>
              <w:iCs w:val="0"/>
              <w:noProof/>
              <w:sz w:val="22"/>
              <w:szCs w:val="22"/>
            </w:rPr>
          </w:pPr>
          <w:del w:id="205" w:author="Hartman, Rosemary@DWR" w:date="2019-07-25T20:15:00Z">
            <w:r w:rsidRPr="00401277" w:rsidDel="00401277">
              <w:rPr>
                <w:rStyle w:val="Hyperlink"/>
                <w:noProof/>
                <w:rPrChange w:id="206" w:author="Hartman, Rosemary@DWR" w:date="2019-07-25T20:15:00Z">
                  <w:rPr>
                    <w:rStyle w:val="Hyperlink"/>
                    <w:noProof/>
                  </w:rPr>
                </w:rPrChange>
              </w:rPr>
              <w:delText>Zooplankton</w:delText>
            </w:r>
            <w:r w:rsidDel="00401277">
              <w:rPr>
                <w:noProof/>
                <w:webHidden/>
              </w:rPr>
              <w:tab/>
              <w:delText>39</w:delText>
            </w:r>
          </w:del>
        </w:p>
        <w:p w14:paraId="62737785" w14:textId="2C67CEAA" w:rsidR="00F14903" w:rsidDel="00401277" w:rsidRDefault="00F14903">
          <w:pPr>
            <w:pStyle w:val="TOC3"/>
            <w:tabs>
              <w:tab w:val="right" w:leader="dot" w:pos="9350"/>
            </w:tabs>
            <w:rPr>
              <w:del w:id="207" w:author="Hartman, Rosemary@DWR" w:date="2019-07-25T20:15:00Z"/>
              <w:i w:val="0"/>
              <w:iCs w:val="0"/>
              <w:noProof/>
              <w:sz w:val="22"/>
              <w:szCs w:val="22"/>
            </w:rPr>
          </w:pPr>
          <w:del w:id="208" w:author="Hartman, Rosemary@DWR" w:date="2019-07-25T20:15:00Z">
            <w:r w:rsidRPr="00401277" w:rsidDel="00401277">
              <w:rPr>
                <w:rStyle w:val="Hyperlink"/>
                <w:noProof/>
                <w:rPrChange w:id="209" w:author="Hartman, Rosemary@DWR" w:date="2019-07-25T20:15:00Z">
                  <w:rPr>
                    <w:rStyle w:val="Hyperlink"/>
                    <w:noProof/>
                  </w:rPr>
                </w:rPrChange>
              </w:rPr>
              <w:delText>Fish</w:delText>
            </w:r>
            <w:r w:rsidDel="00401277">
              <w:rPr>
                <w:noProof/>
                <w:webHidden/>
              </w:rPr>
              <w:tab/>
              <w:delText>39</w:delText>
            </w:r>
          </w:del>
        </w:p>
        <w:p w14:paraId="02BD0E8C" w14:textId="65FE6210" w:rsidR="00F14903" w:rsidDel="00401277" w:rsidRDefault="00F14903">
          <w:pPr>
            <w:pStyle w:val="TOC2"/>
            <w:tabs>
              <w:tab w:val="right" w:leader="dot" w:pos="9350"/>
            </w:tabs>
            <w:rPr>
              <w:del w:id="210" w:author="Hartman, Rosemary@DWR" w:date="2019-07-25T20:15:00Z"/>
              <w:smallCaps w:val="0"/>
              <w:noProof/>
              <w:sz w:val="22"/>
              <w:szCs w:val="22"/>
            </w:rPr>
          </w:pPr>
          <w:del w:id="211" w:author="Hartman, Rosemary@DWR" w:date="2019-07-25T20:15:00Z">
            <w:r w:rsidRPr="00401277" w:rsidDel="00401277">
              <w:rPr>
                <w:rStyle w:val="Hyperlink"/>
                <w:noProof/>
                <w:rPrChange w:id="212" w:author="Hartman, Rosemary@DWR" w:date="2019-07-25T20:15:00Z">
                  <w:rPr>
                    <w:rStyle w:val="Hyperlink"/>
                    <w:noProof/>
                  </w:rPr>
                </w:rPrChange>
              </w:rPr>
              <w:delText>Methods</w:delText>
            </w:r>
            <w:r w:rsidDel="00401277">
              <w:rPr>
                <w:noProof/>
                <w:webHidden/>
              </w:rPr>
              <w:tab/>
              <w:delText>40</w:delText>
            </w:r>
          </w:del>
        </w:p>
        <w:p w14:paraId="29E3D38C" w14:textId="76D22829" w:rsidR="00F14903" w:rsidDel="00401277" w:rsidRDefault="00F14903">
          <w:pPr>
            <w:pStyle w:val="TOC3"/>
            <w:tabs>
              <w:tab w:val="right" w:leader="dot" w:pos="9350"/>
            </w:tabs>
            <w:rPr>
              <w:del w:id="213" w:author="Hartman, Rosemary@DWR" w:date="2019-07-25T20:15:00Z"/>
              <w:i w:val="0"/>
              <w:iCs w:val="0"/>
              <w:noProof/>
              <w:sz w:val="22"/>
              <w:szCs w:val="22"/>
            </w:rPr>
          </w:pPr>
          <w:del w:id="214" w:author="Hartman, Rosemary@DWR" w:date="2019-07-25T20:15:00Z">
            <w:r w:rsidRPr="00401277" w:rsidDel="00401277">
              <w:rPr>
                <w:rStyle w:val="Hyperlink"/>
                <w:noProof/>
                <w:rPrChange w:id="215" w:author="Hartman, Rosemary@DWR" w:date="2019-07-25T20:15:00Z">
                  <w:rPr>
                    <w:rStyle w:val="Hyperlink"/>
                    <w:noProof/>
                  </w:rPr>
                </w:rPrChange>
              </w:rPr>
              <w:delText>IEP Surveys</w:delText>
            </w:r>
            <w:r w:rsidDel="00401277">
              <w:rPr>
                <w:noProof/>
                <w:webHidden/>
              </w:rPr>
              <w:tab/>
              <w:delText>40</w:delText>
            </w:r>
          </w:del>
        </w:p>
        <w:p w14:paraId="24376EAA" w14:textId="6A28D94F" w:rsidR="00F14903" w:rsidDel="00401277" w:rsidRDefault="00F14903">
          <w:pPr>
            <w:pStyle w:val="TOC3"/>
            <w:tabs>
              <w:tab w:val="right" w:leader="dot" w:pos="9350"/>
            </w:tabs>
            <w:rPr>
              <w:del w:id="216" w:author="Hartman, Rosemary@DWR" w:date="2019-07-25T20:15:00Z"/>
              <w:i w:val="0"/>
              <w:iCs w:val="0"/>
              <w:noProof/>
              <w:sz w:val="22"/>
              <w:szCs w:val="22"/>
            </w:rPr>
          </w:pPr>
          <w:del w:id="217" w:author="Hartman, Rosemary@DWR" w:date="2019-07-25T20:15:00Z">
            <w:r w:rsidRPr="00401277" w:rsidDel="00401277">
              <w:rPr>
                <w:rStyle w:val="Hyperlink"/>
                <w:noProof/>
                <w:rPrChange w:id="218" w:author="Hartman, Rosemary@DWR" w:date="2019-07-25T20:15:00Z">
                  <w:rPr>
                    <w:rStyle w:val="Hyperlink"/>
                    <w:noProof/>
                  </w:rPr>
                </w:rPrChange>
              </w:rPr>
              <w:delText>FRP Sampling</w:delText>
            </w:r>
            <w:r w:rsidDel="00401277">
              <w:rPr>
                <w:noProof/>
                <w:webHidden/>
              </w:rPr>
              <w:tab/>
              <w:delText>41</w:delText>
            </w:r>
          </w:del>
        </w:p>
        <w:p w14:paraId="7D9D4134" w14:textId="2D478588" w:rsidR="00F14903" w:rsidDel="00401277" w:rsidRDefault="00F14903">
          <w:pPr>
            <w:pStyle w:val="TOC3"/>
            <w:tabs>
              <w:tab w:val="right" w:leader="dot" w:pos="9350"/>
            </w:tabs>
            <w:rPr>
              <w:del w:id="219" w:author="Hartman, Rosemary@DWR" w:date="2019-07-25T20:15:00Z"/>
              <w:i w:val="0"/>
              <w:iCs w:val="0"/>
              <w:noProof/>
              <w:sz w:val="22"/>
              <w:szCs w:val="22"/>
            </w:rPr>
          </w:pPr>
          <w:del w:id="220" w:author="Hartman, Rosemary@DWR" w:date="2019-07-25T20:15:00Z">
            <w:r w:rsidRPr="00401277" w:rsidDel="00401277">
              <w:rPr>
                <w:rStyle w:val="Hyperlink"/>
                <w:noProof/>
                <w:rPrChange w:id="221" w:author="Hartman, Rosemary@DWR" w:date="2019-07-25T20:15:00Z">
                  <w:rPr>
                    <w:rStyle w:val="Hyperlink"/>
                    <w:noProof/>
                  </w:rPr>
                </w:rPrChange>
              </w:rPr>
              <w:delText>Lab methods</w:delText>
            </w:r>
            <w:r w:rsidDel="00401277">
              <w:rPr>
                <w:noProof/>
                <w:webHidden/>
              </w:rPr>
              <w:tab/>
              <w:delText>43</w:delText>
            </w:r>
          </w:del>
        </w:p>
        <w:p w14:paraId="14DB52BE" w14:textId="3868CA1A" w:rsidR="00F14903" w:rsidDel="00401277" w:rsidRDefault="00F14903">
          <w:pPr>
            <w:pStyle w:val="TOC3"/>
            <w:tabs>
              <w:tab w:val="right" w:leader="dot" w:pos="9350"/>
            </w:tabs>
            <w:rPr>
              <w:del w:id="222" w:author="Hartman, Rosemary@DWR" w:date="2019-07-25T20:15:00Z"/>
              <w:i w:val="0"/>
              <w:iCs w:val="0"/>
              <w:noProof/>
              <w:sz w:val="22"/>
              <w:szCs w:val="22"/>
            </w:rPr>
          </w:pPr>
          <w:del w:id="223" w:author="Hartman, Rosemary@DWR" w:date="2019-07-25T20:15:00Z">
            <w:r w:rsidRPr="00401277" w:rsidDel="00401277">
              <w:rPr>
                <w:rStyle w:val="Hyperlink"/>
                <w:noProof/>
                <w:rPrChange w:id="224" w:author="Hartman, Rosemary@DWR" w:date="2019-07-25T20:15:00Z">
                  <w:rPr>
                    <w:rStyle w:val="Hyperlink"/>
                    <w:noProof/>
                  </w:rPr>
                </w:rPrChange>
              </w:rPr>
              <w:delText>Analysis</w:delText>
            </w:r>
            <w:r w:rsidDel="00401277">
              <w:rPr>
                <w:noProof/>
                <w:webHidden/>
              </w:rPr>
              <w:tab/>
              <w:delText>43</w:delText>
            </w:r>
          </w:del>
        </w:p>
        <w:p w14:paraId="3D01F766" w14:textId="24401B77" w:rsidR="00F14903" w:rsidDel="00401277" w:rsidRDefault="00F14903">
          <w:pPr>
            <w:pStyle w:val="TOC2"/>
            <w:tabs>
              <w:tab w:val="right" w:leader="dot" w:pos="9350"/>
            </w:tabs>
            <w:rPr>
              <w:del w:id="225" w:author="Hartman, Rosemary@DWR" w:date="2019-07-25T20:15:00Z"/>
              <w:smallCaps w:val="0"/>
              <w:noProof/>
              <w:sz w:val="22"/>
              <w:szCs w:val="22"/>
            </w:rPr>
          </w:pPr>
          <w:del w:id="226" w:author="Hartman, Rosemary@DWR" w:date="2019-07-25T20:15:00Z">
            <w:r w:rsidRPr="00401277" w:rsidDel="00401277">
              <w:rPr>
                <w:rStyle w:val="Hyperlink"/>
                <w:noProof/>
                <w:rPrChange w:id="227" w:author="Hartman, Rosemary@DWR" w:date="2019-07-25T20:15:00Z">
                  <w:rPr>
                    <w:rStyle w:val="Hyperlink"/>
                    <w:noProof/>
                  </w:rPr>
                </w:rPrChange>
              </w:rPr>
              <w:delText>Results</w:delText>
            </w:r>
            <w:r w:rsidDel="00401277">
              <w:rPr>
                <w:noProof/>
                <w:webHidden/>
              </w:rPr>
              <w:tab/>
              <w:delText>44</w:delText>
            </w:r>
          </w:del>
        </w:p>
        <w:p w14:paraId="0F7CDCA0" w14:textId="67C925CF" w:rsidR="00F14903" w:rsidDel="00401277" w:rsidRDefault="00F14903">
          <w:pPr>
            <w:pStyle w:val="TOC2"/>
            <w:tabs>
              <w:tab w:val="right" w:leader="dot" w:pos="9350"/>
            </w:tabs>
            <w:rPr>
              <w:del w:id="228" w:author="Hartman, Rosemary@DWR" w:date="2019-07-25T20:15:00Z"/>
              <w:smallCaps w:val="0"/>
              <w:noProof/>
              <w:sz w:val="22"/>
              <w:szCs w:val="22"/>
            </w:rPr>
          </w:pPr>
          <w:del w:id="229" w:author="Hartman, Rosemary@DWR" w:date="2019-07-25T20:15:00Z">
            <w:r w:rsidRPr="00401277" w:rsidDel="00401277">
              <w:rPr>
                <w:rStyle w:val="Hyperlink"/>
                <w:noProof/>
                <w:rPrChange w:id="230" w:author="Hartman, Rosemary@DWR" w:date="2019-07-25T20:15:00Z">
                  <w:rPr>
                    <w:rStyle w:val="Hyperlink"/>
                    <w:noProof/>
                  </w:rPr>
                </w:rPrChange>
              </w:rPr>
              <w:delText>Discussion</w:delText>
            </w:r>
            <w:r w:rsidDel="00401277">
              <w:rPr>
                <w:noProof/>
                <w:webHidden/>
              </w:rPr>
              <w:tab/>
              <w:delText>44</w:delText>
            </w:r>
          </w:del>
        </w:p>
        <w:p w14:paraId="44288E10" w14:textId="391E80C7" w:rsidR="00F14903" w:rsidDel="00401277" w:rsidRDefault="00F14903">
          <w:pPr>
            <w:pStyle w:val="TOC1"/>
            <w:tabs>
              <w:tab w:val="right" w:leader="dot" w:pos="9350"/>
            </w:tabs>
            <w:rPr>
              <w:del w:id="231" w:author="Hartman, Rosemary@DWR" w:date="2019-07-25T20:15:00Z"/>
              <w:b w:val="0"/>
              <w:bCs w:val="0"/>
              <w:caps w:val="0"/>
              <w:noProof/>
              <w:sz w:val="22"/>
              <w:szCs w:val="22"/>
            </w:rPr>
          </w:pPr>
          <w:del w:id="232" w:author="Hartman, Rosemary@DWR" w:date="2019-07-25T20:15:00Z">
            <w:r w:rsidRPr="00401277" w:rsidDel="00401277">
              <w:rPr>
                <w:rStyle w:val="Hyperlink"/>
                <w:rFonts w:ascii="Times New Roman" w:hAnsi="Times New Roman" w:cs="Times New Roman"/>
                <w:noProof/>
                <w:rPrChange w:id="233" w:author="Hartman, Rosemary@DWR" w:date="2019-07-25T20:15:00Z">
                  <w:rPr>
                    <w:rStyle w:val="Hyperlink"/>
                    <w:rFonts w:ascii="Times New Roman" w:hAnsi="Times New Roman" w:cs="Times New Roman"/>
                    <w:noProof/>
                  </w:rPr>
                </w:rPrChange>
              </w:rPr>
              <w:delText>CHAPTER 3:  Methods Development</w:delText>
            </w:r>
            <w:r w:rsidDel="00401277">
              <w:rPr>
                <w:noProof/>
                <w:webHidden/>
              </w:rPr>
              <w:tab/>
              <w:delText>44</w:delText>
            </w:r>
          </w:del>
        </w:p>
        <w:p w14:paraId="62DECE88" w14:textId="73A3A3DD" w:rsidR="00F14903" w:rsidDel="00401277" w:rsidRDefault="00F14903">
          <w:pPr>
            <w:pStyle w:val="TOC2"/>
            <w:tabs>
              <w:tab w:val="right" w:leader="dot" w:pos="9350"/>
            </w:tabs>
            <w:rPr>
              <w:del w:id="234" w:author="Hartman, Rosemary@DWR" w:date="2019-07-25T20:15:00Z"/>
              <w:smallCaps w:val="0"/>
              <w:noProof/>
              <w:sz w:val="22"/>
              <w:szCs w:val="22"/>
            </w:rPr>
          </w:pPr>
          <w:del w:id="235" w:author="Hartman, Rosemary@DWR" w:date="2019-07-25T20:15:00Z">
            <w:r w:rsidRPr="00401277" w:rsidDel="00401277">
              <w:rPr>
                <w:rStyle w:val="Hyperlink"/>
                <w:noProof/>
                <w:rPrChange w:id="236" w:author="Hartman, Rosemary@DWR" w:date="2019-07-25T20:15:00Z">
                  <w:rPr>
                    <w:rStyle w:val="Hyperlink"/>
                    <w:noProof/>
                  </w:rPr>
                </w:rPrChange>
              </w:rPr>
              <w:delText>Introduction</w:delText>
            </w:r>
            <w:r w:rsidDel="00401277">
              <w:rPr>
                <w:noProof/>
                <w:webHidden/>
              </w:rPr>
              <w:tab/>
              <w:delText>44</w:delText>
            </w:r>
          </w:del>
        </w:p>
        <w:p w14:paraId="18A625A1" w14:textId="66D38773" w:rsidR="00F14903" w:rsidDel="00401277" w:rsidRDefault="00F14903">
          <w:pPr>
            <w:pStyle w:val="TOC3"/>
            <w:tabs>
              <w:tab w:val="right" w:leader="dot" w:pos="9350"/>
            </w:tabs>
            <w:rPr>
              <w:del w:id="237" w:author="Hartman, Rosemary@DWR" w:date="2019-07-25T20:15:00Z"/>
              <w:i w:val="0"/>
              <w:iCs w:val="0"/>
              <w:noProof/>
              <w:sz w:val="22"/>
              <w:szCs w:val="22"/>
            </w:rPr>
          </w:pPr>
          <w:del w:id="238" w:author="Hartman, Rosemary@DWR" w:date="2019-07-25T20:15:00Z">
            <w:r w:rsidRPr="00401277" w:rsidDel="00401277">
              <w:rPr>
                <w:rStyle w:val="Hyperlink"/>
                <w:noProof/>
                <w:rPrChange w:id="239" w:author="Hartman, Rosemary@DWR" w:date="2019-07-25T20:15:00Z">
                  <w:rPr>
                    <w:rStyle w:val="Hyperlink"/>
                    <w:noProof/>
                  </w:rPr>
                </w:rPrChange>
              </w:rPr>
              <w:delText>ARIS Sonar</w:delText>
            </w:r>
            <w:r w:rsidDel="00401277">
              <w:rPr>
                <w:noProof/>
                <w:webHidden/>
              </w:rPr>
              <w:tab/>
              <w:delText>44</w:delText>
            </w:r>
          </w:del>
        </w:p>
        <w:p w14:paraId="38FE4C62" w14:textId="10E90B38" w:rsidR="00F14903" w:rsidDel="00401277" w:rsidRDefault="00F14903">
          <w:pPr>
            <w:pStyle w:val="TOC3"/>
            <w:tabs>
              <w:tab w:val="right" w:leader="dot" w:pos="9350"/>
            </w:tabs>
            <w:rPr>
              <w:del w:id="240" w:author="Hartman, Rosemary@DWR" w:date="2019-07-25T20:15:00Z"/>
              <w:i w:val="0"/>
              <w:iCs w:val="0"/>
              <w:noProof/>
              <w:sz w:val="22"/>
              <w:szCs w:val="22"/>
            </w:rPr>
          </w:pPr>
          <w:del w:id="241" w:author="Hartman, Rosemary@DWR" w:date="2019-07-25T20:15:00Z">
            <w:r w:rsidRPr="00401277" w:rsidDel="00401277">
              <w:rPr>
                <w:rStyle w:val="Hyperlink"/>
                <w:noProof/>
                <w:rPrChange w:id="242" w:author="Hartman, Rosemary@DWR" w:date="2019-07-25T20:15:00Z">
                  <w:rPr>
                    <w:rStyle w:val="Hyperlink"/>
                    <w:noProof/>
                  </w:rPr>
                </w:rPrChange>
              </w:rPr>
              <w:delText>ARIS Evaluation of Boat Electrofisher and Gill Net</w:delText>
            </w:r>
            <w:r w:rsidDel="00401277">
              <w:rPr>
                <w:noProof/>
                <w:webHidden/>
              </w:rPr>
              <w:tab/>
              <w:delText>45</w:delText>
            </w:r>
          </w:del>
        </w:p>
        <w:p w14:paraId="0EC51C9A" w14:textId="6F1DEDCE" w:rsidR="00F14903" w:rsidDel="00401277" w:rsidRDefault="00F14903">
          <w:pPr>
            <w:pStyle w:val="TOC3"/>
            <w:tabs>
              <w:tab w:val="right" w:leader="dot" w:pos="9350"/>
            </w:tabs>
            <w:rPr>
              <w:del w:id="243" w:author="Hartman, Rosemary@DWR" w:date="2019-07-25T20:15:00Z"/>
              <w:i w:val="0"/>
              <w:iCs w:val="0"/>
              <w:noProof/>
              <w:sz w:val="22"/>
              <w:szCs w:val="22"/>
            </w:rPr>
          </w:pPr>
          <w:del w:id="244" w:author="Hartman, Rosemary@DWR" w:date="2019-07-25T20:15:00Z">
            <w:r w:rsidRPr="00401277" w:rsidDel="00401277">
              <w:rPr>
                <w:rStyle w:val="Hyperlink"/>
                <w:noProof/>
                <w:rPrChange w:id="245" w:author="Hartman, Rosemary@DWR" w:date="2019-07-25T20:15:00Z">
                  <w:rPr>
                    <w:rStyle w:val="Hyperlink"/>
                    <w:noProof/>
                  </w:rPr>
                </w:rPrChange>
              </w:rPr>
              <w:delText>SAV survey techniques</w:delText>
            </w:r>
            <w:r w:rsidDel="00401277">
              <w:rPr>
                <w:noProof/>
                <w:webHidden/>
              </w:rPr>
              <w:tab/>
              <w:delText>46</w:delText>
            </w:r>
          </w:del>
        </w:p>
        <w:p w14:paraId="3AE700FC" w14:textId="34CAE93D" w:rsidR="00F14903" w:rsidDel="00401277" w:rsidRDefault="00F14903">
          <w:pPr>
            <w:pStyle w:val="TOC2"/>
            <w:tabs>
              <w:tab w:val="right" w:leader="dot" w:pos="9350"/>
            </w:tabs>
            <w:rPr>
              <w:del w:id="246" w:author="Hartman, Rosemary@DWR" w:date="2019-07-25T20:15:00Z"/>
              <w:smallCaps w:val="0"/>
              <w:noProof/>
              <w:sz w:val="22"/>
              <w:szCs w:val="22"/>
            </w:rPr>
          </w:pPr>
          <w:del w:id="247" w:author="Hartman, Rosemary@DWR" w:date="2019-07-25T20:15:00Z">
            <w:r w:rsidRPr="00401277" w:rsidDel="00401277">
              <w:rPr>
                <w:rStyle w:val="Hyperlink"/>
                <w:noProof/>
                <w:rPrChange w:id="248" w:author="Hartman, Rosemary@DWR" w:date="2019-07-25T20:15:00Z">
                  <w:rPr>
                    <w:rStyle w:val="Hyperlink"/>
                    <w:noProof/>
                  </w:rPr>
                </w:rPrChange>
              </w:rPr>
              <w:delText>Analysis</w:delText>
            </w:r>
            <w:r w:rsidDel="00401277">
              <w:rPr>
                <w:noProof/>
                <w:webHidden/>
              </w:rPr>
              <w:tab/>
              <w:delText>47</w:delText>
            </w:r>
          </w:del>
        </w:p>
        <w:p w14:paraId="4B1D907F" w14:textId="04CD05BC" w:rsidR="00F14903" w:rsidDel="00401277" w:rsidRDefault="00F14903">
          <w:pPr>
            <w:pStyle w:val="TOC2"/>
            <w:tabs>
              <w:tab w:val="right" w:leader="dot" w:pos="9350"/>
            </w:tabs>
            <w:rPr>
              <w:del w:id="249" w:author="Hartman, Rosemary@DWR" w:date="2019-07-25T20:15:00Z"/>
              <w:smallCaps w:val="0"/>
              <w:noProof/>
              <w:sz w:val="22"/>
              <w:szCs w:val="22"/>
            </w:rPr>
          </w:pPr>
          <w:del w:id="250" w:author="Hartman, Rosemary@DWR" w:date="2019-07-25T20:15:00Z">
            <w:r w:rsidRPr="00401277" w:rsidDel="00401277">
              <w:rPr>
                <w:rStyle w:val="Hyperlink"/>
                <w:noProof/>
                <w:rPrChange w:id="251" w:author="Hartman, Rosemary@DWR" w:date="2019-07-25T20:15:00Z">
                  <w:rPr>
                    <w:rStyle w:val="Hyperlink"/>
                    <w:noProof/>
                  </w:rPr>
                </w:rPrChange>
              </w:rPr>
              <w:delText>Results</w:delText>
            </w:r>
            <w:r w:rsidDel="00401277">
              <w:rPr>
                <w:noProof/>
                <w:webHidden/>
              </w:rPr>
              <w:tab/>
              <w:delText>47</w:delText>
            </w:r>
          </w:del>
        </w:p>
        <w:p w14:paraId="483D46E1" w14:textId="52629909" w:rsidR="00F14903" w:rsidDel="00401277" w:rsidRDefault="00F14903">
          <w:pPr>
            <w:pStyle w:val="TOC2"/>
            <w:tabs>
              <w:tab w:val="right" w:leader="dot" w:pos="9350"/>
            </w:tabs>
            <w:rPr>
              <w:del w:id="252" w:author="Hartman, Rosemary@DWR" w:date="2019-07-25T20:15:00Z"/>
              <w:smallCaps w:val="0"/>
              <w:noProof/>
              <w:sz w:val="22"/>
              <w:szCs w:val="22"/>
            </w:rPr>
          </w:pPr>
          <w:del w:id="253" w:author="Hartman, Rosemary@DWR" w:date="2019-07-25T20:15:00Z">
            <w:r w:rsidRPr="00401277" w:rsidDel="00401277">
              <w:rPr>
                <w:rStyle w:val="Hyperlink"/>
                <w:noProof/>
                <w:rPrChange w:id="254" w:author="Hartman, Rosemary@DWR" w:date="2019-07-25T20:15:00Z">
                  <w:rPr>
                    <w:rStyle w:val="Hyperlink"/>
                    <w:noProof/>
                  </w:rPr>
                </w:rPrChange>
              </w:rPr>
              <w:delText>Discussion</w:delText>
            </w:r>
            <w:r w:rsidDel="00401277">
              <w:rPr>
                <w:noProof/>
                <w:webHidden/>
              </w:rPr>
              <w:tab/>
              <w:delText>50</w:delText>
            </w:r>
          </w:del>
        </w:p>
        <w:p w14:paraId="71D51168" w14:textId="3854A8DA" w:rsidR="00F14903" w:rsidDel="00401277" w:rsidRDefault="00F14903">
          <w:pPr>
            <w:pStyle w:val="TOC1"/>
            <w:tabs>
              <w:tab w:val="right" w:leader="dot" w:pos="9350"/>
            </w:tabs>
            <w:rPr>
              <w:del w:id="255" w:author="Hartman, Rosemary@DWR" w:date="2019-07-25T20:15:00Z"/>
              <w:b w:val="0"/>
              <w:bCs w:val="0"/>
              <w:caps w:val="0"/>
              <w:noProof/>
              <w:sz w:val="22"/>
              <w:szCs w:val="22"/>
            </w:rPr>
          </w:pPr>
          <w:del w:id="256" w:author="Hartman, Rosemary@DWR" w:date="2019-07-25T20:15:00Z">
            <w:r w:rsidRPr="00401277" w:rsidDel="00401277">
              <w:rPr>
                <w:rStyle w:val="Hyperlink"/>
                <w:noProof/>
                <w:rPrChange w:id="257" w:author="Hartman, Rosemary@DWR" w:date="2019-07-25T20:15:00Z">
                  <w:rPr>
                    <w:rStyle w:val="Hyperlink"/>
                    <w:noProof/>
                  </w:rPr>
                </w:rPrChange>
              </w:rPr>
              <w:delText>Endangered Species Act Take</w:delText>
            </w:r>
            <w:r w:rsidDel="00401277">
              <w:rPr>
                <w:noProof/>
                <w:webHidden/>
              </w:rPr>
              <w:tab/>
              <w:delText>50</w:delText>
            </w:r>
          </w:del>
        </w:p>
        <w:p w14:paraId="1609C3A9" w14:textId="73210C43" w:rsidR="00F14903" w:rsidDel="00401277" w:rsidRDefault="00F14903">
          <w:pPr>
            <w:pStyle w:val="TOC1"/>
            <w:tabs>
              <w:tab w:val="right" w:leader="dot" w:pos="9350"/>
            </w:tabs>
            <w:rPr>
              <w:del w:id="258" w:author="Hartman, Rosemary@DWR" w:date="2019-07-25T20:15:00Z"/>
              <w:b w:val="0"/>
              <w:bCs w:val="0"/>
              <w:caps w:val="0"/>
              <w:noProof/>
              <w:sz w:val="22"/>
              <w:szCs w:val="22"/>
            </w:rPr>
          </w:pPr>
          <w:del w:id="259" w:author="Hartman, Rosemary@DWR" w:date="2019-07-25T20:15:00Z">
            <w:r w:rsidRPr="00401277" w:rsidDel="00401277">
              <w:rPr>
                <w:rStyle w:val="Hyperlink"/>
                <w:noProof/>
                <w:rPrChange w:id="260" w:author="Hartman, Rosemary@DWR" w:date="2019-07-25T20:15:00Z">
                  <w:rPr>
                    <w:rStyle w:val="Hyperlink"/>
                    <w:noProof/>
                  </w:rPr>
                </w:rPrChange>
              </w:rPr>
              <w:delText>References</w:delText>
            </w:r>
            <w:r w:rsidDel="00401277">
              <w:rPr>
                <w:noProof/>
                <w:webHidden/>
              </w:rPr>
              <w:tab/>
              <w:delText>52</w:delText>
            </w:r>
          </w:del>
        </w:p>
        <w:p w14:paraId="3ADBAA2A" w14:textId="761B4CF2" w:rsidR="00A27634" w:rsidRDefault="00A27634">
          <w:r>
            <w:rPr>
              <w:b/>
              <w:bCs/>
              <w:noProof/>
            </w:rPr>
            <w:fldChar w:fldCharType="end"/>
          </w:r>
        </w:p>
      </w:sdtContent>
    </w:sdt>
    <w:bookmarkEnd w:id="1" w:displacedByCustomXml="prev"/>
    <w:bookmarkEnd w:id="2"/>
    <w:p w14:paraId="181BDB09" w14:textId="77777777" w:rsidR="003876FF" w:rsidRDefault="003876FF">
      <w:pPr>
        <w:rPr>
          <w:rFonts w:ascii="Times New Roman" w:eastAsiaTheme="majorEastAsia" w:hAnsi="Times New Roman" w:cs="Times New Roman"/>
          <w:b/>
          <w:bCs/>
          <w:color w:val="365F91" w:themeColor="accent1" w:themeShade="BF"/>
          <w:sz w:val="28"/>
          <w:szCs w:val="28"/>
        </w:rPr>
      </w:pPr>
    </w:p>
    <w:p w14:paraId="7FAEB092" w14:textId="06686E7C" w:rsidR="00A27634" w:rsidRPr="00036197" w:rsidRDefault="003C49C9" w:rsidP="00E75E62">
      <w:pPr>
        <w:pStyle w:val="Heading1"/>
      </w:pPr>
      <w:bookmarkStart w:id="261" w:name="_Toc14978173"/>
      <w:r>
        <w:t>Preface</w:t>
      </w:r>
      <w:bookmarkEnd w:id="261"/>
    </w:p>
    <w:p w14:paraId="10980F16" w14:textId="5B1EE076" w:rsidR="00D30241" w:rsidRPr="00036197" w:rsidRDefault="00A27634" w:rsidP="00401277">
      <w:pPr>
        <w:spacing w:after="120"/>
        <w:pPrChange w:id="262" w:author="Hartman, Rosemary@DWR" w:date="2019-07-25T20:15:00Z">
          <w:pPr/>
        </w:pPrChange>
      </w:pPr>
      <w:r w:rsidRPr="00036197">
        <w:t xml:space="preserve">Much of the tidal wetland restoration in the </w:t>
      </w:r>
      <w:r w:rsidR="003F1B2E" w:rsidRPr="00036197">
        <w:t>Sacramento-</w:t>
      </w:r>
      <w:r w:rsidRPr="00036197">
        <w:t>San</w:t>
      </w:r>
      <w:r w:rsidR="00096F9D" w:rsidRPr="00036197">
        <w:t xml:space="preserve"> </w:t>
      </w:r>
      <w:r w:rsidRPr="00036197">
        <w:t xml:space="preserve">Joaquin Delta and Suisun </w:t>
      </w:r>
      <w:r w:rsidR="003F1B2E" w:rsidRPr="00036197">
        <w:t>M</w:t>
      </w:r>
      <w:r w:rsidRPr="00036197">
        <w:t xml:space="preserve">arsh (the Upper SF Estuary) is being constructed under the </w:t>
      </w:r>
      <w:r w:rsidR="005E2672" w:rsidRPr="00036197">
        <w:t>premise</w:t>
      </w:r>
      <w:r w:rsidRPr="00036197">
        <w:t xml:space="preserve"> that wetland restoration will increase the resilience of threatened fish. </w:t>
      </w:r>
      <w:r w:rsidR="00430874" w:rsidRPr="00036197">
        <w:t xml:space="preserve">The Fish Restoration Program Monitoring Team (FRP) </w:t>
      </w:r>
      <w:r w:rsidR="006B096A">
        <w:t>i</w:t>
      </w:r>
      <w:r w:rsidR="00430874" w:rsidRPr="00036197">
        <w:t xml:space="preserve">s tasked with developing monitoring plans for tidal wetland sites </w:t>
      </w:r>
      <w:r w:rsidR="006B096A">
        <w:t>restored</w:t>
      </w:r>
      <w:r w:rsidR="00430874" w:rsidRPr="00036197">
        <w:t xml:space="preserve"> pursuant to requirements in the 2008/2009 Biological Opinions for state and federal water project operations (USFWS 2008, NMFS 2009, C</w:t>
      </w:r>
      <w:r w:rsidR="00692B83">
        <w:t>DF</w:t>
      </w:r>
      <w:r w:rsidR="00430874" w:rsidRPr="00036197">
        <w:t xml:space="preserve">W 2009).  </w:t>
      </w:r>
      <w:r w:rsidR="003C49C9">
        <w:rPr>
          <w:rStyle w:val="fontstyle01"/>
        </w:rPr>
        <w:t>We led the Interagency</w:t>
      </w:r>
      <w:r w:rsidR="003C49C9">
        <w:rPr>
          <w:rFonts w:ascii="Calibri" w:hAnsi="Calibri" w:cs="Calibri"/>
          <w:color w:val="000000"/>
        </w:rPr>
        <w:t xml:space="preserve"> </w:t>
      </w:r>
      <w:r w:rsidR="003C49C9">
        <w:rPr>
          <w:rStyle w:val="fontstyle01"/>
        </w:rPr>
        <w:t xml:space="preserve">Ecological Program (IEP) Tidal Wetlands Monitoring Project Work Team (PWT) in developing the </w:t>
      </w:r>
      <w:r w:rsidR="003C49C9">
        <w:rPr>
          <w:rStyle w:val="fontstyle21"/>
        </w:rPr>
        <w:t>Tidal</w:t>
      </w:r>
      <w:r w:rsidR="003C49C9">
        <w:rPr>
          <w:rFonts w:ascii="Calibri-Italic" w:hAnsi="Calibri-Italic"/>
          <w:i/>
          <w:iCs/>
          <w:color w:val="000000"/>
        </w:rPr>
        <w:t xml:space="preserve"> </w:t>
      </w:r>
      <w:r w:rsidR="003C49C9">
        <w:rPr>
          <w:rStyle w:val="fontstyle21"/>
        </w:rPr>
        <w:t xml:space="preserve">wetland monitoring framework for the upper San Francisco Estuary </w:t>
      </w:r>
      <w:r w:rsidR="003C49C9">
        <w:rPr>
          <w:rStyle w:val="fontstyle01"/>
        </w:rPr>
        <w:t>(hereafter "Framework"; PWT</w:t>
      </w:r>
      <w:r w:rsidR="003C49C9">
        <w:rPr>
          <w:rFonts w:ascii="Calibri" w:hAnsi="Calibri" w:cs="Calibri"/>
          <w:color w:val="000000"/>
        </w:rPr>
        <w:t xml:space="preserve"> </w:t>
      </w:r>
      <w:r w:rsidR="003C49C9">
        <w:rPr>
          <w:rStyle w:val="fontstyle01"/>
        </w:rPr>
        <w:t>2017a). The PWT has developed a set of conceptual models and hypotheses for how wetlands benefit</w:t>
      </w:r>
      <w:r w:rsidR="00D36868">
        <w:rPr>
          <w:rFonts w:ascii="Calibri" w:hAnsi="Calibri" w:cs="Calibri"/>
          <w:color w:val="000000"/>
        </w:rPr>
        <w:t xml:space="preserve"> </w:t>
      </w:r>
      <w:r w:rsidR="003C49C9">
        <w:rPr>
          <w:rStyle w:val="fontstyle01"/>
        </w:rPr>
        <w:t>fish (Sherman et al. 2017). These were the basis for recommendations for sampling methods to evaluate</w:t>
      </w:r>
      <w:r w:rsidR="00D36868">
        <w:rPr>
          <w:rFonts w:ascii="Calibri" w:hAnsi="Calibri" w:cs="Calibri"/>
          <w:color w:val="000000"/>
        </w:rPr>
        <w:t xml:space="preserve"> </w:t>
      </w:r>
      <w:r w:rsidR="003C49C9">
        <w:rPr>
          <w:rStyle w:val="fontstyle01"/>
        </w:rPr>
        <w:t xml:space="preserve">effectiveness of restoration projects (PWT 2017b). </w:t>
      </w:r>
      <w:r w:rsidR="004A65AC">
        <w:rPr>
          <w:rStyle w:val="fontstyle01"/>
        </w:rPr>
        <w:t xml:space="preserve">FRP has rigorously tested these sampling methods, but questions remain as to the </w:t>
      </w:r>
      <w:r w:rsidR="009F731B">
        <w:rPr>
          <w:rStyle w:val="fontstyle01"/>
        </w:rPr>
        <w:t>comparability</w:t>
      </w:r>
      <w:r w:rsidR="004A65AC">
        <w:rPr>
          <w:rStyle w:val="fontstyle01"/>
        </w:rPr>
        <w:t xml:space="preserve"> of FRP data, collected in wetlands, and long-term IEP monitoring data, collected in channels. </w:t>
      </w:r>
    </w:p>
    <w:p w14:paraId="2B12EBE2" w14:textId="105AE37D" w:rsidR="004A65AC" w:rsidRDefault="00A234BD" w:rsidP="00401277">
      <w:pPr>
        <w:spacing w:after="120"/>
        <w:pPrChange w:id="263" w:author="Hartman, Rosemary@DWR" w:date="2019-07-25T20:15:00Z">
          <w:pPr/>
        </w:pPrChange>
      </w:pPr>
      <w:r>
        <w:t>The Framework recommends a</w:t>
      </w:r>
      <w:r w:rsidR="004A65AC">
        <w:t xml:space="preserve"> whole-ecosystem approach for describing the capacity, opportunity, and realiz</w:t>
      </w:r>
      <w:r>
        <w:t xml:space="preserve">ed function </w:t>
      </w:r>
      <w:r>
        <w:fldChar w:fldCharType="begin"/>
      </w:r>
      <w:r>
        <w:instrText xml:space="preserve"> ADDIN EN.CITE &lt;EndNote&gt;&lt;Cite&gt;&lt;Author&gt;Simenstad&lt;/Author&gt;&lt;Year&gt;2000&lt;/Year&gt;&lt;RecNum&gt;1187&lt;/RecNum&gt;&lt;Prefix&gt;sensu &lt;/Prefix&gt;&lt;DisplayText&gt;(sensu Simenstad and Cordell 2000)&lt;/DisplayText&gt;&lt;record&gt;&lt;rec-number&gt;1187&lt;/rec-number&gt;&lt;foreign-keys&gt;&lt;key app="EN" db-id="std9wdt06dea0ber50cpepe0azprxd52vwpp" timestamp="1558711212"&gt;1187&lt;/key&gt;&lt;key app="ENWeb" db-id=""&gt;0&lt;/key&gt;&lt;/foreign-keys&gt;&lt;ref-type name="Journal Article"&gt;17&lt;/ref-type&gt;&lt;contributors&gt;&lt;authors&gt;&lt;author&gt;Simenstad, Charles A.&lt;/author&gt;&lt;author&gt;Cordell, Jeffery R.&lt;/author&gt;&lt;/authors&gt;&lt;/contributors&gt;&lt;titles&gt;&lt;title&gt;Ecological assessment criteria for restoring anadromous salmonid habitat in Pacific Northwest estuaries&lt;/title&gt;&lt;secondary-title&gt;Ecological Engineering&lt;/secondary-title&gt;&lt;/titles&gt;&lt;periodical&gt;&lt;full-title&gt;Ecological Engineering&lt;/full-title&gt;&lt;/periodical&gt;&lt;pages&gt;283-302&lt;/pages&gt;&lt;volume&gt;15&lt;/volume&gt;&lt;number&gt;3–4&lt;/number&gt;&lt;keywords&gt;&lt;keyword&gt;Restoration&lt;/keyword&gt;&lt;keyword&gt;Habitat&lt;/keyword&gt;&lt;keyword&gt;Anadromous salmonids&lt;/keyword&gt;&lt;keyword&gt;Pacific Northwest&lt;/keyword&gt;&lt;keyword&gt;Assessment criteria&lt;/keyword&gt;&lt;/keywords&gt;&lt;dates&gt;&lt;year&gt;2000&lt;/year&gt;&lt;/dates&gt;&lt;isbn&gt;0925-8574&lt;/isbn&gt;&lt;urls&gt;&lt;related-urls&gt;&lt;url&gt;http://www.sciencedirect.com/science/article/pii/S0925857400000823&lt;/url&gt;&lt;/related-urls&gt;&lt;/urls&gt;&lt;electronic-resource-num&gt;http://dx.doi.org/10.1016/S0925-8574(00)00082-3&lt;/electronic-resource-num&gt;&lt;/record&gt;&lt;/Cite&gt;&lt;/EndNote&gt;</w:instrText>
      </w:r>
      <w:r>
        <w:fldChar w:fldCharType="separate"/>
      </w:r>
      <w:r>
        <w:rPr>
          <w:noProof/>
        </w:rPr>
        <w:t>(sensu Simenstad and Cordell 2000)</w:t>
      </w:r>
      <w:r>
        <w:fldChar w:fldCharType="end"/>
      </w:r>
      <w:r w:rsidR="004A65AC">
        <w:t xml:space="preserve"> provided by wetland restoration to at-risk fishes. </w:t>
      </w:r>
      <w:r>
        <w:t xml:space="preserve">As such, </w:t>
      </w:r>
      <w:r w:rsidR="00C17C55">
        <w:t>FRP is</w:t>
      </w:r>
      <w:r>
        <w:t xml:space="preserve"> collecting data on the physical habitat (water quality, bathymetry, and flow), nutrients, primary producers (phytoplankton and vegetation), invertebrates, and fish that occur on each of our restoration sites. Each restoration site is paired with an existing wetland site as a “reference”, and each wetland will be monitored both before and after restoration. However, measuring all these sampling components required extensive refinement of sampling methods and sampling schema.</w:t>
      </w:r>
    </w:p>
    <w:p w14:paraId="34877AB6" w14:textId="7A6D7598" w:rsidR="00A27634" w:rsidRPr="00036197" w:rsidRDefault="00B022AD" w:rsidP="00401277">
      <w:pPr>
        <w:spacing w:after="120"/>
        <w:pPrChange w:id="264" w:author="Hartman, Rosemary@DWR" w:date="2019-07-25T20:15:00Z">
          <w:pPr/>
        </w:pPrChange>
      </w:pPr>
      <w:r>
        <w:t>Meso</w:t>
      </w:r>
      <w:r w:rsidR="00E163E5">
        <w:t>-</w:t>
      </w:r>
      <w:r>
        <w:t xml:space="preserve"> and </w:t>
      </w:r>
      <w:r w:rsidR="00D04648">
        <w:t>m</w:t>
      </w:r>
      <w:r>
        <w:t xml:space="preserve">acroinvertebrates, including amphipods, mysids, insects, copepods and isopods, are important food resources </w:t>
      </w:r>
      <w:r w:rsidR="00D04648">
        <w:t>for tidal wetland fish, but are often patchi</w:t>
      </w:r>
      <w:r>
        <w:t>ly distributed and highly variable</w:t>
      </w:r>
      <w:r w:rsidR="00D04648">
        <w:t xml:space="preserve"> </w:t>
      </w:r>
      <w:r w:rsidRPr="00036197">
        <w:rPr>
          <w:noProof/>
        </w:rPr>
        <w:t>(Slater and Baxter 2014, Whitley and Bollens 2014, Baxter et al. 2015, David et al. 2016)</w:t>
      </w:r>
      <w:r w:rsidR="00D04648">
        <w:t xml:space="preserve">. </w:t>
      </w:r>
      <w:r w:rsidR="00A234BD">
        <w:t xml:space="preserve">Monitoring </w:t>
      </w:r>
      <w:r>
        <w:t xml:space="preserve">change over time </w:t>
      </w:r>
      <w:r w:rsidR="00D04648">
        <w:t>requires understanding</w:t>
      </w:r>
      <w:r>
        <w:t xml:space="preserve"> the level of spatial and temporal replication </w:t>
      </w:r>
      <w:r w:rsidR="00D04648">
        <w:t>necessary for statistical validity</w:t>
      </w:r>
      <w:r>
        <w:t xml:space="preserve">. </w:t>
      </w:r>
      <w:r w:rsidR="00A27634" w:rsidRPr="00036197">
        <w:t xml:space="preserve">Information on </w:t>
      </w:r>
      <w:r>
        <w:t>meso</w:t>
      </w:r>
      <w:r w:rsidR="00E163E5">
        <w:t>-</w:t>
      </w:r>
      <w:r>
        <w:t xml:space="preserve"> and macroinvertebrates</w:t>
      </w:r>
      <w:r w:rsidR="00A27634" w:rsidRPr="00036197">
        <w:t xml:space="preserve"> is necessary to address </w:t>
      </w:r>
      <w:r w:rsidR="00A234BD">
        <w:t>F</w:t>
      </w:r>
      <w:r w:rsidR="00A27634" w:rsidRPr="00036197">
        <w:t>ramework hypotheses F2-F5, which were derived from the P</w:t>
      </w:r>
      <w:r w:rsidR="00C17C55">
        <w:t xml:space="preserve">WT’s Food Web Conceptual Model </w:t>
      </w:r>
      <w:r w:rsidR="00A234BD">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A234BD">
        <w:fldChar w:fldCharType="separate"/>
      </w:r>
      <w:r w:rsidR="00C17C55">
        <w:rPr>
          <w:noProof/>
        </w:rPr>
        <w:t>(Hartman et al. 2017a)</w:t>
      </w:r>
      <w:r w:rsidR="00A234BD">
        <w:fldChar w:fldCharType="end"/>
      </w:r>
      <w:r w:rsidR="00A27634" w:rsidRPr="00036197">
        <w:t xml:space="preserve"> and Chin</w:t>
      </w:r>
      <w:r w:rsidR="00C17C55">
        <w:t xml:space="preserve">ook Salmon Tidal Wetland Model </w:t>
      </w:r>
      <w:r w:rsidR="00A234BD">
        <w:fldChar w:fldCharType="begin"/>
      </w:r>
      <w:r w:rsidR="00A234BD">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A234BD">
        <w:fldChar w:fldCharType="separate"/>
      </w:r>
      <w:r w:rsidR="00A234BD">
        <w:rPr>
          <w:noProof/>
        </w:rPr>
        <w:t>(Goertler et al. 2017)</w:t>
      </w:r>
      <w:r w:rsidR="00A234BD">
        <w:fldChar w:fldCharType="end"/>
      </w:r>
      <w:r w:rsidR="00A27634" w:rsidRPr="00036197">
        <w:t>.</w:t>
      </w:r>
    </w:p>
    <w:p w14:paraId="4C7B690A" w14:textId="28532A22" w:rsidR="00430874" w:rsidRPr="00036197" w:rsidRDefault="00862879" w:rsidP="00401277">
      <w:pPr>
        <w:spacing w:after="120"/>
        <w:pPrChange w:id="265" w:author="Hartman, Rosemary@DWR" w:date="2019-07-25T20:15:00Z">
          <w:pPr/>
        </w:pPrChange>
      </w:pPr>
      <w:r>
        <w:t xml:space="preserve">Even for </w:t>
      </w:r>
      <w:r w:rsidR="00D04648">
        <w:t>established methods, such as zooplankton trawls</w:t>
      </w:r>
      <w:r w:rsidR="00C17C55">
        <w:t xml:space="preserve"> and nutrient sampling</w:t>
      </w:r>
      <w:r>
        <w:t xml:space="preserve">, more research is needed to determine the spatial and temporal extent of inference that can be made for a given metric. Multiple long-term monitoring </w:t>
      </w:r>
      <w:r w:rsidR="00E163E5">
        <w:t xml:space="preserve">surveys </w:t>
      </w:r>
      <w:r w:rsidR="00430874" w:rsidRPr="00036197">
        <w:t>sampl</w:t>
      </w:r>
      <w:r>
        <w:t>e</w:t>
      </w:r>
      <w:r w:rsidR="00430874" w:rsidRPr="00036197">
        <w:t xml:space="preserve"> the pelagic realm for </w:t>
      </w:r>
      <w:r w:rsidR="00C17C55">
        <w:t>meso- and macro-</w:t>
      </w:r>
      <w:r w:rsidR="00430874" w:rsidRPr="00036197">
        <w:t>zooplankton</w:t>
      </w:r>
      <w:r w:rsidR="00C17C55">
        <w:t>, phytoplankton, and nutrients</w:t>
      </w:r>
      <w:r>
        <w:t xml:space="preserve"> using well-established methods</w:t>
      </w:r>
      <w:r w:rsidR="00430874" w:rsidRPr="00036197">
        <w:t xml:space="preserve"> </w:t>
      </w:r>
      <w:r w:rsidR="00C17C55">
        <w:fldChar w:fldCharType="begin"/>
      </w:r>
      <w:r w:rsidR="00C17C55">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C17C55">
        <w:fldChar w:fldCharType="separate"/>
      </w:r>
      <w:r w:rsidR="00C17C55">
        <w:rPr>
          <w:noProof/>
        </w:rPr>
        <w:t>(Hennessy 2009)</w:t>
      </w:r>
      <w:r w:rsidR="00C17C55">
        <w:fldChar w:fldCharType="end"/>
      </w:r>
      <w:r w:rsidR="008D6E83">
        <w:t>.</w:t>
      </w:r>
      <w:r w:rsidR="00430874" w:rsidRPr="00036197">
        <w:t xml:space="preserve"> However, it is unclear </w:t>
      </w:r>
      <w:r w:rsidR="008D6E83">
        <w:t xml:space="preserve">the extent to which </w:t>
      </w:r>
      <w:r w:rsidR="00C17C55">
        <w:t xml:space="preserve">these constituents </w:t>
      </w:r>
      <w:r w:rsidR="00430874" w:rsidRPr="00036197">
        <w:t xml:space="preserve">differ </w:t>
      </w:r>
      <w:r w:rsidR="008D6E83">
        <w:t>between</w:t>
      </w:r>
      <w:r w:rsidR="008D6E83" w:rsidRPr="00036197">
        <w:t xml:space="preserve"> </w:t>
      </w:r>
      <w:r w:rsidR="00430874" w:rsidRPr="00036197">
        <w:t xml:space="preserve">the </w:t>
      </w:r>
      <w:r>
        <w:t>deep</w:t>
      </w:r>
      <w:r w:rsidR="00430874" w:rsidRPr="00036197">
        <w:t xml:space="preserve"> channel habitat currently sampled and the wetlands that our program will sample</w:t>
      </w:r>
      <w:r w:rsidR="00D04648">
        <w:t xml:space="preserve"> </w:t>
      </w:r>
      <w:r w:rsidR="00C17C55">
        <w:fldChar w:fldCharType="begin"/>
      </w:r>
      <w:r w:rsidR="00C17C55">
        <w:instrText xml:space="preserve"> ADDIN EN.CITE &lt;EndNote&gt;&lt;Cite&gt;&lt;Author&gt;Kimmerer&lt;/Author&gt;&lt;Year&gt;1998&lt;/Year&gt;&lt;RecNum&gt;539&lt;/RecNum&gt;&lt;DisplayText&gt;(Bollens et al. 2014; Kimmerer et al. 1998)&lt;/DisplayText&gt;&lt;record&gt;&lt;rec-number&gt;539&lt;/rec-number&gt;&lt;foreign-keys&gt;&lt;key app="EN" db-id="std9wdt06dea0ber50cpepe0azprxd52vwpp" timestamp="1558711034"&gt;539&lt;/key&gt;&lt;key app="ENWeb" db-id=""&gt;0&lt;/key&gt;&lt;/foreign-keys&gt;&lt;ref-type name="Journal Article"&gt;17&lt;/ref-type&gt;&lt;contributors&gt;&lt;authors&gt;&lt;author&gt;Kimmerer, W. J.&lt;/author&gt;&lt;author&gt;Burau, J. R.&lt;/author&gt;&lt;author&gt;Bennett, W. A.&lt;/author&gt;&lt;/authors&gt;&lt;/contributors&gt;&lt;titles&gt;&lt;title&gt;Tidally oriented vertical migration and position maintenance of zooplankton in a temperate estuary&lt;/title&gt;&lt;secondary-title&gt;Limnology &amp;amp; Oceanography&lt;/secondary-title&gt;&lt;/titles&gt;&lt;periodical&gt;&lt;full-title&gt;Limnology &amp;amp; Oceanography&lt;/full-title&gt;&lt;/periodical&gt;&lt;pages&gt;1697-1709&lt;/pages&gt;&lt;volume&gt;43&lt;/volume&gt;&lt;number&gt;7&lt;/number&gt;&lt;dates&gt;&lt;year&gt;1998&lt;/year&gt;&lt;/dates&gt;&lt;label&gt;KH, Zooplankton&lt;/label&gt;&lt;urls&gt;&lt;/urls&gt;&lt;/record&gt;&lt;/Cite&gt;&lt;Cite&gt;&lt;Author&gt;Bollens&lt;/Author&gt;&lt;Year&gt;2014&lt;/Year&gt;&lt;RecNum&gt;1643&lt;/RecNum&gt;&lt;record&gt;&lt;rec-number&gt;1643&lt;/rec-number&gt;&lt;foreign-keys&gt;&lt;key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Biology&lt;/full-title&gt;&lt;/periodical&gt;&lt;pages&gt;205-219&lt;/pages&gt;&lt;volume&gt;21&lt;/volume&gt;&lt;dates&gt;&lt;year&gt;2014&lt;/year&gt;&lt;/dates&gt;&lt;urls&gt;&lt;/urls&gt;&lt;/record&gt;&lt;/Cite&gt;&lt;/EndNote&gt;</w:instrText>
      </w:r>
      <w:r w:rsidR="00C17C55">
        <w:fldChar w:fldCharType="separate"/>
      </w:r>
      <w:r w:rsidR="00C17C55">
        <w:rPr>
          <w:noProof/>
        </w:rPr>
        <w:t>(Bollens et al. 2014; Kimmerer et al. 1998)</w:t>
      </w:r>
      <w:r w:rsidR="00C17C55">
        <w:fldChar w:fldCharType="end"/>
      </w:r>
      <w:r w:rsidR="00C17C55">
        <w:t>.</w:t>
      </w:r>
      <w:r w:rsidR="008D6E83">
        <w:t xml:space="preserve"> </w:t>
      </w:r>
      <w:r>
        <w:t xml:space="preserve">Understanding differences between channels and wetlands is also necessary to detect exchange between these habitats that is predicted to increase food availability in the channel </w:t>
      </w:r>
      <w:r w:rsidR="00430874" w:rsidRPr="00036197">
        <w:t>(Framework hypotheses F8-F10</w:t>
      </w:r>
      <w:r w:rsidR="00986682">
        <w:t>,</w:t>
      </w:r>
      <w:r w:rsidR="00C17C55">
        <w:t xml:space="preserve"> </w:t>
      </w:r>
      <w:r w:rsidR="00C17C55">
        <w:fldChar w:fldCharType="begin"/>
      </w:r>
      <w:r w:rsidR="00C17C55">
        <w:instrText xml:space="preserve"> ADDIN EN.CITE &lt;EndNote&gt;&lt;Cite&gt;&lt;Author&gt;Hartman&lt;/Author&gt;&lt;Year&gt;2017&lt;/Year&gt;&lt;RecNum&gt;2525&lt;/RecNum&gt;&lt;DisplayText&gt;(Hartman et al. 2017b)&lt;/DisplayText&gt;&lt;record&gt;&lt;rec-number&gt;2525&lt;/rec-number&gt;&lt;foreign-keys&gt;&lt;key app="EN" db-id="std9wdt06dea0ber50cpepe0azprxd52vwpp" timestamp="1558713340"&gt;2525&lt;/key&gt;&lt;key app="ENWeb" db-id=""&gt;0&lt;/key&gt;&lt;/foreign-keys&gt;&lt;ref-type name="Book Section"&gt;5&lt;/ref-type&gt;&lt;contributors&gt;&lt;authors&gt;&lt;author&gt;Rosemary Hartman&lt;/author&gt;&lt;author&gt;Bruce Herbold&lt;/author&gt;&lt;author&gt;Karen Kayfetz&lt;/author&gt;&lt;author&gt;Steven Culberson&lt;/author&gt;&lt;/authors&gt;&lt;secondary-authors&gt;&lt;author&gt;S. Sherman&lt;/author&gt;&lt;author&gt;R. Hartman&lt;/author&gt;&lt;author&gt;D. Contreras&lt;/author&gt;&lt;/secondary-authors&gt;&lt;/contributors&gt;&lt;titles&gt;&lt;title&gt;Regional Transport Conceptual Model for Tidal Wetland Restoration&lt;/title&gt;&lt;secondary-title&gt;Effects of Tidal Wetland Restoration on Fish: A Suite of Conceptual Models, 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(Hartman et al. 2017b)</w:t>
      </w:r>
      <w:r w:rsidR="00C17C55">
        <w:fldChar w:fldCharType="end"/>
      </w:r>
      <w:r w:rsidR="00430874" w:rsidRPr="00036197">
        <w:t>).</w:t>
      </w:r>
    </w:p>
    <w:p w14:paraId="35798511" w14:textId="67000A35" w:rsidR="00A27634" w:rsidRPr="00036197" w:rsidRDefault="00862879" w:rsidP="00401277">
      <w:pPr>
        <w:spacing w:after="120"/>
        <w:pPrChange w:id="266" w:author="Hartman, Rosemary@DWR" w:date="2019-07-25T20:15:00Z">
          <w:pPr/>
        </w:pPrChange>
      </w:pPr>
      <w:r>
        <w:t xml:space="preserve">Fish are also highly variable across the Upper SF Estuary. </w:t>
      </w:r>
      <w:r w:rsidR="00A27634" w:rsidRPr="00036197">
        <w:t>Although fishes ranging from larvae to adults are sampled regularly, just a few sampling programs focus on small channel/shallow water/vegetation edge habitats. We have tested several different types of gear for catching fish in these habitats</w:t>
      </w:r>
      <w:r w:rsidR="00B40B03">
        <w:t xml:space="preserve"> in</w:t>
      </w:r>
      <w:r w:rsidR="00A27634" w:rsidRPr="00036197">
        <w:t xml:space="preserve"> the</w:t>
      </w:r>
      <w:r w:rsidR="00B40B03">
        <w:t xml:space="preserve"> North</w:t>
      </w:r>
      <w:r w:rsidR="00A27634" w:rsidRPr="00036197">
        <w:t xml:space="preserve"> Delta (Cache Slough</w:t>
      </w:r>
      <w:r w:rsidR="00B40B03">
        <w:t xml:space="preserve"> Region</w:t>
      </w:r>
      <w:r w:rsidR="00A27634" w:rsidRPr="00036197">
        <w:t xml:space="preserve">). We need a better understanding of </w:t>
      </w:r>
      <w:r w:rsidR="00DD1AB6" w:rsidRPr="00036197">
        <w:t xml:space="preserve">the function of these gears </w:t>
      </w:r>
      <w:r w:rsidR="00DD1AB6" w:rsidRPr="00036197">
        <w:lastRenderedPageBreak/>
        <w:t xml:space="preserve">across estuarine gradients and </w:t>
      </w:r>
      <w:r w:rsidR="00A27634" w:rsidRPr="00036197">
        <w:t xml:space="preserve">how catches compare to long-term IEP monitoring. Fish community sampling </w:t>
      </w:r>
      <w:r w:rsidR="00DD1AB6" w:rsidRPr="00036197">
        <w:t xml:space="preserve">in long-term monitoring </w:t>
      </w:r>
      <w:r w:rsidR="00A27634" w:rsidRPr="00036197">
        <w:t>is needed to determine the presence of listed species (hypotheses P4 and P14), to provide specimens of listed fish for various potential studies of diet, condition, and growth (hypotheses F4-F7), and to understand the potential for predation on and competition with the listed species (hypothesis S4), aspects of “capacity” in the Habitat Attributes tier of the Chinook Salmon Tidal Wetlands conceptual model</w:t>
      </w:r>
      <w:r w:rsidR="00C17C55">
        <w:t xml:space="preserve"> </w:t>
      </w:r>
      <w:r w:rsidR="00C17C55">
        <w:fldChar w:fldCharType="begin"/>
      </w:r>
      <w:r w:rsidR="00C17C55">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(Goertler et al. 2017)</w:t>
      </w:r>
      <w:r w:rsidR="00C17C55">
        <w:fldChar w:fldCharType="end"/>
      </w:r>
      <w:r w:rsidR="00A27634" w:rsidRPr="00036197">
        <w:t>.</w:t>
      </w:r>
    </w:p>
    <w:p w14:paraId="11F2AE40" w14:textId="77777777" w:rsidR="00A27634" w:rsidRPr="00E170EA" w:rsidRDefault="00A27634" w:rsidP="00401277">
      <w:pPr>
        <w:pStyle w:val="Heading2"/>
        <w:spacing w:after="120"/>
        <w:pPrChange w:id="267" w:author="Hartman, Rosemary@DWR" w:date="2019-07-25T20:15:00Z">
          <w:pPr>
            <w:pStyle w:val="Heading2"/>
          </w:pPr>
        </w:pPrChange>
      </w:pPr>
      <w:bookmarkStart w:id="268" w:name="_Toc433352571"/>
      <w:bookmarkStart w:id="269" w:name="_Toc14978174"/>
      <w:r w:rsidRPr="00E170EA">
        <w:t>Pilot Monitoring Phases</w:t>
      </w:r>
      <w:bookmarkEnd w:id="268"/>
      <w:bookmarkEnd w:id="269"/>
    </w:p>
    <w:p w14:paraId="5851CDCE" w14:textId="40EEA547" w:rsidR="00A27634" w:rsidRPr="00036197" w:rsidRDefault="00A27634" w:rsidP="00401277">
      <w:pPr>
        <w:spacing w:after="120"/>
        <w:pPrChange w:id="270" w:author="Hartman, Rosemary@DWR" w:date="2019-07-25T20:15:00Z">
          <w:pPr/>
        </w:pPrChange>
      </w:pPr>
      <w:r w:rsidRPr="00036197">
        <w:t>We conducted a Phase I “gear exploration” from July to October</w:t>
      </w:r>
      <w:r w:rsidR="00DD1AB6" w:rsidRPr="00036197">
        <w:t xml:space="preserve"> 2015</w:t>
      </w:r>
      <w:r w:rsidR="00C17C55">
        <w:t xml:space="preserve"> </w:t>
      </w:r>
      <w:r w:rsidR="00C17C55">
        <w:fldChar w:fldCharType="begin"/>
      </w:r>
      <w:r w:rsidR="00C17C55">
        <w:instrText xml:space="preserve"> ADDIN EN.CITE &lt;EndNote&gt;&lt;Cite&gt;&lt;Author&gt;Contreras&lt;/Author&gt;&lt;Year&gt;2016&lt;/Year&gt;&lt;RecNum&gt;2374&lt;/RecNum&gt;&lt;DisplayText&gt;(Contreras et al. 2016)&lt;/DisplayText&gt;&lt;record&gt;&lt;rec-number&gt;2374&lt;/rec-number&gt;&lt;foreign-keys&gt;&lt;key app="EN" db-id="std9wdt06dea0ber50cpepe0azprxd52vwpp" timestamp="1558712523"&gt;2374&lt;/key&gt;&lt;key app="ENWeb" db-id=""&gt;0&lt;/key&gt;&lt;/foreign-keys&gt;&lt;ref-type name="Report"&gt;27&lt;/ref-type&gt;&lt;contributors&gt;&lt;authors&gt;&lt;author&gt;Dave Contreras&lt;/author&gt;&lt;author&gt;Rosemary Hartman&lt;/author&gt;&lt;author&gt;Stacy Sherman&lt;/author&gt;&lt;author&gt;Alison Furler&lt;/author&gt;&lt;author&gt;Alice Low&lt;/author&gt;&lt;/authors&gt;&lt;/contributors&gt;&lt;titles&gt;&lt;title&gt;Pilot study phase I: Results from 2015 gear methodology trials in the North Delta&lt;/title&gt;&lt;/titles&gt;&lt;dates&gt;&lt;year&gt;2016&lt;/year&gt;&lt;/dates&gt;&lt;pub-location&gt;Stockton, CA&lt;/pub-location&gt;&lt;publisher&gt;California Department of FIsh and Wildlife, Fish Restoration Program&lt;/publisher&gt;&lt;urls&gt;&lt;/urls&gt;&lt;/record&gt;&lt;/Cite&gt;&lt;/EndNote&gt;</w:instrText>
      </w:r>
      <w:r w:rsidR="00C17C55">
        <w:fldChar w:fldCharType="separate"/>
      </w:r>
      <w:r w:rsidR="00C17C55">
        <w:rPr>
          <w:noProof/>
        </w:rPr>
        <w:t>(Contreras et al. 2016)</w:t>
      </w:r>
      <w:r w:rsidR="00C17C55">
        <w:fldChar w:fldCharType="end"/>
      </w:r>
      <w:r w:rsidRPr="00036197">
        <w:t>. Based on results from that effort, successful methods were selected for inclusion in the second phase of pilot work.  Phase II occurred from February through July 2016, and provided a more rigorous evaluation of gear feasibility during the time of year listed fish are most likely to be using wetlands</w:t>
      </w:r>
      <w:r w:rsidR="00C17C55">
        <w:t xml:space="preserve"> </w:t>
      </w:r>
      <w:r w:rsidR="00C17C55">
        <w:fldChar w:fldCharType="begin"/>
      </w:r>
      <w:r w:rsidR="00C17C55">
        <w:instrText xml:space="preserve"> ADDIN EN.CITE &lt;EndNote&gt;&lt;Cite&gt;&lt;Author&gt;Contreras&lt;/Author&gt;&lt;Year&gt;2017&lt;/Year&gt;&lt;RecNum&gt;2548&lt;/RecNum&gt;&lt;DisplayText&gt;(Contreras et al. 2017)&lt;/DisplayText&gt;&lt;record&gt;&lt;rec-number&gt;2548&lt;/rec-number&gt;&lt;foreign-keys&gt;&lt;key app="EN" db-id="std9wdt06dea0ber50cpepe0azprxd52vwpp" timestamp="1558713396"&gt;2548&lt;/key&gt;&lt;key app="ENWeb" db-id=""&gt;0&lt;/key&gt;&lt;/foreign-keys&gt;&lt;ref-type name="Report"&gt;27&lt;/ref-type&gt;&lt;contributors&gt;&lt;authors&gt;&lt;author&gt;Contreras, D.&lt;/author&gt;&lt;author&gt;Hartman, R&lt;/author&gt;&lt;author&gt;Sherman, Stacy&lt;/author&gt;&lt;/authors&gt;&lt;/contributors&gt;&lt;titles&gt;&lt;title&gt;Pilot Study Phase II: Results from 2016 gear evaluation in the North Delta&lt;/title&gt;&lt;/titles&gt;&lt;dates&gt;&lt;year&gt;2017&lt;/year&gt;&lt;/dates&gt;&lt;pub-location&gt;Stockton, CA&lt;/pub-location&gt;&lt;publisher&gt;California Department of Fish and Wildlife, Fish Restoration Program&lt;/publisher&gt;&lt;urls&gt;&lt;related-urls&gt;&lt;url&gt;&lt;style face="underline" font="default" size="100%"&gt;http://www.water.ca.gov/environmentalservices/docs/frpa/pilot_phase_II_report_FINAL_3MAY2017.pdf&lt;/style&gt;&lt;/url&gt;&lt;/related-urls&gt;&lt;/urls&gt;&lt;/record&gt;&lt;/Cite&gt;&lt;/EndNote&gt;</w:instrText>
      </w:r>
      <w:r w:rsidR="00C17C55">
        <w:fldChar w:fldCharType="separate"/>
      </w:r>
      <w:r w:rsidR="00C17C55">
        <w:rPr>
          <w:noProof/>
        </w:rPr>
        <w:t>(Contreras et al. 2017)</w:t>
      </w:r>
      <w:r w:rsidR="00C17C55">
        <w:fldChar w:fldCharType="end"/>
      </w:r>
      <w:r w:rsidRPr="00036197">
        <w:t xml:space="preserve">. Phase II included quantitative comparisons </w:t>
      </w:r>
      <w:r w:rsidR="00BB6260">
        <w:t>of</w:t>
      </w:r>
      <w:r w:rsidRPr="00036197">
        <w:t xml:space="preserve"> </w:t>
      </w:r>
      <w:r w:rsidR="00AF499C">
        <w:t>abundance</w:t>
      </w:r>
      <w:r w:rsidRPr="00036197">
        <w:t xml:space="preserve">, </w:t>
      </w:r>
      <w:r w:rsidR="00AF499C">
        <w:t>size, composition</w:t>
      </w:r>
      <w:r w:rsidRPr="00036197">
        <w:t xml:space="preserve">, and </w:t>
      </w:r>
      <w:r w:rsidR="00AF499C">
        <w:t xml:space="preserve">diversity </w:t>
      </w:r>
      <w:r w:rsidR="005F5F7E">
        <w:t>which led to recommended gear types</w:t>
      </w:r>
      <w:r w:rsidRPr="00036197">
        <w:t xml:space="preserve">. </w:t>
      </w:r>
      <w:r w:rsidR="005F5F7E">
        <w:t>T</w:t>
      </w:r>
      <w:r w:rsidR="00E67D51">
        <w:t>he</w:t>
      </w:r>
      <w:r w:rsidRPr="00036197">
        <w:t xml:space="preserve"> </w:t>
      </w:r>
      <w:r w:rsidR="00E67D51">
        <w:t xml:space="preserve">recommended </w:t>
      </w:r>
      <w:r w:rsidR="005F5F7E">
        <w:t>gear types</w:t>
      </w:r>
      <w:r w:rsidRPr="00036197">
        <w:t xml:space="preserve"> from </w:t>
      </w:r>
      <w:r w:rsidR="005F5F7E">
        <w:t>P</w:t>
      </w:r>
      <w:r w:rsidRPr="00036197">
        <w:t>hase</w:t>
      </w:r>
      <w:r w:rsidR="00E67D51">
        <w:t xml:space="preserve"> II</w:t>
      </w:r>
      <w:r w:rsidRPr="00036197">
        <w:t xml:space="preserve"> </w:t>
      </w:r>
      <w:r w:rsidR="003C49C9">
        <w:t>were used in the</w:t>
      </w:r>
      <w:r w:rsidR="005F5F7E">
        <w:t xml:space="preserve"> Phase III study </w:t>
      </w:r>
      <w:r w:rsidR="003C49C9">
        <w:t>that further refined the spatial and temporal sampling schemes necessary to evaluate monitoring hypotheses, and began testing the extent to which IEP’s channel-based monitoring surveys can be used to make inferences on tidal wetlands</w:t>
      </w:r>
      <w:r w:rsidR="00C17C55">
        <w:t xml:space="preserve"> </w:t>
      </w:r>
      <w:r w:rsidR="00C17C55">
        <w:fldChar w:fldCharType="begin"/>
      </w:r>
      <w:r w:rsidR="00C17C5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17C55">
        <w:fldChar w:fldCharType="separate"/>
      </w:r>
      <w:r w:rsidR="00C17C55">
        <w:rPr>
          <w:noProof/>
        </w:rPr>
        <w:t>(Contreras et al. 2018)</w:t>
      </w:r>
      <w:r w:rsidR="00C17C55">
        <w:fldChar w:fldCharType="end"/>
      </w:r>
      <w:r w:rsidR="003C49C9">
        <w:t>.</w:t>
      </w:r>
    </w:p>
    <w:p w14:paraId="555146F4" w14:textId="51B973EA" w:rsidR="00A27634" w:rsidRPr="00036197" w:rsidRDefault="00A27634" w:rsidP="00401277">
      <w:pPr>
        <w:spacing w:after="120"/>
        <w:pPrChange w:id="271" w:author="Hartman, Rosemary@DWR" w:date="2019-07-25T20:15:00Z">
          <w:pPr/>
        </w:pPrChange>
      </w:pPr>
      <w:r w:rsidRPr="00036197">
        <w:t xml:space="preserve">After each </w:t>
      </w:r>
      <w:r w:rsidR="001C5D0C">
        <w:t xml:space="preserve">pilot </w:t>
      </w:r>
      <w:r w:rsidRPr="00036197">
        <w:t xml:space="preserve">phase, results were </w:t>
      </w:r>
      <w:r w:rsidR="001C5D0C">
        <w:t xml:space="preserve">reviewed by </w:t>
      </w:r>
      <w:r w:rsidRPr="00036197">
        <w:t>the PWT before</w:t>
      </w:r>
      <w:r w:rsidR="001C5D0C">
        <w:t xml:space="preserve"> </w:t>
      </w:r>
      <w:r w:rsidRPr="00036197">
        <w:t>inclu</w:t>
      </w:r>
      <w:r w:rsidR="001C5D0C">
        <w:t>sion</w:t>
      </w:r>
      <w:r w:rsidRPr="00036197">
        <w:t xml:space="preserve"> in</w:t>
      </w:r>
      <w:r w:rsidR="001F637D">
        <w:t xml:space="preserve"> </w:t>
      </w:r>
      <w:r w:rsidR="00EF0D85">
        <w:t>development of plans for</w:t>
      </w:r>
      <w:r w:rsidRPr="00036197">
        <w:t xml:space="preserve"> the next phase. </w:t>
      </w:r>
      <w:r w:rsidR="004A65AC">
        <w:t>This report covers Phase IV, which expanded comparisons between FRP and IEP surveys, tested new methods for monitoring fish, SAV, nutrients, and phytoplankton, and began collecting pre-project data at future restoration sites.</w:t>
      </w:r>
    </w:p>
    <w:p w14:paraId="2A1BE6CB" w14:textId="77777777" w:rsidR="00A27634" w:rsidRPr="00036197" w:rsidRDefault="00A27634" w:rsidP="00401277">
      <w:pPr>
        <w:spacing w:after="120"/>
        <w:pPrChange w:id="272" w:author="Hartman, Rosemary@DWR" w:date="2019-07-25T20:15:00Z">
          <w:pPr/>
        </w:pPrChange>
      </w:pPr>
    </w:p>
    <w:p w14:paraId="0B71BFA8" w14:textId="77777777" w:rsidR="00A27634" w:rsidRPr="00E170EA" w:rsidRDefault="00A27634" w:rsidP="00E170EA">
      <w:pPr>
        <w:pStyle w:val="Heading2"/>
      </w:pPr>
      <w:bookmarkStart w:id="273" w:name="_Toc433352572"/>
      <w:bookmarkStart w:id="274" w:name="_Toc14978175"/>
      <w:r w:rsidRPr="00E170EA">
        <w:t>Project Objectives</w:t>
      </w:r>
      <w:bookmarkEnd w:id="273"/>
      <w:bookmarkEnd w:id="274"/>
    </w:p>
    <w:p w14:paraId="7C0A3797" w14:textId="77777777" w:rsidR="00A27634" w:rsidRPr="00BE2116" w:rsidRDefault="00A27634" w:rsidP="001164F9">
      <w:pPr>
        <w:pStyle w:val="ListParagraph"/>
        <w:numPr>
          <w:ilvl w:val="0"/>
          <w:numId w:val="10"/>
        </w:numPr>
      </w:pPr>
      <w:r w:rsidRPr="00BE2116">
        <w:t xml:space="preserve">Determine the level of spatial and temporal replication necessary to </w:t>
      </w:r>
      <w:r w:rsidR="001C5D0C">
        <w:t>make</w:t>
      </w:r>
      <w:r w:rsidRPr="00BE2116">
        <w:t xml:space="preserve"> sampling design recommendations for long-term monitoring.</w:t>
      </w:r>
    </w:p>
    <w:p w14:paraId="4771E9E5" w14:textId="77777777" w:rsidR="00C17C55" w:rsidRDefault="00C17C55" w:rsidP="00C17C55">
      <w:pPr>
        <w:pStyle w:val="ListParagraph"/>
        <w:numPr>
          <w:ilvl w:val="0"/>
          <w:numId w:val="10"/>
        </w:numPr>
      </w:pPr>
      <w:r>
        <w:t>Determine the extent to which long-term IEP sampling reflects conditions in nearby shallow-water and wetland habitats.</w:t>
      </w:r>
    </w:p>
    <w:p w14:paraId="7826E169" w14:textId="77777777" w:rsidR="00C17C55" w:rsidRPr="00BE2116" w:rsidRDefault="00C17C55" w:rsidP="00C17C55">
      <w:pPr>
        <w:pStyle w:val="ListParagraph"/>
        <w:numPr>
          <w:ilvl w:val="0"/>
          <w:numId w:val="10"/>
        </w:numPr>
      </w:pPr>
      <w:r>
        <w:t xml:space="preserve">Determine whether gear efficiency evaluations are feasible using new sampling technology (i.e., ARIS sonar). </w:t>
      </w:r>
    </w:p>
    <w:p w14:paraId="2F039E02" w14:textId="77777777" w:rsidR="00A27634" w:rsidRPr="00BE2116" w:rsidRDefault="00A27634" w:rsidP="001164F9">
      <w:pPr>
        <w:pStyle w:val="ListParagraph"/>
        <w:numPr>
          <w:ilvl w:val="0"/>
          <w:numId w:val="10"/>
        </w:numPr>
      </w:pPr>
      <w:r w:rsidRPr="00BE2116">
        <w:t xml:space="preserve">Begin developing a baseline of biomass, community composition, and fish condition for fish and invertebrates near </w:t>
      </w:r>
      <w:r w:rsidR="001C5D0C">
        <w:t>planned</w:t>
      </w:r>
      <w:r w:rsidRPr="00BE2116">
        <w:t xml:space="preserve"> tidal restoration </w:t>
      </w:r>
      <w:r w:rsidR="00291F0F">
        <w:t xml:space="preserve">and comparison </w:t>
      </w:r>
      <w:r w:rsidRPr="00BE2116">
        <w:t>sites. This will allow us to make pre-and-post-restoration comparisons for evaluating restoration progress.</w:t>
      </w:r>
    </w:p>
    <w:p w14:paraId="38D179D6" w14:textId="77777777" w:rsidR="00A27634" w:rsidRDefault="00A27634" w:rsidP="00132847"/>
    <w:p w14:paraId="573BC8AE" w14:textId="77777777" w:rsidR="00387CAC" w:rsidRDefault="00387CAC" w:rsidP="00132847"/>
    <w:p w14:paraId="72106F5C" w14:textId="7A2BCF48" w:rsidR="00D35978" w:rsidRPr="00BE2116" w:rsidRDefault="00D35978" w:rsidP="00D35978">
      <w:pPr>
        <w:pStyle w:val="Heading2"/>
      </w:pPr>
      <w:bookmarkStart w:id="275" w:name="_Toc415212242"/>
      <w:bookmarkStart w:id="276" w:name="_Toc433352589"/>
      <w:bookmarkEnd w:id="0"/>
      <w:r w:rsidRPr="00BE2116">
        <w:t xml:space="preserve"> </w:t>
      </w:r>
    </w:p>
    <w:p w14:paraId="684F457E" w14:textId="77777777" w:rsidR="002F7B22" w:rsidRDefault="002F7B22">
      <w:pPr>
        <w:rPr>
          <w:ins w:id="277" w:author="Hartman, Rosemary@DWR" w:date="2019-07-25T20:16:00Z"/>
          <w:rFonts w:asciiTheme="majorHAnsi" w:eastAsiaTheme="majorEastAsia" w:hAnsiTheme="majorHAnsi" w:cstheme="majorBidi"/>
          <w:color w:val="244061" w:themeColor="accent1" w:themeShade="80"/>
          <w:sz w:val="36"/>
          <w:szCs w:val="36"/>
        </w:rPr>
      </w:pPr>
      <w:bookmarkStart w:id="278" w:name="_Toc14978176"/>
      <w:ins w:id="279" w:author="Hartman, Rosemary@DWR" w:date="2019-07-25T20:16:00Z">
        <w:r>
          <w:br w:type="page"/>
        </w:r>
      </w:ins>
    </w:p>
    <w:p w14:paraId="1F7F09D5" w14:textId="5CFA68C1" w:rsidR="00FF27B7" w:rsidRPr="00BE2116" w:rsidRDefault="00D35978" w:rsidP="00FF27B7">
      <w:pPr>
        <w:pStyle w:val="Heading1"/>
      </w:pPr>
      <w:r>
        <w:lastRenderedPageBreak/>
        <w:t>Part</w:t>
      </w:r>
      <w:r w:rsidR="00FF27B7" w:rsidRPr="00BE2116">
        <w:t xml:space="preserve"> 1: </w:t>
      </w:r>
      <w:r w:rsidR="003918A8">
        <w:t xml:space="preserve">Phytoplankton and </w:t>
      </w:r>
      <w:r w:rsidR="00FF27B7">
        <w:t xml:space="preserve">Invertebrate </w:t>
      </w:r>
      <w:ins w:id="280" w:author="Hartman, Rosemary@DWR" w:date="2019-07-25T20:16:00Z">
        <w:r w:rsidR="002F7B22">
          <w:t>S</w:t>
        </w:r>
      </w:ins>
      <w:del w:id="281" w:author="Hartman, Rosemary@DWR" w:date="2019-07-25T20:16:00Z">
        <w:r w:rsidR="00FF27B7" w:rsidDel="002F7B22">
          <w:delText>s</w:delText>
        </w:r>
      </w:del>
      <w:r w:rsidR="00FF27B7">
        <w:t xml:space="preserve">patial and </w:t>
      </w:r>
      <w:ins w:id="282" w:author="Hartman, Rosemary@DWR" w:date="2019-07-25T20:16:00Z">
        <w:r w:rsidR="002F7B22">
          <w:t>T</w:t>
        </w:r>
      </w:ins>
      <w:del w:id="283" w:author="Hartman, Rosemary@DWR" w:date="2019-07-25T20:16:00Z">
        <w:r w:rsidR="00FF27B7" w:rsidDel="002F7B22">
          <w:delText>t</w:delText>
        </w:r>
      </w:del>
      <w:r w:rsidR="00FF27B7">
        <w:t xml:space="preserve">emporal </w:t>
      </w:r>
      <w:ins w:id="284" w:author="Hartman, Rosemary@DWR" w:date="2019-07-25T20:17:00Z">
        <w:r w:rsidR="002F7B22">
          <w:t>V</w:t>
        </w:r>
      </w:ins>
      <w:del w:id="285" w:author="Hartman, Rosemary@DWR" w:date="2019-07-25T20:16:00Z">
        <w:r w:rsidR="00FF27B7" w:rsidDel="002F7B22">
          <w:delText>v</w:delText>
        </w:r>
      </w:del>
      <w:r w:rsidR="00FF27B7">
        <w:t>ariability</w:t>
      </w:r>
      <w:bookmarkEnd w:id="278"/>
    </w:p>
    <w:p w14:paraId="67A8EB0C" w14:textId="1C88F033" w:rsidR="00FF27B7" w:rsidRPr="00E75E62" w:rsidRDefault="00FF27B7" w:rsidP="00FF27B7">
      <w:pPr>
        <w:pStyle w:val="Body"/>
        <w:rPr>
          <w:rFonts w:ascii="Times New Roman" w:hAnsi="Times New Roman" w:cs="Times New Roman"/>
          <w:sz w:val="24"/>
        </w:rPr>
      </w:pPr>
    </w:p>
    <w:p w14:paraId="1D4EBFF7" w14:textId="49AE10D0" w:rsidR="00F27CF9" w:rsidRPr="00F27CF9" w:rsidRDefault="00463B5C" w:rsidP="00F27CF9">
      <w:pPr>
        <w:pStyle w:val="Heading2"/>
      </w:pPr>
      <w:bookmarkStart w:id="286" w:name="_Toc14978177"/>
      <w:r>
        <w:t>Introduction</w:t>
      </w:r>
      <w:bookmarkEnd w:id="286"/>
    </w:p>
    <w:p w14:paraId="06D43605" w14:textId="4BC037E9" w:rsidR="00F27CF9" w:rsidRDefault="00F27CF9" w:rsidP="002F7B22">
      <w:pPr>
        <w:pStyle w:val="Heading3"/>
        <w:spacing w:after="120"/>
        <w:pPrChange w:id="287" w:author="Hartman, Rosemary@DWR" w:date="2019-07-25T20:17:00Z">
          <w:pPr>
            <w:pStyle w:val="Heading3"/>
          </w:pPr>
        </w:pPrChange>
      </w:pPr>
      <w:bookmarkStart w:id="288" w:name="_Toc14978178"/>
      <w:r>
        <w:t>Invertebrates</w:t>
      </w:r>
      <w:bookmarkEnd w:id="288"/>
    </w:p>
    <w:p w14:paraId="48607E1E" w14:textId="695ABB6E" w:rsidR="0020456D" w:rsidRDefault="00FF27B7" w:rsidP="002F7B22">
      <w:pPr>
        <w:spacing w:after="120"/>
        <w:pPrChange w:id="289" w:author="Hartman, Rosemary@DWR" w:date="2019-07-25T20:17:00Z">
          <w:pPr/>
        </w:pPrChange>
      </w:pPr>
      <w:r w:rsidRPr="00A01AC6">
        <w:t xml:space="preserve">Understanding the variability </w:t>
      </w:r>
      <w:r w:rsidR="00575204">
        <w:t>of</w:t>
      </w:r>
      <w:r w:rsidR="00AC6E6F">
        <w:t xml:space="preserve"> </w:t>
      </w:r>
      <w:r w:rsidR="00575204">
        <w:t>zooplankton</w:t>
      </w:r>
      <w:r w:rsidR="00AC6E6F">
        <w:t>,</w:t>
      </w:r>
      <w:r w:rsidR="00575204">
        <w:t xml:space="preserve"> and macroinvertebrates </w:t>
      </w:r>
      <w:r w:rsidRPr="00A01AC6">
        <w:t xml:space="preserve">will allow us to evaluate appropriate timing and replication of samples for characterizing </w:t>
      </w:r>
      <w:r w:rsidR="00AC6E6F">
        <w:t>the food-web support</w:t>
      </w:r>
      <w:r w:rsidRPr="00A01AC6">
        <w:t xml:space="preserve"> in restored tidal wetlands. Macroinvertebrates associated with vegetation and shallow water habitat, such as amphipods and insect larvae, have been historically under-studied in this system; however, they provide the majority of salmonid diet composition in these areas </w:t>
      </w:r>
      <w:r w:rsidR="0020456D">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 </w:instrText>
      </w:r>
      <w:r w:rsidR="004953DE">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EN.CITE.DATA </w:instrText>
      </w:r>
      <w:r w:rsidR="004953DE">
        <w:fldChar w:fldCharType="end"/>
      </w:r>
      <w:r w:rsidR="0020456D">
        <w:fldChar w:fldCharType="separate"/>
      </w:r>
      <w:r w:rsidR="004953DE">
        <w:rPr>
          <w:noProof/>
        </w:rPr>
        <w:t>(Bottom et al. 2011; David et al. 2016a; Maier and Simenstad 2009; Sommer et al. 2001)</w:t>
      </w:r>
      <w:r w:rsidR="0020456D">
        <w:fldChar w:fldCharType="end"/>
      </w:r>
      <w:r w:rsidRPr="00A01AC6">
        <w:t xml:space="preserve">, and are a component of Delta Smelt diets when smelt occur in areas of high macrophyte production </w:t>
      </w:r>
      <w:r w:rsidR="0020456D">
        <w:fldChar w:fldCharType="begin"/>
      </w:r>
      <w:r w:rsidR="0040392C">
        <w:instrText xml:space="preserve"> ADDIN EN.CITE &lt;EndNote&gt;&lt;Cite&gt;&lt;Author&gt;Whitley&lt;/Author&gt;&lt;Year&gt;2014&lt;/Year&gt;&lt;RecNum&gt;1275&lt;/RecNum&gt;&lt;DisplayText&gt;(Whitley and Bollens 2014)&lt;/DisplayText&gt;&lt;record&gt;&lt;rec-number&gt;1275&lt;/rec-number&gt;&lt;foreign-keys&gt;&lt;key app="EN" db-id="std9wdt06dea0ber50cpepe0azprxd52vwpp" timestamp="1558711281"&gt;1275&lt;/key&gt;&lt;key app="ENWeb" db-id=""&gt;0&lt;/key&gt;&lt;/foreign-keys&gt;&lt;ref-type name="Journal Article"&gt;17&lt;/ref-type&gt;&lt;contributors&gt;&lt;authors&gt;&lt;author&gt;Whitley, Sarah N.&lt;/author&gt;&lt;author&gt;Bollens, Stephen M.&lt;/author&gt;&lt;/authors&gt;&lt;/contributors&gt;&lt;titles&gt;&lt;title&gt;Fish assemblages across a vegetation gradient in a restoring tidal freshwater wetland: diets and potential for resource competition&lt;/title&gt;&lt;secondary-title&gt;Environmental Biology of Fishes&lt;/secondary-title&gt;&lt;/titles&gt;&lt;periodical&gt;&lt;full-title&gt;Environmental Biology of Fishes&lt;/full-title&gt;&lt;/periodical&gt;&lt;pages&gt;659-674&lt;/pages&gt;&lt;volume&gt;97&lt;/volume&gt;&lt;number&gt;6&lt;/number&gt;&lt;keywords&gt;&lt;keyword&gt;Biology--Zoology&lt;/keyword&gt;&lt;keyword&gt;Fish&lt;/keyword&gt;&lt;keyword&gt;Vegetation&lt;/keyword&gt;&lt;keyword&gt;Tidal waves&lt;/keyword&gt;&lt;keyword&gt;Freshwater ecology&lt;/keyword&gt;&lt;keyword&gt;Wetlands&lt;/keyword&gt;&lt;keyword&gt;Water resources management&lt;/keyword&gt;&lt;keyword&gt;Predation&lt;/keyword&gt;&lt;/keywords&gt;&lt;dates&gt;&lt;year&gt;2014&lt;/year&gt;&lt;pub-dates&gt;&lt;date&gt;Jun 2014&lt;/date&gt;&lt;/pub-dates&gt;&lt;/dates&gt;&lt;pub-location&gt;The Hague&lt;/pub-location&gt;&lt;publisher&gt;Springer Science &amp;amp; Business Media&lt;/publisher&gt;&lt;isbn&gt;0378-1909&lt;/isbn&gt;&lt;accession-num&gt;1518010595&lt;/accession-num&gt;&lt;urls&gt;&lt;related-urls&gt;&lt;url&gt;http://search.proquest.com/docview/1518010595?accountid=147320&lt;/url&gt;&lt;/related-urls&gt;&lt;/urls&gt;&lt;electronic-resource-num&gt;http://dx.doi.org/10.1007/s10641-013-0168-9&lt;/electronic-resource-num&gt;&lt;remote-database-name&gt;ProQuest Aquatic Science Collection; ProQuest Biological Science Collection&lt;/remote-database-name&gt;&lt;language&gt;English&lt;/language&gt;&lt;/record&gt;&lt;/Cite&gt;&lt;/EndNote&gt;</w:instrText>
      </w:r>
      <w:r w:rsidR="0020456D">
        <w:fldChar w:fldCharType="separate"/>
      </w:r>
      <w:r w:rsidR="0020456D">
        <w:rPr>
          <w:noProof/>
        </w:rPr>
        <w:t>(Whitley and Bollens 2014)</w:t>
      </w:r>
      <w:r w:rsidR="0020456D">
        <w:fldChar w:fldCharType="end"/>
      </w:r>
      <w:r w:rsidRPr="00A01AC6">
        <w:t>. Because these groups are understudied, it is unclear how variable biom</w:t>
      </w:r>
      <w:r w:rsidR="001F637D">
        <w:t xml:space="preserve">ass and community composition </w:t>
      </w:r>
      <w:r w:rsidR="00EF0D85">
        <w:t>are</w:t>
      </w:r>
      <w:r w:rsidR="00EF0D85" w:rsidRPr="00A01AC6">
        <w:t xml:space="preserve"> </w:t>
      </w:r>
      <w:r w:rsidRPr="00A01AC6">
        <w:t xml:space="preserve">within a site, between sites and between seasons. Because epifaunal invertebrates are a smaller percentage of smelt diets </w:t>
      </w:r>
      <w:r w:rsidR="0020456D">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20456D">
        <w:fldChar w:fldCharType="separate"/>
      </w:r>
      <w:r w:rsidR="0020456D">
        <w:rPr>
          <w:noProof/>
        </w:rPr>
        <w:t>(Slater and Baxter 2014)</w:t>
      </w:r>
      <w:r w:rsidR="0020456D">
        <w:fldChar w:fldCharType="end"/>
      </w:r>
      <w:r w:rsidRPr="00A01AC6">
        <w:t xml:space="preserve"> and are less mobile than zooplankton, it may only be necessary to sample these macroinvertebrates once or twice per year. If sampling is limited, we want to determine what time of year has greatest overlap between listed fish species and their food supply. </w:t>
      </w:r>
    </w:p>
    <w:p w14:paraId="2C20EC87" w14:textId="1C890483" w:rsidR="00EF3754" w:rsidRDefault="00EF3754" w:rsidP="002F7B22">
      <w:pPr>
        <w:spacing w:after="120"/>
        <w:pPrChange w:id="290" w:author="Hartman, Rosemary@DWR" w:date="2019-07-25T20:17:00Z">
          <w:pPr/>
        </w:pPrChange>
      </w:pPr>
      <w:r>
        <w:t xml:space="preserve">We chose spring for our spatially intensive sampling, because this is when there is the highest density of juvenile salmonids rearing in the estuary </w:t>
      </w:r>
      <w:r w:rsidR="00F75567">
        <w:fldChar w:fldCharType="begin"/>
      </w:r>
      <w:r w:rsidR="0040392C">
        <w:instrText xml:space="preserve"> ADDIN EN.CITE &lt;EndNote&gt;&lt;Cite&gt;&lt;Author&gt;Williams&lt;/Author&gt;&lt;Year&gt;2012&lt;/Year&gt;&lt;RecNum&gt;1876&lt;/RecNum&gt;&lt;DisplayText&gt;(Williams 2012)&lt;/DisplayText&gt;&lt;record&gt;&lt;rec-number&gt;1876&lt;/rec-number&gt;&lt;foreign-keys&gt;&lt;key app="EN" db-id="std9wdt06dea0ber50cpepe0azprxd52vwpp" timestamp="1558711787"&gt;1876&lt;/key&gt;&lt;key app="ENWeb" db-id=""&gt;0&lt;/key&gt;&lt;/foreign-keys&gt;&lt;ref-type name="Journal Article"&gt;17&lt;/ref-type&gt;&lt;contributors&gt;&lt;authors&gt;&lt;author&gt;Williams, John G.&lt;/author&gt;&lt;/authors&gt;&lt;/contributors&gt;&lt;titles&gt;&lt;title&gt;Juvenile Chinook Salmon (Oncorhynchus tshawytscha) in and Around the San Francisco Estuary&lt;/title&gt;&lt;secondary-title&gt;San Francisco Estuary and Watershed Science&lt;/secondary-title&gt;&lt;/titles&gt;&lt;periodical&gt;&lt;full-title&gt;San Francisco Estuary and Watershed Science&lt;/full-title&gt;&lt;/periodical&gt;&lt;volume&gt;10&lt;/volume&gt;&lt;number&gt;3&lt;/number&gt;&lt;dates&gt;&lt;year&gt;2012&lt;/year&gt;&lt;/dates&gt;&lt;isbn&gt;1546-2366&lt;/isbn&gt;&lt;urls&gt;&lt;related-urls&gt;&lt;url&gt;http://www.escholarship.org/uc/item/96f2t9xw&lt;/url&gt;&lt;/related-urls&gt;&lt;/urls&gt;&lt;/record&gt;&lt;/Cite&gt;&lt;/EndNote&gt;</w:instrText>
      </w:r>
      <w:r w:rsidR="00F75567">
        <w:fldChar w:fldCharType="separate"/>
      </w:r>
      <w:r w:rsidR="00F75567">
        <w:rPr>
          <w:noProof/>
        </w:rPr>
        <w:t>(Williams 2012)</w:t>
      </w:r>
      <w:r w:rsidR="00F75567">
        <w:fldChar w:fldCharType="end"/>
      </w:r>
      <w:r>
        <w:t xml:space="preserve">, Delta Smelt are spawning in the freshwater Delta </w:t>
      </w:r>
      <w:r w:rsidR="00F75567">
        <w:fldChar w:fldCharType="begin"/>
      </w:r>
      <w:r w:rsidR="006A0C1B">
        <w:instrText xml:space="preserve"> ADDIN EN.CITE &lt;EndNote&gt;&lt;Cite&gt;&lt;Author&gt;Sommer&lt;/Author&gt;&lt;Year&gt;2013&lt;/Year&gt;&lt;RecNum&gt;954&lt;/RecNum&gt;&lt;DisplayText&gt;(Baxter et al. 2015; Sommer and Mejia 2013)&lt;/DisplayText&gt;&lt;record&gt;&lt;rec-number&gt;954&lt;/rec-number&gt;&lt;foreign-keys&gt;&lt;key app="EN" db-id="std9wdt06dea0ber50cpepe0azprxd52vwpp" timestamp="1558711115"&gt;954&lt;/key&gt;&lt;key app="ENWeb" db-id=""&gt;0&lt;/key&gt;&lt;/foreign-keys&gt;&lt;ref-type name="Journal Article"&gt;17&lt;/ref-type&gt;&lt;contributors&gt;&lt;authors&gt;&lt;author&gt;Sommer, T.&lt;/author&gt;&lt;author&gt;Mejia, F.&lt;/author&gt;&lt;/authors&gt;&lt;/contributors&gt;&lt;titles&gt;&lt;title&gt;A place to call home: a synthesis of Delta Smelt habitat in the upper San Francisco Estuary&lt;/title&gt;&lt;secondary-title&gt;San Francisco Estuary and Watershed Science&lt;/secondary-title&gt;&lt;/titles&gt;&lt;periodical&gt;&lt;full-title&gt;San Francisco Estuary and Watershed Science&lt;/full-title&gt;&lt;/periodical&gt;&lt;pages&gt;25 pages&lt;/pages&gt;&lt;volume&gt;11&lt;/volume&gt;&lt;number&gt;2&lt;/number&gt;&lt;dates&gt;&lt;year&gt;2013&lt;/year&gt;&lt;/dates&gt;&lt;urls&gt;&lt;/urls&gt;&lt;/record&gt;&lt;/Cite&gt;&lt;Cite&gt;&lt;Author&gt;Baxter&lt;/Author&gt;&lt;Year&gt;2015&lt;/Year&gt;&lt;RecNum&gt;141&lt;/RecNum&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 Sommer and Mejia 2013)</w:t>
      </w:r>
      <w:r w:rsidR="00F75567">
        <w:fldChar w:fldCharType="end"/>
      </w:r>
      <w:r>
        <w:t xml:space="preserve">, and Longfin Smelt are present and spawning in the marshes surrounding Suisun Bay </w:t>
      </w:r>
      <w:r w:rsidR="00F75567">
        <w:fldChar w:fldCharType="begin"/>
      </w:r>
      <w:r w:rsidR="006A0C1B">
        <w:instrText xml:space="preserve"> ADDIN EN.CITE &lt;EndNote&gt;&lt;Cite&gt;&lt;Author&gt;Grimaldo&lt;/Author&gt;&lt;Year&gt;2017&lt;/Year&gt;&lt;RecNum&gt;2641&lt;/RecNum&gt;&lt;DisplayText&gt;(Grimaldo et al. 2017)&lt;/DisplayText&gt;&lt;record&gt;&lt;rec-number&gt;2641&lt;/rec-number&gt;&lt;foreign-keys&gt;&lt;key app="EN" db-id="std9wdt06dea0ber50cpepe0azprxd52vwpp" timestamp="1558713564"&gt;2641&lt;/key&gt;&lt;key app="ENWeb" db-id=""&gt;0&lt;/key&gt;&lt;/foreign-keys&gt;&lt;ref-type name="Journal Article"&gt;17&lt;/ref-type&gt;&lt;contributors&gt;&lt;authors&gt;&lt;author&gt;Grimaldo, Lenny&lt;/author&gt;&lt;author&gt;Feyrer, Fred&lt;/author&gt;&lt;author&gt;Burns, Jillian&lt;/author&gt;&lt;author&gt;Maniscalco, Donna&lt;/author&gt;&lt;/authors&gt;&lt;/contributors&gt;&lt;titles&gt;&lt;title&gt;&lt;style face="normal" font="default" size="100%"&gt;Sampling Uncharted Waters: Examining Rearing Habitat of Larval Longfin Smelt (&lt;/style&gt;&lt;style face="italic" font="default" size="100%"&gt;Spirinchus thaleichthys&lt;/style&gt;&lt;style face="normal" font="default" size="100%"&gt;) in the Upper San Francisco Estuary&lt;/style&gt;&lt;/title&gt;&lt;secondary-title&gt;Estuaries and Coasts&lt;/secondary-title&gt;&lt;/titles&gt;&lt;periodical&gt;&lt;full-title&gt;Estuaries and Coasts&lt;/full-title&gt;&lt;/periodical&gt;&lt;pages&gt;1-14&lt;/pages&gt;&lt;dates&gt;&lt;year&gt;2017&lt;/year&gt;&lt;/dates&gt;&lt;isbn&gt;1559-2723&lt;/isbn&gt;&lt;urls&gt;&lt;/urls&gt;&lt;/record&gt;&lt;/Cite&gt;&lt;/EndNote&gt;</w:instrText>
      </w:r>
      <w:r w:rsidR="00F75567">
        <w:fldChar w:fldCharType="separate"/>
      </w:r>
      <w:r w:rsidR="006A0C1B">
        <w:rPr>
          <w:noProof/>
        </w:rPr>
        <w:t>(Grimaldo et al. 2017)</w:t>
      </w:r>
      <w:r w:rsidR="00F75567">
        <w:fldChar w:fldCharType="end"/>
      </w:r>
      <w:r>
        <w:t xml:space="preserve">. However, the importance of food supply during the fall, while juvenile smelt area rearing, is considered one of the major factors in population resilience </w:t>
      </w:r>
      <w:r>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EN.CITE.DATA </w:instrText>
      </w:r>
      <w:r w:rsidR="006A0C1B">
        <w:fldChar w:fldCharType="end"/>
      </w:r>
      <w:r>
        <w:fldChar w:fldCharType="separate"/>
      </w:r>
      <w:r w:rsidR="006A0C1B">
        <w:rPr>
          <w:noProof/>
        </w:rPr>
        <w:t>(Baxter et al. 2015; Brown et al. 2014)</w:t>
      </w:r>
      <w:r>
        <w:fldChar w:fldCharType="end"/>
      </w:r>
      <w:r>
        <w:t xml:space="preserve">. Therefore, chose to characterize potential food supply in areas important to smelt in the fall. </w:t>
      </w:r>
    </w:p>
    <w:p w14:paraId="005F8CB4" w14:textId="4C695DE3" w:rsidR="0020456D" w:rsidRDefault="00EF3754" w:rsidP="002F7B22">
      <w:pPr>
        <w:spacing w:after="120"/>
        <w:pPrChange w:id="291" w:author="Hartman, Rosemary@DWR" w:date="2019-07-25T20:17:00Z">
          <w:pPr/>
        </w:pPrChange>
      </w:pPr>
      <w:r>
        <w:t xml:space="preserve">Due to limited resources, we targeted fall sampling only in areas likely to have high smelt abundance. In most years, a majority of the population migrates to the Low Salinity Zone (LSZ), to rear </w:t>
      </w:r>
      <w:r w:rsidR="00F75567">
        <w:fldChar w:fldCharType="begin"/>
      </w:r>
      <w:r w:rsidR="006A0C1B">
        <w:instrText xml:space="preserve"> ADDIN EN.CITE &lt;EndNote&gt;&lt;Cite&gt;&lt;Author&gt;Baxter&lt;/Author&gt;&lt;Year&gt;2015&lt;/Year&gt;&lt;RecNum&gt;141&lt;/RecNum&gt;&lt;DisplayText&gt;(Baxter et al. 2015)&lt;/DisplayText&gt;&lt;record&gt;&lt;rec-number&gt;141&lt;/rec-number&gt;&lt;foreign-keys&gt;&lt;key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w:t>
      </w:r>
      <w:r w:rsidR="00F75567">
        <w:fldChar w:fldCharType="end"/>
      </w:r>
      <w:r>
        <w:t xml:space="preserve">. This area generally stretches from Suisun Bay to the Confluence, though exact location depends on water year type </w:t>
      </w:r>
      <w:r>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EN.CITE.DATA </w:instrText>
      </w:r>
      <w:r w:rsidR="006A0C1B">
        <w:fldChar w:fldCharType="end"/>
      </w:r>
      <w:r>
        <w:fldChar w:fldCharType="separate"/>
      </w:r>
      <w:r w:rsidR="006A0C1B">
        <w:rPr>
          <w:noProof/>
        </w:rPr>
        <w:t>(Brown et al. 2014)</w:t>
      </w:r>
      <w:r>
        <w:fldChar w:fldCharType="end"/>
      </w:r>
      <w:r>
        <w:t>.</w:t>
      </w:r>
      <w:r w:rsidR="0020456D">
        <w:t xml:space="preserve"> </w:t>
      </w:r>
      <w:r>
        <w:t xml:space="preserve">There is an additional resident population of Delta Smelt which remains in the </w:t>
      </w:r>
      <w:r w:rsidR="00CF2BBE">
        <w:t xml:space="preserve">North Delta year round </w:t>
      </w:r>
      <w:r w:rsidR="00CF2BBE">
        <w:fldChar w:fldCharType="begin"/>
      </w:r>
      <w:r w:rsidR="006A0C1B">
        <w:instrText xml:space="preserve"> ADDIN EN.CITE &lt;EndNote&gt;&lt;Cite&gt;&lt;Author&gt;Sommer&lt;/Author&gt;&lt;Year&gt;2009&lt;/Year&gt;&lt;RecNum&gt;958&lt;/RecNum&gt;&lt;DisplayText&gt;(Sommer et al. 2009)&lt;/DisplayText&gt;&lt;record&gt;&lt;rec-number&gt;958&lt;/rec-number&gt;&lt;foreign-keys&gt;&lt;key app="EN" db-id="std9wdt06dea0ber50cpepe0azprxd52vwpp" timestamp="1558711117"&gt;958&lt;/key&gt;&lt;key app="ENWeb" db-id=""&gt;0&lt;/key&gt;&lt;/foreign-keys&gt;&lt;ref-type name="Journal Article"&gt;17&lt;/ref-type&gt;&lt;contributors&gt;&lt;authors&gt;&lt;author&gt;Sommer, T.&lt;/author&gt;&lt;author&gt;Reece, K.&lt;/author&gt;&lt;author&gt;Mejia, F.&lt;/author&gt;&lt;author&gt;Nobriga, M.&lt;/author&gt;&lt;/authors&gt;&lt;/contributors&gt;&lt;titles&gt;&lt;title&gt;Delta smelt life-history contingents: a possible upstream rearing strategy&lt;/title&gt;&lt;secondary-title&gt;IEP Newsletter&lt;/secondary-title&gt;&lt;/titles&gt;&lt;periodical&gt;&lt;full-title&gt;IEP Newsletter&lt;/full-title&gt;&lt;/periodical&gt;&lt;pages&gt;11-13&lt;/pages&gt;&lt;volume&gt;22&lt;/volume&gt;&lt;number&gt;1&lt;/number&gt;&lt;dates&gt;&lt;year&gt;2009&lt;/year&gt;&lt;/dates&gt;&lt;urls&gt;&lt;/urls&gt;&lt;/record&gt;&lt;/Cite&gt;&lt;/EndNote&gt;</w:instrText>
      </w:r>
      <w:r w:rsidR="00CF2BBE">
        <w:fldChar w:fldCharType="separate"/>
      </w:r>
      <w:r w:rsidR="006A0C1B">
        <w:rPr>
          <w:noProof/>
        </w:rPr>
        <w:t>(Sommer et al. 2009)</w:t>
      </w:r>
      <w:r w:rsidR="00CF2BBE">
        <w:fldChar w:fldCharType="end"/>
      </w:r>
      <w:r w:rsidR="00CF2BBE">
        <w:t>, so we chose to target these areas for additional fall sampling.</w:t>
      </w:r>
    </w:p>
    <w:p w14:paraId="4CF9B19C" w14:textId="654AC75F" w:rsidR="00F27CF9" w:rsidRDefault="00F27CF9" w:rsidP="002F7B22">
      <w:pPr>
        <w:pStyle w:val="Heading3"/>
        <w:spacing w:after="120"/>
        <w:pPrChange w:id="292" w:author="Hartman, Rosemary@DWR" w:date="2019-07-25T20:17:00Z">
          <w:pPr>
            <w:pStyle w:val="Heading3"/>
          </w:pPr>
        </w:pPrChange>
      </w:pPr>
      <w:bookmarkStart w:id="293" w:name="_Toc14978179"/>
      <w:r>
        <w:t>Phytoplankton</w:t>
      </w:r>
      <w:bookmarkEnd w:id="293"/>
    </w:p>
    <w:p w14:paraId="7DB2C170" w14:textId="559E8F45" w:rsidR="00360460" w:rsidRDefault="00360460" w:rsidP="002F7B22">
      <w:pPr>
        <w:spacing w:after="120"/>
        <w:pPrChange w:id="294" w:author="Hartman, Rosemary@DWR" w:date="2019-07-25T20:17:00Z">
          <w:pPr/>
        </w:pPrChange>
      </w:pPr>
      <w:r>
        <w:t xml:space="preserve">Phytoplankton </w:t>
      </w:r>
      <w:proofErr w:type="gramStart"/>
      <w:r>
        <w:t>are considered to be</w:t>
      </w:r>
      <w:proofErr w:type="gramEnd"/>
      <w:r>
        <w:t xml:space="preserve"> one of the key carbon sources in the aquatic food web. However, not all phytoplankton are created equal. Diatoms and green algae are preferred over cyanobacteria and flagellates in most </w:t>
      </w:r>
      <w:r w:rsidR="0028049E">
        <w:t>c</w:t>
      </w:r>
      <w:r>
        <w:t xml:space="preserve">ladocera and copepod species studied in this estuary </w:t>
      </w:r>
      <w:r>
        <w:fldChar w:fldCharType="begin"/>
      </w:r>
      <w:r w:rsidR="0040392C">
        <w:instrText xml:space="preserve"> ADDIN EN.CITE &lt;EndNote&gt;&lt;Cite&gt;&lt;Author&gt;Orsi&lt;/Author&gt;&lt;Year&gt;1995&lt;/Year&gt;&lt;RecNum&gt;2499&lt;/RecNum&gt;&lt;DisplayText&gt;(Orsi 1995)&lt;/DisplayText&gt;&lt;record&gt;&lt;rec-number&gt;2499&lt;/rec-number&gt;&lt;foreign-keys&gt;&lt;key app="EN" db-id="std9wdt06dea0ber50cpepe0azprxd52vwpp" timestamp="1558713210"&gt;2499&lt;/key&gt;&lt;key app="ENWeb" db-id=""&gt;0&lt;/key&gt;&lt;/foreign-keys&gt;&lt;ref-type name="Report"&gt;27&lt;/ref-type&gt;&lt;contributors&gt;&lt;authors&gt;&lt;author&gt;Orsi, James J.&lt;/author&gt;&lt;/authors&gt;&lt;/contributors&gt;&lt;titles&gt;&lt;title&gt;Food habits of several abundant zooplankton species in the Sacramento-San Joaquin estuary&lt;/title&gt;&lt;/titles&gt;&lt;keywords&gt;&lt;keyword&gt;gut contents copepods Eurytemora affinis Sinocalanus doerrii consumed diatoms Thalassiosira spp. Skeletonema potamos abundant cladocerans Daphnia parvula Bosmina longirostris ate green blue-green algae chain-forming diatom Melosira granulata eaten zoopl&lt;/keyword&gt;&lt;/keywords&gt;&lt;dates&gt;&lt;year&gt;1995&lt;/year&gt;&lt;pub-dates&gt;&lt;date&gt;February 1995&lt;/date&gt;&lt;/pub-dates&gt;&lt;/dates&gt;&lt;pub-location&gt;Stockton, CA&lt;/pub-location&gt;&lt;publisher&gt;Interagency Ecological Program for the Sacramento-San Joaquin Estuary (IEP)&lt;/publisher&gt;&lt;label&gt;2&lt;/label&gt;&lt;work-type&gt;Technical Report 41&lt;/work-type&gt;&lt;urls&gt;&lt;/urls&gt;&lt;/record&gt;&lt;/Cite&gt;&lt;/EndNote&gt;</w:instrText>
      </w:r>
      <w:r>
        <w:fldChar w:fldCharType="separate"/>
      </w:r>
      <w:r>
        <w:rPr>
          <w:noProof/>
        </w:rPr>
        <w:t>(Orsi 1995)</w:t>
      </w:r>
      <w:r>
        <w:fldChar w:fldCharType="end"/>
      </w:r>
      <w:r>
        <w:t>, though more recent studies suggest cyanobacteria make up a large part of copepod diets when they occur in high abundance</w:t>
      </w:r>
      <w:r w:rsidR="0028049E">
        <w:t xml:space="preserve"> </w:t>
      </w:r>
      <w:r w:rsidR="0028049E">
        <w:fldChar w:fldCharType="begin"/>
      </w:r>
      <w:r w:rsidR="0028049E">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28049E">
        <w:fldChar w:fldCharType="separate"/>
      </w:r>
      <w:r w:rsidR="0028049E">
        <w:rPr>
          <w:noProof/>
        </w:rPr>
        <w:t>(Kimmerer et al. 2018a)</w:t>
      </w:r>
      <w:r w:rsidR="0028049E">
        <w:fldChar w:fldCharType="end"/>
      </w:r>
      <w:r>
        <w:t xml:space="preserve">. Furthermore, preferred food differs by species of zooplankton and species of phytoplankton </w: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L3VybD48L3JlbGF0ZWQtdXJscz48L3VybHM+PC9yZWNvcmQ+PC9DaXRlPjxDaXRlPjxBdXRob3I+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</w:fldData>
        </w:fldChar>
      </w:r>
      <w:r w:rsidR="006A0C1B">
        <w:instrText xml:space="preserve"> ADDIN EN.CITE </w:instrText>
      </w:r>
      <w:r w:rsidR="006A0C1B">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L3VybD48L3JlbGF0ZWQtdXJscz48L3VybHM+PC9yZWNvcmQ+PC9DaXRlPjxDaXRlPjxBdXRob3I+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</w:fldData>
        </w:fldChar>
      </w:r>
      <w:r w:rsidR="006A0C1B">
        <w:instrText xml:space="preserve"> ADDIN EN.CITE.DATA </w:instrText>
      </w:r>
      <w:r w:rsidR="006A0C1B">
        <w:fldChar w:fldCharType="end"/>
      </w:r>
      <w:r>
        <w:fldChar w:fldCharType="separate"/>
      </w:r>
      <w:r w:rsidR="006A0C1B">
        <w:rPr>
          <w:noProof/>
        </w:rPr>
        <w:t>(Bouley and Kimmerer 2006; Cloern and Dufford 2005; Jassby 2008)</w:t>
      </w:r>
      <w:r>
        <w:fldChar w:fldCharType="end"/>
      </w:r>
      <w:r>
        <w:t xml:space="preserve">. 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rsidR="006A0C1B">
        <w:instrText xml:space="preserve"> ADDIN EN.CITE </w:instrText>
      </w:r>
      <w:r w:rsidR="006A0C1B">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rsidR="006A0C1B">
        <w:instrText xml:space="preserve"> ADDIN EN.CITE.DATA </w:instrText>
      </w:r>
      <w:r w:rsidR="006A0C1B">
        <w:fldChar w:fldCharType="end"/>
      </w:r>
      <w:r>
        <w:fldChar w:fldCharType="separate"/>
      </w:r>
      <w:r w:rsidR="006A0C1B">
        <w:rPr>
          <w:noProof/>
        </w:rPr>
        <w:t>(Canuel et al. 1995; Sobczak et al. 2005; Sobczak et al. 2002)</w:t>
      </w:r>
      <w:r>
        <w:fldChar w:fldCharType="end"/>
      </w:r>
      <w:r>
        <w:t xml:space="preserve">, however, more recent work suggests benthic, epiphytic, and wetland-derived carbon may plan a more important role than previously realized </w:t>
      </w:r>
      <w:r>
        <w:fldChar w:fldCharType="begin"/>
      </w:r>
      <w:r w:rsidR="006A0C1B">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sidR="006A0C1B">
        <w:rPr>
          <w:noProof/>
        </w:rPr>
        <w:t>(Schroeter et al. 2015)</w:t>
      </w:r>
      <w:r>
        <w:fldChar w:fldCharType="end"/>
      </w:r>
      <w:r>
        <w:t xml:space="preserve">. </w:t>
      </w:r>
    </w:p>
    <w:p w14:paraId="78C6CCFB" w14:textId="54B6DE8A" w:rsidR="00360460" w:rsidRPr="00A01AC6" w:rsidRDefault="00360460" w:rsidP="002F7B22">
      <w:pPr>
        <w:spacing w:after="120"/>
        <w:pPrChange w:id="295" w:author="Hartman, Rosemary@DWR" w:date="2019-07-25T20:17:00Z">
          <w:pPr/>
        </w:pPrChange>
      </w:pPr>
      <w:r>
        <w:t xml:space="preserve">Given the importance of </w:t>
      </w:r>
      <w:r w:rsidR="0028049E">
        <w:t>taxonomic</w:t>
      </w:r>
      <w:r>
        <w:t xml:space="preserve"> identity when assessing phytoplankton’s role in the food web, </w:t>
      </w:r>
      <w:r w:rsidR="0028049E">
        <w:t>it is important to better understand</w:t>
      </w:r>
      <w:r>
        <w:t xml:space="preserve"> phytoplankton community </w:t>
      </w:r>
      <w:r w:rsidR="0028049E">
        <w:t>composition at restoration sites</w:t>
      </w:r>
      <w:r>
        <w:t xml:space="preserve">. Once we </w:t>
      </w:r>
      <w:r>
        <w:lastRenderedPageBreak/>
        <w:t xml:space="preserve">start regular monitoring of restoration sites, we </w:t>
      </w:r>
      <w:r w:rsidR="0028049E">
        <w:t>may decide to collect</w:t>
      </w:r>
      <w:r>
        <w:t xml:space="preserve"> phytoplankton samples concurrently with monthly zooplankton samples. However, </w:t>
      </w:r>
      <w:r w:rsidR="0028049E">
        <w:t xml:space="preserve">we </w:t>
      </w:r>
      <w:r>
        <w:t>w</w:t>
      </w:r>
      <w:r w:rsidR="00CF2BBE">
        <w:t xml:space="preserve">anted to </w:t>
      </w:r>
      <w:r>
        <w:t xml:space="preserve">first establish a baseline of phytoplankton variability within the wetlands. Therefore, </w:t>
      </w:r>
      <w:r w:rsidR="0028049E">
        <w:t>we collected</w:t>
      </w:r>
      <w:r>
        <w:t xml:space="preserve"> phytoplankton concurrently with the </w:t>
      </w:r>
      <w:r w:rsidR="0028049E">
        <w:t>intensive spring</w:t>
      </w:r>
      <w:r>
        <w:t xml:space="preserve"> </w:t>
      </w:r>
      <w:r w:rsidR="0028049E">
        <w:t>sampling of macroinvertebrates.</w:t>
      </w:r>
    </w:p>
    <w:p w14:paraId="0B74D855" w14:textId="77777777" w:rsidR="00FF27B7" w:rsidRDefault="00FF27B7" w:rsidP="002F7B22">
      <w:pPr>
        <w:pStyle w:val="Heading4"/>
        <w:spacing w:after="120"/>
        <w:pPrChange w:id="296" w:author="Hartman, Rosemary@DWR" w:date="2019-07-25T20:17:00Z">
          <w:pPr>
            <w:pStyle w:val="Heading4"/>
          </w:pPr>
        </w:pPrChange>
      </w:pPr>
      <w:r w:rsidRPr="00A01AC6">
        <w:t>Study questions:</w:t>
      </w:r>
    </w:p>
    <w:p w14:paraId="1C9BDA58" w14:textId="11E8D3CB" w:rsidR="00FF27B7" w:rsidRDefault="00FF27B7" w:rsidP="002F7B22">
      <w:pPr>
        <w:pStyle w:val="ListParagraph"/>
        <w:numPr>
          <w:ilvl w:val="0"/>
          <w:numId w:val="11"/>
        </w:numPr>
        <w:spacing w:after="120"/>
        <w:pPrChange w:id="297" w:author="Hartman, Rosemary@DWR" w:date="2019-07-25T20:17:00Z">
          <w:pPr>
            <w:pStyle w:val="ListParagraph"/>
            <w:numPr>
              <w:numId w:val="11"/>
            </w:numPr>
            <w:ind w:hanging="360"/>
          </w:pPr>
        </w:pPrChange>
      </w:pPr>
      <w:r>
        <w:t>How do invertebrate</w:t>
      </w:r>
      <w:r w:rsidR="00360460">
        <w:t xml:space="preserve"> and phytoplankton</w:t>
      </w:r>
      <w:r>
        <w:t xml:space="preserve"> communities change from year to year?</w:t>
      </w:r>
    </w:p>
    <w:p w14:paraId="11024777" w14:textId="33D07CE0" w:rsidR="00FF27B7" w:rsidRPr="000B43E7" w:rsidRDefault="00FF27B7" w:rsidP="002F7B22">
      <w:pPr>
        <w:pStyle w:val="ListParagraph"/>
        <w:numPr>
          <w:ilvl w:val="0"/>
          <w:numId w:val="11"/>
        </w:numPr>
        <w:spacing w:after="120"/>
        <w:pPrChange w:id="298" w:author="Hartman, Rosemary@DWR" w:date="2019-07-25T20:17:00Z">
          <w:pPr>
            <w:pStyle w:val="ListParagraph"/>
            <w:numPr>
              <w:numId w:val="11"/>
            </w:numPr>
            <w:ind w:hanging="360"/>
          </w:pPr>
        </w:pPrChange>
      </w:pPr>
      <w:r w:rsidRPr="00A01AC6">
        <w:t>Are there significant differences between channel habitat, managed wetlands (pre-restoration), and tidal wetlands (</w:t>
      </w:r>
      <w:r w:rsidR="00F45C89">
        <w:t>remnant</w:t>
      </w:r>
      <w:r w:rsidR="00F45C89" w:rsidRPr="00A01AC6">
        <w:t xml:space="preserve"> </w:t>
      </w:r>
      <w:r w:rsidRPr="00A01AC6">
        <w:t xml:space="preserve">and/or post-restoration)? </w:t>
      </w:r>
    </w:p>
    <w:p w14:paraId="1F7C4C11" w14:textId="77777777" w:rsidR="00FF27B7" w:rsidRDefault="00FF27B7" w:rsidP="002F7B22">
      <w:pPr>
        <w:pStyle w:val="ListParagraph"/>
        <w:numPr>
          <w:ilvl w:val="0"/>
          <w:numId w:val="11"/>
        </w:numPr>
        <w:spacing w:after="120"/>
        <w:pPrChange w:id="299" w:author="Hartman, Rosemary@DWR" w:date="2019-07-25T20:17:00Z">
          <w:pPr>
            <w:pStyle w:val="ListParagraph"/>
            <w:numPr>
              <w:numId w:val="11"/>
            </w:numPr>
            <w:ind w:hanging="360"/>
          </w:pPr>
        </w:pPrChange>
      </w:pPr>
      <w:r>
        <w:t>What food is available for listed fish species throughout the year?</w:t>
      </w:r>
    </w:p>
    <w:p w14:paraId="4288760F" w14:textId="77777777" w:rsidR="00F27CF9" w:rsidRDefault="00F27CF9" w:rsidP="002F7B22">
      <w:pPr>
        <w:pStyle w:val="ListParagraph"/>
        <w:numPr>
          <w:ilvl w:val="1"/>
          <w:numId w:val="11"/>
        </w:numPr>
        <w:spacing w:after="120"/>
        <w:pPrChange w:id="300" w:author="Hartman, Rosemary@DWR" w:date="2019-07-25T20:17:00Z">
          <w:pPr>
            <w:pStyle w:val="ListParagraph"/>
            <w:numPr>
              <w:ilvl w:val="1"/>
              <w:numId w:val="11"/>
            </w:numPr>
            <w:ind w:left="1440" w:hanging="360"/>
          </w:pPr>
        </w:pPrChange>
      </w:pPr>
      <w:r>
        <w:t>When during the spring is most important to sample?</w:t>
      </w:r>
    </w:p>
    <w:p w14:paraId="7E7EE59D" w14:textId="2598417C" w:rsidR="00FF27B7" w:rsidRDefault="00675EEA" w:rsidP="002F7B22">
      <w:pPr>
        <w:pStyle w:val="ListParagraph"/>
        <w:numPr>
          <w:ilvl w:val="1"/>
          <w:numId w:val="11"/>
        </w:numPr>
        <w:spacing w:after="120"/>
        <w:pPrChange w:id="301" w:author="Hartman, Rosemary@DWR" w:date="2019-07-25T20:17:00Z">
          <w:pPr>
            <w:pStyle w:val="ListParagraph"/>
            <w:numPr>
              <w:ilvl w:val="1"/>
              <w:numId w:val="11"/>
            </w:numPr>
            <w:ind w:left="1440" w:hanging="360"/>
          </w:pPr>
        </w:pPrChange>
      </w:pPr>
      <w:r>
        <w:t>How do fall food resources compare to spring food resources?</w:t>
      </w:r>
    </w:p>
    <w:p w14:paraId="3EC75187" w14:textId="3AC2E324" w:rsidR="00FF27B7" w:rsidRPr="00BE2116" w:rsidRDefault="00463B5C" w:rsidP="002F7B22">
      <w:pPr>
        <w:pStyle w:val="Heading2"/>
        <w:spacing w:after="120"/>
        <w:pPrChange w:id="302" w:author="Hartman, Rosemary@DWR" w:date="2019-07-25T20:17:00Z">
          <w:pPr>
            <w:pStyle w:val="Heading2"/>
          </w:pPr>
        </w:pPrChange>
      </w:pPr>
      <w:bookmarkStart w:id="303" w:name="_Toc14978180"/>
      <w:r>
        <w:t>Methods</w:t>
      </w:r>
      <w:bookmarkEnd w:id="303"/>
    </w:p>
    <w:p w14:paraId="7F8F88B2" w14:textId="77777777" w:rsidR="00FF27B7" w:rsidRPr="00E75E62" w:rsidRDefault="00FF27B7" w:rsidP="002F7B22">
      <w:pPr>
        <w:pStyle w:val="Heading3"/>
        <w:spacing w:after="120"/>
        <w:rPr>
          <w:rFonts w:ascii="Times New Roman" w:hAnsi="Times New Roman" w:cs="Times New Roman"/>
          <w:sz w:val="24"/>
          <w:szCs w:val="24"/>
        </w:rPr>
        <w:pPrChange w:id="304" w:author="Hartman, Rosemary@DWR" w:date="2019-07-25T20:17:00Z">
          <w:pPr>
            <w:pStyle w:val="Heading3"/>
          </w:pPr>
        </w:pPrChange>
      </w:pPr>
      <w:bookmarkStart w:id="305" w:name="_Toc14978181"/>
      <w:r w:rsidRPr="00E75E62">
        <w:rPr>
          <w:rFonts w:ascii="Times New Roman" w:hAnsi="Times New Roman" w:cs="Times New Roman"/>
          <w:sz w:val="24"/>
          <w:szCs w:val="24"/>
        </w:rPr>
        <w:t>Sampling Sites</w:t>
      </w:r>
      <w:bookmarkEnd w:id="305"/>
    </w:p>
    <w:p w14:paraId="407C2101" w14:textId="605379FC" w:rsidR="00FF27B7" w:rsidRDefault="00FF27B7" w:rsidP="002F7B22">
      <w:pPr>
        <w:spacing w:after="120"/>
        <w:pPrChange w:id="306" w:author="Hartman, Rosemary@DWR" w:date="2019-07-25T20:17:00Z">
          <w:pPr/>
        </w:pPrChange>
      </w:pPr>
      <w:r w:rsidRPr="00100AD3">
        <w:t xml:space="preserve">To answer </w:t>
      </w:r>
      <w:r w:rsidR="00B12634">
        <w:t>q</w:t>
      </w:r>
      <w:r w:rsidR="00B12634" w:rsidRPr="00100AD3">
        <w:t xml:space="preserve">uestions </w:t>
      </w:r>
      <w:r w:rsidRPr="00100AD3">
        <w:t>1 and 2,</w:t>
      </w:r>
      <w:r w:rsidR="00F27CF9">
        <w:t xml:space="preserve"> we</w:t>
      </w:r>
      <w:r w:rsidRPr="00100AD3">
        <w:t xml:space="preserve"> </w:t>
      </w:r>
      <w:r w:rsidR="007955EE">
        <w:t>sampled FRP restoration sites and surrounding wetlands</w:t>
      </w:r>
      <w:r w:rsidRPr="00100AD3">
        <w:t xml:space="preserve"> distributed across the Delta and Suisun </w:t>
      </w:r>
      <w:r>
        <w:t>M</w:t>
      </w:r>
      <w:r w:rsidRPr="00100AD3">
        <w:t xml:space="preserve">arsh </w:t>
      </w:r>
      <w:r w:rsidR="007955EE">
        <w:t>FRP</w:t>
      </w:r>
      <w:r w:rsidR="007955EE" w:rsidRPr="00100AD3">
        <w:t xml:space="preserve"> (</w:t>
      </w:r>
      <w:r w:rsidR="0028049E">
        <w:fldChar w:fldCharType="begin"/>
      </w:r>
      <w:r w:rsidR="0028049E">
        <w:instrText xml:space="preserve"> REF _Ref12454711 \h </w:instrText>
      </w:r>
      <w:r w:rsidR="0028049E">
        <w:fldChar w:fldCharType="separate"/>
      </w:r>
      <w:r w:rsidR="0028049E" w:rsidRPr="00132847">
        <w:t xml:space="preserve">Figure </w:t>
      </w:r>
      <w:r w:rsidR="0028049E">
        <w:rPr>
          <w:noProof/>
        </w:rPr>
        <w:t>1</w:t>
      </w:r>
      <w:r w:rsidR="0028049E">
        <w:fldChar w:fldCharType="end"/>
      </w:r>
      <w:r w:rsidR="0028049E">
        <w:t xml:space="preserve">, </w:t>
      </w:r>
      <w:r w:rsidR="0028049E">
        <w:fldChar w:fldCharType="begin"/>
      </w:r>
      <w:r w:rsidR="0028049E">
        <w:instrText xml:space="preserve"> REF _Ref12454717 \h </w:instrText>
      </w:r>
      <w:r w:rsidR="0028049E">
        <w:fldChar w:fldCharType="separate"/>
      </w:r>
      <w:r w:rsidR="0028049E">
        <w:t xml:space="preserve">Table </w:t>
      </w:r>
      <w:r w:rsidR="0028049E">
        <w:rPr>
          <w:noProof/>
        </w:rPr>
        <w:t>1</w:t>
      </w:r>
      <w:r w:rsidR="0028049E">
        <w:fldChar w:fldCharType="end"/>
      </w:r>
      <w:r w:rsidR="007955EE" w:rsidRPr="00100AD3">
        <w:t>)</w:t>
      </w:r>
      <w:r w:rsidR="007955EE">
        <w:t>. These sites</w:t>
      </w:r>
      <w:r w:rsidRPr="00100AD3">
        <w:t xml:space="preserve"> incorporate varying salinity and surrounding land use</w:t>
      </w:r>
      <w:r>
        <w:t xml:space="preserve"> (the “ecoclines” identified in the IEP TWM PWT conceptual models, see </w:t>
      </w:r>
      <w:r w:rsidR="00F27CF9">
        <w:fldChar w:fldCharType="begin"/>
      </w:r>
      <w:r w:rsidR="006A0C1B">
        <w:instrText xml:space="preserve"> ADDIN EN.CITE &lt;EndNote&gt;&lt;Cite&gt;&lt;Author&gt;Sherman&lt;/Author&gt;&lt;Year&gt;2017&lt;/Year&gt;&lt;RecNum&gt;2508&lt;/RecNum&gt;&lt;DisplayText&gt;(Sherman et al. 2017)&lt;/DisplayText&gt;&lt;record&gt;&lt;rec-number&gt;2508&lt;/rec-number&gt;&lt;foreign-keys&gt;&lt;key app="EN" db-id="std9wdt06dea0ber50cpepe0azprxd52vwpp" timestamp="1558713254"&gt;2508&lt;/key&gt;&lt;key app="ENWeb" db-id=""&gt;0&lt;/key&gt;&lt;/foreign-keys&gt;&lt;ref-type name="Edited Book"&gt;28&lt;/ref-type&gt;&lt;contributors&gt;&lt;authors&gt;&lt;author&gt;Stacy Sherman&lt;/author&gt;&lt;author&gt;Rosemary Hartman&lt;/author&gt;&lt;author&gt;Dave Contreras&lt;/author&gt;&lt;/authors&gt;&lt;/contributors&gt;&lt;titles&gt;&lt;title&gt;Effects of Tidal Wetland Restoration on Fish: A Suite of Conceptual Models&lt;/title&gt;&lt;secondary-title&gt;Interagency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F27CF9">
        <w:fldChar w:fldCharType="separate"/>
      </w:r>
      <w:r w:rsidR="006A0C1B">
        <w:rPr>
          <w:noProof/>
        </w:rPr>
        <w:t>(Sherman et al. 2017)</w:t>
      </w:r>
      <w:r w:rsidR="00F27CF9">
        <w:fldChar w:fldCharType="end"/>
      </w:r>
      <w:r w:rsidRPr="00100AD3">
        <w:t xml:space="preserve">. </w:t>
      </w:r>
      <w:r>
        <w:t xml:space="preserve">Sites for 2018 </w:t>
      </w:r>
      <w:r w:rsidR="007955EE">
        <w:t>were</w:t>
      </w:r>
      <w:r w:rsidR="00360460">
        <w:t xml:space="preserve"> </w:t>
      </w:r>
      <w:r>
        <w:t xml:space="preserve">an expanded set of sites sampled in 2017, </w:t>
      </w:r>
      <w:r w:rsidR="00F27CF9">
        <w:t>allowing</w:t>
      </w:r>
      <w:r>
        <w:t xml:space="preserve"> for year-to-year comparisons. </w:t>
      </w:r>
      <w:r w:rsidR="00F27CF9">
        <w:t>Sampling restoration sites (“Impact” sites) before restoration and comparing these sites to existing wetlands (“Control” sites) allows</w:t>
      </w:r>
      <w:r>
        <w:t xml:space="preserve"> for a Before-After, Control-Impact design</w:t>
      </w:r>
      <w:r w:rsidR="00675EEA">
        <w:t>, once restoration is completed on some of these sites</w:t>
      </w:r>
      <w:r>
        <w:t xml:space="preserve">. While we do not expect our restoration sites to develop exactly like the </w:t>
      </w:r>
      <w:r w:rsidR="00F45C89">
        <w:t xml:space="preserve">comparison </w:t>
      </w:r>
      <w:r>
        <w:t xml:space="preserve">sites, the network of </w:t>
      </w:r>
      <w:r w:rsidR="00F45C89">
        <w:t xml:space="preserve">comparison </w:t>
      </w:r>
      <w:r>
        <w:t>sites provide</w:t>
      </w:r>
      <w:r w:rsidR="00554225">
        <w:t>s</w:t>
      </w:r>
      <w:r>
        <w:t xml:space="preserve"> a background, or “ambient” condition for the estuary that will allow us to better see the effectiveness of the restoration actions. </w:t>
      </w:r>
    </w:p>
    <w:p w14:paraId="4CAEE92D" w14:textId="159F05D8" w:rsidR="00945F05" w:rsidRDefault="00945F05" w:rsidP="002F7B22">
      <w:pPr>
        <w:spacing w:after="120"/>
        <w:pPrChange w:id="307" w:author="Hartman, Rosemary@DWR" w:date="2019-07-25T20:17:00Z">
          <w:pPr/>
        </w:pPrChange>
      </w:pPr>
      <w:r>
        <w:t xml:space="preserve">Note: We collected samples at Dow Wetlands in the spring of 2018, but we did not process the samples or analyze the data due to changes in priorities recommended by DWR FRP staff. </w:t>
      </w:r>
    </w:p>
    <w:p w14:paraId="28723EAD" w14:textId="77CD4E3A" w:rsidR="00675EEA" w:rsidRDefault="00FF27B7" w:rsidP="002F7B22">
      <w:pPr>
        <w:spacing w:after="120"/>
        <w:pPrChange w:id="308" w:author="Hartman, Rosemary@DWR" w:date="2019-07-25T20:17:00Z">
          <w:pPr/>
        </w:pPrChange>
      </w:pPr>
      <w:r>
        <w:t>To answer question 3, we conduct</w:t>
      </w:r>
      <w:r w:rsidR="00575204">
        <w:t>ed</w:t>
      </w:r>
      <w:r>
        <w:t xml:space="preserve"> increased sampling at one site (Decker Island)</w:t>
      </w:r>
      <w:r w:rsidR="007955EE">
        <w:t xml:space="preserve"> four times</w:t>
      </w:r>
      <w:r>
        <w:t xml:space="preserve"> throughout the </w:t>
      </w:r>
      <w:proofErr w:type="gramStart"/>
      <w:r>
        <w:t>spring, and</w:t>
      </w:r>
      <w:proofErr w:type="gramEnd"/>
      <w:r>
        <w:t xml:space="preserve"> sampl</w:t>
      </w:r>
      <w:r w:rsidR="00575204">
        <w:t>ed</w:t>
      </w:r>
      <w:r>
        <w:t xml:space="preserve"> in the fall at </w:t>
      </w:r>
      <w:r w:rsidR="00575204">
        <w:t xml:space="preserve">a subset of the </w:t>
      </w:r>
      <w:r>
        <w:t xml:space="preserve">locations where Delta Smelt are found most often. </w:t>
      </w:r>
      <w:r w:rsidR="00EF3754">
        <w:t xml:space="preserve"> </w:t>
      </w:r>
      <w:r>
        <w:t xml:space="preserve">An analysis of data from the Fall Midwater Trawl Survey from September and October 2010-2016 showed </w:t>
      </w:r>
      <w:proofErr w:type="gramStart"/>
      <w:r>
        <w:t>the majority of</w:t>
      </w:r>
      <w:proofErr w:type="gramEnd"/>
      <w:r>
        <w:t xml:space="preserve"> the smelt caught where in </w:t>
      </w:r>
      <w:r w:rsidR="00F27CF9">
        <w:t>the Confluence of the Sacramento and San Joaquin Rivers and Suisun Bay</w:t>
      </w:r>
      <w:r>
        <w:t xml:space="preserve"> (C</w:t>
      </w:r>
      <w:r w:rsidR="00692B83">
        <w:t>DF</w:t>
      </w:r>
      <w:r>
        <w:t xml:space="preserve">W data available: </w:t>
      </w:r>
      <w:r w:rsidRPr="00F178EF">
        <w:t>https://www.wildlife.ca.gov/Conservation/Delta/Fall-Midwater-Trawl</w:t>
      </w:r>
      <w:r>
        <w:t>). There is an additional, resident population in the Cache Slough Complex (Baxter et al. 2015</w:t>
      </w:r>
      <w:r w:rsidR="007955EE">
        <w:t>), so we sampled</w:t>
      </w:r>
      <w:r>
        <w:t xml:space="preserve"> the subset of wetland sites near these “smelt-</w:t>
      </w:r>
      <w:r w:rsidR="00C16D0F">
        <w:t xml:space="preserve"> </w:t>
      </w:r>
      <w:r>
        <w:t>hot</w:t>
      </w:r>
      <w:r w:rsidR="00C16D0F">
        <w:t>-</w:t>
      </w:r>
      <w:r>
        <w:t xml:space="preserve"> spots” during the fall</w:t>
      </w:r>
      <w:r w:rsidR="00F26350">
        <w:t xml:space="preserve"> (October </w:t>
      </w:r>
      <w:r w:rsidR="00F41E90">
        <w:t>9</w:t>
      </w:r>
      <w:r w:rsidR="00F41E90" w:rsidRPr="00F41E90">
        <w:rPr>
          <w:vertAlign w:val="superscript"/>
        </w:rPr>
        <w:t>th</w:t>
      </w:r>
      <w:r w:rsidR="00F41E90">
        <w:t xml:space="preserve"> – November 1</w:t>
      </w:r>
      <w:r w:rsidR="00F41E90" w:rsidRPr="00F41E90">
        <w:rPr>
          <w:vertAlign w:val="superscript"/>
        </w:rPr>
        <w:t>st</w:t>
      </w:r>
      <w:r w:rsidR="00F41E90">
        <w:t>)</w:t>
      </w:r>
      <w:r>
        <w:t xml:space="preserve">, at a lower intensity than spring sampling. </w:t>
      </w:r>
      <w:r w:rsidR="007955EE">
        <w:t xml:space="preserve">Before conducting the fall sampling, we </w:t>
      </w:r>
      <w:r w:rsidR="00F41E90">
        <w:t>assessed the</w:t>
      </w:r>
      <w:r w:rsidR="007955EE">
        <w:t xml:space="preserve"> data from the FMWT and the USFWS’s Enhanced Delta Smelt Monitoring</w:t>
      </w:r>
      <w:r w:rsidR="00945F05">
        <w:t xml:space="preserve"> (EDSM)</w:t>
      </w:r>
      <w:r w:rsidR="007955EE">
        <w:t xml:space="preserve"> survey to </w:t>
      </w:r>
      <w:r w:rsidR="00F41E90">
        <w:t>determine whether the fall 2018 smelt distribution matched previous years.</w:t>
      </w:r>
      <w:r w:rsidR="007955EE">
        <w:t xml:space="preserve"> </w:t>
      </w:r>
    </w:p>
    <w:p w14:paraId="6776B373" w14:textId="77777777" w:rsidR="00132847" w:rsidRDefault="00585DA2" w:rsidP="002F7B22">
      <w:pPr>
        <w:keepNext/>
        <w:spacing w:after="120"/>
        <w:pPrChange w:id="309" w:author="Hartman, Rosemary@DWR" w:date="2019-07-25T20:17:00Z">
          <w:pPr>
            <w:keepNext/>
          </w:pPr>
        </w:pPrChange>
      </w:pPr>
      <w:r>
        <w:rPr>
          <w:rFonts w:ascii="Times New Roman" w:hAnsi="Times New Roman" w:cs="Times New Roman"/>
          <w:noProof/>
          <w:sz w:val="24"/>
          <w:szCs w:val="24"/>
        </w:rPr>
        <w:lastRenderedPageBreak/>
        <w:drawing>
          <wp:inline distT="0" distB="0" distL="0" distR="0" wp14:anchorId="122543A2" wp14:editId="4A6D93B6">
            <wp:extent cx="5629275" cy="508488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9470" t="3639" r="12520" b="2355"/>
                    <a:stretch/>
                  </pic:blipFill>
                  <pic:spPr bwMode="auto">
                    <a:xfrm>
                      <a:off x="0" y="0"/>
                      <a:ext cx="5636650" cy="5091542"/>
                    </a:xfrm>
                    <a:prstGeom prst="rect">
                      <a:avLst/>
                    </a:prstGeom>
                    <a:noFill/>
                    <a:ln>
                      <a:noFill/>
                    </a:ln>
                    <a:extLst>
                      <a:ext uri="{53640926-AAD7-44D8-BBD7-CCE9431645EC}">
                        <a14:shadowObscured xmlns:a14="http://schemas.microsoft.com/office/drawing/2010/main"/>
                      </a:ext>
                    </a:extLst>
                  </pic:spPr>
                </pic:pic>
              </a:graphicData>
            </a:graphic>
          </wp:inline>
        </w:drawing>
      </w:r>
    </w:p>
    <w:p w14:paraId="668E9350" w14:textId="52BCC0CA" w:rsidR="00E94F56" w:rsidRPr="00132847" w:rsidRDefault="00132847" w:rsidP="002F7B22">
      <w:pPr>
        <w:pStyle w:val="Caption"/>
        <w:spacing w:after="120"/>
        <w:pPrChange w:id="310" w:author="Hartman, Rosemary@DWR" w:date="2019-07-25T20:17:00Z">
          <w:pPr>
            <w:pStyle w:val="Caption"/>
          </w:pPr>
        </w:pPrChange>
      </w:pPr>
      <w:bookmarkStart w:id="311" w:name="_Ref12454711"/>
      <w:r w:rsidRPr="00132847">
        <w:t xml:space="preserve">Figure </w:t>
      </w:r>
      <w:fldSimple w:instr=" SEQ Figure \* ARABIC ">
        <w:r w:rsidR="00F77CC9">
          <w:rPr>
            <w:noProof/>
          </w:rPr>
          <w:t>1</w:t>
        </w:r>
      </w:fldSimple>
      <w:bookmarkEnd w:id="311"/>
      <w:r w:rsidRPr="00132847">
        <w:t xml:space="preserve"> Sites that were sampled during the spring of 2018. Within each region (outlined in red), we compared pre-project data from currently diked or muted tidal wetlands (planned restoration sites), with data from associated channel habitat, and existing tidal wetlands.</w:t>
      </w:r>
    </w:p>
    <w:p w14:paraId="06B64C37" w14:textId="77777777" w:rsidR="00E94F56" w:rsidRDefault="00E94F56" w:rsidP="002F7B22">
      <w:pPr>
        <w:spacing w:after="120"/>
        <w:rPr>
          <w:rFonts w:ascii="Times New Roman" w:hAnsi="Times New Roman" w:cs="Times New Roman"/>
          <w:b/>
          <w:sz w:val="24"/>
          <w:szCs w:val="24"/>
        </w:rPr>
        <w:pPrChange w:id="312" w:author="Hartman, Rosemary@DWR" w:date="2019-07-25T20:17:00Z">
          <w:pPr/>
        </w:pPrChange>
      </w:pPr>
    </w:p>
    <w:p w14:paraId="1A969FE4" w14:textId="77777777" w:rsidR="00E94F56" w:rsidRDefault="00E94F56" w:rsidP="002F7B22">
      <w:pPr>
        <w:spacing w:after="120"/>
        <w:rPr>
          <w:rFonts w:ascii="Times New Roman" w:hAnsi="Times New Roman" w:cs="Times New Roman"/>
          <w:b/>
          <w:sz w:val="24"/>
          <w:szCs w:val="24"/>
        </w:rPr>
        <w:pPrChange w:id="313" w:author="Hartman, Rosemary@DWR" w:date="2019-07-25T20:17:00Z">
          <w:pPr/>
        </w:pPrChange>
      </w:pPr>
    </w:p>
    <w:p w14:paraId="1F80B35D" w14:textId="77777777" w:rsidR="00E94F56" w:rsidRDefault="00E94F56" w:rsidP="002F7B22">
      <w:pPr>
        <w:spacing w:after="120"/>
        <w:rPr>
          <w:rFonts w:ascii="Times New Roman" w:hAnsi="Times New Roman" w:cs="Times New Roman"/>
          <w:b/>
          <w:sz w:val="24"/>
          <w:szCs w:val="24"/>
        </w:rPr>
        <w:pPrChange w:id="314" w:author="Hartman, Rosemary@DWR" w:date="2019-07-25T20:17:00Z">
          <w:pPr/>
        </w:pPrChange>
      </w:pPr>
    </w:p>
    <w:p w14:paraId="276DBFD8" w14:textId="77777777" w:rsidR="00E94F56" w:rsidRDefault="00E94F56" w:rsidP="002F7B22">
      <w:pPr>
        <w:spacing w:after="120"/>
        <w:rPr>
          <w:rFonts w:ascii="Times New Roman" w:hAnsi="Times New Roman" w:cs="Times New Roman"/>
          <w:b/>
          <w:sz w:val="24"/>
          <w:szCs w:val="24"/>
        </w:rPr>
        <w:pPrChange w:id="315" w:author="Hartman, Rosemary@DWR" w:date="2019-07-25T20:17:00Z">
          <w:pPr/>
        </w:pPrChange>
      </w:pPr>
    </w:p>
    <w:p w14:paraId="386578C4" w14:textId="77777777" w:rsidR="00E94F56" w:rsidRDefault="00E94F56" w:rsidP="002F7B22">
      <w:pPr>
        <w:spacing w:after="120"/>
        <w:rPr>
          <w:rFonts w:ascii="Times New Roman" w:hAnsi="Times New Roman" w:cs="Times New Roman"/>
          <w:b/>
          <w:sz w:val="24"/>
          <w:szCs w:val="24"/>
        </w:rPr>
        <w:pPrChange w:id="316" w:author="Hartman, Rosemary@DWR" w:date="2019-07-25T20:17:00Z">
          <w:pPr/>
        </w:pPrChange>
      </w:pPr>
    </w:p>
    <w:p w14:paraId="27D6D2FE" w14:textId="77777777" w:rsidR="00E94F56" w:rsidRDefault="00E94F56" w:rsidP="002F7B22">
      <w:pPr>
        <w:spacing w:after="120"/>
        <w:rPr>
          <w:rFonts w:ascii="Times New Roman" w:hAnsi="Times New Roman" w:cs="Times New Roman"/>
          <w:b/>
          <w:sz w:val="24"/>
          <w:szCs w:val="24"/>
        </w:rPr>
        <w:pPrChange w:id="317" w:author="Hartman, Rosemary@DWR" w:date="2019-07-25T20:17:00Z">
          <w:pPr/>
        </w:pPrChange>
      </w:pPr>
    </w:p>
    <w:p w14:paraId="587ADAA7" w14:textId="77C9C819" w:rsidR="00132847" w:rsidRDefault="00132847" w:rsidP="002F7B22">
      <w:pPr>
        <w:pStyle w:val="Caption"/>
        <w:keepNext/>
        <w:spacing w:after="120"/>
        <w:pPrChange w:id="318" w:author="Hartman, Rosemary@DWR" w:date="2019-07-25T20:17:00Z">
          <w:pPr>
            <w:pStyle w:val="Caption"/>
            <w:keepNext/>
          </w:pPr>
        </w:pPrChange>
      </w:pPr>
      <w:bookmarkStart w:id="319" w:name="_Ref12454717"/>
      <w:r>
        <w:lastRenderedPageBreak/>
        <w:t xml:space="preserve">Table </w:t>
      </w:r>
      <w:fldSimple w:instr=" SEQ Table \* ARABIC ">
        <w:r w:rsidR="00AF0116">
          <w:rPr>
            <w:noProof/>
          </w:rPr>
          <w:t>1</w:t>
        </w:r>
      </w:fldSimple>
      <w:bookmarkEnd w:id="319"/>
      <w:r>
        <w:t>.</w:t>
      </w:r>
      <w:r w:rsidRPr="00132847">
        <w:rPr>
          <w:rFonts w:ascii="Times New Roman" w:hAnsi="Times New Roman" w:cs="Times New Roman"/>
          <w:sz w:val="24"/>
          <w:szCs w:val="24"/>
        </w:rPr>
        <w:t xml:space="preserve"> </w:t>
      </w:r>
      <w:r>
        <w:rPr>
          <w:rFonts w:ascii="Times New Roman" w:hAnsi="Times New Roman" w:cs="Times New Roman"/>
          <w:sz w:val="24"/>
          <w:szCs w:val="24"/>
        </w:rPr>
        <w:t>Sample sizes for spring sampling in 2018</w:t>
      </w:r>
      <w:r w:rsidRPr="00100AD3">
        <w:rPr>
          <w:rFonts w:ascii="Times New Roman" w:hAnsi="Times New Roman" w:cs="Times New Roman"/>
          <w:sz w:val="24"/>
          <w:szCs w:val="24"/>
        </w:rPr>
        <w:t xml:space="preserve">. Sample numbers differ </w:t>
      </w:r>
      <w:r>
        <w:rPr>
          <w:rFonts w:ascii="Times New Roman" w:hAnsi="Times New Roman" w:cs="Times New Roman"/>
          <w:sz w:val="24"/>
          <w:szCs w:val="24"/>
        </w:rPr>
        <w:t>based on site size, habitat availability, and logistical constraints.</w:t>
      </w:r>
    </w:p>
    <w:tbl>
      <w:tblPr>
        <w:tblW w:w="0" w:type="auto"/>
        <w:tblLook w:val="04A0" w:firstRow="1" w:lastRow="0" w:firstColumn="1" w:lastColumn="0" w:noHBand="0" w:noVBand="1"/>
      </w:tblPr>
      <w:tblGrid>
        <w:gridCol w:w="1746"/>
        <w:gridCol w:w="2416"/>
        <w:gridCol w:w="618"/>
        <w:gridCol w:w="618"/>
        <w:gridCol w:w="618"/>
        <w:gridCol w:w="618"/>
        <w:gridCol w:w="618"/>
        <w:gridCol w:w="712"/>
        <w:gridCol w:w="618"/>
      </w:tblGrid>
      <w:tr w:rsidR="006D1BFF" w:rsidRPr="00554225" w14:paraId="48505391" w14:textId="77777777" w:rsidTr="00FA5153">
        <w:trPr>
          <w:cantSplit/>
          <w:trHeight w:val="1593"/>
        </w:trPr>
        <w:tc>
          <w:tcPr>
            <w:tcW w:w="0" w:type="auto"/>
            <w:tcBorders>
              <w:top w:val="single" w:sz="4" w:space="0" w:color="auto"/>
              <w:left w:val="nil"/>
              <w:bottom w:val="single" w:sz="4" w:space="0" w:color="auto"/>
              <w:right w:val="nil"/>
            </w:tcBorders>
            <w:shd w:val="clear" w:color="auto" w:fill="auto"/>
            <w:noWrap/>
            <w:vAlign w:val="bottom"/>
            <w:hideMark/>
          </w:tcPr>
          <w:p w14:paraId="1FC3B99A" w14:textId="77777777" w:rsidR="003A5F56" w:rsidRPr="00554225" w:rsidRDefault="003A5F56" w:rsidP="002F7B22">
            <w:pPr>
              <w:spacing w:after="120"/>
              <w:rPr>
                <w:rFonts w:eastAsia="Times New Roman" w:cstheme="minorHAnsi"/>
                <w:color w:val="000000"/>
              </w:rPr>
              <w:pPrChange w:id="320" w:author="Hartman, Rosemary@DWR" w:date="2019-07-25T20:17:00Z">
                <w:pPr/>
              </w:pPrChange>
            </w:pPr>
            <w:r w:rsidRPr="00554225">
              <w:rPr>
                <w:rFonts w:eastAsia="Times New Roman" w:cstheme="minorHAnsi"/>
                <w:color w:val="000000"/>
              </w:rPr>
              <w:t>Site</w:t>
            </w:r>
          </w:p>
        </w:tc>
        <w:tc>
          <w:tcPr>
            <w:tcW w:w="0" w:type="auto"/>
            <w:tcBorders>
              <w:top w:val="single" w:sz="4" w:space="0" w:color="auto"/>
              <w:left w:val="nil"/>
              <w:bottom w:val="single" w:sz="4" w:space="0" w:color="auto"/>
              <w:right w:val="nil"/>
            </w:tcBorders>
            <w:shd w:val="clear" w:color="auto" w:fill="auto"/>
            <w:noWrap/>
            <w:vAlign w:val="bottom"/>
            <w:hideMark/>
          </w:tcPr>
          <w:p w14:paraId="32B3F920" w14:textId="77777777" w:rsidR="003A5F56" w:rsidRPr="00554225" w:rsidRDefault="003A5F56" w:rsidP="002F7B22">
            <w:pPr>
              <w:spacing w:after="120"/>
              <w:rPr>
                <w:rFonts w:eastAsia="Times New Roman" w:cstheme="minorHAnsi"/>
                <w:color w:val="000000"/>
              </w:rPr>
              <w:pPrChange w:id="321" w:author="Hartman, Rosemary@DWR" w:date="2019-07-25T20:17:00Z">
                <w:pPr/>
              </w:pPrChange>
            </w:pPr>
            <w:r w:rsidRPr="00554225">
              <w:rPr>
                <w:rFonts w:eastAsia="Times New Roman" w:cstheme="minorHAnsi"/>
                <w:color w:val="000000"/>
              </w:rPr>
              <w:t>Region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3D691299" w14:textId="77777777" w:rsidR="003A5F56" w:rsidRPr="00554225" w:rsidRDefault="003A5F56" w:rsidP="002F7B22">
            <w:pPr>
              <w:spacing w:after="120"/>
              <w:ind w:left="113" w:right="113"/>
              <w:rPr>
                <w:rFonts w:eastAsia="Times New Roman" w:cstheme="minorHAnsi"/>
                <w:color w:val="000000"/>
              </w:rPr>
              <w:pPrChange w:id="322" w:author="Hartman, Rosemary@DWR" w:date="2019-07-25T20:17:00Z">
                <w:pPr>
                  <w:ind w:left="113" w:right="113"/>
                </w:pPr>
              </w:pPrChange>
            </w:pPr>
            <w:r w:rsidRPr="00554225">
              <w:rPr>
                <w:rFonts w:eastAsia="Times New Roman" w:cstheme="minorHAnsi"/>
                <w:color w:val="000000"/>
              </w:rPr>
              <w:t>benthic grab</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2FB467C" w14:textId="77777777" w:rsidR="003A5F56" w:rsidRPr="00554225" w:rsidRDefault="003A5F56" w:rsidP="002F7B22">
            <w:pPr>
              <w:spacing w:after="120"/>
              <w:ind w:left="113" w:right="113"/>
              <w:rPr>
                <w:rFonts w:eastAsia="Times New Roman" w:cstheme="minorHAnsi"/>
                <w:color w:val="000000"/>
              </w:rPr>
              <w:pPrChange w:id="323" w:author="Hartman, Rosemary@DWR" w:date="2019-07-25T20:17:00Z">
                <w:pPr>
                  <w:ind w:left="113" w:right="113"/>
                </w:pPr>
              </w:pPrChange>
            </w:pPr>
            <w:r w:rsidRPr="00554225">
              <w:rPr>
                <w:rFonts w:eastAsia="Times New Roman" w:cstheme="minorHAnsi"/>
                <w:color w:val="000000"/>
              </w:rPr>
              <w:t>mysids</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7CCBC0C9" w14:textId="77777777" w:rsidR="003A5F56" w:rsidRPr="00554225" w:rsidRDefault="003A5F56" w:rsidP="002F7B22">
            <w:pPr>
              <w:spacing w:after="120"/>
              <w:ind w:left="113" w:right="113"/>
              <w:rPr>
                <w:rFonts w:eastAsia="Times New Roman" w:cstheme="minorHAnsi"/>
                <w:color w:val="000000"/>
              </w:rPr>
              <w:pPrChange w:id="324" w:author="Hartman, Rosemary@DWR" w:date="2019-07-25T20:17:00Z">
                <w:pPr>
                  <w:ind w:left="113" w:right="113"/>
                </w:pPr>
              </w:pPrChange>
            </w:pPr>
            <w:r w:rsidRPr="00554225">
              <w:rPr>
                <w:rFonts w:eastAsia="Times New Roman" w:cstheme="minorHAnsi"/>
                <w:color w:val="000000"/>
              </w:rPr>
              <w:t>neuston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2FAFD2A3" w14:textId="77777777" w:rsidR="003A5F56" w:rsidRPr="00554225" w:rsidRDefault="003A5F56" w:rsidP="002F7B22">
            <w:pPr>
              <w:spacing w:after="120"/>
              <w:ind w:left="113" w:right="113"/>
              <w:rPr>
                <w:rFonts w:eastAsia="Times New Roman" w:cstheme="minorHAnsi"/>
                <w:color w:val="000000"/>
              </w:rPr>
              <w:pPrChange w:id="325" w:author="Hartman, Rosemary@DWR" w:date="2019-07-25T20:17:00Z">
                <w:pPr>
                  <w:ind w:left="113" w:right="113"/>
                </w:pPr>
              </w:pPrChange>
            </w:pPr>
            <w:r w:rsidRPr="00554225">
              <w:rPr>
                <w:rFonts w:eastAsia="Times New Roman" w:cstheme="minorHAnsi"/>
                <w:color w:val="000000"/>
              </w:rPr>
              <w:t>phytoplankton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7308C1D" w14:textId="03C5BC9C" w:rsidR="003A5F56" w:rsidRPr="00554225" w:rsidRDefault="006D1BFF" w:rsidP="002F7B22">
            <w:pPr>
              <w:spacing w:after="120"/>
              <w:ind w:left="113" w:right="113"/>
              <w:rPr>
                <w:rFonts w:eastAsia="Times New Roman" w:cstheme="minorHAnsi"/>
                <w:color w:val="000000"/>
              </w:rPr>
              <w:pPrChange w:id="326" w:author="Hartman, Rosemary@DWR" w:date="2019-07-25T20:17:00Z">
                <w:pPr>
                  <w:ind w:left="113" w:right="113"/>
                </w:pPr>
              </w:pPrChange>
            </w:pPr>
            <w:r w:rsidRPr="00554225">
              <w:rPr>
                <w:rFonts w:eastAsia="Times New Roman" w:cstheme="minorHAnsi"/>
                <w:color w:val="000000"/>
              </w:rPr>
              <w:t>S</w:t>
            </w:r>
            <w:r w:rsidR="003A5F56" w:rsidRPr="00554225">
              <w:rPr>
                <w:rFonts w:eastAsia="Times New Roman" w:cstheme="minorHAnsi"/>
                <w:color w:val="000000"/>
              </w:rPr>
              <w:t>weep</w:t>
            </w:r>
            <w:r w:rsidRPr="00554225">
              <w:rPr>
                <w:rFonts w:eastAsia="Times New Roman" w:cstheme="minorHAnsi"/>
                <w:color w:val="000000"/>
              </w:rPr>
              <w:t xml:space="preserve"> </w:t>
            </w:r>
            <w:r w:rsidR="003A5F56" w:rsidRPr="00554225">
              <w:rPr>
                <w:rFonts w:eastAsia="Times New Roman" w:cstheme="minorHAnsi"/>
                <w:color w:val="000000"/>
              </w:rPr>
              <w:t>net</w:t>
            </w:r>
          </w:p>
        </w:tc>
        <w:tc>
          <w:tcPr>
            <w:tcW w:w="712" w:type="dxa"/>
            <w:tcBorders>
              <w:top w:val="single" w:sz="4" w:space="0" w:color="auto"/>
              <w:left w:val="nil"/>
              <w:bottom w:val="single" w:sz="4" w:space="0" w:color="auto"/>
              <w:right w:val="nil"/>
            </w:tcBorders>
            <w:shd w:val="clear" w:color="auto" w:fill="auto"/>
            <w:noWrap/>
            <w:textDirection w:val="tbRl"/>
            <w:vAlign w:val="bottom"/>
            <w:hideMark/>
          </w:tcPr>
          <w:p w14:paraId="6C7BE04A" w14:textId="77777777" w:rsidR="003A5F56" w:rsidRPr="00554225" w:rsidRDefault="003A5F56" w:rsidP="002F7B22">
            <w:pPr>
              <w:spacing w:after="120"/>
              <w:ind w:left="113" w:right="113"/>
              <w:rPr>
                <w:rFonts w:eastAsia="Times New Roman" w:cstheme="minorHAnsi"/>
                <w:color w:val="000000"/>
              </w:rPr>
              <w:pPrChange w:id="327" w:author="Hartman, Rosemary@DWR" w:date="2019-07-25T20:17:00Z">
                <w:pPr>
                  <w:ind w:left="113" w:right="113"/>
                </w:pPr>
              </w:pPrChange>
            </w:pPr>
            <w:r w:rsidRPr="00554225">
              <w:rPr>
                <w:rFonts w:eastAsia="Times New Roman" w:cstheme="minorHAnsi"/>
                <w:color w:val="000000"/>
              </w:rPr>
              <w:t>Zooplankton</w:t>
            </w:r>
          </w:p>
        </w:tc>
        <w:tc>
          <w:tcPr>
            <w:tcW w:w="551" w:type="dxa"/>
            <w:tcBorders>
              <w:top w:val="single" w:sz="4" w:space="0" w:color="auto"/>
              <w:left w:val="nil"/>
              <w:bottom w:val="single" w:sz="4" w:space="0" w:color="auto"/>
              <w:right w:val="nil"/>
            </w:tcBorders>
            <w:shd w:val="clear" w:color="auto" w:fill="auto"/>
            <w:noWrap/>
            <w:textDirection w:val="tbRl"/>
            <w:vAlign w:val="bottom"/>
            <w:hideMark/>
          </w:tcPr>
          <w:p w14:paraId="67587A15" w14:textId="6EFB636B" w:rsidR="003A5F56" w:rsidRPr="00554225" w:rsidRDefault="003A5F56" w:rsidP="002F7B22">
            <w:pPr>
              <w:spacing w:after="120"/>
              <w:ind w:left="113" w:right="113"/>
              <w:rPr>
                <w:rFonts w:eastAsia="Times New Roman" w:cstheme="minorHAnsi"/>
                <w:color w:val="000000"/>
              </w:rPr>
              <w:pPrChange w:id="328" w:author="Hartman, Rosemary@DWR" w:date="2019-07-25T20:17:00Z">
                <w:pPr>
                  <w:ind w:left="113" w:right="113"/>
                </w:pPr>
              </w:pPrChange>
            </w:pPr>
            <w:r w:rsidRPr="00554225">
              <w:rPr>
                <w:rFonts w:eastAsia="Times New Roman" w:cstheme="minorHAnsi"/>
                <w:color w:val="000000"/>
              </w:rPr>
              <w:t>Total</w:t>
            </w:r>
          </w:p>
        </w:tc>
      </w:tr>
      <w:tr w:rsidR="006D1BFF" w:rsidRPr="00554225" w14:paraId="33C7593A" w14:textId="77777777" w:rsidTr="00FA5153">
        <w:trPr>
          <w:trHeight w:val="288"/>
        </w:trPr>
        <w:tc>
          <w:tcPr>
            <w:tcW w:w="0" w:type="auto"/>
            <w:tcBorders>
              <w:top w:val="single" w:sz="4" w:space="0" w:color="auto"/>
              <w:left w:val="nil"/>
              <w:bottom w:val="nil"/>
              <w:right w:val="nil"/>
            </w:tcBorders>
            <w:shd w:val="clear" w:color="auto" w:fill="auto"/>
            <w:noWrap/>
            <w:vAlign w:val="bottom"/>
            <w:hideMark/>
          </w:tcPr>
          <w:p w14:paraId="4CA2B6A5" w14:textId="78C92AC5" w:rsidR="003A5F56" w:rsidRPr="00554225" w:rsidRDefault="003A5F56" w:rsidP="002F7B22">
            <w:pPr>
              <w:spacing w:after="120"/>
              <w:rPr>
                <w:rFonts w:eastAsia="Times New Roman" w:cstheme="minorHAnsi"/>
                <w:color w:val="000000"/>
              </w:rPr>
              <w:pPrChange w:id="329" w:author="Hartman, Rosemary@DWR" w:date="2019-07-25T20:17:00Z">
                <w:pPr/>
              </w:pPrChange>
            </w:pPr>
            <w:r w:rsidRPr="00554225">
              <w:rPr>
                <w:rFonts w:eastAsia="Times New Roman" w:cstheme="minorHAnsi"/>
                <w:color w:val="000000"/>
              </w:rPr>
              <w:t>Flyway</w:t>
            </w:r>
            <w:r w:rsidR="006D1BFF" w:rsidRPr="00554225">
              <w:rPr>
                <w:rFonts w:eastAsia="Times New Roman" w:cstheme="minorHAnsi"/>
                <w:color w:val="000000"/>
              </w:rPr>
              <w:t xml:space="preserve"> Farms</w:t>
            </w:r>
          </w:p>
        </w:tc>
        <w:tc>
          <w:tcPr>
            <w:tcW w:w="0" w:type="auto"/>
            <w:tcBorders>
              <w:top w:val="single" w:sz="4" w:space="0" w:color="auto"/>
              <w:left w:val="nil"/>
              <w:bottom w:val="nil"/>
              <w:right w:val="nil"/>
            </w:tcBorders>
            <w:shd w:val="clear" w:color="auto" w:fill="auto"/>
            <w:noWrap/>
            <w:vAlign w:val="bottom"/>
            <w:hideMark/>
          </w:tcPr>
          <w:p w14:paraId="1945B109" w14:textId="77777777" w:rsidR="003A5F56" w:rsidRPr="00554225" w:rsidRDefault="003A5F56" w:rsidP="002F7B22">
            <w:pPr>
              <w:spacing w:after="120"/>
              <w:rPr>
                <w:rFonts w:eastAsia="Times New Roman" w:cstheme="minorHAnsi"/>
                <w:color w:val="000000"/>
              </w:rPr>
              <w:pPrChange w:id="330" w:author="Hartman, Rosemary@DWR" w:date="2019-07-25T20:17:00Z">
                <w:pPr/>
              </w:pPrChange>
            </w:pPr>
            <w:r w:rsidRPr="00554225">
              <w:rPr>
                <w:rFonts w:eastAsia="Times New Roman" w:cstheme="minorHAnsi"/>
                <w:color w:val="000000"/>
              </w:rPr>
              <w:t>Cache Slough Complex</w:t>
            </w:r>
          </w:p>
        </w:tc>
        <w:tc>
          <w:tcPr>
            <w:tcW w:w="0" w:type="auto"/>
            <w:tcBorders>
              <w:top w:val="single" w:sz="4" w:space="0" w:color="auto"/>
              <w:left w:val="nil"/>
              <w:bottom w:val="nil"/>
              <w:right w:val="nil"/>
            </w:tcBorders>
            <w:shd w:val="clear" w:color="auto" w:fill="auto"/>
            <w:noWrap/>
            <w:vAlign w:val="bottom"/>
            <w:hideMark/>
          </w:tcPr>
          <w:p w14:paraId="21A558A0" w14:textId="77777777" w:rsidR="003A5F56" w:rsidRPr="00554225" w:rsidRDefault="003A5F56" w:rsidP="002F7B22">
            <w:pPr>
              <w:spacing w:after="120"/>
              <w:jc w:val="right"/>
              <w:rPr>
                <w:rFonts w:eastAsia="Times New Roman" w:cstheme="minorHAnsi"/>
                <w:color w:val="000000"/>
              </w:rPr>
              <w:pPrChange w:id="331" w:author="Hartman, Rosemary@DWR" w:date="2019-07-25T20:17:00Z">
                <w:pPr>
                  <w:jc w:val="right"/>
                </w:pPr>
              </w:pPrChange>
            </w:pPr>
            <w:r w:rsidRPr="00554225">
              <w:rPr>
                <w:rFonts w:eastAsia="Times New Roman" w:cstheme="minorHAnsi"/>
                <w:color w:val="000000"/>
              </w:rPr>
              <w:t>4</w:t>
            </w:r>
          </w:p>
        </w:tc>
        <w:tc>
          <w:tcPr>
            <w:tcW w:w="0" w:type="auto"/>
            <w:tcBorders>
              <w:top w:val="single" w:sz="4" w:space="0" w:color="auto"/>
              <w:left w:val="nil"/>
              <w:bottom w:val="nil"/>
              <w:right w:val="nil"/>
            </w:tcBorders>
            <w:shd w:val="clear" w:color="auto" w:fill="auto"/>
            <w:noWrap/>
            <w:vAlign w:val="bottom"/>
            <w:hideMark/>
          </w:tcPr>
          <w:p w14:paraId="5F45A7FF" w14:textId="00B6FE3B" w:rsidR="003A5F56" w:rsidRPr="00554225" w:rsidRDefault="006D1BFF" w:rsidP="002F7B22">
            <w:pPr>
              <w:spacing w:after="120"/>
              <w:jc w:val="right"/>
              <w:rPr>
                <w:rFonts w:eastAsia="Times New Roman" w:cstheme="minorHAnsi"/>
                <w:color w:val="000000"/>
              </w:rPr>
              <w:pPrChange w:id="332" w:author="Hartman, Rosemary@DWR" w:date="2019-07-25T20:17:00Z">
                <w:pPr>
                  <w:jc w:val="right"/>
                </w:pPr>
              </w:pPrChange>
            </w:pPr>
            <w:r w:rsidRPr="00554225">
              <w:rPr>
                <w:rFonts w:eastAsia="Times New Roman" w:cstheme="minorHAnsi"/>
                <w:color w:val="000000"/>
              </w:rPr>
              <w:t>0</w:t>
            </w:r>
          </w:p>
        </w:tc>
        <w:tc>
          <w:tcPr>
            <w:tcW w:w="0" w:type="auto"/>
            <w:tcBorders>
              <w:top w:val="single" w:sz="4" w:space="0" w:color="auto"/>
              <w:left w:val="nil"/>
              <w:bottom w:val="nil"/>
              <w:right w:val="nil"/>
            </w:tcBorders>
            <w:shd w:val="clear" w:color="auto" w:fill="auto"/>
            <w:noWrap/>
            <w:vAlign w:val="bottom"/>
            <w:hideMark/>
          </w:tcPr>
          <w:p w14:paraId="0E4AD27B" w14:textId="0743D46F" w:rsidR="003A5F56" w:rsidRPr="00554225" w:rsidRDefault="006D1BFF" w:rsidP="002F7B22">
            <w:pPr>
              <w:spacing w:after="120"/>
              <w:jc w:val="right"/>
              <w:rPr>
                <w:rFonts w:eastAsia="Times New Roman" w:cstheme="minorHAnsi"/>
              </w:rPr>
              <w:pPrChange w:id="333" w:author="Hartman, Rosemary@DWR" w:date="2019-07-25T20:17:00Z">
                <w:pPr>
                  <w:jc w:val="right"/>
                </w:pPr>
              </w:pPrChange>
            </w:pPr>
            <w:r w:rsidRPr="00554225">
              <w:rPr>
                <w:rFonts w:eastAsia="Times New Roman" w:cstheme="minorHAnsi"/>
              </w:rPr>
              <w:t>0</w:t>
            </w:r>
          </w:p>
        </w:tc>
        <w:tc>
          <w:tcPr>
            <w:tcW w:w="0" w:type="auto"/>
            <w:tcBorders>
              <w:top w:val="single" w:sz="4" w:space="0" w:color="auto"/>
              <w:left w:val="nil"/>
              <w:bottom w:val="nil"/>
              <w:right w:val="nil"/>
            </w:tcBorders>
            <w:shd w:val="clear" w:color="auto" w:fill="auto"/>
            <w:noWrap/>
            <w:vAlign w:val="bottom"/>
            <w:hideMark/>
          </w:tcPr>
          <w:p w14:paraId="67798149" w14:textId="77777777" w:rsidR="003A5F56" w:rsidRPr="00554225" w:rsidRDefault="003A5F56" w:rsidP="002F7B22">
            <w:pPr>
              <w:spacing w:after="120"/>
              <w:jc w:val="right"/>
              <w:rPr>
                <w:rFonts w:eastAsia="Times New Roman" w:cstheme="minorHAnsi"/>
                <w:color w:val="000000"/>
              </w:rPr>
              <w:pPrChange w:id="334" w:author="Hartman, Rosemary@DWR" w:date="2019-07-25T20:17:00Z">
                <w:pPr>
                  <w:jc w:val="right"/>
                </w:pPr>
              </w:pPrChange>
            </w:pPr>
            <w:r w:rsidRPr="00554225">
              <w:rPr>
                <w:rFonts w:eastAsia="Times New Roman" w:cstheme="minorHAnsi"/>
                <w:color w:val="000000"/>
              </w:rPr>
              <w:t>7</w:t>
            </w:r>
          </w:p>
        </w:tc>
        <w:tc>
          <w:tcPr>
            <w:tcW w:w="0" w:type="auto"/>
            <w:tcBorders>
              <w:top w:val="single" w:sz="4" w:space="0" w:color="auto"/>
              <w:left w:val="nil"/>
              <w:bottom w:val="nil"/>
              <w:right w:val="nil"/>
            </w:tcBorders>
            <w:shd w:val="clear" w:color="auto" w:fill="auto"/>
            <w:noWrap/>
            <w:vAlign w:val="bottom"/>
            <w:hideMark/>
          </w:tcPr>
          <w:p w14:paraId="3B61CE19" w14:textId="77777777" w:rsidR="003A5F56" w:rsidRPr="00554225" w:rsidRDefault="003A5F56" w:rsidP="002F7B22">
            <w:pPr>
              <w:spacing w:after="120"/>
              <w:jc w:val="right"/>
              <w:rPr>
                <w:rFonts w:eastAsia="Times New Roman" w:cstheme="minorHAnsi"/>
                <w:color w:val="000000"/>
              </w:rPr>
              <w:pPrChange w:id="335" w:author="Hartman, Rosemary@DWR" w:date="2019-07-25T20:17:00Z">
                <w:pPr>
                  <w:jc w:val="right"/>
                </w:pPr>
              </w:pPrChange>
            </w:pPr>
            <w:r w:rsidRPr="00554225">
              <w:rPr>
                <w:rFonts w:eastAsia="Times New Roman" w:cstheme="minorHAnsi"/>
                <w:color w:val="000000"/>
              </w:rPr>
              <w:t>6</w:t>
            </w:r>
          </w:p>
        </w:tc>
        <w:tc>
          <w:tcPr>
            <w:tcW w:w="712" w:type="dxa"/>
            <w:tcBorders>
              <w:top w:val="single" w:sz="4" w:space="0" w:color="auto"/>
              <w:left w:val="nil"/>
              <w:bottom w:val="nil"/>
              <w:right w:val="nil"/>
            </w:tcBorders>
            <w:shd w:val="clear" w:color="auto" w:fill="auto"/>
            <w:noWrap/>
            <w:vAlign w:val="bottom"/>
            <w:hideMark/>
          </w:tcPr>
          <w:p w14:paraId="322C633C" w14:textId="5039663D" w:rsidR="003A5F56" w:rsidRPr="00554225" w:rsidRDefault="006D1BFF" w:rsidP="002F7B22">
            <w:pPr>
              <w:spacing w:after="120"/>
              <w:jc w:val="right"/>
              <w:rPr>
                <w:rFonts w:eastAsia="Times New Roman" w:cstheme="minorHAnsi"/>
                <w:color w:val="000000"/>
              </w:rPr>
              <w:pPrChange w:id="336" w:author="Hartman, Rosemary@DWR" w:date="2019-07-25T20:17:00Z">
                <w:pPr>
                  <w:jc w:val="right"/>
                </w:pPr>
              </w:pPrChange>
            </w:pPr>
            <w:r w:rsidRPr="00554225">
              <w:rPr>
                <w:rFonts w:eastAsia="Times New Roman" w:cstheme="minorHAnsi"/>
                <w:color w:val="000000"/>
              </w:rPr>
              <w:t>0</w:t>
            </w:r>
          </w:p>
        </w:tc>
        <w:tc>
          <w:tcPr>
            <w:tcW w:w="551" w:type="dxa"/>
            <w:tcBorders>
              <w:top w:val="single" w:sz="4" w:space="0" w:color="auto"/>
              <w:left w:val="nil"/>
              <w:bottom w:val="nil"/>
              <w:right w:val="nil"/>
            </w:tcBorders>
            <w:shd w:val="clear" w:color="auto" w:fill="auto"/>
            <w:noWrap/>
            <w:vAlign w:val="bottom"/>
            <w:hideMark/>
          </w:tcPr>
          <w:p w14:paraId="6BE7B994" w14:textId="77777777" w:rsidR="003A5F56" w:rsidRPr="00554225" w:rsidRDefault="003A5F56" w:rsidP="002F7B22">
            <w:pPr>
              <w:spacing w:after="120"/>
              <w:jc w:val="right"/>
              <w:rPr>
                <w:rFonts w:eastAsia="Times New Roman" w:cstheme="minorHAnsi"/>
                <w:color w:val="000000"/>
              </w:rPr>
              <w:pPrChange w:id="337" w:author="Hartman, Rosemary@DWR" w:date="2019-07-25T20:17:00Z">
                <w:pPr>
                  <w:jc w:val="right"/>
                </w:pPr>
              </w:pPrChange>
            </w:pPr>
            <w:r w:rsidRPr="00554225">
              <w:rPr>
                <w:rFonts w:eastAsia="Times New Roman" w:cstheme="minorHAnsi"/>
                <w:color w:val="000000"/>
              </w:rPr>
              <w:t>17</w:t>
            </w:r>
          </w:p>
        </w:tc>
      </w:tr>
      <w:tr w:rsidR="006D1BFF" w:rsidRPr="00554225" w14:paraId="3D4753A7" w14:textId="77777777" w:rsidTr="00132847">
        <w:trPr>
          <w:trHeight w:val="288"/>
        </w:trPr>
        <w:tc>
          <w:tcPr>
            <w:tcW w:w="0" w:type="auto"/>
            <w:tcBorders>
              <w:top w:val="nil"/>
              <w:left w:val="nil"/>
              <w:bottom w:val="nil"/>
              <w:right w:val="nil"/>
            </w:tcBorders>
            <w:shd w:val="clear" w:color="auto" w:fill="auto"/>
            <w:noWrap/>
            <w:vAlign w:val="bottom"/>
            <w:hideMark/>
          </w:tcPr>
          <w:p w14:paraId="01B6E6A8" w14:textId="3854F257" w:rsidR="003A5F56" w:rsidRPr="00554225" w:rsidRDefault="003A5F56" w:rsidP="002F7B22">
            <w:pPr>
              <w:spacing w:after="120"/>
              <w:rPr>
                <w:rFonts w:eastAsia="Times New Roman" w:cstheme="minorHAnsi"/>
                <w:color w:val="000000"/>
              </w:rPr>
              <w:pPrChange w:id="338" w:author="Hartman, Rosemary@DWR" w:date="2019-07-25T20:17:00Z">
                <w:pPr/>
              </w:pPrChange>
            </w:pPr>
            <w:r w:rsidRPr="00554225">
              <w:rPr>
                <w:rFonts w:eastAsia="Times New Roman" w:cstheme="minorHAnsi"/>
                <w:color w:val="000000"/>
              </w:rPr>
              <w:t>Liberty</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0BB73AD" w14:textId="77777777" w:rsidR="003A5F56" w:rsidRPr="00554225" w:rsidRDefault="003A5F56" w:rsidP="002F7B22">
            <w:pPr>
              <w:spacing w:after="120"/>
              <w:rPr>
                <w:rFonts w:eastAsia="Times New Roman" w:cstheme="minorHAnsi"/>
                <w:color w:val="000000"/>
              </w:rPr>
              <w:pPrChange w:id="339" w:author="Hartman, Rosemary@DWR" w:date="2019-07-25T20:17:00Z">
                <w:pPr/>
              </w:pPrChange>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125199FB" w14:textId="77777777" w:rsidR="003A5F56" w:rsidRPr="00554225" w:rsidRDefault="003A5F56" w:rsidP="002F7B22">
            <w:pPr>
              <w:spacing w:after="120"/>
              <w:jc w:val="right"/>
              <w:rPr>
                <w:rFonts w:eastAsia="Times New Roman" w:cstheme="minorHAnsi"/>
                <w:color w:val="000000"/>
              </w:rPr>
              <w:pPrChange w:id="340"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F8CEC67" w14:textId="77777777" w:rsidR="003A5F56" w:rsidRPr="00554225" w:rsidRDefault="003A5F56" w:rsidP="002F7B22">
            <w:pPr>
              <w:spacing w:after="120"/>
              <w:jc w:val="right"/>
              <w:rPr>
                <w:rFonts w:eastAsia="Times New Roman" w:cstheme="minorHAnsi"/>
                <w:color w:val="000000"/>
              </w:rPr>
              <w:pPrChange w:id="341" w:author="Hartman, Rosemary@DWR" w:date="2019-07-25T20:17:00Z">
                <w:pPr>
                  <w:jc w:val="right"/>
                </w:pPr>
              </w:pPrChange>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3C560A6D" w14:textId="77777777" w:rsidR="003A5F56" w:rsidRPr="00554225" w:rsidRDefault="003A5F56" w:rsidP="002F7B22">
            <w:pPr>
              <w:spacing w:after="120"/>
              <w:jc w:val="right"/>
              <w:rPr>
                <w:rFonts w:eastAsia="Times New Roman" w:cstheme="minorHAnsi"/>
                <w:color w:val="000000"/>
              </w:rPr>
              <w:pPrChange w:id="342"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BDADDB9" w14:textId="77777777" w:rsidR="003A5F56" w:rsidRPr="00554225" w:rsidRDefault="003A5F56" w:rsidP="002F7B22">
            <w:pPr>
              <w:spacing w:after="120"/>
              <w:jc w:val="right"/>
              <w:rPr>
                <w:rFonts w:eastAsia="Times New Roman" w:cstheme="minorHAnsi"/>
                <w:color w:val="000000"/>
              </w:rPr>
              <w:pPrChange w:id="343" w:author="Hartman, Rosemary@DWR" w:date="2019-07-25T20:17:00Z">
                <w:pPr>
                  <w:jc w:val="right"/>
                </w:pPr>
              </w:pPrChange>
            </w:pPr>
            <w:r w:rsidRPr="00554225">
              <w:rPr>
                <w:rFonts w:eastAsia="Times New Roman" w:cstheme="minorHAnsi"/>
                <w:color w:val="000000"/>
              </w:rPr>
              <w:t>17</w:t>
            </w:r>
          </w:p>
        </w:tc>
        <w:tc>
          <w:tcPr>
            <w:tcW w:w="0" w:type="auto"/>
            <w:tcBorders>
              <w:top w:val="nil"/>
              <w:left w:val="nil"/>
              <w:bottom w:val="nil"/>
              <w:right w:val="nil"/>
            </w:tcBorders>
            <w:shd w:val="clear" w:color="auto" w:fill="auto"/>
            <w:noWrap/>
            <w:vAlign w:val="bottom"/>
            <w:hideMark/>
          </w:tcPr>
          <w:p w14:paraId="2678F227" w14:textId="77777777" w:rsidR="003A5F56" w:rsidRPr="00554225" w:rsidRDefault="003A5F56" w:rsidP="002F7B22">
            <w:pPr>
              <w:spacing w:after="120"/>
              <w:jc w:val="right"/>
              <w:rPr>
                <w:rFonts w:eastAsia="Times New Roman" w:cstheme="minorHAnsi"/>
                <w:color w:val="000000"/>
              </w:rPr>
              <w:pPrChange w:id="344" w:author="Hartman, Rosemary@DWR" w:date="2019-07-25T20:17:00Z">
                <w:pPr>
                  <w:jc w:val="right"/>
                </w:pPr>
              </w:pPrChange>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08EE83E2" w14:textId="77777777" w:rsidR="003A5F56" w:rsidRPr="00554225" w:rsidRDefault="003A5F56" w:rsidP="002F7B22">
            <w:pPr>
              <w:spacing w:after="120"/>
              <w:jc w:val="right"/>
              <w:rPr>
                <w:rFonts w:eastAsia="Times New Roman" w:cstheme="minorHAnsi"/>
                <w:color w:val="000000"/>
              </w:rPr>
              <w:pPrChange w:id="345" w:author="Hartman, Rosemary@DWR" w:date="2019-07-25T20:17:00Z">
                <w:pPr>
                  <w:jc w:val="right"/>
                </w:pPr>
              </w:pPrChange>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4146340B" w14:textId="77777777" w:rsidR="003A5F56" w:rsidRPr="00554225" w:rsidRDefault="003A5F56" w:rsidP="002F7B22">
            <w:pPr>
              <w:spacing w:after="120"/>
              <w:jc w:val="right"/>
              <w:rPr>
                <w:rFonts w:eastAsia="Times New Roman" w:cstheme="minorHAnsi"/>
                <w:color w:val="000000"/>
              </w:rPr>
              <w:pPrChange w:id="346" w:author="Hartman, Rosemary@DWR" w:date="2019-07-25T20:17:00Z">
                <w:pPr>
                  <w:jc w:val="right"/>
                </w:pPr>
              </w:pPrChange>
            </w:pPr>
            <w:r w:rsidRPr="00554225">
              <w:rPr>
                <w:rFonts w:eastAsia="Times New Roman" w:cstheme="minorHAnsi"/>
                <w:color w:val="000000"/>
              </w:rPr>
              <w:t>55</w:t>
            </w:r>
          </w:p>
        </w:tc>
      </w:tr>
      <w:tr w:rsidR="006D1BFF" w:rsidRPr="00554225" w14:paraId="3B7BF335" w14:textId="77777777" w:rsidTr="00132847">
        <w:trPr>
          <w:trHeight w:val="288"/>
        </w:trPr>
        <w:tc>
          <w:tcPr>
            <w:tcW w:w="0" w:type="auto"/>
            <w:tcBorders>
              <w:top w:val="nil"/>
              <w:left w:val="nil"/>
              <w:bottom w:val="nil"/>
              <w:right w:val="nil"/>
            </w:tcBorders>
            <w:shd w:val="clear" w:color="auto" w:fill="auto"/>
            <w:noWrap/>
            <w:vAlign w:val="bottom"/>
            <w:hideMark/>
          </w:tcPr>
          <w:p w14:paraId="7460F658" w14:textId="77777777" w:rsidR="003A5F56" w:rsidRPr="00554225" w:rsidRDefault="003A5F56" w:rsidP="002F7B22">
            <w:pPr>
              <w:spacing w:after="120"/>
              <w:rPr>
                <w:rFonts w:eastAsia="Times New Roman" w:cstheme="minorHAnsi"/>
                <w:color w:val="000000"/>
              </w:rPr>
              <w:pPrChange w:id="347" w:author="Hartman, Rosemary@DWR" w:date="2019-07-25T20:17:00Z">
                <w:pPr/>
              </w:pPrChange>
            </w:pPr>
            <w:r w:rsidRPr="00554225">
              <w:rPr>
                <w:rFonts w:eastAsia="Times New Roman" w:cstheme="minorHAnsi"/>
                <w:color w:val="000000"/>
              </w:rPr>
              <w:t>Miner Slough</w:t>
            </w:r>
          </w:p>
        </w:tc>
        <w:tc>
          <w:tcPr>
            <w:tcW w:w="0" w:type="auto"/>
            <w:tcBorders>
              <w:top w:val="nil"/>
              <w:left w:val="nil"/>
              <w:bottom w:val="nil"/>
              <w:right w:val="nil"/>
            </w:tcBorders>
            <w:shd w:val="clear" w:color="auto" w:fill="auto"/>
            <w:noWrap/>
            <w:vAlign w:val="bottom"/>
            <w:hideMark/>
          </w:tcPr>
          <w:p w14:paraId="46D79584" w14:textId="77777777" w:rsidR="003A5F56" w:rsidRPr="00554225" w:rsidRDefault="003A5F56" w:rsidP="002F7B22">
            <w:pPr>
              <w:spacing w:after="120"/>
              <w:rPr>
                <w:rFonts w:eastAsia="Times New Roman" w:cstheme="minorHAnsi"/>
                <w:color w:val="000000"/>
              </w:rPr>
              <w:pPrChange w:id="348" w:author="Hartman, Rosemary@DWR" w:date="2019-07-25T20:17:00Z">
                <w:pPr/>
              </w:pPrChange>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78FB30E" w14:textId="77777777" w:rsidR="003A5F56" w:rsidRPr="00554225" w:rsidRDefault="003A5F56" w:rsidP="002F7B22">
            <w:pPr>
              <w:spacing w:after="120"/>
              <w:jc w:val="right"/>
              <w:rPr>
                <w:rFonts w:eastAsia="Times New Roman" w:cstheme="minorHAnsi"/>
                <w:color w:val="000000"/>
              </w:rPr>
              <w:pPrChange w:id="349" w:author="Hartman, Rosemary@DWR" w:date="2019-07-25T20:17:00Z">
                <w:pPr>
                  <w:jc w:val="right"/>
                </w:pPr>
              </w:pPrChange>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ED51294" w14:textId="77777777" w:rsidR="003A5F56" w:rsidRPr="00554225" w:rsidRDefault="003A5F56" w:rsidP="002F7B22">
            <w:pPr>
              <w:spacing w:after="120"/>
              <w:jc w:val="right"/>
              <w:rPr>
                <w:rFonts w:eastAsia="Times New Roman" w:cstheme="minorHAnsi"/>
                <w:color w:val="000000"/>
              </w:rPr>
              <w:pPrChange w:id="350" w:author="Hartman, Rosemary@DWR" w:date="2019-07-25T20:17:00Z">
                <w:pPr>
                  <w:jc w:val="right"/>
                </w:pPr>
              </w:pPrChange>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F368039" w14:textId="77777777" w:rsidR="003A5F56" w:rsidRPr="00554225" w:rsidRDefault="003A5F56" w:rsidP="002F7B22">
            <w:pPr>
              <w:spacing w:after="120"/>
              <w:jc w:val="right"/>
              <w:rPr>
                <w:rFonts w:eastAsia="Times New Roman" w:cstheme="minorHAnsi"/>
                <w:color w:val="000000"/>
              </w:rPr>
              <w:pPrChange w:id="351" w:author="Hartman, Rosemary@DWR" w:date="2019-07-25T20:17:00Z">
                <w:pPr>
                  <w:jc w:val="right"/>
                </w:pPr>
              </w:pPrChange>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8E1D6FC" w14:textId="77777777" w:rsidR="003A5F56" w:rsidRPr="00554225" w:rsidRDefault="003A5F56" w:rsidP="002F7B22">
            <w:pPr>
              <w:spacing w:after="120"/>
              <w:jc w:val="right"/>
              <w:rPr>
                <w:rFonts w:eastAsia="Times New Roman" w:cstheme="minorHAnsi"/>
                <w:color w:val="000000"/>
              </w:rPr>
              <w:pPrChange w:id="352" w:author="Hartman, Rosemary@DWR" w:date="2019-07-25T20:17:00Z">
                <w:pPr>
                  <w:jc w:val="right"/>
                </w:pPr>
              </w:pPrChange>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4B0157F0" w14:textId="77777777" w:rsidR="003A5F56" w:rsidRPr="00554225" w:rsidRDefault="003A5F56" w:rsidP="002F7B22">
            <w:pPr>
              <w:spacing w:after="120"/>
              <w:jc w:val="right"/>
              <w:rPr>
                <w:rFonts w:eastAsia="Times New Roman" w:cstheme="minorHAnsi"/>
                <w:color w:val="000000"/>
              </w:rPr>
              <w:pPrChange w:id="353" w:author="Hartman, Rosemary@DWR" w:date="2019-07-25T20:17:00Z">
                <w:pPr>
                  <w:jc w:val="right"/>
                </w:pPr>
              </w:pPrChange>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D977C97" w14:textId="77777777" w:rsidR="003A5F56" w:rsidRPr="00554225" w:rsidRDefault="003A5F56" w:rsidP="002F7B22">
            <w:pPr>
              <w:spacing w:after="120"/>
              <w:jc w:val="right"/>
              <w:rPr>
                <w:rFonts w:eastAsia="Times New Roman" w:cstheme="minorHAnsi"/>
                <w:color w:val="000000"/>
              </w:rPr>
              <w:pPrChange w:id="354" w:author="Hartman, Rosemary@DWR" w:date="2019-07-25T20:17:00Z">
                <w:pPr>
                  <w:jc w:val="right"/>
                </w:pPr>
              </w:pPrChange>
            </w:pPr>
            <w:r w:rsidRPr="00554225">
              <w:rPr>
                <w:rFonts w:eastAsia="Times New Roman" w:cstheme="minorHAnsi"/>
                <w:color w:val="000000"/>
              </w:rPr>
              <w:t>5</w:t>
            </w:r>
          </w:p>
        </w:tc>
        <w:tc>
          <w:tcPr>
            <w:tcW w:w="551" w:type="dxa"/>
            <w:tcBorders>
              <w:top w:val="nil"/>
              <w:left w:val="nil"/>
              <w:bottom w:val="nil"/>
              <w:right w:val="nil"/>
            </w:tcBorders>
            <w:shd w:val="clear" w:color="auto" w:fill="auto"/>
            <w:noWrap/>
            <w:vAlign w:val="bottom"/>
            <w:hideMark/>
          </w:tcPr>
          <w:p w14:paraId="07935DA3" w14:textId="77777777" w:rsidR="003A5F56" w:rsidRPr="00554225" w:rsidRDefault="003A5F56" w:rsidP="002F7B22">
            <w:pPr>
              <w:spacing w:after="120"/>
              <w:jc w:val="right"/>
              <w:rPr>
                <w:rFonts w:eastAsia="Times New Roman" w:cstheme="minorHAnsi"/>
                <w:color w:val="000000"/>
              </w:rPr>
              <w:pPrChange w:id="355" w:author="Hartman, Rosemary@DWR" w:date="2019-07-25T20:17:00Z">
                <w:pPr>
                  <w:jc w:val="right"/>
                </w:pPr>
              </w:pPrChange>
            </w:pPr>
            <w:r w:rsidRPr="00554225">
              <w:rPr>
                <w:rFonts w:eastAsia="Times New Roman" w:cstheme="minorHAnsi"/>
                <w:color w:val="000000"/>
              </w:rPr>
              <w:t>26</w:t>
            </w:r>
          </w:p>
        </w:tc>
      </w:tr>
      <w:tr w:rsidR="006D1BFF" w:rsidRPr="00554225" w14:paraId="227B2696" w14:textId="77777777" w:rsidTr="00132847">
        <w:trPr>
          <w:trHeight w:val="288"/>
        </w:trPr>
        <w:tc>
          <w:tcPr>
            <w:tcW w:w="0" w:type="auto"/>
            <w:tcBorders>
              <w:top w:val="nil"/>
              <w:left w:val="nil"/>
              <w:bottom w:val="nil"/>
              <w:right w:val="nil"/>
            </w:tcBorders>
            <w:shd w:val="clear" w:color="auto" w:fill="auto"/>
            <w:noWrap/>
            <w:vAlign w:val="bottom"/>
            <w:hideMark/>
          </w:tcPr>
          <w:p w14:paraId="1D2E0C8D" w14:textId="7FA78DBF" w:rsidR="003A5F56" w:rsidRPr="00554225" w:rsidRDefault="003A5F56" w:rsidP="002F7B22">
            <w:pPr>
              <w:spacing w:after="120"/>
              <w:rPr>
                <w:rFonts w:eastAsia="Times New Roman" w:cstheme="minorHAnsi"/>
                <w:color w:val="000000"/>
              </w:rPr>
              <w:pPrChange w:id="356" w:author="Hartman, Rosemary@DWR" w:date="2019-07-25T20:17:00Z">
                <w:pPr/>
              </w:pPrChange>
            </w:pPr>
            <w:r w:rsidRPr="00554225">
              <w:rPr>
                <w:rFonts w:eastAsia="Times New Roman" w:cstheme="minorHAnsi"/>
                <w:color w:val="000000"/>
              </w:rPr>
              <w:t>Prospect</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0AA43DF7" w14:textId="77777777" w:rsidR="003A5F56" w:rsidRPr="00554225" w:rsidRDefault="003A5F56" w:rsidP="002F7B22">
            <w:pPr>
              <w:spacing w:after="120"/>
              <w:rPr>
                <w:rFonts w:eastAsia="Times New Roman" w:cstheme="minorHAnsi"/>
                <w:color w:val="000000"/>
              </w:rPr>
              <w:pPrChange w:id="357" w:author="Hartman, Rosemary@DWR" w:date="2019-07-25T20:17:00Z">
                <w:pPr/>
              </w:pPrChange>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9E9DDCF" w14:textId="77777777" w:rsidR="003A5F56" w:rsidRPr="00554225" w:rsidRDefault="003A5F56" w:rsidP="002F7B22">
            <w:pPr>
              <w:spacing w:after="120"/>
              <w:jc w:val="right"/>
              <w:rPr>
                <w:rFonts w:eastAsia="Times New Roman" w:cstheme="minorHAnsi"/>
                <w:color w:val="000000"/>
              </w:rPr>
              <w:pPrChange w:id="358" w:author="Hartman, Rosemary@DWR" w:date="2019-07-25T20:17:00Z">
                <w:pPr>
                  <w:jc w:val="right"/>
                </w:pPr>
              </w:pPrChange>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BEF2710" w14:textId="77777777" w:rsidR="003A5F56" w:rsidRPr="00554225" w:rsidRDefault="003A5F56" w:rsidP="002F7B22">
            <w:pPr>
              <w:spacing w:after="120"/>
              <w:jc w:val="right"/>
              <w:rPr>
                <w:rFonts w:eastAsia="Times New Roman" w:cstheme="minorHAnsi"/>
                <w:color w:val="000000"/>
              </w:rPr>
              <w:pPrChange w:id="359" w:author="Hartman, Rosemary@DWR" w:date="2019-07-25T20:17:00Z">
                <w:pPr>
                  <w:jc w:val="right"/>
                </w:pPr>
              </w:pPrChange>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20BA7AFD" w14:textId="77777777" w:rsidR="003A5F56" w:rsidRPr="00554225" w:rsidRDefault="003A5F56" w:rsidP="002F7B22">
            <w:pPr>
              <w:spacing w:after="120"/>
              <w:jc w:val="right"/>
              <w:rPr>
                <w:rFonts w:eastAsia="Times New Roman" w:cstheme="minorHAnsi"/>
                <w:color w:val="000000"/>
              </w:rPr>
              <w:pPrChange w:id="360" w:author="Hartman, Rosemary@DWR" w:date="2019-07-25T20:17:00Z">
                <w:pPr>
                  <w:jc w:val="right"/>
                </w:pPr>
              </w:pPrChange>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2D0CFE39" w14:textId="77777777" w:rsidR="003A5F56" w:rsidRPr="00554225" w:rsidRDefault="003A5F56" w:rsidP="002F7B22">
            <w:pPr>
              <w:spacing w:after="120"/>
              <w:jc w:val="right"/>
              <w:rPr>
                <w:rFonts w:eastAsia="Times New Roman" w:cstheme="minorHAnsi"/>
                <w:color w:val="000000"/>
              </w:rPr>
              <w:pPrChange w:id="361" w:author="Hartman, Rosemary@DWR" w:date="2019-07-25T20:17:00Z">
                <w:pPr>
                  <w:jc w:val="right"/>
                </w:pPr>
              </w:pPrChange>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681A107" w14:textId="77777777" w:rsidR="003A5F56" w:rsidRPr="00554225" w:rsidRDefault="003A5F56" w:rsidP="002F7B22">
            <w:pPr>
              <w:spacing w:after="120"/>
              <w:jc w:val="right"/>
              <w:rPr>
                <w:rFonts w:eastAsia="Times New Roman" w:cstheme="minorHAnsi"/>
                <w:color w:val="000000"/>
              </w:rPr>
              <w:pPrChange w:id="362" w:author="Hartman, Rosemary@DWR" w:date="2019-07-25T20:17:00Z">
                <w:pPr>
                  <w:jc w:val="right"/>
                </w:pPr>
              </w:pPrChange>
            </w:pPr>
            <w:r w:rsidRPr="00554225">
              <w:rPr>
                <w:rFonts w:eastAsia="Times New Roman" w:cstheme="minorHAnsi"/>
                <w:color w:val="000000"/>
              </w:rPr>
              <w:t>9</w:t>
            </w:r>
          </w:p>
        </w:tc>
        <w:tc>
          <w:tcPr>
            <w:tcW w:w="712" w:type="dxa"/>
            <w:tcBorders>
              <w:top w:val="nil"/>
              <w:left w:val="nil"/>
              <w:bottom w:val="nil"/>
              <w:right w:val="nil"/>
            </w:tcBorders>
            <w:shd w:val="clear" w:color="auto" w:fill="auto"/>
            <w:noWrap/>
            <w:vAlign w:val="bottom"/>
            <w:hideMark/>
          </w:tcPr>
          <w:p w14:paraId="160B7EF5" w14:textId="77777777" w:rsidR="003A5F56" w:rsidRPr="00554225" w:rsidRDefault="003A5F56" w:rsidP="002F7B22">
            <w:pPr>
              <w:spacing w:after="120"/>
              <w:jc w:val="right"/>
              <w:rPr>
                <w:rFonts w:eastAsia="Times New Roman" w:cstheme="minorHAnsi"/>
                <w:color w:val="000000"/>
              </w:rPr>
              <w:pPrChange w:id="363" w:author="Hartman, Rosemary@DWR" w:date="2019-07-25T20:17:00Z">
                <w:pPr>
                  <w:jc w:val="right"/>
                </w:pPr>
              </w:pPrChange>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521248AE" w14:textId="77777777" w:rsidR="003A5F56" w:rsidRPr="00554225" w:rsidRDefault="003A5F56" w:rsidP="002F7B22">
            <w:pPr>
              <w:spacing w:after="120"/>
              <w:jc w:val="right"/>
              <w:rPr>
                <w:rFonts w:eastAsia="Times New Roman" w:cstheme="minorHAnsi"/>
                <w:color w:val="000000"/>
              </w:rPr>
              <w:pPrChange w:id="364" w:author="Hartman, Rosemary@DWR" w:date="2019-07-25T20:17:00Z">
                <w:pPr>
                  <w:jc w:val="right"/>
                </w:pPr>
              </w:pPrChange>
            </w:pPr>
            <w:r w:rsidRPr="00554225">
              <w:rPr>
                <w:rFonts w:eastAsia="Times New Roman" w:cstheme="minorHAnsi"/>
                <w:color w:val="000000"/>
              </w:rPr>
              <w:t>28</w:t>
            </w:r>
          </w:p>
        </w:tc>
      </w:tr>
      <w:tr w:rsidR="006D1BFF" w:rsidRPr="00554225" w14:paraId="790DEFCE" w14:textId="77777777" w:rsidTr="00132847">
        <w:trPr>
          <w:trHeight w:val="288"/>
        </w:trPr>
        <w:tc>
          <w:tcPr>
            <w:tcW w:w="0" w:type="auto"/>
            <w:tcBorders>
              <w:top w:val="nil"/>
              <w:left w:val="nil"/>
              <w:bottom w:val="nil"/>
              <w:right w:val="nil"/>
            </w:tcBorders>
            <w:shd w:val="clear" w:color="auto" w:fill="auto"/>
            <w:noWrap/>
            <w:vAlign w:val="bottom"/>
            <w:hideMark/>
          </w:tcPr>
          <w:p w14:paraId="69840721" w14:textId="77777777" w:rsidR="003A5F56" w:rsidRPr="00554225" w:rsidRDefault="003A5F56" w:rsidP="002F7B22">
            <w:pPr>
              <w:spacing w:after="120"/>
              <w:rPr>
                <w:rFonts w:eastAsia="Times New Roman" w:cstheme="minorHAnsi"/>
                <w:color w:val="000000"/>
              </w:rPr>
              <w:pPrChange w:id="365" w:author="Hartman, Rosemary@DWR" w:date="2019-07-25T20:17:00Z">
                <w:pPr/>
              </w:pPrChange>
            </w:pPr>
            <w:r w:rsidRPr="00554225">
              <w:rPr>
                <w:rFonts w:eastAsia="Times New Roman" w:cstheme="minorHAnsi"/>
                <w:color w:val="000000"/>
              </w:rPr>
              <w:t>Broad Slough</w:t>
            </w:r>
          </w:p>
        </w:tc>
        <w:tc>
          <w:tcPr>
            <w:tcW w:w="0" w:type="auto"/>
            <w:tcBorders>
              <w:top w:val="nil"/>
              <w:left w:val="nil"/>
              <w:bottom w:val="nil"/>
              <w:right w:val="nil"/>
            </w:tcBorders>
            <w:shd w:val="clear" w:color="auto" w:fill="auto"/>
            <w:noWrap/>
            <w:vAlign w:val="bottom"/>
            <w:hideMark/>
          </w:tcPr>
          <w:p w14:paraId="09127780" w14:textId="77777777" w:rsidR="003A5F56" w:rsidRPr="00554225" w:rsidRDefault="003A5F56" w:rsidP="002F7B22">
            <w:pPr>
              <w:spacing w:after="120"/>
              <w:rPr>
                <w:rFonts w:eastAsia="Times New Roman" w:cstheme="minorHAnsi"/>
                <w:color w:val="000000"/>
              </w:rPr>
              <w:pPrChange w:id="366" w:author="Hartman, Rosemary@DWR" w:date="2019-07-25T20:17:00Z">
                <w:pPr/>
              </w:pPrChange>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247F1C4E" w14:textId="77777777" w:rsidR="003A5F56" w:rsidRPr="00554225" w:rsidRDefault="003A5F56" w:rsidP="002F7B22">
            <w:pPr>
              <w:spacing w:after="120"/>
              <w:jc w:val="right"/>
              <w:rPr>
                <w:rFonts w:eastAsia="Times New Roman" w:cstheme="minorHAnsi"/>
                <w:color w:val="000000"/>
              </w:rPr>
              <w:pPrChange w:id="367" w:author="Hartman, Rosemary@DWR" w:date="2019-07-25T20:17:00Z">
                <w:pPr>
                  <w:jc w:val="right"/>
                </w:pPr>
              </w:pPrChange>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B6D95A8" w14:textId="77777777" w:rsidR="003A5F56" w:rsidRPr="00554225" w:rsidRDefault="003A5F56" w:rsidP="002F7B22">
            <w:pPr>
              <w:spacing w:after="120"/>
              <w:jc w:val="right"/>
              <w:rPr>
                <w:rFonts w:eastAsia="Times New Roman" w:cstheme="minorHAnsi"/>
                <w:color w:val="000000"/>
              </w:rPr>
              <w:pPrChange w:id="368" w:author="Hartman, Rosemary@DWR" w:date="2019-07-25T20:17:00Z">
                <w:pPr>
                  <w:jc w:val="right"/>
                </w:pPr>
              </w:pPrChange>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76132625" w14:textId="77777777" w:rsidR="003A5F56" w:rsidRPr="00554225" w:rsidRDefault="003A5F56" w:rsidP="002F7B22">
            <w:pPr>
              <w:spacing w:after="120"/>
              <w:jc w:val="right"/>
              <w:rPr>
                <w:rFonts w:eastAsia="Times New Roman" w:cstheme="minorHAnsi"/>
                <w:color w:val="000000"/>
              </w:rPr>
              <w:pPrChange w:id="369"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7AB4AA8" w14:textId="77777777" w:rsidR="003A5F56" w:rsidRPr="00554225" w:rsidRDefault="003A5F56" w:rsidP="002F7B22">
            <w:pPr>
              <w:spacing w:after="120"/>
              <w:jc w:val="right"/>
              <w:rPr>
                <w:rFonts w:eastAsia="Times New Roman" w:cstheme="minorHAnsi"/>
                <w:color w:val="000000"/>
              </w:rPr>
              <w:pPrChange w:id="370" w:author="Hartman, Rosemary@DWR" w:date="2019-07-25T20:17:00Z">
                <w:pPr>
                  <w:jc w:val="right"/>
                </w:pPr>
              </w:pPrChange>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15BFA8D" w14:textId="77777777" w:rsidR="003A5F56" w:rsidRPr="00554225" w:rsidRDefault="003A5F56" w:rsidP="002F7B22">
            <w:pPr>
              <w:spacing w:after="120"/>
              <w:jc w:val="right"/>
              <w:rPr>
                <w:rFonts w:eastAsia="Times New Roman" w:cstheme="minorHAnsi"/>
                <w:color w:val="000000"/>
              </w:rPr>
              <w:pPrChange w:id="371" w:author="Hartman, Rosemary@DWR" w:date="2019-07-25T20:17:00Z">
                <w:pPr>
                  <w:jc w:val="right"/>
                </w:pPr>
              </w:pPrChange>
            </w:pPr>
            <w:r w:rsidRPr="00554225">
              <w:rPr>
                <w:rFonts w:eastAsia="Times New Roman" w:cstheme="minorHAnsi"/>
                <w:color w:val="000000"/>
              </w:rPr>
              <w:t>5</w:t>
            </w:r>
          </w:p>
        </w:tc>
        <w:tc>
          <w:tcPr>
            <w:tcW w:w="712" w:type="dxa"/>
            <w:tcBorders>
              <w:top w:val="nil"/>
              <w:left w:val="nil"/>
              <w:bottom w:val="nil"/>
              <w:right w:val="nil"/>
            </w:tcBorders>
            <w:shd w:val="clear" w:color="auto" w:fill="auto"/>
            <w:noWrap/>
            <w:vAlign w:val="bottom"/>
            <w:hideMark/>
          </w:tcPr>
          <w:p w14:paraId="20A7E62A" w14:textId="77777777" w:rsidR="003A5F56" w:rsidRPr="00554225" w:rsidRDefault="003A5F56" w:rsidP="002F7B22">
            <w:pPr>
              <w:spacing w:after="120"/>
              <w:jc w:val="right"/>
              <w:rPr>
                <w:rFonts w:eastAsia="Times New Roman" w:cstheme="minorHAnsi"/>
                <w:color w:val="000000"/>
              </w:rPr>
              <w:pPrChange w:id="372" w:author="Hartman, Rosemary@DWR" w:date="2019-07-25T20:17:00Z">
                <w:pPr>
                  <w:jc w:val="right"/>
                </w:pPr>
              </w:pPrChange>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435A529" w14:textId="77777777" w:rsidR="003A5F56" w:rsidRPr="00554225" w:rsidRDefault="003A5F56" w:rsidP="002F7B22">
            <w:pPr>
              <w:spacing w:after="120"/>
              <w:jc w:val="right"/>
              <w:rPr>
                <w:rFonts w:eastAsia="Times New Roman" w:cstheme="minorHAnsi"/>
                <w:color w:val="000000"/>
              </w:rPr>
              <w:pPrChange w:id="373" w:author="Hartman, Rosemary@DWR" w:date="2019-07-25T20:17:00Z">
                <w:pPr>
                  <w:jc w:val="right"/>
                </w:pPr>
              </w:pPrChange>
            </w:pPr>
            <w:r w:rsidRPr="00554225">
              <w:rPr>
                <w:rFonts w:eastAsia="Times New Roman" w:cstheme="minorHAnsi"/>
                <w:color w:val="000000"/>
              </w:rPr>
              <w:t>31</w:t>
            </w:r>
          </w:p>
        </w:tc>
      </w:tr>
      <w:tr w:rsidR="006D1BFF" w:rsidRPr="00554225" w14:paraId="329D6F67" w14:textId="77777777" w:rsidTr="00132847">
        <w:trPr>
          <w:trHeight w:val="288"/>
        </w:trPr>
        <w:tc>
          <w:tcPr>
            <w:tcW w:w="0" w:type="auto"/>
            <w:tcBorders>
              <w:top w:val="nil"/>
              <w:left w:val="nil"/>
              <w:bottom w:val="nil"/>
              <w:right w:val="nil"/>
            </w:tcBorders>
            <w:shd w:val="clear" w:color="auto" w:fill="auto"/>
            <w:noWrap/>
            <w:vAlign w:val="bottom"/>
            <w:hideMark/>
          </w:tcPr>
          <w:p w14:paraId="26B5B0D7" w14:textId="13367AC6" w:rsidR="003A5F56" w:rsidRPr="00554225" w:rsidRDefault="003A5F56" w:rsidP="002F7B22">
            <w:pPr>
              <w:spacing w:after="120"/>
              <w:rPr>
                <w:rFonts w:eastAsia="Times New Roman" w:cstheme="minorHAnsi"/>
                <w:color w:val="000000"/>
              </w:rPr>
              <w:pPrChange w:id="374" w:author="Hartman, Rosemary@DWR" w:date="2019-07-25T20:17:00Z">
                <w:pPr/>
              </w:pPrChange>
            </w:pPr>
            <w:r w:rsidRPr="00554225">
              <w:rPr>
                <w:rFonts w:eastAsia="Times New Roman" w:cstheme="minorHAnsi"/>
                <w:color w:val="000000"/>
              </w:rPr>
              <w:t>Browns</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234DFD73" w14:textId="77777777" w:rsidR="003A5F56" w:rsidRPr="00554225" w:rsidRDefault="003A5F56" w:rsidP="002F7B22">
            <w:pPr>
              <w:spacing w:after="120"/>
              <w:rPr>
                <w:rFonts w:eastAsia="Times New Roman" w:cstheme="minorHAnsi"/>
                <w:color w:val="000000"/>
              </w:rPr>
              <w:pPrChange w:id="375" w:author="Hartman, Rosemary@DWR" w:date="2019-07-25T20:17:00Z">
                <w:pPr/>
              </w:pPrChange>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0200FA59" w14:textId="77777777" w:rsidR="003A5F56" w:rsidRPr="00554225" w:rsidRDefault="003A5F56" w:rsidP="002F7B22">
            <w:pPr>
              <w:spacing w:after="120"/>
              <w:jc w:val="right"/>
              <w:rPr>
                <w:rFonts w:eastAsia="Times New Roman" w:cstheme="minorHAnsi"/>
                <w:color w:val="000000"/>
              </w:rPr>
              <w:pPrChange w:id="376" w:author="Hartman, Rosemary@DWR" w:date="2019-07-25T20:17:00Z">
                <w:pPr>
                  <w:jc w:val="right"/>
                </w:pPr>
              </w:pPrChange>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A90EC70" w14:textId="77777777" w:rsidR="003A5F56" w:rsidRPr="00554225" w:rsidRDefault="003A5F56" w:rsidP="002F7B22">
            <w:pPr>
              <w:spacing w:after="120"/>
              <w:jc w:val="right"/>
              <w:rPr>
                <w:rFonts w:eastAsia="Times New Roman" w:cstheme="minorHAnsi"/>
                <w:color w:val="000000"/>
              </w:rPr>
              <w:pPrChange w:id="377"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4CB892A" w14:textId="77777777" w:rsidR="003A5F56" w:rsidRPr="00554225" w:rsidRDefault="003A5F56" w:rsidP="002F7B22">
            <w:pPr>
              <w:spacing w:after="120"/>
              <w:jc w:val="right"/>
              <w:rPr>
                <w:rFonts w:eastAsia="Times New Roman" w:cstheme="minorHAnsi"/>
                <w:color w:val="000000"/>
              </w:rPr>
              <w:pPrChange w:id="378"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F59E035" w14:textId="77777777" w:rsidR="003A5F56" w:rsidRPr="00554225" w:rsidRDefault="003A5F56" w:rsidP="002F7B22">
            <w:pPr>
              <w:spacing w:after="120"/>
              <w:jc w:val="right"/>
              <w:rPr>
                <w:rFonts w:eastAsia="Times New Roman" w:cstheme="minorHAnsi"/>
                <w:color w:val="000000"/>
              </w:rPr>
              <w:pPrChange w:id="379"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5FB23D4" w14:textId="77777777" w:rsidR="003A5F56" w:rsidRPr="00554225" w:rsidRDefault="003A5F56" w:rsidP="002F7B22">
            <w:pPr>
              <w:spacing w:after="120"/>
              <w:jc w:val="right"/>
              <w:rPr>
                <w:rFonts w:eastAsia="Times New Roman" w:cstheme="minorHAnsi"/>
                <w:color w:val="000000"/>
              </w:rPr>
              <w:pPrChange w:id="380" w:author="Hartman, Rosemary@DWR" w:date="2019-07-25T20:17:00Z">
                <w:pPr>
                  <w:jc w:val="right"/>
                </w:pPr>
              </w:pPrChange>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2E9A35F0" w14:textId="77777777" w:rsidR="003A5F56" w:rsidRPr="00554225" w:rsidRDefault="003A5F56" w:rsidP="002F7B22">
            <w:pPr>
              <w:spacing w:after="120"/>
              <w:jc w:val="right"/>
              <w:rPr>
                <w:rFonts w:eastAsia="Times New Roman" w:cstheme="minorHAnsi"/>
                <w:color w:val="000000"/>
              </w:rPr>
              <w:pPrChange w:id="381" w:author="Hartman, Rosemary@DWR" w:date="2019-07-25T20:17:00Z">
                <w:pPr>
                  <w:jc w:val="right"/>
                </w:pPr>
              </w:pPrChange>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D13FB52" w14:textId="77777777" w:rsidR="003A5F56" w:rsidRPr="00554225" w:rsidRDefault="003A5F56" w:rsidP="002F7B22">
            <w:pPr>
              <w:spacing w:after="120"/>
              <w:jc w:val="right"/>
              <w:rPr>
                <w:rFonts w:eastAsia="Times New Roman" w:cstheme="minorHAnsi"/>
                <w:color w:val="000000"/>
              </w:rPr>
              <w:pPrChange w:id="382" w:author="Hartman, Rosemary@DWR" w:date="2019-07-25T20:17:00Z">
                <w:pPr>
                  <w:jc w:val="right"/>
                </w:pPr>
              </w:pPrChange>
            </w:pPr>
            <w:r w:rsidRPr="00554225">
              <w:rPr>
                <w:rFonts w:eastAsia="Times New Roman" w:cstheme="minorHAnsi"/>
                <w:color w:val="000000"/>
              </w:rPr>
              <w:t>37</w:t>
            </w:r>
          </w:p>
        </w:tc>
      </w:tr>
      <w:tr w:rsidR="006D1BFF" w:rsidRPr="00554225" w14:paraId="78B9CAF3" w14:textId="77777777" w:rsidTr="00132847">
        <w:trPr>
          <w:trHeight w:val="288"/>
        </w:trPr>
        <w:tc>
          <w:tcPr>
            <w:tcW w:w="0" w:type="auto"/>
            <w:tcBorders>
              <w:top w:val="nil"/>
              <w:left w:val="nil"/>
              <w:bottom w:val="nil"/>
              <w:right w:val="nil"/>
            </w:tcBorders>
            <w:shd w:val="clear" w:color="auto" w:fill="auto"/>
            <w:noWrap/>
            <w:vAlign w:val="bottom"/>
            <w:hideMark/>
          </w:tcPr>
          <w:p w14:paraId="5CC78A93" w14:textId="05A813D6" w:rsidR="003A5F56" w:rsidRPr="00554225" w:rsidRDefault="003A5F56" w:rsidP="002F7B22">
            <w:pPr>
              <w:spacing w:after="120"/>
              <w:rPr>
                <w:rFonts w:eastAsia="Times New Roman" w:cstheme="minorHAnsi"/>
                <w:color w:val="000000"/>
              </w:rPr>
              <w:pPrChange w:id="383" w:author="Hartman, Rosemary@DWR" w:date="2019-07-25T20:17:00Z">
                <w:pPr/>
              </w:pPrChange>
            </w:pPr>
            <w:r w:rsidRPr="00554225">
              <w:rPr>
                <w:rFonts w:eastAsia="Times New Roman" w:cstheme="minorHAnsi"/>
                <w:color w:val="000000"/>
              </w:rPr>
              <w:t>Winter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E1C002B" w14:textId="77777777" w:rsidR="003A5F56" w:rsidRPr="00554225" w:rsidRDefault="003A5F56" w:rsidP="002F7B22">
            <w:pPr>
              <w:spacing w:after="120"/>
              <w:rPr>
                <w:rFonts w:eastAsia="Times New Roman" w:cstheme="minorHAnsi"/>
                <w:color w:val="000000"/>
              </w:rPr>
              <w:pPrChange w:id="384" w:author="Hartman, Rosemary@DWR" w:date="2019-07-25T20:17:00Z">
                <w:pPr/>
              </w:pPrChange>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433F587F" w14:textId="77777777" w:rsidR="003A5F56" w:rsidRPr="00554225" w:rsidRDefault="003A5F56" w:rsidP="002F7B22">
            <w:pPr>
              <w:spacing w:after="120"/>
              <w:jc w:val="right"/>
              <w:rPr>
                <w:rFonts w:eastAsia="Times New Roman" w:cstheme="minorHAnsi"/>
                <w:color w:val="000000"/>
              </w:rPr>
              <w:pPrChange w:id="385" w:author="Hartman, Rosemary@DWR" w:date="2019-07-25T20:17:00Z">
                <w:pPr>
                  <w:jc w:val="right"/>
                </w:pPr>
              </w:pPrChange>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032E91C" w14:textId="77777777" w:rsidR="003A5F56" w:rsidRPr="00554225" w:rsidRDefault="003A5F56" w:rsidP="002F7B22">
            <w:pPr>
              <w:spacing w:after="120"/>
              <w:jc w:val="right"/>
              <w:rPr>
                <w:rFonts w:eastAsia="Times New Roman" w:cstheme="minorHAnsi"/>
                <w:color w:val="000000"/>
              </w:rPr>
              <w:pPrChange w:id="386" w:author="Hartman, Rosemary@DWR" w:date="2019-07-25T20:17:00Z">
                <w:pPr>
                  <w:jc w:val="right"/>
                </w:pPr>
              </w:pPrChange>
            </w:pPr>
            <w:r w:rsidRPr="00554225">
              <w:rPr>
                <w:rFonts w:eastAsia="Times New Roman" w:cstheme="minorHAnsi"/>
                <w:color w:val="000000"/>
              </w:rPr>
              <w:t>7</w:t>
            </w:r>
          </w:p>
        </w:tc>
        <w:tc>
          <w:tcPr>
            <w:tcW w:w="0" w:type="auto"/>
            <w:tcBorders>
              <w:top w:val="nil"/>
              <w:left w:val="nil"/>
              <w:bottom w:val="nil"/>
              <w:right w:val="nil"/>
            </w:tcBorders>
            <w:shd w:val="clear" w:color="auto" w:fill="auto"/>
            <w:noWrap/>
            <w:vAlign w:val="bottom"/>
            <w:hideMark/>
          </w:tcPr>
          <w:p w14:paraId="6C25C35E" w14:textId="77777777" w:rsidR="003A5F56" w:rsidRPr="00554225" w:rsidRDefault="003A5F56" w:rsidP="002F7B22">
            <w:pPr>
              <w:spacing w:after="120"/>
              <w:jc w:val="right"/>
              <w:rPr>
                <w:rFonts w:eastAsia="Times New Roman" w:cstheme="minorHAnsi"/>
                <w:color w:val="000000"/>
              </w:rPr>
              <w:pPrChange w:id="387" w:author="Hartman, Rosemary@DWR" w:date="2019-07-25T20:17:00Z">
                <w:pPr>
                  <w:jc w:val="right"/>
                </w:pPr>
              </w:pPrChange>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FC4D213" w14:textId="56E8F5FE" w:rsidR="003A5F56" w:rsidRPr="00554225" w:rsidRDefault="00D170F2" w:rsidP="002F7B22">
            <w:pPr>
              <w:spacing w:after="120"/>
              <w:jc w:val="right"/>
              <w:rPr>
                <w:rFonts w:eastAsia="Times New Roman" w:cstheme="minorHAnsi"/>
                <w:color w:val="000000"/>
              </w:rPr>
              <w:pPrChange w:id="388"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3CBC1684" w14:textId="77777777" w:rsidR="003A5F56" w:rsidRPr="00554225" w:rsidRDefault="003A5F56" w:rsidP="002F7B22">
            <w:pPr>
              <w:spacing w:after="120"/>
              <w:jc w:val="right"/>
              <w:rPr>
                <w:rFonts w:eastAsia="Times New Roman" w:cstheme="minorHAnsi"/>
                <w:color w:val="000000"/>
              </w:rPr>
              <w:pPrChange w:id="389" w:author="Hartman, Rosemary@DWR" w:date="2019-07-25T20:17:00Z">
                <w:pPr>
                  <w:jc w:val="right"/>
                </w:pPr>
              </w:pPrChange>
            </w:pPr>
            <w:r w:rsidRPr="00554225">
              <w:rPr>
                <w:rFonts w:eastAsia="Times New Roman" w:cstheme="minorHAnsi"/>
                <w:color w:val="000000"/>
              </w:rPr>
              <w:t>1</w:t>
            </w:r>
          </w:p>
        </w:tc>
        <w:tc>
          <w:tcPr>
            <w:tcW w:w="712" w:type="dxa"/>
            <w:tcBorders>
              <w:top w:val="nil"/>
              <w:left w:val="nil"/>
              <w:bottom w:val="nil"/>
              <w:right w:val="nil"/>
            </w:tcBorders>
            <w:shd w:val="clear" w:color="auto" w:fill="auto"/>
            <w:noWrap/>
            <w:vAlign w:val="bottom"/>
            <w:hideMark/>
          </w:tcPr>
          <w:p w14:paraId="16B8AA49" w14:textId="77777777" w:rsidR="003A5F56" w:rsidRPr="00554225" w:rsidRDefault="003A5F56" w:rsidP="002F7B22">
            <w:pPr>
              <w:spacing w:after="120"/>
              <w:jc w:val="right"/>
              <w:rPr>
                <w:rFonts w:eastAsia="Times New Roman" w:cstheme="minorHAnsi"/>
                <w:color w:val="000000"/>
              </w:rPr>
              <w:pPrChange w:id="390" w:author="Hartman, Rosemary@DWR" w:date="2019-07-25T20:17:00Z">
                <w:pPr>
                  <w:jc w:val="right"/>
                </w:pPr>
              </w:pPrChange>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5696E50" w14:textId="77777777" w:rsidR="003A5F56" w:rsidRPr="00554225" w:rsidRDefault="003A5F56" w:rsidP="002F7B22">
            <w:pPr>
              <w:spacing w:after="120"/>
              <w:jc w:val="right"/>
              <w:rPr>
                <w:rFonts w:eastAsia="Times New Roman" w:cstheme="minorHAnsi"/>
                <w:color w:val="000000"/>
              </w:rPr>
              <w:pPrChange w:id="391" w:author="Hartman, Rosemary@DWR" w:date="2019-07-25T20:17:00Z">
                <w:pPr>
                  <w:jc w:val="right"/>
                </w:pPr>
              </w:pPrChange>
            </w:pPr>
            <w:r w:rsidRPr="00554225">
              <w:rPr>
                <w:rFonts w:eastAsia="Times New Roman" w:cstheme="minorHAnsi"/>
                <w:color w:val="000000"/>
              </w:rPr>
              <w:t>38</w:t>
            </w:r>
          </w:p>
        </w:tc>
      </w:tr>
      <w:tr w:rsidR="006D1BFF" w:rsidRPr="00554225" w14:paraId="10B69F58" w14:textId="77777777" w:rsidTr="00132847">
        <w:trPr>
          <w:trHeight w:val="288"/>
        </w:trPr>
        <w:tc>
          <w:tcPr>
            <w:tcW w:w="0" w:type="auto"/>
            <w:tcBorders>
              <w:top w:val="nil"/>
              <w:left w:val="nil"/>
              <w:bottom w:val="nil"/>
              <w:right w:val="nil"/>
            </w:tcBorders>
            <w:shd w:val="clear" w:color="auto" w:fill="auto"/>
            <w:noWrap/>
            <w:vAlign w:val="bottom"/>
            <w:hideMark/>
          </w:tcPr>
          <w:p w14:paraId="0AABCEF5" w14:textId="1C0DB9B5" w:rsidR="003A5F56" w:rsidRPr="00554225" w:rsidRDefault="003A5F56" w:rsidP="002F7B22">
            <w:pPr>
              <w:spacing w:after="120"/>
              <w:rPr>
                <w:rFonts w:eastAsia="Times New Roman" w:cstheme="minorHAnsi"/>
                <w:color w:val="000000"/>
              </w:rPr>
              <w:pPrChange w:id="392" w:author="Hartman, Rosemary@DWR" w:date="2019-07-25T20:17:00Z">
                <w:pPr/>
              </w:pPrChange>
            </w:pPr>
            <w:r w:rsidRPr="00554225">
              <w:rPr>
                <w:rFonts w:eastAsia="Times New Roman" w:cstheme="minorHAnsi"/>
                <w:color w:val="000000"/>
              </w:rPr>
              <w:t xml:space="preserve">Grizzly Bay </w:t>
            </w:r>
          </w:p>
        </w:tc>
        <w:tc>
          <w:tcPr>
            <w:tcW w:w="0" w:type="auto"/>
            <w:tcBorders>
              <w:top w:val="nil"/>
              <w:left w:val="nil"/>
              <w:bottom w:val="nil"/>
              <w:right w:val="nil"/>
            </w:tcBorders>
            <w:shd w:val="clear" w:color="auto" w:fill="auto"/>
            <w:noWrap/>
            <w:vAlign w:val="bottom"/>
            <w:hideMark/>
          </w:tcPr>
          <w:p w14:paraId="7C2F3816" w14:textId="20BDF70C" w:rsidR="003A5F56" w:rsidRPr="00554225" w:rsidRDefault="006D1BFF" w:rsidP="002F7B22">
            <w:pPr>
              <w:spacing w:after="120"/>
              <w:rPr>
                <w:rFonts w:eastAsia="Times New Roman" w:cstheme="minorHAnsi"/>
                <w:color w:val="000000"/>
              </w:rPr>
              <w:pPrChange w:id="393" w:author="Hartman, Rosemary@DWR" w:date="2019-07-25T20:17:00Z">
                <w:pPr/>
              </w:pPrChange>
            </w:pPr>
            <w:r w:rsidRPr="00554225">
              <w:rPr>
                <w:rFonts w:eastAsia="Times New Roman" w:cstheme="minorHAnsi"/>
                <w:color w:val="000000"/>
              </w:rPr>
              <w:t>Suisun</w:t>
            </w:r>
            <w:r w:rsidR="003A5F56"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3A878ED7" w14:textId="77777777" w:rsidR="003A5F56" w:rsidRPr="00554225" w:rsidRDefault="003A5F56" w:rsidP="002F7B22">
            <w:pPr>
              <w:spacing w:after="120"/>
              <w:jc w:val="right"/>
              <w:rPr>
                <w:rFonts w:eastAsia="Times New Roman" w:cstheme="minorHAnsi"/>
                <w:color w:val="000000"/>
              </w:rPr>
              <w:pPrChange w:id="394"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D7FA8D7" w14:textId="77777777" w:rsidR="003A5F56" w:rsidRPr="00554225" w:rsidRDefault="003A5F56" w:rsidP="002F7B22">
            <w:pPr>
              <w:spacing w:after="120"/>
              <w:jc w:val="right"/>
              <w:rPr>
                <w:rFonts w:eastAsia="Times New Roman" w:cstheme="minorHAnsi"/>
                <w:color w:val="000000"/>
              </w:rPr>
              <w:pPrChange w:id="395" w:author="Hartman, Rosemary@DWR" w:date="2019-07-25T20:17:00Z">
                <w:pPr>
                  <w:jc w:val="right"/>
                </w:pPr>
              </w:pPrChange>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257D3F09" w14:textId="77777777" w:rsidR="003A5F56" w:rsidRPr="00554225" w:rsidRDefault="003A5F56" w:rsidP="002F7B22">
            <w:pPr>
              <w:spacing w:after="120"/>
              <w:jc w:val="right"/>
              <w:rPr>
                <w:rFonts w:eastAsia="Times New Roman" w:cstheme="minorHAnsi"/>
                <w:color w:val="000000"/>
              </w:rPr>
              <w:pPrChange w:id="396"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E80AB8" w14:textId="74B46CB5" w:rsidR="003A5F56" w:rsidRPr="00554225" w:rsidRDefault="00D170F2" w:rsidP="002F7B22">
            <w:pPr>
              <w:spacing w:after="120"/>
              <w:jc w:val="right"/>
              <w:rPr>
                <w:rFonts w:eastAsia="Times New Roman" w:cstheme="minorHAnsi"/>
                <w:color w:val="000000"/>
              </w:rPr>
              <w:pPrChange w:id="397"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0F01580" w14:textId="4514152E" w:rsidR="003A5F56" w:rsidRPr="00554225" w:rsidRDefault="006D1BFF" w:rsidP="002F7B22">
            <w:pPr>
              <w:spacing w:after="120"/>
              <w:jc w:val="right"/>
              <w:rPr>
                <w:rFonts w:eastAsia="Times New Roman" w:cstheme="minorHAnsi"/>
                <w:color w:val="000000"/>
              </w:rPr>
              <w:pPrChange w:id="398" w:author="Hartman, Rosemary@DWR" w:date="2019-07-25T20:17:00Z">
                <w:pPr>
                  <w:jc w:val="right"/>
                </w:pPr>
              </w:pPrChange>
            </w:pPr>
            <w:r w:rsidRPr="00554225">
              <w:rPr>
                <w:rFonts w:eastAsia="Times New Roman" w:cstheme="minorHAnsi"/>
                <w:color w:val="000000"/>
              </w:rPr>
              <w:t>0</w:t>
            </w:r>
          </w:p>
        </w:tc>
        <w:tc>
          <w:tcPr>
            <w:tcW w:w="712" w:type="dxa"/>
            <w:tcBorders>
              <w:top w:val="nil"/>
              <w:left w:val="nil"/>
              <w:bottom w:val="nil"/>
              <w:right w:val="nil"/>
            </w:tcBorders>
            <w:shd w:val="clear" w:color="auto" w:fill="auto"/>
            <w:noWrap/>
            <w:vAlign w:val="bottom"/>
            <w:hideMark/>
          </w:tcPr>
          <w:p w14:paraId="4575B57A" w14:textId="77777777" w:rsidR="003A5F56" w:rsidRPr="00554225" w:rsidRDefault="003A5F56" w:rsidP="002F7B22">
            <w:pPr>
              <w:spacing w:after="120"/>
              <w:jc w:val="right"/>
              <w:rPr>
                <w:rFonts w:eastAsia="Times New Roman" w:cstheme="minorHAnsi"/>
                <w:color w:val="000000"/>
              </w:rPr>
              <w:pPrChange w:id="399" w:author="Hartman, Rosemary@DWR" w:date="2019-07-25T20:17:00Z">
                <w:pPr>
                  <w:jc w:val="right"/>
                </w:pPr>
              </w:pPrChange>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4FBFEB67" w14:textId="77777777" w:rsidR="003A5F56" w:rsidRPr="00554225" w:rsidRDefault="003A5F56" w:rsidP="002F7B22">
            <w:pPr>
              <w:spacing w:after="120"/>
              <w:jc w:val="right"/>
              <w:rPr>
                <w:rFonts w:eastAsia="Times New Roman" w:cstheme="minorHAnsi"/>
                <w:color w:val="000000"/>
              </w:rPr>
              <w:pPrChange w:id="400" w:author="Hartman, Rosemary@DWR" w:date="2019-07-25T20:17:00Z">
                <w:pPr>
                  <w:jc w:val="right"/>
                </w:pPr>
              </w:pPrChange>
            </w:pPr>
            <w:r w:rsidRPr="00554225">
              <w:rPr>
                <w:rFonts w:eastAsia="Times New Roman" w:cstheme="minorHAnsi"/>
                <w:color w:val="000000"/>
              </w:rPr>
              <w:t>40</w:t>
            </w:r>
          </w:p>
        </w:tc>
      </w:tr>
      <w:tr w:rsidR="006D1BFF" w:rsidRPr="00554225" w14:paraId="7FA1ACE0" w14:textId="77777777" w:rsidTr="00132847">
        <w:trPr>
          <w:trHeight w:val="288"/>
        </w:trPr>
        <w:tc>
          <w:tcPr>
            <w:tcW w:w="0" w:type="auto"/>
            <w:tcBorders>
              <w:top w:val="nil"/>
              <w:left w:val="nil"/>
              <w:bottom w:val="nil"/>
              <w:right w:val="nil"/>
            </w:tcBorders>
            <w:shd w:val="clear" w:color="auto" w:fill="auto"/>
            <w:noWrap/>
            <w:vAlign w:val="bottom"/>
            <w:hideMark/>
          </w:tcPr>
          <w:p w14:paraId="490BAD0A" w14:textId="7C0AEC4A" w:rsidR="003A5F56" w:rsidRPr="00554225" w:rsidRDefault="003A5F56" w:rsidP="002F7B22">
            <w:pPr>
              <w:spacing w:after="120"/>
              <w:rPr>
                <w:rFonts w:eastAsia="Times New Roman" w:cstheme="minorHAnsi"/>
                <w:color w:val="000000"/>
              </w:rPr>
              <w:pPrChange w:id="401" w:author="Hartman, Rosemary@DWR" w:date="2019-07-25T20:17:00Z">
                <w:pPr/>
              </w:pPrChange>
            </w:pPr>
            <w:proofErr w:type="spellStart"/>
            <w:r w:rsidRPr="00554225">
              <w:rPr>
                <w:rFonts w:eastAsia="Times New Roman" w:cstheme="minorHAnsi"/>
                <w:color w:val="000000"/>
              </w:rPr>
              <w:t>Ryer</w:t>
            </w:r>
            <w:proofErr w:type="spellEnd"/>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5FFA29B4" w14:textId="50F419E9" w:rsidR="003A5F56" w:rsidRPr="00554225" w:rsidRDefault="006D1BFF" w:rsidP="002F7B22">
            <w:pPr>
              <w:spacing w:after="120"/>
              <w:rPr>
                <w:rFonts w:eastAsia="Times New Roman" w:cstheme="minorHAnsi"/>
                <w:color w:val="000000"/>
              </w:rPr>
              <w:pPrChange w:id="402" w:author="Hartman, Rosemary@DWR" w:date="2019-07-25T20:17:00Z">
                <w:pPr/>
              </w:pPrChange>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B1ECCC3" w14:textId="77777777" w:rsidR="003A5F56" w:rsidRPr="00554225" w:rsidRDefault="003A5F56" w:rsidP="002F7B22">
            <w:pPr>
              <w:spacing w:after="120"/>
              <w:jc w:val="right"/>
              <w:rPr>
                <w:rFonts w:eastAsia="Times New Roman" w:cstheme="minorHAnsi"/>
                <w:color w:val="000000"/>
              </w:rPr>
              <w:pPrChange w:id="403"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7A21DAD" w14:textId="77777777" w:rsidR="003A5F56" w:rsidRPr="00554225" w:rsidRDefault="003A5F56" w:rsidP="002F7B22">
            <w:pPr>
              <w:spacing w:after="120"/>
              <w:jc w:val="right"/>
              <w:rPr>
                <w:rFonts w:eastAsia="Times New Roman" w:cstheme="minorHAnsi"/>
                <w:color w:val="000000"/>
              </w:rPr>
              <w:pPrChange w:id="404"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159183D" w14:textId="77777777" w:rsidR="003A5F56" w:rsidRPr="00554225" w:rsidRDefault="003A5F56" w:rsidP="002F7B22">
            <w:pPr>
              <w:spacing w:after="120"/>
              <w:jc w:val="right"/>
              <w:rPr>
                <w:rFonts w:eastAsia="Times New Roman" w:cstheme="minorHAnsi"/>
                <w:color w:val="000000"/>
              </w:rPr>
              <w:pPrChange w:id="405"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203C451" w14:textId="77777777" w:rsidR="003A5F56" w:rsidRPr="00554225" w:rsidRDefault="003A5F56" w:rsidP="002F7B22">
            <w:pPr>
              <w:spacing w:after="120"/>
              <w:jc w:val="right"/>
              <w:rPr>
                <w:rFonts w:eastAsia="Times New Roman" w:cstheme="minorHAnsi"/>
                <w:color w:val="000000"/>
              </w:rPr>
              <w:pPrChange w:id="406"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658EF71E" w14:textId="77777777" w:rsidR="003A5F56" w:rsidRPr="00554225" w:rsidRDefault="003A5F56" w:rsidP="002F7B22">
            <w:pPr>
              <w:spacing w:after="120"/>
              <w:jc w:val="right"/>
              <w:rPr>
                <w:rFonts w:eastAsia="Times New Roman" w:cstheme="minorHAnsi"/>
                <w:color w:val="000000"/>
              </w:rPr>
              <w:pPrChange w:id="407" w:author="Hartman, Rosemary@DWR" w:date="2019-07-25T20:17:00Z">
                <w:pPr>
                  <w:jc w:val="right"/>
                </w:pPr>
              </w:pPrChange>
            </w:pPr>
            <w:r w:rsidRPr="00554225">
              <w:rPr>
                <w:rFonts w:eastAsia="Times New Roman" w:cstheme="minorHAnsi"/>
                <w:color w:val="000000"/>
              </w:rPr>
              <w:t>12</w:t>
            </w:r>
          </w:p>
        </w:tc>
        <w:tc>
          <w:tcPr>
            <w:tcW w:w="712" w:type="dxa"/>
            <w:tcBorders>
              <w:top w:val="nil"/>
              <w:left w:val="nil"/>
              <w:bottom w:val="nil"/>
              <w:right w:val="nil"/>
            </w:tcBorders>
            <w:shd w:val="clear" w:color="auto" w:fill="auto"/>
            <w:noWrap/>
            <w:vAlign w:val="bottom"/>
            <w:hideMark/>
          </w:tcPr>
          <w:p w14:paraId="38AB33BC" w14:textId="77777777" w:rsidR="003A5F56" w:rsidRPr="00554225" w:rsidRDefault="003A5F56" w:rsidP="002F7B22">
            <w:pPr>
              <w:spacing w:after="120"/>
              <w:jc w:val="right"/>
              <w:rPr>
                <w:rFonts w:eastAsia="Times New Roman" w:cstheme="minorHAnsi"/>
                <w:color w:val="000000"/>
              </w:rPr>
              <w:pPrChange w:id="408" w:author="Hartman, Rosemary@DWR" w:date="2019-07-25T20:17:00Z">
                <w:pPr>
                  <w:jc w:val="right"/>
                </w:pPr>
              </w:pPrChange>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1AEC8B1E" w14:textId="77777777" w:rsidR="003A5F56" w:rsidRPr="00554225" w:rsidRDefault="003A5F56" w:rsidP="002F7B22">
            <w:pPr>
              <w:spacing w:after="120"/>
              <w:jc w:val="right"/>
              <w:rPr>
                <w:rFonts w:eastAsia="Times New Roman" w:cstheme="minorHAnsi"/>
                <w:color w:val="000000"/>
              </w:rPr>
              <w:pPrChange w:id="409" w:author="Hartman, Rosemary@DWR" w:date="2019-07-25T20:17:00Z">
                <w:pPr>
                  <w:jc w:val="right"/>
                </w:pPr>
              </w:pPrChange>
            </w:pPr>
            <w:r w:rsidRPr="00554225">
              <w:rPr>
                <w:rFonts w:eastAsia="Times New Roman" w:cstheme="minorHAnsi"/>
                <w:color w:val="000000"/>
              </w:rPr>
              <w:t>42</w:t>
            </w:r>
          </w:p>
        </w:tc>
      </w:tr>
      <w:tr w:rsidR="006D1BFF" w:rsidRPr="00554225" w14:paraId="6E13C76F" w14:textId="77777777" w:rsidTr="00132847">
        <w:trPr>
          <w:trHeight w:val="288"/>
        </w:trPr>
        <w:tc>
          <w:tcPr>
            <w:tcW w:w="0" w:type="auto"/>
            <w:tcBorders>
              <w:top w:val="nil"/>
              <w:left w:val="nil"/>
              <w:bottom w:val="nil"/>
              <w:right w:val="nil"/>
            </w:tcBorders>
            <w:shd w:val="clear" w:color="auto" w:fill="auto"/>
            <w:noWrap/>
            <w:vAlign w:val="bottom"/>
            <w:hideMark/>
          </w:tcPr>
          <w:p w14:paraId="7872094E" w14:textId="77777777" w:rsidR="003A5F56" w:rsidRPr="00554225" w:rsidRDefault="003A5F56" w:rsidP="002F7B22">
            <w:pPr>
              <w:spacing w:after="120"/>
              <w:rPr>
                <w:rFonts w:eastAsia="Times New Roman" w:cstheme="minorHAnsi"/>
                <w:color w:val="000000"/>
              </w:rPr>
              <w:pPrChange w:id="410" w:author="Hartman, Rosemary@DWR" w:date="2019-07-25T20:17:00Z">
                <w:pPr/>
              </w:pPrChange>
            </w:pPr>
            <w:r w:rsidRPr="00554225">
              <w:rPr>
                <w:rFonts w:eastAsia="Times New Roman" w:cstheme="minorHAnsi"/>
                <w:color w:val="000000"/>
              </w:rPr>
              <w:t>Tule Red</w:t>
            </w:r>
          </w:p>
        </w:tc>
        <w:tc>
          <w:tcPr>
            <w:tcW w:w="0" w:type="auto"/>
            <w:tcBorders>
              <w:top w:val="nil"/>
              <w:left w:val="nil"/>
              <w:bottom w:val="nil"/>
              <w:right w:val="nil"/>
            </w:tcBorders>
            <w:shd w:val="clear" w:color="auto" w:fill="auto"/>
            <w:noWrap/>
            <w:vAlign w:val="bottom"/>
            <w:hideMark/>
          </w:tcPr>
          <w:p w14:paraId="49DBDFF5" w14:textId="7EA8A77C" w:rsidR="003A5F56" w:rsidRPr="00554225" w:rsidRDefault="006D1BFF" w:rsidP="002F7B22">
            <w:pPr>
              <w:spacing w:after="120"/>
              <w:rPr>
                <w:rFonts w:eastAsia="Times New Roman" w:cstheme="minorHAnsi"/>
                <w:color w:val="000000"/>
              </w:rPr>
              <w:pPrChange w:id="411" w:author="Hartman, Rosemary@DWR" w:date="2019-07-25T20:17:00Z">
                <w:pPr/>
              </w:pPrChange>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32BA621" w14:textId="77777777" w:rsidR="003A5F56" w:rsidRPr="00554225" w:rsidRDefault="003A5F56" w:rsidP="002F7B22">
            <w:pPr>
              <w:spacing w:after="120"/>
              <w:jc w:val="right"/>
              <w:rPr>
                <w:rFonts w:eastAsia="Times New Roman" w:cstheme="minorHAnsi"/>
                <w:color w:val="000000"/>
              </w:rPr>
              <w:pPrChange w:id="412" w:author="Hartman, Rosemary@DWR" w:date="2019-07-25T20:17:00Z">
                <w:pPr>
                  <w:jc w:val="right"/>
                </w:pPr>
              </w:pPrChange>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C90F797" w14:textId="2E7D4DCB" w:rsidR="003A5F56" w:rsidRPr="00554225" w:rsidRDefault="006D1BFF" w:rsidP="002F7B22">
            <w:pPr>
              <w:spacing w:after="120"/>
              <w:jc w:val="right"/>
              <w:rPr>
                <w:rFonts w:eastAsia="Times New Roman" w:cstheme="minorHAnsi"/>
                <w:color w:val="000000"/>
              </w:rPr>
              <w:pPrChange w:id="413" w:author="Hartman, Rosemary@DWR" w:date="2019-07-25T20:17:00Z">
                <w:pPr>
                  <w:jc w:val="right"/>
                </w:pPr>
              </w:pPrChange>
            </w:pPr>
            <w:r w:rsidRPr="00554225">
              <w:rPr>
                <w:rFonts w:eastAsia="Times New Roman" w:cstheme="minorHAnsi"/>
                <w:color w:val="000000"/>
              </w:rPr>
              <w:t>0</w:t>
            </w:r>
          </w:p>
        </w:tc>
        <w:tc>
          <w:tcPr>
            <w:tcW w:w="0" w:type="auto"/>
            <w:tcBorders>
              <w:top w:val="nil"/>
              <w:left w:val="nil"/>
              <w:bottom w:val="nil"/>
              <w:right w:val="nil"/>
            </w:tcBorders>
            <w:shd w:val="clear" w:color="auto" w:fill="auto"/>
            <w:noWrap/>
            <w:vAlign w:val="bottom"/>
            <w:hideMark/>
          </w:tcPr>
          <w:p w14:paraId="307706CA" w14:textId="77777777" w:rsidR="003A5F56" w:rsidRPr="00554225" w:rsidRDefault="003A5F56" w:rsidP="002F7B22">
            <w:pPr>
              <w:spacing w:after="120"/>
              <w:jc w:val="right"/>
              <w:rPr>
                <w:rFonts w:eastAsia="Times New Roman" w:cstheme="minorHAnsi"/>
                <w:color w:val="000000"/>
              </w:rPr>
              <w:pPrChange w:id="414" w:author="Hartman, Rosemary@DWR" w:date="2019-07-25T20:17:00Z">
                <w:pPr>
                  <w:jc w:val="right"/>
                </w:pPr>
              </w:pPrChange>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614C504B" w14:textId="77777777" w:rsidR="003A5F56" w:rsidRPr="00554225" w:rsidRDefault="003A5F56" w:rsidP="002F7B22">
            <w:pPr>
              <w:spacing w:after="120"/>
              <w:jc w:val="right"/>
              <w:rPr>
                <w:rFonts w:eastAsia="Times New Roman" w:cstheme="minorHAnsi"/>
                <w:color w:val="000000"/>
              </w:rPr>
              <w:pPrChange w:id="415"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7B13014" w14:textId="77777777" w:rsidR="003A5F56" w:rsidRPr="00554225" w:rsidRDefault="003A5F56" w:rsidP="002F7B22">
            <w:pPr>
              <w:spacing w:after="120"/>
              <w:jc w:val="right"/>
              <w:rPr>
                <w:rFonts w:eastAsia="Times New Roman" w:cstheme="minorHAnsi"/>
                <w:color w:val="000000"/>
              </w:rPr>
              <w:pPrChange w:id="416" w:author="Hartman, Rosemary@DWR" w:date="2019-07-25T20:17:00Z">
                <w:pPr>
                  <w:jc w:val="right"/>
                </w:pPr>
              </w:pPrChange>
            </w:pPr>
            <w:r w:rsidRPr="00554225">
              <w:rPr>
                <w:rFonts w:eastAsia="Times New Roman" w:cstheme="minorHAnsi"/>
                <w:color w:val="000000"/>
              </w:rPr>
              <w:t>6</w:t>
            </w:r>
          </w:p>
        </w:tc>
        <w:tc>
          <w:tcPr>
            <w:tcW w:w="712" w:type="dxa"/>
            <w:tcBorders>
              <w:top w:val="nil"/>
              <w:left w:val="nil"/>
              <w:bottom w:val="nil"/>
              <w:right w:val="nil"/>
            </w:tcBorders>
            <w:shd w:val="clear" w:color="auto" w:fill="auto"/>
            <w:noWrap/>
            <w:vAlign w:val="bottom"/>
            <w:hideMark/>
          </w:tcPr>
          <w:p w14:paraId="738E3924" w14:textId="77777777" w:rsidR="003A5F56" w:rsidRPr="00554225" w:rsidRDefault="003A5F56" w:rsidP="002F7B22">
            <w:pPr>
              <w:spacing w:after="120"/>
              <w:jc w:val="right"/>
              <w:rPr>
                <w:rFonts w:eastAsia="Times New Roman" w:cstheme="minorHAnsi"/>
                <w:color w:val="000000"/>
              </w:rPr>
              <w:pPrChange w:id="417" w:author="Hartman, Rosemary@DWR" w:date="2019-07-25T20:17:00Z">
                <w:pPr>
                  <w:jc w:val="right"/>
                </w:pPr>
              </w:pPrChange>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32331E07" w14:textId="77777777" w:rsidR="003A5F56" w:rsidRPr="00554225" w:rsidRDefault="003A5F56" w:rsidP="002F7B22">
            <w:pPr>
              <w:spacing w:after="120"/>
              <w:jc w:val="right"/>
              <w:rPr>
                <w:rFonts w:eastAsia="Times New Roman" w:cstheme="minorHAnsi"/>
                <w:color w:val="000000"/>
              </w:rPr>
              <w:pPrChange w:id="418" w:author="Hartman, Rosemary@DWR" w:date="2019-07-25T20:17:00Z">
                <w:pPr>
                  <w:jc w:val="right"/>
                </w:pPr>
              </w:pPrChange>
            </w:pPr>
            <w:r w:rsidRPr="00554225">
              <w:rPr>
                <w:rFonts w:eastAsia="Times New Roman" w:cstheme="minorHAnsi"/>
                <w:color w:val="000000"/>
              </w:rPr>
              <w:t>27</w:t>
            </w:r>
          </w:p>
        </w:tc>
      </w:tr>
      <w:tr w:rsidR="006D1BFF" w:rsidRPr="00554225" w14:paraId="1E0282D5" w14:textId="77777777" w:rsidTr="00132847">
        <w:trPr>
          <w:trHeight w:val="288"/>
        </w:trPr>
        <w:tc>
          <w:tcPr>
            <w:tcW w:w="0" w:type="auto"/>
            <w:tcBorders>
              <w:top w:val="nil"/>
              <w:left w:val="nil"/>
              <w:bottom w:val="nil"/>
              <w:right w:val="nil"/>
            </w:tcBorders>
            <w:shd w:val="clear" w:color="auto" w:fill="auto"/>
            <w:noWrap/>
            <w:vAlign w:val="bottom"/>
            <w:hideMark/>
          </w:tcPr>
          <w:p w14:paraId="07D6E5D0" w14:textId="77777777" w:rsidR="003A5F56" w:rsidRPr="00554225" w:rsidRDefault="003A5F56" w:rsidP="002F7B22">
            <w:pPr>
              <w:spacing w:after="120"/>
              <w:rPr>
                <w:rFonts w:eastAsia="Times New Roman" w:cstheme="minorHAnsi"/>
                <w:color w:val="000000"/>
              </w:rPr>
              <w:pPrChange w:id="419" w:author="Hartman, Rosemary@DWR" w:date="2019-07-25T20:17:00Z">
                <w:pPr/>
              </w:pPrChange>
            </w:pPr>
            <w:r w:rsidRPr="00554225">
              <w:rPr>
                <w:rFonts w:eastAsia="Times New Roman" w:cstheme="minorHAnsi"/>
                <w:color w:val="000000"/>
              </w:rPr>
              <w:t>Blacklock</w:t>
            </w:r>
          </w:p>
        </w:tc>
        <w:tc>
          <w:tcPr>
            <w:tcW w:w="0" w:type="auto"/>
            <w:tcBorders>
              <w:top w:val="nil"/>
              <w:left w:val="nil"/>
              <w:bottom w:val="nil"/>
              <w:right w:val="nil"/>
            </w:tcBorders>
            <w:shd w:val="clear" w:color="auto" w:fill="auto"/>
            <w:noWrap/>
            <w:vAlign w:val="bottom"/>
            <w:hideMark/>
          </w:tcPr>
          <w:p w14:paraId="5A3B1309" w14:textId="77777777" w:rsidR="003A5F56" w:rsidRPr="00554225" w:rsidRDefault="003A5F56" w:rsidP="002F7B22">
            <w:pPr>
              <w:spacing w:after="120"/>
              <w:rPr>
                <w:rFonts w:eastAsia="Times New Roman" w:cstheme="minorHAnsi"/>
                <w:color w:val="000000"/>
              </w:rPr>
              <w:pPrChange w:id="420" w:author="Hartman, Rosemary@DWR" w:date="2019-07-25T20:17:00Z">
                <w:pPr/>
              </w:pPrChange>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27561C22" w14:textId="77777777" w:rsidR="003A5F56" w:rsidRPr="00554225" w:rsidRDefault="003A5F56" w:rsidP="002F7B22">
            <w:pPr>
              <w:spacing w:after="120"/>
              <w:jc w:val="right"/>
              <w:rPr>
                <w:rFonts w:eastAsia="Times New Roman" w:cstheme="minorHAnsi"/>
                <w:color w:val="000000"/>
              </w:rPr>
              <w:pPrChange w:id="421" w:author="Hartman, Rosemary@DWR" w:date="2019-07-25T20:17:00Z">
                <w:pPr>
                  <w:jc w:val="right"/>
                </w:pPr>
              </w:pPrChange>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2D82125A" w14:textId="77777777" w:rsidR="003A5F56" w:rsidRPr="00554225" w:rsidRDefault="003A5F56" w:rsidP="002F7B22">
            <w:pPr>
              <w:spacing w:after="120"/>
              <w:jc w:val="right"/>
              <w:rPr>
                <w:rFonts w:eastAsia="Times New Roman" w:cstheme="minorHAnsi"/>
                <w:color w:val="000000"/>
              </w:rPr>
              <w:pPrChange w:id="422" w:author="Hartman, Rosemary@DWR" w:date="2019-07-25T20:17:00Z">
                <w:pPr>
                  <w:jc w:val="right"/>
                </w:pPr>
              </w:pPrChange>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7206E3E7" w14:textId="77777777" w:rsidR="003A5F56" w:rsidRPr="00554225" w:rsidRDefault="003A5F56" w:rsidP="002F7B22">
            <w:pPr>
              <w:spacing w:after="120"/>
              <w:jc w:val="right"/>
              <w:rPr>
                <w:rFonts w:eastAsia="Times New Roman" w:cstheme="minorHAnsi"/>
                <w:color w:val="000000"/>
              </w:rPr>
              <w:pPrChange w:id="423" w:author="Hartman, Rosemary@DWR" w:date="2019-07-25T20:17:00Z">
                <w:pPr>
                  <w:jc w:val="right"/>
                </w:pPr>
              </w:pPrChange>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0D6213A0" w14:textId="77777777" w:rsidR="003A5F56" w:rsidRPr="00554225" w:rsidRDefault="003A5F56" w:rsidP="002F7B22">
            <w:pPr>
              <w:spacing w:after="120"/>
              <w:jc w:val="right"/>
              <w:rPr>
                <w:rFonts w:eastAsia="Times New Roman" w:cstheme="minorHAnsi"/>
                <w:color w:val="000000"/>
              </w:rPr>
              <w:pPrChange w:id="424"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6979A99" w14:textId="77777777" w:rsidR="003A5F56" w:rsidRPr="00554225" w:rsidRDefault="003A5F56" w:rsidP="002F7B22">
            <w:pPr>
              <w:spacing w:after="120"/>
              <w:jc w:val="right"/>
              <w:rPr>
                <w:rFonts w:eastAsia="Times New Roman" w:cstheme="minorHAnsi"/>
                <w:color w:val="000000"/>
              </w:rPr>
              <w:pPrChange w:id="425" w:author="Hartman, Rosemary@DWR" w:date="2019-07-25T20:17:00Z">
                <w:pPr>
                  <w:jc w:val="right"/>
                </w:pPr>
              </w:pPrChange>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1129F46" w14:textId="77777777" w:rsidR="003A5F56" w:rsidRPr="00554225" w:rsidRDefault="003A5F56" w:rsidP="002F7B22">
            <w:pPr>
              <w:spacing w:after="120"/>
              <w:jc w:val="right"/>
              <w:rPr>
                <w:rFonts w:eastAsia="Times New Roman" w:cstheme="minorHAnsi"/>
                <w:color w:val="000000"/>
              </w:rPr>
              <w:pPrChange w:id="426" w:author="Hartman, Rosemary@DWR" w:date="2019-07-25T20:17:00Z">
                <w:pPr>
                  <w:jc w:val="right"/>
                </w:pPr>
              </w:pPrChange>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275030B" w14:textId="77777777" w:rsidR="003A5F56" w:rsidRPr="00554225" w:rsidRDefault="003A5F56" w:rsidP="002F7B22">
            <w:pPr>
              <w:spacing w:after="120"/>
              <w:jc w:val="right"/>
              <w:rPr>
                <w:rFonts w:eastAsia="Times New Roman" w:cstheme="minorHAnsi"/>
                <w:color w:val="000000"/>
              </w:rPr>
              <w:pPrChange w:id="427" w:author="Hartman, Rosemary@DWR" w:date="2019-07-25T20:17:00Z">
                <w:pPr>
                  <w:jc w:val="right"/>
                </w:pPr>
              </w:pPrChange>
            </w:pPr>
            <w:r w:rsidRPr="00554225">
              <w:rPr>
                <w:rFonts w:eastAsia="Times New Roman" w:cstheme="minorHAnsi"/>
                <w:color w:val="000000"/>
              </w:rPr>
              <w:t>26</w:t>
            </w:r>
          </w:p>
        </w:tc>
      </w:tr>
      <w:tr w:rsidR="006D1BFF" w:rsidRPr="00554225" w14:paraId="37E6D9EE" w14:textId="77777777" w:rsidTr="00132847">
        <w:trPr>
          <w:trHeight w:val="288"/>
        </w:trPr>
        <w:tc>
          <w:tcPr>
            <w:tcW w:w="0" w:type="auto"/>
            <w:tcBorders>
              <w:top w:val="nil"/>
              <w:left w:val="nil"/>
              <w:bottom w:val="nil"/>
              <w:right w:val="nil"/>
            </w:tcBorders>
            <w:shd w:val="clear" w:color="auto" w:fill="auto"/>
            <w:noWrap/>
            <w:vAlign w:val="bottom"/>
            <w:hideMark/>
          </w:tcPr>
          <w:p w14:paraId="6161EF68" w14:textId="77777777" w:rsidR="003A5F56" w:rsidRPr="00554225" w:rsidRDefault="003A5F56" w:rsidP="002F7B22">
            <w:pPr>
              <w:spacing w:after="120"/>
              <w:rPr>
                <w:rFonts w:eastAsia="Times New Roman" w:cstheme="minorHAnsi"/>
                <w:color w:val="000000"/>
              </w:rPr>
              <w:pPrChange w:id="428" w:author="Hartman, Rosemary@DWR" w:date="2019-07-25T20:17:00Z">
                <w:pPr/>
              </w:pPrChange>
            </w:pPr>
            <w:proofErr w:type="spellStart"/>
            <w:r w:rsidRPr="00554225">
              <w:rPr>
                <w:rFonts w:eastAsia="Times New Roman" w:cstheme="minorHAnsi"/>
                <w:color w:val="000000"/>
              </w:rPr>
              <w:t>Bradmoor</w:t>
            </w:r>
            <w:proofErr w:type="spellEnd"/>
          </w:p>
        </w:tc>
        <w:tc>
          <w:tcPr>
            <w:tcW w:w="0" w:type="auto"/>
            <w:tcBorders>
              <w:top w:val="nil"/>
              <w:left w:val="nil"/>
              <w:bottom w:val="nil"/>
              <w:right w:val="nil"/>
            </w:tcBorders>
            <w:shd w:val="clear" w:color="auto" w:fill="auto"/>
            <w:noWrap/>
            <w:vAlign w:val="bottom"/>
            <w:hideMark/>
          </w:tcPr>
          <w:p w14:paraId="052A544F" w14:textId="77777777" w:rsidR="003A5F56" w:rsidRPr="00554225" w:rsidRDefault="003A5F56" w:rsidP="002F7B22">
            <w:pPr>
              <w:spacing w:after="120"/>
              <w:rPr>
                <w:rFonts w:eastAsia="Times New Roman" w:cstheme="minorHAnsi"/>
                <w:color w:val="000000"/>
              </w:rPr>
              <w:pPrChange w:id="429" w:author="Hartman, Rosemary@DWR" w:date="2019-07-25T20:17:00Z">
                <w:pPr/>
              </w:pPrChange>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43F100EA" w14:textId="77777777" w:rsidR="003A5F56" w:rsidRPr="00554225" w:rsidRDefault="003A5F56" w:rsidP="002F7B22">
            <w:pPr>
              <w:spacing w:after="120"/>
              <w:jc w:val="right"/>
              <w:rPr>
                <w:rFonts w:eastAsia="Times New Roman" w:cstheme="minorHAnsi"/>
                <w:color w:val="000000"/>
              </w:rPr>
              <w:pPrChange w:id="430"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FBCDCEA" w14:textId="77777777" w:rsidR="003A5F56" w:rsidRPr="00554225" w:rsidRDefault="003A5F56" w:rsidP="002F7B22">
            <w:pPr>
              <w:spacing w:after="120"/>
              <w:jc w:val="right"/>
              <w:rPr>
                <w:rFonts w:eastAsia="Times New Roman" w:cstheme="minorHAnsi"/>
                <w:color w:val="000000"/>
              </w:rPr>
              <w:pPrChange w:id="431" w:author="Hartman, Rosemary@DWR" w:date="2019-07-25T20:17:00Z">
                <w:pPr>
                  <w:jc w:val="right"/>
                </w:pPr>
              </w:pPrChange>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5B73B08F" w14:textId="77777777" w:rsidR="003A5F56" w:rsidRPr="00554225" w:rsidRDefault="003A5F56" w:rsidP="002F7B22">
            <w:pPr>
              <w:spacing w:after="120"/>
              <w:jc w:val="right"/>
              <w:rPr>
                <w:rFonts w:eastAsia="Times New Roman" w:cstheme="minorHAnsi"/>
                <w:color w:val="000000"/>
              </w:rPr>
              <w:pPrChange w:id="432" w:author="Hartman, Rosemary@DWR" w:date="2019-07-25T20:17:00Z">
                <w:pPr>
                  <w:jc w:val="right"/>
                </w:pPr>
              </w:pPrChange>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00493698" w14:textId="77777777" w:rsidR="003A5F56" w:rsidRPr="00554225" w:rsidRDefault="003A5F56" w:rsidP="002F7B22">
            <w:pPr>
              <w:spacing w:after="120"/>
              <w:jc w:val="right"/>
              <w:rPr>
                <w:rFonts w:eastAsia="Times New Roman" w:cstheme="minorHAnsi"/>
                <w:color w:val="000000"/>
              </w:rPr>
              <w:pPrChange w:id="433"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13C01420" w14:textId="77777777" w:rsidR="003A5F56" w:rsidRPr="00554225" w:rsidRDefault="003A5F56" w:rsidP="002F7B22">
            <w:pPr>
              <w:spacing w:after="120"/>
              <w:jc w:val="right"/>
              <w:rPr>
                <w:rFonts w:eastAsia="Times New Roman" w:cstheme="minorHAnsi"/>
                <w:color w:val="000000"/>
              </w:rPr>
              <w:pPrChange w:id="434" w:author="Hartman, Rosemary@DWR" w:date="2019-07-25T20:17:00Z">
                <w:pPr>
                  <w:jc w:val="right"/>
                </w:pPr>
              </w:pPrChange>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4AD0DE3A" w14:textId="77777777" w:rsidR="003A5F56" w:rsidRPr="00554225" w:rsidRDefault="003A5F56" w:rsidP="002F7B22">
            <w:pPr>
              <w:spacing w:after="120"/>
              <w:jc w:val="right"/>
              <w:rPr>
                <w:rFonts w:eastAsia="Times New Roman" w:cstheme="minorHAnsi"/>
                <w:color w:val="000000"/>
              </w:rPr>
              <w:pPrChange w:id="435" w:author="Hartman, Rosemary@DWR" w:date="2019-07-25T20:17:00Z">
                <w:pPr>
                  <w:jc w:val="right"/>
                </w:pPr>
              </w:pPrChange>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49EA2DAB" w14:textId="77777777" w:rsidR="003A5F56" w:rsidRPr="00554225" w:rsidRDefault="003A5F56" w:rsidP="002F7B22">
            <w:pPr>
              <w:spacing w:after="120"/>
              <w:jc w:val="right"/>
              <w:rPr>
                <w:rFonts w:eastAsia="Times New Roman" w:cstheme="minorHAnsi"/>
                <w:color w:val="000000"/>
              </w:rPr>
              <w:pPrChange w:id="436" w:author="Hartman, Rosemary@DWR" w:date="2019-07-25T20:17:00Z">
                <w:pPr>
                  <w:jc w:val="right"/>
                </w:pPr>
              </w:pPrChange>
            </w:pPr>
            <w:r w:rsidRPr="00554225">
              <w:rPr>
                <w:rFonts w:eastAsia="Times New Roman" w:cstheme="minorHAnsi"/>
                <w:color w:val="000000"/>
              </w:rPr>
              <w:t>30</w:t>
            </w:r>
          </w:p>
        </w:tc>
      </w:tr>
      <w:tr w:rsidR="006D1BFF" w:rsidRPr="00554225" w14:paraId="44E780AD" w14:textId="77777777" w:rsidTr="00132847">
        <w:trPr>
          <w:trHeight w:val="288"/>
        </w:trPr>
        <w:tc>
          <w:tcPr>
            <w:tcW w:w="0" w:type="auto"/>
            <w:tcBorders>
              <w:top w:val="nil"/>
              <w:left w:val="nil"/>
              <w:bottom w:val="nil"/>
              <w:right w:val="nil"/>
            </w:tcBorders>
            <w:shd w:val="clear" w:color="auto" w:fill="auto"/>
            <w:noWrap/>
            <w:vAlign w:val="bottom"/>
            <w:hideMark/>
          </w:tcPr>
          <w:p w14:paraId="2E434D03" w14:textId="7E816818" w:rsidR="003A5F56" w:rsidRPr="00554225" w:rsidRDefault="003A5F56" w:rsidP="002F7B22">
            <w:pPr>
              <w:spacing w:after="120"/>
              <w:rPr>
                <w:rFonts w:eastAsia="Times New Roman" w:cstheme="minorHAnsi"/>
                <w:color w:val="000000"/>
              </w:rPr>
              <w:pPrChange w:id="437" w:author="Hartman, Rosemary@DWR" w:date="2019-07-25T20:17:00Z">
                <w:pPr/>
              </w:pPrChange>
            </w:pPr>
            <w:r w:rsidRPr="00554225">
              <w:rPr>
                <w:rFonts w:eastAsia="Times New Roman" w:cstheme="minorHAnsi"/>
                <w:color w:val="000000"/>
              </w:rPr>
              <w:t>Little Honker</w:t>
            </w:r>
            <w:r w:rsidR="006D1BFF"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66EE45DA" w14:textId="77777777" w:rsidR="003A5F56" w:rsidRPr="00554225" w:rsidRDefault="003A5F56" w:rsidP="002F7B22">
            <w:pPr>
              <w:spacing w:after="120"/>
              <w:rPr>
                <w:rFonts w:eastAsia="Times New Roman" w:cstheme="minorHAnsi"/>
                <w:color w:val="000000"/>
              </w:rPr>
              <w:pPrChange w:id="438" w:author="Hartman, Rosemary@DWR" w:date="2019-07-25T20:17:00Z">
                <w:pPr/>
              </w:pPrChange>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5DFAAD43" w14:textId="77777777" w:rsidR="003A5F56" w:rsidRPr="00554225" w:rsidRDefault="003A5F56" w:rsidP="002F7B22">
            <w:pPr>
              <w:spacing w:after="120"/>
              <w:jc w:val="right"/>
              <w:rPr>
                <w:rFonts w:eastAsia="Times New Roman" w:cstheme="minorHAnsi"/>
                <w:color w:val="000000"/>
              </w:rPr>
              <w:pPrChange w:id="439"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4D5C0D9" w14:textId="77777777" w:rsidR="003A5F56" w:rsidRPr="00554225" w:rsidRDefault="003A5F56" w:rsidP="002F7B22">
            <w:pPr>
              <w:spacing w:after="120"/>
              <w:jc w:val="right"/>
              <w:rPr>
                <w:rFonts w:eastAsia="Times New Roman" w:cstheme="minorHAnsi"/>
                <w:color w:val="000000"/>
              </w:rPr>
              <w:pPrChange w:id="440" w:author="Hartman, Rosemary@DWR" w:date="2019-07-25T20:17:00Z">
                <w:pPr>
                  <w:jc w:val="right"/>
                </w:pPr>
              </w:pPrChange>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4754390C" w14:textId="77777777" w:rsidR="003A5F56" w:rsidRPr="00554225" w:rsidRDefault="003A5F56" w:rsidP="002F7B22">
            <w:pPr>
              <w:spacing w:after="120"/>
              <w:jc w:val="right"/>
              <w:rPr>
                <w:rFonts w:eastAsia="Times New Roman" w:cstheme="minorHAnsi"/>
                <w:color w:val="000000"/>
              </w:rPr>
              <w:pPrChange w:id="441"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51D50B6" w14:textId="77777777" w:rsidR="003A5F56" w:rsidRPr="00554225" w:rsidRDefault="003A5F56" w:rsidP="002F7B22">
            <w:pPr>
              <w:spacing w:after="120"/>
              <w:jc w:val="right"/>
              <w:rPr>
                <w:rFonts w:eastAsia="Times New Roman" w:cstheme="minorHAnsi"/>
                <w:color w:val="000000"/>
              </w:rPr>
              <w:pPrChange w:id="442"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AE174E" w14:textId="77777777" w:rsidR="003A5F56" w:rsidRPr="00554225" w:rsidRDefault="003A5F56" w:rsidP="002F7B22">
            <w:pPr>
              <w:spacing w:after="120"/>
              <w:jc w:val="right"/>
              <w:rPr>
                <w:rFonts w:eastAsia="Times New Roman" w:cstheme="minorHAnsi"/>
                <w:color w:val="000000"/>
              </w:rPr>
              <w:pPrChange w:id="443" w:author="Hartman, Rosemary@DWR" w:date="2019-07-25T20:17:00Z">
                <w:pPr>
                  <w:jc w:val="right"/>
                </w:pPr>
              </w:pPrChange>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41C0E639" w14:textId="77777777" w:rsidR="003A5F56" w:rsidRPr="00554225" w:rsidRDefault="003A5F56" w:rsidP="002F7B22">
            <w:pPr>
              <w:spacing w:after="120"/>
              <w:jc w:val="right"/>
              <w:rPr>
                <w:rFonts w:eastAsia="Times New Roman" w:cstheme="minorHAnsi"/>
                <w:color w:val="000000"/>
              </w:rPr>
              <w:pPrChange w:id="444" w:author="Hartman, Rosemary@DWR" w:date="2019-07-25T20:17:00Z">
                <w:pPr>
                  <w:jc w:val="right"/>
                </w:pPr>
              </w:pPrChange>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204CFF36" w14:textId="77777777" w:rsidR="003A5F56" w:rsidRPr="00554225" w:rsidRDefault="003A5F56" w:rsidP="002F7B22">
            <w:pPr>
              <w:spacing w:after="120"/>
              <w:jc w:val="right"/>
              <w:rPr>
                <w:rFonts w:eastAsia="Times New Roman" w:cstheme="minorHAnsi"/>
                <w:color w:val="000000"/>
              </w:rPr>
              <w:pPrChange w:id="445" w:author="Hartman, Rosemary@DWR" w:date="2019-07-25T20:17:00Z">
                <w:pPr>
                  <w:jc w:val="right"/>
                </w:pPr>
              </w:pPrChange>
            </w:pPr>
            <w:r w:rsidRPr="00554225">
              <w:rPr>
                <w:rFonts w:eastAsia="Times New Roman" w:cstheme="minorHAnsi"/>
                <w:color w:val="000000"/>
              </w:rPr>
              <w:t>42</w:t>
            </w:r>
          </w:p>
        </w:tc>
      </w:tr>
      <w:tr w:rsidR="006D1BFF" w:rsidRPr="00554225" w14:paraId="29E04EFC" w14:textId="77777777" w:rsidTr="00132847">
        <w:trPr>
          <w:trHeight w:val="288"/>
        </w:trPr>
        <w:tc>
          <w:tcPr>
            <w:tcW w:w="0" w:type="auto"/>
            <w:tcBorders>
              <w:top w:val="nil"/>
              <w:left w:val="nil"/>
              <w:bottom w:val="nil"/>
              <w:right w:val="nil"/>
            </w:tcBorders>
            <w:shd w:val="clear" w:color="auto" w:fill="auto"/>
            <w:noWrap/>
            <w:vAlign w:val="bottom"/>
            <w:hideMark/>
          </w:tcPr>
          <w:p w14:paraId="00404052" w14:textId="77777777" w:rsidR="003A5F56" w:rsidRPr="00554225" w:rsidRDefault="003A5F56" w:rsidP="002F7B22">
            <w:pPr>
              <w:spacing w:after="120"/>
              <w:rPr>
                <w:rFonts w:eastAsia="Times New Roman" w:cstheme="minorHAnsi"/>
                <w:color w:val="000000"/>
              </w:rPr>
              <w:pPrChange w:id="446" w:author="Hartman, Rosemary@DWR" w:date="2019-07-25T20:17:00Z">
                <w:pPr/>
              </w:pPrChange>
            </w:pPr>
            <w:r w:rsidRPr="00554225">
              <w:rPr>
                <w:rFonts w:eastAsia="Times New Roman" w:cstheme="minorHAnsi"/>
                <w:color w:val="000000"/>
              </w:rPr>
              <w:t>Decker</w:t>
            </w:r>
          </w:p>
        </w:tc>
        <w:tc>
          <w:tcPr>
            <w:tcW w:w="0" w:type="auto"/>
            <w:tcBorders>
              <w:top w:val="nil"/>
              <w:left w:val="nil"/>
              <w:bottom w:val="nil"/>
              <w:right w:val="nil"/>
            </w:tcBorders>
            <w:shd w:val="clear" w:color="auto" w:fill="auto"/>
            <w:noWrap/>
            <w:vAlign w:val="bottom"/>
            <w:hideMark/>
          </w:tcPr>
          <w:p w14:paraId="3BF04A9A" w14:textId="77777777" w:rsidR="003A5F56" w:rsidRPr="00554225" w:rsidRDefault="003A5F56" w:rsidP="002F7B22">
            <w:pPr>
              <w:spacing w:after="120"/>
              <w:rPr>
                <w:rFonts w:eastAsia="Times New Roman" w:cstheme="minorHAnsi"/>
                <w:color w:val="000000"/>
              </w:rPr>
              <w:pPrChange w:id="447" w:author="Hartman, Rosemary@DWR" w:date="2019-07-25T20:17:00Z">
                <w:pPr/>
              </w:pPrChange>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0C6AD45C" w14:textId="77777777" w:rsidR="003A5F56" w:rsidRPr="00554225" w:rsidRDefault="003A5F56" w:rsidP="002F7B22">
            <w:pPr>
              <w:spacing w:after="120"/>
              <w:jc w:val="right"/>
              <w:rPr>
                <w:rFonts w:eastAsia="Times New Roman" w:cstheme="minorHAnsi"/>
                <w:color w:val="000000"/>
              </w:rPr>
              <w:pPrChange w:id="448" w:author="Hartman, Rosemary@DWR" w:date="2019-07-25T20:17:00Z">
                <w:pPr>
                  <w:jc w:val="right"/>
                </w:pPr>
              </w:pPrChange>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9618A2F" w14:textId="77777777" w:rsidR="003A5F56" w:rsidRPr="00554225" w:rsidRDefault="003A5F56" w:rsidP="002F7B22">
            <w:pPr>
              <w:spacing w:after="120"/>
              <w:jc w:val="right"/>
              <w:rPr>
                <w:rFonts w:eastAsia="Times New Roman" w:cstheme="minorHAnsi"/>
                <w:color w:val="000000"/>
              </w:rPr>
              <w:pPrChange w:id="449"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DFF3931" w14:textId="77777777" w:rsidR="003A5F56" w:rsidRPr="00554225" w:rsidRDefault="003A5F56" w:rsidP="002F7B22">
            <w:pPr>
              <w:spacing w:after="120"/>
              <w:jc w:val="right"/>
              <w:rPr>
                <w:rFonts w:eastAsia="Times New Roman" w:cstheme="minorHAnsi"/>
                <w:color w:val="000000"/>
              </w:rPr>
              <w:pPrChange w:id="450" w:author="Hartman, Rosemary@DWR" w:date="2019-07-25T20:17:00Z">
                <w:pPr>
                  <w:jc w:val="right"/>
                </w:pPr>
              </w:pPrChange>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3341DA0E" w14:textId="77777777" w:rsidR="003A5F56" w:rsidRPr="00554225" w:rsidRDefault="003A5F56" w:rsidP="002F7B22">
            <w:pPr>
              <w:spacing w:after="120"/>
              <w:jc w:val="right"/>
              <w:rPr>
                <w:rFonts w:eastAsia="Times New Roman" w:cstheme="minorHAnsi"/>
                <w:color w:val="000000"/>
              </w:rPr>
              <w:pPrChange w:id="451"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05708FB" w14:textId="77777777" w:rsidR="003A5F56" w:rsidRPr="00554225" w:rsidRDefault="003A5F56" w:rsidP="002F7B22">
            <w:pPr>
              <w:spacing w:after="120"/>
              <w:jc w:val="right"/>
              <w:rPr>
                <w:rFonts w:eastAsia="Times New Roman" w:cstheme="minorHAnsi"/>
                <w:color w:val="000000"/>
              </w:rPr>
              <w:pPrChange w:id="452" w:author="Hartman, Rosemary@DWR" w:date="2019-07-25T20:17:00Z">
                <w:pPr>
                  <w:jc w:val="right"/>
                </w:pPr>
              </w:pPrChange>
            </w:pPr>
            <w:r w:rsidRPr="00554225">
              <w:rPr>
                <w:rFonts w:eastAsia="Times New Roman" w:cstheme="minorHAnsi"/>
                <w:color w:val="000000"/>
              </w:rPr>
              <w:t>7</w:t>
            </w:r>
          </w:p>
        </w:tc>
        <w:tc>
          <w:tcPr>
            <w:tcW w:w="712" w:type="dxa"/>
            <w:tcBorders>
              <w:top w:val="nil"/>
              <w:left w:val="nil"/>
              <w:bottom w:val="nil"/>
              <w:right w:val="nil"/>
            </w:tcBorders>
            <w:shd w:val="clear" w:color="auto" w:fill="auto"/>
            <w:noWrap/>
            <w:vAlign w:val="bottom"/>
            <w:hideMark/>
          </w:tcPr>
          <w:p w14:paraId="26003A03" w14:textId="77777777" w:rsidR="003A5F56" w:rsidRPr="00554225" w:rsidRDefault="003A5F56" w:rsidP="002F7B22">
            <w:pPr>
              <w:spacing w:after="120"/>
              <w:jc w:val="right"/>
              <w:rPr>
                <w:rFonts w:eastAsia="Times New Roman" w:cstheme="minorHAnsi"/>
                <w:color w:val="000000"/>
              </w:rPr>
              <w:pPrChange w:id="453" w:author="Hartman, Rosemary@DWR" w:date="2019-07-25T20:17:00Z">
                <w:pPr>
                  <w:jc w:val="right"/>
                </w:pPr>
              </w:pPrChange>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71BE3ABD" w14:textId="77777777" w:rsidR="003A5F56" w:rsidRPr="00554225" w:rsidRDefault="003A5F56" w:rsidP="002F7B22">
            <w:pPr>
              <w:spacing w:after="120"/>
              <w:jc w:val="right"/>
              <w:rPr>
                <w:rFonts w:eastAsia="Times New Roman" w:cstheme="minorHAnsi"/>
                <w:color w:val="000000"/>
              </w:rPr>
              <w:pPrChange w:id="454" w:author="Hartman, Rosemary@DWR" w:date="2019-07-25T20:17:00Z">
                <w:pPr>
                  <w:jc w:val="right"/>
                </w:pPr>
              </w:pPrChange>
            </w:pPr>
            <w:r w:rsidRPr="00554225">
              <w:rPr>
                <w:rFonts w:eastAsia="Times New Roman" w:cstheme="minorHAnsi"/>
                <w:color w:val="000000"/>
              </w:rPr>
              <w:t>35</w:t>
            </w:r>
          </w:p>
        </w:tc>
      </w:tr>
      <w:tr w:rsidR="006D1BFF" w:rsidRPr="00554225" w14:paraId="4333210E" w14:textId="77777777" w:rsidTr="00132847">
        <w:trPr>
          <w:trHeight w:val="288"/>
        </w:trPr>
        <w:tc>
          <w:tcPr>
            <w:tcW w:w="0" w:type="auto"/>
            <w:tcBorders>
              <w:top w:val="nil"/>
              <w:left w:val="nil"/>
              <w:bottom w:val="nil"/>
              <w:right w:val="nil"/>
            </w:tcBorders>
            <w:shd w:val="clear" w:color="auto" w:fill="auto"/>
            <w:noWrap/>
            <w:vAlign w:val="bottom"/>
            <w:hideMark/>
          </w:tcPr>
          <w:p w14:paraId="1D42E9CC" w14:textId="77777777" w:rsidR="003A5F56" w:rsidRPr="00554225" w:rsidRDefault="003A5F56" w:rsidP="002F7B22">
            <w:pPr>
              <w:spacing w:after="120"/>
              <w:rPr>
                <w:rFonts w:eastAsia="Times New Roman" w:cstheme="minorHAnsi"/>
                <w:color w:val="000000"/>
              </w:rPr>
              <w:pPrChange w:id="455" w:author="Hartman, Rosemary@DWR" w:date="2019-07-25T20:17:00Z">
                <w:pPr/>
              </w:pPrChange>
            </w:pPr>
            <w:r w:rsidRPr="00554225">
              <w:rPr>
                <w:rFonts w:eastAsia="Times New Roman" w:cstheme="minorHAnsi"/>
                <w:color w:val="000000"/>
              </w:rPr>
              <w:t>Horseshoe Bend</w:t>
            </w:r>
          </w:p>
        </w:tc>
        <w:tc>
          <w:tcPr>
            <w:tcW w:w="0" w:type="auto"/>
            <w:tcBorders>
              <w:top w:val="nil"/>
              <w:left w:val="nil"/>
              <w:bottom w:val="nil"/>
              <w:right w:val="nil"/>
            </w:tcBorders>
            <w:shd w:val="clear" w:color="auto" w:fill="auto"/>
            <w:noWrap/>
            <w:vAlign w:val="bottom"/>
            <w:hideMark/>
          </w:tcPr>
          <w:p w14:paraId="2B0FFF31" w14:textId="77777777" w:rsidR="003A5F56" w:rsidRPr="00554225" w:rsidRDefault="003A5F56" w:rsidP="002F7B22">
            <w:pPr>
              <w:spacing w:after="120"/>
              <w:rPr>
                <w:rFonts w:eastAsia="Times New Roman" w:cstheme="minorHAnsi"/>
                <w:color w:val="000000"/>
              </w:rPr>
              <w:pPrChange w:id="456" w:author="Hartman, Rosemary@DWR" w:date="2019-07-25T20:17:00Z">
                <w:pPr/>
              </w:pPrChange>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1FBDCA9A" w14:textId="77777777" w:rsidR="003A5F56" w:rsidRPr="00554225" w:rsidRDefault="003A5F56" w:rsidP="002F7B22">
            <w:pPr>
              <w:spacing w:after="120"/>
              <w:jc w:val="right"/>
              <w:rPr>
                <w:rFonts w:eastAsia="Times New Roman" w:cstheme="minorHAnsi"/>
                <w:color w:val="000000"/>
              </w:rPr>
              <w:pPrChange w:id="457" w:author="Hartman, Rosemary@DWR" w:date="2019-07-25T20:17:00Z">
                <w:pPr>
                  <w:jc w:val="right"/>
                </w:pPr>
              </w:pPrChange>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F123A94" w14:textId="77777777" w:rsidR="003A5F56" w:rsidRPr="00554225" w:rsidRDefault="003A5F56" w:rsidP="002F7B22">
            <w:pPr>
              <w:spacing w:after="120"/>
              <w:jc w:val="right"/>
              <w:rPr>
                <w:rFonts w:eastAsia="Times New Roman" w:cstheme="minorHAnsi"/>
                <w:color w:val="000000"/>
              </w:rPr>
              <w:pPrChange w:id="458" w:author="Hartman, Rosemary@DWR" w:date="2019-07-25T20:17:00Z">
                <w:pPr>
                  <w:jc w:val="right"/>
                </w:pPr>
              </w:pPrChange>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095E284B" w14:textId="77777777" w:rsidR="003A5F56" w:rsidRPr="00554225" w:rsidRDefault="003A5F56" w:rsidP="002F7B22">
            <w:pPr>
              <w:spacing w:after="120"/>
              <w:jc w:val="right"/>
              <w:rPr>
                <w:rFonts w:eastAsia="Times New Roman" w:cstheme="minorHAnsi"/>
                <w:color w:val="000000"/>
              </w:rPr>
              <w:pPrChange w:id="459" w:author="Hartman, Rosemary@DWR" w:date="2019-07-25T20:17:00Z">
                <w:pPr>
                  <w:jc w:val="right"/>
                </w:pPr>
              </w:pPrChange>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C3C87A1" w14:textId="77777777" w:rsidR="003A5F56" w:rsidRPr="00554225" w:rsidRDefault="003A5F56" w:rsidP="002F7B22">
            <w:pPr>
              <w:spacing w:after="120"/>
              <w:jc w:val="right"/>
              <w:rPr>
                <w:rFonts w:eastAsia="Times New Roman" w:cstheme="minorHAnsi"/>
                <w:color w:val="000000"/>
              </w:rPr>
              <w:pPrChange w:id="460" w:author="Hartman, Rosemary@DWR" w:date="2019-07-25T20:17:00Z">
                <w:pPr>
                  <w:jc w:val="right"/>
                </w:pPr>
              </w:pPrChange>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392C2925" w14:textId="77777777" w:rsidR="003A5F56" w:rsidRPr="00554225" w:rsidRDefault="003A5F56" w:rsidP="002F7B22">
            <w:pPr>
              <w:spacing w:after="120"/>
              <w:jc w:val="right"/>
              <w:rPr>
                <w:rFonts w:eastAsia="Times New Roman" w:cstheme="minorHAnsi"/>
                <w:color w:val="000000"/>
              </w:rPr>
              <w:pPrChange w:id="461" w:author="Hartman, Rosemary@DWR" w:date="2019-07-25T20:17:00Z">
                <w:pPr>
                  <w:jc w:val="right"/>
                </w:pPr>
              </w:pPrChange>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6E333B71" w14:textId="77777777" w:rsidR="003A5F56" w:rsidRPr="00554225" w:rsidRDefault="003A5F56" w:rsidP="002F7B22">
            <w:pPr>
              <w:spacing w:after="120"/>
              <w:jc w:val="right"/>
              <w:rPr>
                <w:rFonts w:eastAsia="Times New Roman" w:cstheme="minorHAnsi"/>
                <w:color w:val="000000"/>
              </w:rPr>
              <w:pPrChange w:id="462" w:author="Hartman, Rosemary@DWR" w:date="2019-07-25T20:17:00Z">
                <w:pPr>
                  <w:jc w:val="right"/>
                </w:pPr>
              </w:pPrChange>
            </w:pPr>
            <w:r w:rsidRPr="00554225">
              <w:rPr>
                <w:rFonts w:eastAsia="Times New Roman" w:cstheme="minorHAnsi"/>
                <w:color w:val="000000"/>
              </w:rPr>
              <w:t>3</w:t>
            </w:r>
          </w:p>
        </w:tc>
        <w:tc>
          <w:tcPr>
            <w:tcW w:w="551" w:type="dxa"/>
            <w:tcBorders>
              <w:top w:val="nil"/>
              <w:left w:val="nil"/>
              <w:bottom w:val="nil"/>
              <w:right w:val="nil"/>
            </w:tcBorders>
            <w:shd w:val="clear" w:color="auto" w:fill="auto"/>
            <w:noWrap/>
            <w:vAlign w:val="bottom"/>
            <w:hideMark/>
          </w:tcPr>
          <w:p w14:paraId="3E7C576F" w14:textId="77777777" w:rsidR="003A5F56" w:rsidRPr="00554225" w:rsidRDefault="003A5F56" w:rsidP="002F7B22">
            <w:pPr>
              <w:spacing w:after="120"/>
              <w:jc w:val="right"/>
              <w:rPr>
                <w:rFonts w:eastAsia="Times New Roman" w:cstheme="minorHAnsi"/>
                <w:color w:val="000000"/>
              </w:rPr>
              <w:pPrChange w:id="463" w:author="Hartman, Rosemary@DWR" w:date="2019-07-25T20:17:00Z">
                <w:pPr>
                  <w:jc w:val="right"/>
                </w:pPr>
              </w:pPrChange>
            </w:pPr>
            <w:r w:rsidRPr="00554225">
              <w:rPr>
                <w:rFonts w:eastAsia="Times New Roman" w:cstheme="minorHAnsi"/>
                <w:color w:val="000000"/>
              </w:rPr>
              <w:t>26</w:t>
            </w:r>
          </w:p>
        </w:tc>
      </w:tr>
      <w:tr w:rsidR="006D1BFF" w:rsidRPr="00554225" w14:paraId="68FE8DE0" w14:textId="77777777" w:rsidTr="00FA5153">
        <w:trPr>
          <w:trHeight w:val="288"/>
        </w:trPr>
        <w:tc>
          <w:tcPr>
            <w:tcW w:w="0" w:type="auto"/>
            <w:tcBorders>
              <w:top w:val="nil"/>
              <w:left w:val="nil"/>
              <w:right w:val="nil"/>
            </w:tcBorders>
            <w:shd w:val="clear" w:color="auto" w:fill="auto"/>
            <w:noWrap/>
            <w:vAlign w:val="bottom"/>
            <w:hideMark/>
          </w:tcPr>
          <w:p w14:paraId="1B87E6DC" w14:textId="21A42111" w:rsidR="003A5F56" w:rsidRPr="00554225" w:rsidRDefault="003A5F56" w:rsidP="002F7B22">
            <w:pPr>
              <w:spacing w:after="120"/>
              <w:rPr>
                <w:rFonts w:eastAsia="Times New Roman" w:cstheme="minorHAnsi"/>
                <w:color w:val="000000"/>
              </w:rPr>
              <w:pPrChange w:id="464" w:author="Hartman, Rosemary@DWR" w:date="2019-07-25T20:17:00Z">
                <w:pPr/>
              </w:pPrChange>
            </w:pPr>
            <w:proofErr w:type="spellStart"/>
            <w:r w:rsidRPr="00554225">
              <w:rPr>
                <w:rFonts w:eastAsia="Times New Roman" w:cstheme="minorHAnsi"/>
                <w:color w:val="000000"/>
              </w:rPr>
              <w:t>Stacys</w:t>
            </w:r>
            <w:proofErr w:type="spellEnd"/>
            <w:r w:rsidR="006D1BFF" w:rsidRPr="00554225">
              <w:rPr>
                <w:rFonts w:eastAsia="Times New Roman" w:cstheme="minorHAnsi"/>
                <w:color w:val="000000"/>
              </w:rPr>
              <w:t xml:space="preserve"> Island</w:t>
            </w:r>
          </w:p>
        </w:tc>
        <w:tc>
          <w:tcPr>
            <w:tcW w:w="0" w:type="auto"/>
            <w:tcBorders>
              <w:top w:val="nil"/>
              <w:left w:val="nil"/>
              <w:right w:val="nil"/>
            </w:tcBorders>
            <w:shd w:val="clear" w:color="auto" w:fill="auto"/>
            <w:noWrap/>
            <w:vAlign w:val="bottom"/>
            <w:hideMark/>
          </w:tcPr>
          <w:p w14:paraId="47B0586B" w14:textId="77777777" w:rsidR="003A5F56" w:rsidRPr="00554225" w:rsidRDefault="003A5F56" w:rsidP="002F7B22">
            <w:pPr>
              <w:spacing w:after="120"/>
              <w:rPr>
                <w:rFonts w:eastAsia="Times New Roman" w:cstheme="minorHAnsi"/>
                <w:color w:val="000000"/>
              </w:rPr>
              <w:pPrChange w:id="465" w:author="Hartman, Rosemary@DWR" w:date="2019-07-25T20:17:00Z">
                <w:pPr/>
              </w:pPrChange>
            </w:pPr>
            <w:r w:rsidRPr="00554225">
              <w:rPr>
                <w:rFonts w:eastAsia="Times New Roman" w:cstheme="minorHAnsi"/>
                <w:color w:val="000000"/>
              </w:rPr>
              <w:t>Sacramento-San Joaquin</w:t>
            </w:r>
          </w:p>
        </w:tc>
        <w:tc>
          <w:tcPr>
            <w:tcW w:w="0" w:type="auto"/>
            <w:tcBorders>
              <w:top w:val="nil"/>
              <w:left w:val="nil"/>
              <w:right w:val="nil"/>
            </w:tcBorders>
            <w:shd w:val="clear" w:color="auto" w:fill="auto"/>
            <w:noWrap/>
            <w:vAlign w:val="bottom"/>
            <w:hideMark/>
          </w:tcPr>
          <w:p w14:paraId="533CDA2F" w14:textId="77777777" w:rsidR="003A5F56" w:rsidRPr="00554225" w:rsidRDefault="003A5F56" w:rsidP="002F7B22">
            <w:pPr>
              <w:spacing w:after="120"/>
              <w:jc w:val="right"/>
              <w:rPr>
                <w:rFonts w:eastAsia="Times New Roman" w:cstheme="minorHAnsi"/>
                <w:color w:val="000000"/>
              </w:rPr>
              <w:pPrChange w:id="466" w:author="Hartman, Rosemary@DWR" w:date="2019-07-25T20:17:00Z">
                <w:pPr>
                  <w:jc w:val="right"/>
                </w:pPr>
              </w:pPrChange>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608B2AB1" w14:textId="77777777" w:rsidR="003A5F56" w:rsidRPr="00554225" w:rsidRDefault="003A5F56" w:rsidP="002F7B22">
            <w:pPr>
              <w:spacing w:after="120"/>
              <w:jc w:val="right"/>
              <w:rPr>
                <w:rFonts w:eastAsia="Times New Roman" w:cstheme="minorHAnsi"/>
                <w:color w:val="000000"/>
              </w:rPr>
              <w:pPrChange w:id="467" w:author="Hartman, Rosemary@DWR" w:date="2019-07-25T20:17:00Z">
                <w:pPr>
                  <w:jc w:val="right"/>
                </w:pPr>
              </w:pPrChange>
            </w:pPr>
            <w:r w:rsidRPr="00554225">
              <w:rPr>
                <w:rFonts w:eastAsia="Times New Roman" w:cstheme="minorHAnsi"/>
                <w:color w:val="000000"/>
              </w:rPr>
              <w:t>5</w:t>
            </w:r>
          </w:p>
        </w:tc>
        <w:tc>
          <w:tcPr>
            <w:tcW w:w="0" w:type="auto"/>
            <w:tcBorders>
              <w:top w:val="nil"/>
              <w:left w:val="nil"/>
              <w:right w:val="nil"/>
            </w:tcBorders>
            <w:shd w:val="clear" w:color="auto" w:fill="auto"/>
            <w:noWrap/>
            <w:vAlign w:val="bottom"/>
            <w:hideMark/>
          </w:tcPr>
          <w:p w14:paraId="55F1BE89" w14:textId="77777777" w:rsidR="003A5F56" w:rsidRPr="00554225" w:rsidRDefault="003A5F56" w:rsidP="002F7B22">
            <w:pPr>
              <w:spacing w:after="120"/>
              <w:jc w:val="right"/>
              <w:rPr>
                <w:rFonts w:eastAsia="Times New Roman" w:cstheme="minorHAnsi"/>
                <w:color w:val="000000"/>
              </w:rPr>
              <w:pPrChange w:id="468" w:author="Hartman, Rosemary@DWR" w:date="2019-07-25T20:17:00Z">
                <w:pPr>
                  <w:jc w:val="right"/>
                </w:pPr>
              </w:pPrChange>
            </w:pPr>
            <w:r w:rsidRPr="00554225">
              <w:rPr>
                <w:rFonts w:eastAsia="Times New Roman" w:cstheme="minorHAnsi"/>
                <w:color w:val="000000"/>
              </w:rPr>
              <w:t>2</w:t>
            </w:r>
          </w:p>
        </w:tc>
        <w:tc>
          <w:tcPr>
            <w:tcW w:w="0" w:type="auto"/>
            <w:tcBorders>
              <w:top w:val="nil"/>
              <w:left w:val="nil"/>
              <w:right w:val="nil"/>
            </w:tcBorders>
            <w:shd w:val="clear" w:color="auto" w:fill="auto"/>
            <w:noWrap/>
            <w:vAlign w:val="bottom"/>
            <w:hideMark/>
          </w:tcPr>
          <w:p w14:paraId="36277FBD" w14:textId="77777777" w:rsidR="003A5F56" w:rsidRPr="00554225" w:rsidRDefault="003A5F56" w:rsidP="002F7B22">
            <w:pPr>
              <w:spacing w:after="120"/>
              <w:jc w:val="right"/>
              <w:rPr>
                <w:rFonts w:eastAsia="Times New Roman" w:cstheme="minorHAnsi"/>
                <w:color w:val="000000"/>
              </w:rPr>
              <w:pPrChange w:id="469" w:author="Hartman, Rosemary@DWR" w:date="2019-07-25T20:17:00Z">
                <w:pPr>
                  <w:jc w:val="right"/>
                </w:pPr>
              </w:pPrChange>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245C33B4" w14:textId="77777777" w:rsidR="003A5F56" w:rsidRPr="00554225" w:rsidRDefault="003A5F56" w:rsidP="002F7B22">
            <w:pPr>
              <w:spacing w:after="120"/>
              <w:jc w:val="right"/>
              <w:rPr>
                <w:rFonts w:eastAsia="Times New Roman" w:cstheme="minorHAnsi"/>
                <w:color w:val="000000"/>
              </w:rPr>
              <w:pPrChange w:id="470" w:author="Hartman, Rosemary@DWR" w:date="2019-07-25T20:17:00Z">
                <w:pPr>
                  <w:jc w:val="right"/>
                </w:pPr>
              </w:pPrChange>
            </w:pPr>
            <w:r w:rsidRPr="00554225">
              <w:rPr>
                <w:rFonts w:eastAsia="Times New Roman" w:cstheme="minorHAnsi"/>
                <w:color w:val="000000"/>
              </w:rPr>
              <w:t>4</w:t>
            </w:r>
          </w:p>
        </w:tc>
        <w:tc>
          <w:tcPr>
            <w:tcW w:w="712" w:type="dxa"/>
            <w:tcBorders>
              <w:top w:val="nil"/>
              <w:left w:val="nil"/>
              <w:right w:val="nil"/>
            </w:tcBorders>
            <w:shd w:val="clear" w:color="auto" w:fill="auto"/>
            <w:noWrap/>
            <w:vAlign w:val="bottom"/>
            <w:hideMark/>
          </w:tcPr>
          <w:p w14:paraId="00384328" w14:textId="77777777" w:rsidR="003A5F56" w:rsidRPr="00554225" w:rsidRDefault="003A5F56" w:rsidP="002F7B22">
            <w:pPr>
              <w:spacing w:after="120"/>
              <w:jc w:val="right"/>
              <w:rPr>
                <w:rFonts w:eastAsia="Times New Roman" w:cstheme="minorHAnsi"/>
                <w:color w:val="000000"/>
              </w:rPr>
              <w:pPrChange w:id="471" w:author="Hartman, Rosemary@DWR" w:date="2019-07-25T20:17:00Z">
                <w:pPr>
                  <w:jc w:val="right"/>
                </w:pPr>
              </w:pPrChange>
            </w:pPr>
            <w:r w:rsidRPr="00554225">
              <w:rPr>
                <w:rFonts w:eastAsia="Times New Roman" w:cstheme="minorHAnsi"/>
                <w:color w:val="000000"/>
              </w:rPr>
              <w:t>5</w:t>
            </w:r>
          </w:p>
        </w:tc>
        <w:tc>
          <w:tcPr>
            <w:tcW w:w="551" w:type="dxa"/>
            <w:tcBorders>
              <w:top w:val="nil"/>
              <w:left w:val="nil"/>
              <w:right w:val="nil"/>
            </w:tcBorders>
            <w:shd w:val="clear" w:color="auto" w:fill="auto"/>
            <w:noWrap/>
            <w:vAlign w:val="bottom"/>
            <w:hideMark/>
          </w:tcPr>
          <w:p w14:paraId="097502F1" w14:textId="77777777" w:rsidR="003A5F56" w:rsidRPr="00554225" w:rsidRDefault="003A5F56" w:rsidP="002F7B22">
            <w:pPr>
              <w:spacing w:after="120"/>
              <w:jc w:val="right"/>
              <w:rPr>
                <w:rFonts w:eastAsia="Times New Roman" w:cstheme="minorHAnsi"/>
                <w:color w:val="000000"/>
              </w:rPr>
              <w:pPrChange w:id="472" w:author="Hartman, Rosemary@DWR" w:date="2019-07-25T20:17:00Z">
                <w:pPr>
                  <w:jc w:val="right"/>
                </w:pPr>
              </w:pPrChange>
            </w:pPr>
            <w:r w:rsidRPr="00554225">
              <w:rPr>
                <w:rFonts w:eastAsia="Times New Roman" w:cstheme="minorHAnsi"/>
                <w:color w:val="000000"/>
              </w:rPr>
              <w:t>24</w:t>
            </w:r>
          </w:p>
        </w:tc>
      </w:tr>
      <w:tr w:rsidR="006D1BFF" w:rsidRPr="00554225" w14:paraId="672DB7F1" w14:textId="77777777" w:rsidTr="00FA5153">
        <w:trPr>
          <w:trHeight w:val="288"/>
        </w:trPr>
        <w:tc>
          <w:tcPr>
            <w:tcW w:w="0" w:type="auto"/>
            <w:tcBorders>
              <w:top w:val="nil"/>
              <w:left w:val="nil"/>
              <w:bottom w:val="single" w:sz="4" w:space="0" w:color="auto"/>
              <w:right w:val="nil"/>
            </w:tcBorders>
            <w:shd w:val="clear" w:color="auto" w:fill="auto"/>
            <w:noWrap/>
            <w:vAlign w:val="bottom"/>
            <w:hideMark/>
          </w:tcPr>
          <w:p w14:paraId="0895A6AE" w14:textId="77777777" w:rsidR="003A5F56" w:rsidRPr="00554225" w:rsidRDefault="003A5F56" w:rsidP="002F7B22">
            <w:pPr>
              <w:spacing w:after="120"/>
              <w:rPr>
                <w:rFonts w:eastAsia="Times New Roman" w:cstheme="minorHAnsi"/>
                <w:color w:val="000000"/>
              </w:rPr>
              <w:pPrChange w:id="473" w:author="Hartman, Rosemary@DWR" w:date="2019-07-25T20:17:00Z">
                <w:pPr/>
              </w:pPrChange>
            </w:pPr>
            <w:r w:rsidRPr="00554225">
              <w:rPr>
                <w:rFonts w:eastAsia="Times New Roman" w:cstheme="minorHAnsi"/>
                <w:color w:val="000000"/>
              </w:rPr>
              <w:t>Grand Total</w:t>
            </w:r>
          </w:p>
        </w:tc>
        <w:tc>
          <w:tcPr>
            <w:tcW w:w="0" w:type="auto"/>
            <w:tcBorders>
              <w:top w:val="nil"/>
              <w:left w:val="nil"/>
              <w:bottom w:val="single" w:sz="4" w:space="0" w:color="auto"/>
              <w:right w:val="nil"/>
            </w:tcBorders>
            <w:shd w:val="clear" w:color="auto" w:fill="auto"/>
            <w:noWrap/>
            <w:vAlign w:val="bottom"/>
            <w:hideMark/>
          </w:tcPr>
          <w:p w14:paraId="7028235F" w14:textId="77777777" w:rsidR="003A5F56" w:rsidRPr="00554225" w:rsidRDefault="003A5F56" w:rsidP="002F7B22">
            <w:pPr>
              <w:spacing w:after="120"/>
              <w:rPr>
                <w:rFonts w:eastAsia="Times New Roman" w:cstheme="minorHAnsi"/>
                <w:color w:val="000000"/>
              </w:rPr>
              <w:pPrChange w:id="474" w:author="Hartman, Rosemary@DWR" w:date="2019-07-25T20:17:00Z">
                <w:pPr/>
              </w:pPrChange>
            </w:pPr>
          </w:p>
        </w:tc>
        <w:tc>
          <w:tcPr>
            <w:tcW w:w="0" w:type="auto"/>
            <w:tcBorders>
              <w:top w:val="nil"/>
              <w:left w:val="nil"/>
              <w:bottom w:val="single" w:sz="4" w:space="0" w:color="auto"/>
              <w:right w:val="nil"/>
            </w:tcBorders>
            <w:shd w:val="clear" w:color="auto" w:fill="auto"/>
            <w:noWrap/>
            <w:vAlign w:val="bottom"/>
            <w:hideMark/>
          </w:tcPr>
          <w:p w14:paraId="4EE1DC43" w14:textId="77777777" w:rsidR="003A5F56" w:rsidRPr="00554225" w:rsidRDefault="003A5F56" w:rsidP="002F7B22">
            <w:pPr>
              <w:spacing w:after="120"/>
              <w:jc w:val="right"/>
              <w:rPr>
                <w:rFonts w:eastAsia="Times New Roman" w:cstheme="minorHAnsi"/>
                <w:color w:val="000000"/>
              </w:rPr>
              <w:pPrChange w:id="475" w:author="Hartman, Rosemary@DWR" w:date="2019-07-25T20:17:00Z">
                <w:pPr>
                  <w:jc w:val="right"/>
                </w:pPr>
              </w:pPrChange>
            </w:pPr>
            <w:r w:rsidRPr="00554225">
              <w:rPr>
                <w:rFonts w:eastAsia="Times New Roman" w:cstheme="minorHAnsi"/>
                <w:color w:val="000000"/>
              </w:rPr>
              <w:t>77</w:t>
            </w:r>
          </w:p>
        </w:tc>
        <w:tc>
          <w:tcPr>
            <w:tcW w:w="0" w:type="auto"/>
            <w:tcBorders>
              <w:top w:val="nil"/>
              <w:left w:val="nil"/>
              <w:bottom w:val="single" w:sz="4" w:space="0" w:color="auto"/>
              <w:right w:val="nil"/>
            </w:tcBorders>
            <w:shd w:val="clear" w:color="auto" w:fill="auto"/>
            <w:noWrap/>
            <w:vAlign w:val="bottom"/>
            <w:hideMark/>
          </w:tcPr>
          <w:p w14:paraId="49CBCDC8" w14:textId="77777777" w:rsidR="003A5F56" w:rsidRPr="00554225" w:rsidRDefault="003A5F56" w:rsidP="002F7B22">
            <w:pPr>
              <w:spacing w:after="120"/>
              <w:jc w:val="right"/>
              <w:rPr>
                <w:rFonts w:eastAsia="Times New Roman" w:cstheme="minorHAnsi"/>
                <w:color w:val="000000"/>
              </w:rPr>
              <w:pPrChange w:id="476" w:author="Hartman, Rosemary@DWR" w:date="2019-07-25T20:17:00Z">
                <w:pPr>
                  <w:jc w:val="right"/>
                </w:pPr>
              </w:pPrChange>
            </w:pPr>
            <w:r w:rsidRPr="00554225">
              <w:rPr>
                <w:rFonts w:eastAsia="Times New Roman" w:cstheme="minorHAnsi"/>
                <w:color w:val="000000"/>
              </w:rPr>
              <w:t>76</w:t>
            </w:r>
          </w:p>
        </w:tc>
        <w:tc>
          <w:tcPr>
            <w:tcW w:w="0" w:type="auto"/>
            <w:tcBorders>
              <w:top w:val="nil"/>
              <w:left w:val="nil"/>
              <w:bottom w:val="single" w:sz="4" w:space="0" w:color="auto"/>
              <w:right w:val="nil"/>
            </w:tcBorders>
            <w:shd w:val="clear" w:color="auto" w:fill="auto"/>
            <w:noWrap/>
            <w:vAlign w:val="bottom"/>
            <w:hideMark/>
          </w:tcPr>
          <w:p w14:paraId="2AA24A86" w14:textId="77777777" w:rsidR="003A5F56" w:rsidRPr="00554225" w:rsidRDefault="003A5F56" w:rsidP="002F7B22">
            <w:pPr>
              <w:spacing w:after="120"/>
              <w:jc w:val="right"/>
              <w:rPr>
                <w:rFonts w:eastAsia="Times New Roman" w:cstheme="minorHAnsi"/>
                <w:color w:val="000000"/>
              </w:rPr>
              <w:pPrChange w:id="477" w:author="Hartman, Rosemary@DWR" w:date="2019-07-25T20:17:00Z">
                <w:pPr>
                  <w:jc w:val="right"/>
                </w:pPr>
              </w:pPrChange>
            </w:pPr>
            <w:r w:rsidRPr="00554225">
              <w:rPr>
                <w:rFonts w:eastAsia="Times New Roman" w:cstheme="minorHAnsi"/>
                <w:color w:val="000000"/>
              </w:rPr>
              <w:t>69</w:t>
            </w:r>
          </w:p>
        </w:tc>
        <w:tc>
          <w:tcPr>
            <w:tcW w:w="0" w:type="auto"/>
            <w:tcBorders>
              <w:top w:val="nil"/>
              <w:left w:val="nil"/>
              <w:bottom w:val="single" w:sz="4" w:space="0" w:color="auto"/>
              <w:right w:val="nil"/>
            </w:tcBorders>
            <w:shd w:val="clear" w:color="auto" w:fill="auto"/>
            <w:noWrap/>
            <w:vAlign w:val="bottom"/>
            <w:hideMark/>
          </w:tcPr>
          <w:p w14:paraId="2F11BA7E" w14:textId="77777777" w:rsidR="003A5F56" w:rsidRPr="00554225" w:rsidRDefault="003A5F56" w:rsidP="002F7B22">
            <w:pPr>
              <w:spacing w:after="120"/>
              <w:jc w:val="right"/>
              <w:rPr>
                <w:rFonts w:eastAsia="Times New Roman" w:cstheme="minorHAnsi"/>
                <w:color w:val="000000"/>
              </w:rPr>
              <w:pPrChange w:id="478" w:author="Hartman, Rosemary@DWR" w:date="2019-07-25T20:17:00Z">
                <w:pPr>
                  <w:jc w:val="right"/>
                </w:pPr>
              </w:pPrChange>
            </w:pPr>
            <w:r w:rsidRPr="00554225">
              <w:rPr>
                <w:rFonts w:eastAsia="Times New Roman" w:cstheme="minorHAnsi"/>
                <w:color w:val="000000"/>
              </w:rPr>
              <w:t>107</w:t>
            </w:r>
          </w:p>
        </w:tc>
        <w:tc>
          <w:tcPr>
            <w:tcW w:w="0" w:type="auto"/>
            <w:tcBorders>
              <w:top w:val="nil"/>
              <w:left w:val="nil"/>
              <w:bottom w:val="single" w:sz="4" w:space="0" w:color="auto"/>
              <w:right w:val="nil"/>
            </w:tcBorders>
            <w:shd w:val="clear" w:color="auto" w:fill="auto"/>
            <w:noWrap/>
            <w:vAlign w:val="bottom"/>
            <w:hideMark/>
          </w:tcPr>
          <w:p w14:paraId="562C3602" w14:textId="77777777" w:rsidR="003A5F56" w:rsidRPr="00554225" w:rsidRDefault="003A5F56" w:rsidP="002F7B22">
            <w:pPr>
              <w:spacing w:after="120"/>
              <w:jc w:val="right"/>
              <w:rPr>
                <w:rFonts w:eastAsia="Times New Roman" w:cstheme="minorHAnsi"/>
                <w:color w:val="000000"/>
              </w:rPr>
              <w:pPrChange w:id="479" w:author="Hartman, Rosemary@DWR" w:date="2019-07-25T20:17:00Z">
                <w:pPr>
                  <w:jc w:val="right"/>
                </w:pPr>
              </w:pPrChange>
            </w:pPr>
            <w:r w:rsidRPr="00554225">
              <w:rPr>
                <w:rFonts w:eastAsia="Times New Roman" w:cstheme="minorHAnsi"/>
                <w:color w:val="000000"/>
              </w:rPr>
              <w:t>102</w:t>
            </w:r>
          </w:p>
        </w:tc>
        <w:tc>
          <w:tcPr>
            <w:tcW w:w="712" w:type="dxa"/>
            <w:tcBorders>
              <w:top w:val="nil"/>
              <w:left w:val="nil"/>
              <w:bottom w:val="single" w:sz="4" w:space="0" w:color="auto"/>
              <w:right w:val="nil"/>
            </w:tcBorders>
            <w:shd w:val="clear" w:color="auto" w:fill="auto"/>
            <w:noWrap/>
            <w:vAlign w:val="bottom"/>
            <w:hideMark/>
          </w:tcPr>
          <w:p w14:paraId="7920DA71" w14:textId="77777777" w:rsidR="003A5F56" w:rsidRPr="00554225" w:rsidRDefault="003A5F56" w:rsidP="002F7B22">
            <w:pPr>
              <w:spacing w:after="120"/>
              <w:jc w:val="right"/>
              <w:rPr>
                <w:rFonts w:eastAsia="Times New Roman" w:cstheme="minorHAnsi"/>
                <w:color w:val="000000"/>
              </w:rPr>
              <w:pPrChange w:id="480" w:author="Hartman, Rosemary@DWR" w:date="2019-07-25T20:17:00Z">
                <w:pPr>
                  <w:jc w:val="right"/>
                </w:pPr>
              </w:pPrChange>
            </w:pPr>
            <w:r w:rsidRPr="00554225">
              <w:rPr>
                <w:rFonts w:eastAsia="Times New Roman" w:cstheme="minorHAnsi"/>
                <w:color w:val="000000"/>
              </w:rPr>
              <w:t>92</w:t>
            </w:r>
          </w:p>
        </w:tc>
        <w:tc>
          <w:tcPr>
            <w:tcW w:w="551" w:type="dxa"/>
            <w:tcBorders>
              <w:top w:val="nil"/>
              <w:left w:val="nil"/>
              <w:bottom w:val="single" w:sz="4" w:space="0" w:color="auto"/>
              <w:right w:val="nil"/>
            </w:tcBorders>
            <w:shd w:val="clear" w:color="auto" w:fill="auto"/>
            <w:noWrap/>
            <w:vAlign w:val="bottom"/>
            <w:hideMark/>
          </w:tcPr>
          <w:p w14:paraId="7C691A95" w14:textId="77777777" w:rsidR="003A5F56" w:rsidRPr="00554225" w:rsidRDefault="003A5F56" w:rsidP="002F7B22">
            <w:pPr>
              <w:spacing w:after="120"/>
              <w:jc w:val="right"/>
              <w:rPr>
                <w:rFonts w:eastAsia="Times New Roman" w:cstheme="minorHAnsi"/>
                <w:color w:val="000000"/>
              </w:rPr>
              <w:pPrChange w:id="481" w:author="Hartman, Rosemary@DWR" w:date="2019-07-25T20:17:00Z">
                <w:pPr>
                  <w:jc w:val="right"/>
                </w:pPr>
              </w:pPrChange>
            </w:pPr>
            <w:r w:rsidRPr="00554225">
              <w:rPr>
                <w:rFonts w:eastAsia="Times New Roman" w:cstheme="minorHAnsi"/>
                <w:color w:val="000000"/>
              </w:rPr>
              <w:t>523</w:t>
            </w:r>
          </w:p>
        </w:tc>
      </w:tr>
    </w:tbl>
    <w:p w14:paraId="6FB04489" w14:textId="77777777" w:rsidR="00FF27B7" w:rsidRDefault="00FF27B7" w:rsidP="002F7B22">
      <w:pPr>
        <w:spacing w:after="120"/>
        <w:rPr>
          <w:rFonts w:ascii="Times New Roman" w:hAnsi="Times New Roman" w:cs="Times New Roman"/>
        </w:rPr>
        <w:pPrChange w:id="482" w:author="Hartman, Rosemary@DWR" w:date="2019-07-25T20:17:00Z">
          <w:pPr/>
        </w:pPrChange>
      </w:pPr>
    </w:p>
    <w:p w14:paraId="50406AF5" w14:textId="192B745A" w:rsidR="00132847" w:rsidRDefault="00132847" w:rsidP="002F7B22">
      <w:pPr>
        <w:pStyle w:val="Caption"/>
        <w:keepNext/>
        <w:spacing w:after="120"/>
        <w:pPrChange w:id="483" w:author="Hartman, Rosemary@DWR" w:date="2019-07-25T20:17:00Z">
          <w:pPr>
            <w:pStyle w:val="Caption"/>
            <w:keepNext/>
          </w:pPr>
        </w:pPrChange>
      </w:pPr>
      <w:r>
        <w:t xml:space="preserve">Table </w:t>
      </w:r>
      <w:fldSimple w:instr=" SEQ Table \* ARABIC ">
        <w:r w:rsidR="00AF0116">
          <w:rPr>
            <w:noProof/>
          </w:rPr>
          <w:t>2</w:t>
        </w:r>
      </w:fldSimple>
      <w:r w:rsidRPr="00132847">
        <w:rPr>
          <w:rFonts w:ascii="Times New Roman" w:hAnsi="Times New Roman" w:cs="Times New Roman"/>
          <w:sz w:val="24"/>
          <w:szCs w:val="24"/>
        </w:rPr>
        <w:t xml:space="preserve"> </w:t>
      </w:r>
      <w:r>
        <w:rPr>
          <w:rFonts w:ascii="Times New Roman" w:hAnsi="Times New Roman" w:cs="Times New Roman"/>
          <w:sz w:val="24"/>
          <w:szCs w:val="24"/>
        </w:rPr>
        <w:t xml:space="preserve">Sample sizes for fall sampling </w:t>
      </w:r>
      <w:r w:rsidRPr="00100AD3">
        <w:rPr>
          <w:rFonts w:ascii="Times New Roman" w:hAnsi="Times New Roman" w:cs="Times New Roman"/>
          <w:sz w:val="24"/>
          <w:szCs w:val="24"/>
        </w:rPr>
        <w:t xml:space="preserve">in </w:t>
      </w:r>
      <w:r>
        <w:rPr>
          <w:rFonts w:ascii="Times New Roman" w:hAnsi="Times New Roman" w:cs="Times New Roman"/>
          <w:sz w:val="24"/>
          <w:szCs w:val="24"/>
        </w:rPr>
        <w:t>2018</w:t>
      </w:r>
      <w:r w:rsidRPr="00100AD3">
        <w:rPr>
          <w:rFonts w:ascii="Times New Roman" w:hAnsi="Times New Roman" w:cs="Times New Roman"/>
          <w:sz w:val="24"/>
          <w:szCs w:val="24"/>
        </w:rPr>
        <w:t>.</w:t>
      </w:r>
    </w:p>
    <w:tbl>
      <w:tblPr>
        <w:tblW w:w="0" w:type="auto"/>
        <w:tblInd w:w="93" w:type="dxa"/>
        <w:tblLook w:val="04A0" w:firstRow="1" w:lastRow="0" w:firstColumn="1" w:lastColumn="0" w:noHBand="0" w:noVBand="1"/>
      </w:tblPr>
      <w:tblGrid>
        <w:gridCol w:w="1579"/>
        <w:gridCol w:w="1409"/>
        <w:gridCol w:w="1485"/>
        <w:gridCol w:w="618"/>
        <w:gridCol w:w="618"/>
        <w:gridCol w:w="618"/>
        <w:gridCol w:w="618"/>
      </w:tblGrid>
      <w:tr w:rsidR="00FA3456" w:rsidRPr="00F5165D" w14:paraId="51A7F4A4" w14:textId="77777777" w:rsidTr="00FA5153">
        <w:trPr>
          <w:trHeight w:val="1305"/>
        </w:trPr>
        <w:tc>
          <w:tcPr>
            <w:tcW w:w="0" w:type="auto"/>
            <w:tcBorders>
              <w:top w:val="single" w:sz="4" w:space="0" w:color="auto"/>
              <w:bottom w:val="single" w:sz="4" w:space="0" w:color="auto"/>
            </w:tcBorders>
            <w:shd w:val="clear" w:color="auto" w:fill="auto"/>
            <w:noWrap/>
            <w:vAlign w:val="center"/>
            <w:hideMark/>
          </w:tcPr>
          <w:p w14:paraId="61892567" w14:textId="77777777" w:rsidR="00FA3456" w:rsidRPr="00F5165D" w:rsidRDefault="00FA3456" w:rsidP="002F7B22">
            <w:pPr>
              <w:spacing w:after="120"/>
              <w:jc w:val="center"/>
              <w:rPr>
                <w:rFonts w:ascii="Calibri" w:eastAsia="Times New Roman" w:hAnsi="Calibri" w:cs="Times New Roman"/>
                <w:color w:val="000000"/>
              </w:rPr>
              <w:pPrChange w:id="484" w:author="Hartman, Rosemary@DWR" w:date="2019-07-25T20:17:00Z">
                <w:pPr>
                  <w:jc w:val="center"/>
                </w:pPr>
              </w:pPrChange>
            </w:pPr>
            <w:r w:rsidRPr="00F5165D">
              <w:rPr>
                <w:rFonts w:ascii="Calibri" w:eastAsia="Times New Roman" w:hAnsi="Calibri" w:cs="Times New Roman"/>
                <w:color w:val="000000"/>
              </w:rPr>
              <w:t>Samples near</w:t>
            </w:r>
          </w:p>
        </w:tc>
        <w:tc>
          <w:tcPr>
            <w:tcW w:w="0" w:type="auto"/>
            <w:tcBorders>
              <w:top w:val="single" w:sz="4" w:space="0" w:color="auto"/>
              <w:bottom w:val="single" w:sz="4" w:space="0" w:color="auto"/>
            </w:tcBorders>
            <w:shd w:val="clear" w:color="auto" w:fill="auto"/>
            <w:noWrap/>
            <w:vAlign w:val="center"/>
            <w:hideMark/>
          </w:tcPr>
          <w:p w14:paraId="656CC7BE" w14:textId="77777777" w:rsidR="00FA3456" w:rsidRPr="00F5165D" w:rsidRDefault="00FA3456" w:rsidP="002F7B22">
            <w:pPr>
              <w:spacing w:after="120"/>
              <w:jc w:val="center"/>
              <w:rPr>
                <w:rFonts w:ascii="Calibri" w:eastAsia="Times New Roman" w:hAnsi="Calibri" w:cs="Times New Roman"/>
                <w:color w:val="000000"/>
              </w:rPr>
              <w:pPrChange w:id="485" w:author="Hartman, Rosemary@DWR" w:date="2019-07-25T20:17:00Z">
                <w:pPr>
                  <w:jc w:val="center"/>
                </w:pPr>
              </w:pPrChange>
            </w:pPr>
            <w:r w:rsidRPr="00F5165D">
              <w:rPr>
                <w:rFonts w:ascii="Calibri" w:eastAsia="Times New Roman" w:hAnsi="Calibri" w:cs="Times New Roman"/>
                <w:color w:val="000000"/>
              </w:rPr>
              <w:t>region</w:t>
            </w:r>
          </w:p>
        </w:tc>
        <w:tc>
          <w:tcPr>
            <w:tcW w:w="0" w:type="auto"/>
            <w:tcBorders>
              <w:top w:val="single" w:sz="4" w:space="0" w:color="auto"/>
              <w:bottom w:val="single" w:sz="4" w:space="0" w:color="auto"/>
            </w:tcBorders>
            <w:shd w:val="clear" w:color="auto" w:fill="auto"/>
            <w:noWrap/>
            <w:vAlign w:val="center"/>
            <w:hideMark/>
          </w:tcPr>
          <w:p w14:paraId="1937B05F" w14:textId="77777777" w:rsidR="00FA3456" w:rsidRPr="00F5165D" w:rsidRDefault="00FA3456" w:rsidP="002F7B22">
            <w:pPr>
              <w:spacing w:after="120"/>
              <w:jc w:val="center"/>
              <w:rPr>
                <w:rFonts w:ascii="Calibri" w:eastAsia="Times New Roman" w:hAnsi="Calibri" w:cs="Times New Roman"/>
                <w:color w:val="000000"/>
              </w:rPr>
              <w:pPrChange w:id="486" w:author="Hartman, Rosemary@DWR" w:date="2019-07-25T20:17:00Z">
                <w:pPr>
                  <w:jc w:val="center"/>
                </w:pPr>
              </w:pPrChange>
            </w:pPr>
            <w:r w:rsidRPr="00F5165D">
              <w:rPr>
                <w:rFonts w:ascii="Calibri" w:eastAsia="Times New Roman" w:hAnsi="Calibri" w:cs="Times New Roman"/>
                <w:color w:val="000000"/>
              </w:rPr>
              <w:t>site type</w:t>
            </w:r>
          </w:p>
        </w:tc>
        <w:tc>
          <w:tcPr>
            <w:tcW w:w="0" w:type="auto"/>
            <w:tcBorders>
              <w:top w:val="single" w:sz="4" w:space="0" w:color="auto"/>
              <w:bottom w:val="single" w:sz="4" w:space="0" w:color="auto"/>
            </w:tcBorders>
            <w:shd w:val="clear" w:color="auto" w:fill="auto"/>
            <w:textDirection w:val="tbRl"/>
            <w:vAlign w:val="center"/>
            <w:hideMark/>
          </w:tcPr>
          <w:p w14:paraId="0875F904" w14:textId="3ACB27B6" w:rsidR="00FA3456" w:rsidRPr="00F5165D" w:rsidRDefault="00BC1016" w:rsidP="002F7B22">
            <w:pPr>
              <w:spacing w:after="120"/>
              <w:jc w:val="center"/>
              <w:rPr>
                <w:rFonts w:ascii="Calibri" w:eastAsia="Times New Roman" w:hAnsi="Calibri" w:cs="Times New Roman"/>
                <w:color w:val="000000"/>
              </w:rPr>
              <w:pPrChange w:id="487" w:author="Hartman, Rosemary@DWR" w:date="2019-07-25T20:17:00Z">
                <w:pPr>
                  <w:jc w:val="center"/>
                </w:pPr>
              </w:pPrChange>
            </w:pPr>
            <w:r>
              <w:rPr>
                <w:rFonts w:ascii="Calibri" w:eastAsia="Times New Roman" w:hAnsi="Calibri" w:cs="Times New Roman"/>
                <w:color w:val="000000"/>
              </w:rPr>
              <w:t>Sweep net</w:t>
            </w:r>
          </w:p>
        </w:tc>
        <w:tc>
          <w:tcPr>
            <w:tcW w:w="0" w:type="auto"/>
            <w:tcBorders>
              <w:top w:val="single" w:sz="4" w:space="0" w:color="auto"/>
              <w:bottom w:val="single" w:sz="4" w:space="0" w:color="auto"/>
            </w:tcBorders>
            <w:shd w:val="clear" w:color="auto" w:fill="auto"/>
            <w:noWrap/>
            <w:textDirection w:val="tbRl"/>
            <w:vAlign w:val="center"/>
            <w:hideMark/>
          </w:tcPr>
          <w:p w14:paraId="30DED363" w14:textId="5C260E43" w:rsidR="00FA3456" w:rsidRPr="00F5165D" w:rsidRDefault="00BC1016" w:rsidP="002F7B22">
            <w:pPr>
              <w:spacing w:after="120"/>
              <w:jc w:val="center"/>
              <w:rPr>
                <w:rFonts w:ascii="Calibri" w:eastAsia="Times New Roman" w:hAnsi="Calibri" w:cs="Times New Roman"/>
                <w:color w:val="000000"/>
              </w:rPr>
              <w:pPrChange w:id="488" w:author="Hartman, Rosemary@DWR" w:date="2019-07-25T20:17:00Z">
                <w:pPr>
                  <w:jc w:val="center"/>
                </w:pPr>
              </w:pPrChange>
            </w:pPr>
            <w:r>
              <w:rPr>
                <w:rFonts w:ascii="Calibri" w:eastAsia="Times New Roman" w:hAnsi="Calibri" w:cs="Times New Roman"/>
                <w:color w:val="000000"/>
              </w:rPr>
              <w:t>Mysid trawl</w:t>
            </w:r>
          </w:p>
        </w:tc>
        <w:tc>
          <w:tcPr>
            <w:tcW w:w="0" w:type="auto"/>
            <w:tcBorders>
              <w:top w:val="single" w:sz="4" w:space="0" w:color="auto"/>
              <w:bottom w:val="single" w:sz="4" w:space="0" w:color="auto"/>
            </w:tcBorders>
            <w:shd w:val="clear" w:color="auto" w:fill="auto"/>
            <w:noWrap/>
            <w:textDirection w:val="tbRl"/>
            <w:vAlign w:val="center"/>
            <w:hideMark/>
          </w:tcPr>
          <w:p w14:paraId="6F605AFF" w14:textId="3AFE183A" w:rsidR="00FA3456" w:rsidRPr="00F5165D" w:rsidRDefault="00FA3456" w:rsidP="002F7B22">
            <w:pPr>
              <w:spacing w:after="120"/>
              <w:jc w:val="center"/>
              <w:rPr>
                <w:rFonts w:ascii="Calibri" w:eastAsia="Times New Roman" w:hAnsi="Calibri" w:cs="Times New Roman"/>
                <w:color w:val="000000"/>
              </w:rPr>
              <w:pPrChange w:id="489" w:author="Hartman, Rosemary@DWR" w:date="2019-07-25T20:17:00Z">
                <w:pPr>
                  <w:jc w:val="center"/>
                </w:pPr>
              </w:pPrChange>
            </w:pPr>
            <w:proofErr w:type="spellStart"/>
            <w:r w:rsidRPr="00F5165D">
              <w:rPr>
                <w:rFonts w:ascii="Calibri" w:eastAsia="Times New Roman" w:hAnsi="Calibri" w:cs="Times New Roman"/>
                <w:color w:val="000000"/>
              </w:rPr>
              <w:t>Zoop</w:t>
            </w:r>
            <w:proofErr w:type="spellEnd"/>
            <w:r w:rsidRPr="00F5165D">
              <w:rPr>
                <w:rFonts w:ascii="Calibri" w:eastAsia="Times New Roman" w:hAnsi="Calibri" w:cs="Times New Roman"/>
                <w:color w:val="000000"/>
              </w:rPr>
              <w:t xml:space="preserve"> trawl</w:t>
            </w:r>
          </w:p>
        </w:tc>
        <w:tc>
          <w:tcPr>
            <w:tcW w:w="0" w:type="auto"/>
            <w:tcBorders>
              <w:top w:val="single" w:sz="4" w:space="0" w:color="auto"/>
              <w:bottom w:val="single" w:sz="4" w:space="0" w:color="auto"/>
            </w:tcBorders>
            <w:shd w:val="clear" w:color="auto" w:fill="auto"/>
            <w:noWrap/>
            <w:textDirection w:val="tbRl"/>
            <w:vAlign w:val="center"/>
            <w:hideMark/>
          </w:tcPr>
          <w:p w14:paraId="5E8FE744" w14:textId="77777777" w:rsidR="00FA3456" w:rsidRPr="00F5165D" w:rsidRDefault="00FA3456" w:rsidP="002F7B22">
            <w:pPr>
              <w:spacing w:after="120"/>
              <w:jc w:val="center"/>
              <w:rPr>
                <w:rFonts w:ascii="Calibri" w:eastAsia="Times New Roman" w:hAnsi="Calibri" w:cs="Times New Roman"/>
                <w:b/>
                <w:bCs/>
                <w:color w:val="000000"/>
              </w:rPr>
              <w:pPrChange w:id="490" w:author="Hartman, Rosemary@DWR" w:date="2019-07-25T20:17:00Z">
                <w:pPr>
                  <w:jc w:val="center"/>
                </w:pPr>
              </w:pPrChange>
            </w:pPr>
            <w:r w:rsidRPr="00F5165D">
              <w:rPr>
                <w:rFonts w:ascii="Calibri" w:eastAsia="Times New Roman" w:hAnsi="Calibri" w:cs="Times New Roman"/>
                <w:b/>
                <w:bCs/>
                <w:color w:val="000000"/>
              </w:rPr>
              <w:t>Total</w:t>
            </w:r>
          </w:p>
        </w:tc>
      </w:tr>
      <w:tr w:rsidR="00FA3456" w:rsidRPr="00F5165D" w14:paraId="0DD1B346" w14:textId="77777777" w:rsidTr="00FA5153">
        <w:trPr>
          <w:trHeight w:val="315"/>
        </w:trPr>
        <w:tc>
          <w:tcPr>
            <w:tcW w:w="0" w:type="auto"/>
            <w:tcBorders>
              <w:top w:val="single" w:sz="4" w:space="0" w:color="auto"/>
            </w:tcBorders>
            <w:shd w:val="clear" w:color="auto" w:fill="auto"/>
            <w:noWrap/>
            <w:vAlign w:val="center"/>
            <w:hideMark/>
          </w:tcPr>
          <w:p w14:paraId="336128B9" w14:textId="77777777" w:rsidR="00FA3456" w:rsidRPr="00F5165D" w:rsidRDefault="00FA3456" w:rsidP="002F7B22">
            <w:pPr>
              <w:spacing w:after="120"/>
              <w:rPr>
                <w:rFonts w:ascii="Calibri" w:eastAsia="Times New Roman" w:hAnsi="Calibri" w:cs="Times New Roman"/>
                <w:color w:val="000000"/>
              </w:rPr>
              <w:pPrChange w:id="491" w:author="Hartman, Rosemary@DWR" w:date="2019-07-25T20:17:00Z">
                <w:pPr/>
              </w:pPrChange>
            </w:pPr>
            <w:r w:rsidRPr="00F5165D">
              <w:rPr>
                <w:rFonts w:ascii="Calibri" w:eastAsia="Times New Roman" w:hAnsi="Calibri" w:cs="Times New Roman"/>
                <w:color w:val="000000"/>
              </w:rPr>
              <w:t>Winter Island</w:t>
            </w:r>
          </w:p>
        </w:tc>
        <w:tc>
          <w:tcPr>
            <w:tcW w:w="0" w:type="auto"/>
            <w:tcBorders>
              <w:top w:val="single" w:sz="4" w:space="0" w:color="auto"/>
            </w:tcBorders>
            <w:shd w:val="clear" w:color="auto" w:fill="auto"/>
            <w:noWrap/>
            <w:vAlign w:val="center"/>
            <w:hideMark/>
          </w:tcPr>
          <w:p w14:paraId="3163FF53" w14:textId="77777777" w:rsidR="00FA3456" w:rsidRPr="00F5165D" w:rsidRDefault="00FA3456" w:rsidP="002F7B22">
            <w:pPr>
              <w:spacing w:after="120"/>
              <w:jc w:val="center"/>
              <w:rPr>
                <w:rFonts w:ascii="Calibri" w:eastAsia="Times New Roman" w:hAnsi="Calibri" w:cs="Times New Roman"/>
                <w:color w:val="000000"/>
              </w:rPr>
              <w:pPrChange w:id="492" w:author="Hartman, Rosemary@DWR" w:date="2019-07-25T20:17:00Z">
                <w:pPr>
                  <w:jc w:val="center"/>
                </w:pPr>
              </w:pPrChange>
            </w:pPr>
            <w:r w:rsidRPr="00F5165D">
              <w:rPr>
                <w:rFonts w:ascii="Calibri" w:eastAsia="Times New Roman" w:hAnsi="Calibri" w:cs="Times New Roman"/>
                <w:color w:val="000000"/>
              </w:rPr>
              <w:t>Confluence</w:t>
            </w:r>
          </w:p>
        </w:tc>
        <w:tc>
          <w:tcPr>
            <w:tcW w:w="0" w:type="auto"/>
            <w:tcBorders>
              <w:top w:val="single" w:sz="4" w:space="0" w:color="auto"/>
            </w:tcBorders>
            <w:shd w:val="clear" w:color="auto" w:fill="auto"/>
            <w:noWrap/>
            <w:vAlign w:val="center"/>
            <w:hideMark/>
          </w:tcPr>
          <w:p w14:paraId="6446DCE1" w14:textId="77777777" w:rsidR="00FA3456" w:rsidRPr="00F5165D" w:rsidRDefault="00FA3456" w:rsidP="002F7B22">
            <w:pPr>
              <w:spacing w:after="120"/>
              <w:jc w:val="center"/>
              <w:rPr>
                <w:rFonts w:ascii="Calibri" w:eastAsia="Times New Roman" w:hAnsi="Calibri" w:cs="Times New Roman"/>
                <w:color w:val="000000"/>
              </w:rPr>
              <w:pPrChange w:id="493" w:author="Hartman, Rosemary@DWR" w:date="2019-07-25T20:17:00Z">
                <w:pPr>
                  <w:jc w:val="center"/>
                </w:pPr>
              </w:pPrChange>
            </w:pPr>
            <w:r>
              <w:rPr>
                <w:rFonts w:ascii="Calibri" w:eastAsia="Times New Roman" w:hAnsi="Calibri" w:cs="Times New Roman"/>
                <w:color w:val="000000"/>
              </w:rPr>
              <w:t>diked wetland</w:t>
            </w:r>
          </w:p>
        </w:tc>
        <w:tc>
          <w:tcPr>
            <w:tcW w:w="0" w:type="auto"/>
            <w:tcBorders>
              <w:top w:val="single" w:sz="4" w:space="0" w:color="auto"/>
            </w:tcBorders>
            <w:shd w:val="clear" w:color="auto" w:fill="auto"/>
            <w:noWrap/>
            <w:vAlign w:val="center"/>
            <w:hideMark/>
          </w:tcPr>
          <w:p w14:paraId="0D9499C1" w14:textId="77777777" w:rsidR="00FA3456" w:rsidRPr="00F5165D" w:rsidRDefault="00FA3456" w:rsidP="002F7B22">
            <w:pPr>
              <w:spacing w:after="120"/>
              <w:jc w:val="center"/>
              <w:rPr>
                <w:rFonts w:ascii="Calibri" w:eastAsia="Times New Roman" w:hAnsi="Calibri" w:cs="Times New Roman"/>
                <w:color w:val="000000"/>
              </w:rPr>
              <w:pPrChange w:id="494" w:author="Hartman, Rosemary@DWR" w:date="2019-07-25T20:17:00Z">
                <w:pPr>
                  <w:jc w:val="center"/>
                </w:pPr>
              </w:pPrChange>
            </w:pPr>
            <w:r w:rsidRPr="00F5165D">
              <w:rPr>
                <w:rFonts w:ascii="Calibri" w:eastAsia="Times New Roman" w:hAnsi="Calibri" w:cs="Times New Roman"/>
                <w:color w:val="000000"/>
              </w:rPr>
              <w:t>6</w:t>
            </w:r>
          </w:p>
        </w:tc>
        <w:tc>
          <w:tcPr>
            <w:tcW w:w="0" w:type="auto"/>
            <w:tcBorders>
              <w:top w:val="single" w:sz="4" w:space="0" w:color="auto"/>
            </w:tcBorders>
            <w:shd w:val="clear" w:color="auto" w:fill="auto"/>
            <w:noWrap/>
            <w:vAlign w:val="center"/>
            <w:hideMark/>
          </w:tcPr>
          <w:p w14:paraId="18DB37D0" w14:textId="770374ED" w:rsidR="00FA3456" w:rsidRPr="00F5165D" w:rsidRDefault="00F75567" w:rsidP="002F7B22">
            <w:pPr>
              <w:spacing w:after="120"/>
              <w:jc w:val="center"/>
              <w:rPr>
                <w:rFonts w:ascii="Calibri" w:eastAsia="Times New Roman" w:hAnsi="Calibri" w:cs="Times New Roman"/>
                <w:color w:val="000000"/>
              </w:rPr>
              <w:pPrChange w:id="495" w:author="Hartman, Rosemary@DWR" w:date="2019-07-25T20:17:00Z">
                <w:pPr>
                  <w:jc w:val="center"/>
                </w:pPr>
              </w:pPrChange>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2CF8F0F8" w14:textId="2D7B6EB5" w:rsidR="00FA3456" w:rsidRPr="00F5165D" w:rsidRDefault="00F75567" w:rsidP="002F7B22">
            <w:pPr>
              <w:spacing w:after="120"/>
              <w:jc w:val="center"/>
              <w:rPr>
                <w:rFonts w:ascii="Calibri" w:eastAsia="Times New Roman" w:hAnsi="Calibri" w:cs="Times New Roman"/>
                <w:color w:val="000000"/>
              </w:rPr>
              <w:pPrChange w:id="496" w:author="Hartman, Rosemary@DWR" w:date="2019-07-25T20:17:00Z">
                <w:pPr>
                  <w:jc w:val="center"/>
                </w:pPr>
              </w:pPrChange>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65411BBB" w14:textId="57AF5412" w:rsidR="00FA3456" w:rsidRPr="00F5165D" w:rsidRDefault="00F75567" w:rsidP="002F7B22">
            <w:pPr>
              <w:spacing w:after="120"/>
              <w:jc w:val="center"/>
              <w:rPr>
                <w:rFonts w:ascii="Calibri" w:eastAsia="Times New Roman" w:hAnsi="Calibri" w:cs="Times New Roman"/>
                <w:b/>
                <w:bCs/>
                <w:color w:val="000000"/>
              </w:rPr>
              <w:pPrChange w:id="497" w:author="Hartman, Rosemary@DWR" w:date="2019-07-25T20:17:00Z">
                <w:pPr>
                  <w:jc w:val="center"/>
                </w:pPr>
              </w:pPrChange>
            </w:pPr>
            <w:r>
              <w:rPr>
                <w:rFonts w:ascii="Calibri" w:eastAsia="Times New Roman" w:hAnsi="Calibri" w:cs="Times New Roman"/>
                <w:b/>
                <w:bCs/>
                <w:color w:val="000000"/>
              </w:rPr>
              <w:t>12</w:t>
            </w:r>
          </w:p>
        </w:tc>
      </w:tr>
      <w:tr w:rsidR="00FA3456" w:rsidRPr="00F5165D" w14:paraId="412E11B2" w14:textId="77777777" w:rsidTr="00FA5153">
        <w:trPr>
          <w:trHeight w:val="315"/>
        </w:trPr>
        <w:tc>
          <w:tcPr>
            <w:tcW w:w="0" w:type="auto"/>
            <w:shd w:val="clear" w:color="auto" w:fill="auto"/>
            <w:noWrap/>
            <w:vAlign w:val="center"/>
            <w:hideMark/>
          </w:tcPr>
          <w:p w14:paraId="01CC27E2" w14:textId="77777777" w:rsidR="00FA3456" w:rsidRPr="00F5165D" w:rsidRDefault="00FA3456" w:rsidP="002F7B22">
            <w:pPr>
              <w:spacing w:after="120"/>
              <w:rPr>
                <w:rFonts w:ascii="Calibri" w:eastAsia="Times New Roman" w:hAnsi="Calibri" w:cs="Times New Roman"/>
                <w:color w:val="000000"/>
              </w:rPr>
              <w:pPrChange w:id="498" w:author="Hartman, Rosemary@DWR" w:date="2019-07-25T20:17:00Z">
                <w:pPr/>
              </w:pPrChange>
            </w:pPr>
            <w:r>
              <w:rPr>
                <w:rFonts w:ascii="Calibri" w:eastAsia="Times New Roman" w:hAnsi="Calibri" w:cs="Times New Roman"/>
                <w:color w:val="000000"/>
              </w:rPr>
              <w:t>Browns Island</w:t>
            </w:r>
          </w:p>
        </w:tc>
        <w:tc>
          <w:tcPr>
            <w:tcW w:w="0" w:type="auto"/>
            <w:shd w:val="clear" w:color="auto" w:fill="auto"/>
            <w:noWrap/>
            <w:vAlign w:val="center"/>
            <w:hideMark/>
          </w:tcPr>
          <w:p w14:paraId="1022C892" w14:textId="77777777" w:rsidR="00FA3456" w:rsidRPr="00F5165D" w:rsidRDefault="00FA3456" w:rsidP="002F7B22">
            <w:pPr>
              <w:spacing w:after="120"/>
              <w:jc w:val="center"/>
              <w:rPr>
                <w:rFonts w:ascii="Calibri" w:eastAsia="Times New Roman" w:hAnsi="Calibri" w:cs="Times New Roman"/>
                <w:color w:val="000000"/>
              </w:rPr>
              <w:pPrChange w:id="499" w:author="Hartman, Rosemary@DWR" w:date="2019-07-25T20:17:00Z">
                <w:pPr>
                  <w:jc w:val="center"/>
                </w:pPr>
              </w:pPrChange>
            </w:pPr>
            <w:r w:rsidRPr="00F5165D">
              <w:rPr>
                <w:rFonts w:ascii="Calibri" w:eastAsia="Times New Roman" w:hAnsi="Calibri" w:cs="Times New Roman"/>
                <w:color w:val="000000"/>
              </w:rPr>
              <w:t>Confluence</w:t>
            </w:r>
          </w:p>
        </w:tc>
        <w:tc>
          <w:tcPr>
            <w:tcW w:w="0" w:type="auto"/>
            <w:shd w:val="clear" w:color="auto" w:fill="auto"/>
            <w:noWrap/>
            <w:vAlign w:val="center"/>
            <w:hideMark/>
          </w:tcPr>
          <w:p w14:paraId="217536C0" w14:textId="77777777" w:rsidR="00FA3456" w:rsidRPr="00F5165D" w:rsidRDefault="00FA3456" w:rsidP="002F7B22">
            <w:pPr>
              <w:spacing w:after="120"/>
              <w:jc w:val="center"/>
              <w:rPr>
                <w:rFonts w:ascii="Calibri" w:eastAsia="Times New Roman" w:hAnsi="Calibri" w:cs="Times New Roman"/>
                <w:color w:val="000000"/>
              </w:rPr>
              <w:pPrChange w:id="500" w:author="Hartman, Rosemary@DWR" w:date="2019-07-25T20:17:00Z">
                <w:pPr>
                  <w:jc w:val="center"/>
                </w:pPr>
              </w:pPrChange>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p>
        </w:tc>
        <w:tc>
          <w:tcPr>
            <w:tcW w:w="0" w:type="auto"/>
            <w:shd w:val="clear" w:color="auto" w:fill="auto"/>
            <w:noWrap/>
            <w:vAlign w:val="center"/>
            <w:hideMark/>
          </w:tcPr>
          <w:p w14:paraId="28C22696" w14:textId="77777777" w:rsidR="00FA3456" w:rsidRPr="00F5165D" w:rsidRDefault="00FA3456" w:rsidP="002F7B22">
            <w:pPr>
              <w:spacing w:after="120"/>
              <w:jc w:val="center"/>
              <w:rPr>
                <w:rFonts w:ascii="Calibri" w:eastAsia="Times New Roman" w:hAnsi="Calibri" w:cs="Times New Roman"/>
                <w:color w:val="000000"/>
              </w:rPr>
              <w:pPrChange w:id="501" w:author="Hartman, Rosemary@DWR" w:date="2019-07-25T20:17:00Z">
                <w:pPr>
                  <w:jc w:val="center"/>
                </w:pPr>
              </w:pPrChange>
            </w:pPr>
            <w:r w:rsidRPr="00F5165D">
              <w:rPr>
                <w:rFonts w:ascii="Calibri" w:eastAsia="Times New Roman" w:hAnsi="Calibri" w:cs="Times New Roman"/>
                <w:color w:val="000000"/>
              </w:rPr>
              <w:t>6</w:t>
            </w:r>
          </w:p>
        </w:tc>
        <w:tc>
          <w:tcPr>
            <w:tcW w:w="0" w:type="auto"/>
            <w:shd w:val="clear" w:color="auto" w:fill="auto"/>
            <w:noWrap/>
            <w:vAlign w:val="center"/>
            <w:hideMark/>
          </w:tcPr>
          <w:p w14:paraId="3B4F233B" w14:textId="3973C61A" w:rsidR="00FA3456" w:rsidRPr="00F5165D" w:rsidRDefault="00F75567" w:rsidP="002F7B22">
            <w:pPr>
              <w:spacing w:after="120"/>
              <w:jc w:val="center"/>
              <w:rPr>
                <w:rFonts w:ascii="Calibri" w:eastAsia="Times New Roman" w:hAnsi="Calibri" w:cs="Times New Roman"/>
                <w:color w:val="000000"/>
              </w:rPr>
              <w:pPrChange w:id="502" w:author="Hartman, Rosemary@DWR" w:date="2019-07-25T20:17:00Z">
                <w:pPr>
                  <w:jc w:val="center"/>
                </w:pPr>
              </w:pPrChange>
            </w:pPr>
            <w:r>
              <w:rPr>
                <w:rFonts w:ascii="Calibri" w:eastAsia="Times New Roman" w:hAnsi="Calibri" w:cs="Times New Roman"/>
                <w:color w:val="000000"/>
              </w:rPr>
              <w:t>3</w:t>
            </w:r>
          </w:p>
        </w:tc>
        <w:tc>
          <w:tcPr>
            <w:tcW w:w="0" w:type="auto"/>
            <w:shd w:val="clear" w:color="auto" w:fill="auto"/>
            <w:noWrap/>
            <w:vAlign w:val="center"/>
            <w:hideMark/>
          </w:tcPr>
          <w:p w14:paraId="660766FF" w14:textId="504865AF" w:rsidR="00FA3456" w:rsidRPr="00F5165D" w:rsidRDefault="00F75567" w:rsidP="002F7B22">
            <w:pPr>
              <w:spacing w:after="120"/>
              <w:jc w:val="center"/>
              <w:rPr>
                <w:rFonts w:ascii="Calibri" w:eastAsia="Times New Roman" w:hAnsi="Calibri" w:cs="Times New Roman"/>
                <w:color w:val="000000"/>
              </w:rPr>
              <w:pPrChange w:id="503" w:author="Hartman, Rosemary@DWR" w:date="2019-07-25T20:17:00Z">
                <w:pPr>
                  <w:jc w:val="center"/>
                </w:pPr>
              </w:pPrChange>
            </w:pPr>
            <w:r>
              <w:rPr>
                <w:rFonts w:ascii="Calibri" w:eastAsia="Times New Roman" w:hAnsi="Calibri" w:cs="Times New Roman"/>
                <w:color w:val="000000"/>
              </w:rPr>
              <w:t>3</w:t>
            </w:r>
          </w:p>
        </w:tc>
        <w:tc>
          <w:tcPr>
            <w:tcW w:w="0" w:type="auto"/>
            <w:shd w:val="clear" w:color="auto" w:fill="auto"/>
            <w:noWrap/>
            <w:vAlign w:val="center"/>
            <w:hideMark/>
          </w:tcPr>
          <w:p w14:paraId="4507394D" w14:textId="34D443CC" w:rsidR="00FA3456" w:rsidRPr="00F5165D" w:rsidRDefault="00FA3456" w:rsidP="002F7B22">
            <w:pPr>
              <w:spacing w:after="120"/>
              <w:jc w:val="center"/>
              <w:rPr>
                <w:rFonts w:ascii="Calibri" w:eastAsia="Times New Roman" w:hAnsi="Calibri" w:cs="Times New Roman"/>
                <w:b/>
                <w:bCs/>
                <w:color w:val="000000"/>
              </w:rPr>
              <w:pPrChange w:id="504" w:author="Hartman, Rosemary@DWR" w:date="2019-07-25T20:17:00Z">
                <w:pPr>
                  <w:jc w:val="center"/>
                </w:pPr>
              </w:pPrChange>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0515027D" w14:textId="77777777" w:rsidTr="00FA5153">
        <w:trPr>
          <w:trHeight w:val="315"/>
        </w:trPr>
        <w:tc>
          <w:tcPr>
            <w:tcW w:w="0" w:type="auto"/>
            <w:shd w:val="clear" w:color="auto" w:fill="auto"/>
            <w:noWrap/>
            <w:vAlign w:val="center"/>
            <w:hideMark/>
          </w:tcPr>
          <w:p w14:paraId="1F69A186" w14:textId="77777777" w:rsidR="00FA3456" w:rsidRPr="00F5165D" w:rsidRDefault="00FA3456" w:rsidP="002F7B22">
            <w:pPr>
              <w:spacing w:after="120"/>
              <w:rPr>
                <w:rFonts w:ascii="Calibri" w:eastAsia="Times New Roman" w:hAnsi="Calibri" w:cs="Times New Roman"/>
                <w:color w:val="000000"/>
              </w:rPr>
              <w:pPrChange w:id="505" w:author="Hartman, Rosemary@DWR" w:date="2019-07-25T20:17:00Z">
                <w:pPr/>
              </w:pPrChange>
            </w:pPr>
            <w:proofErr w:type="spellStart"/>
            <w:r>
              <w:rPr>
                <w:rFonts w:ascii="Calibri" w:eastAsia="Times New Roman" w:hAnsi="Calibri" w:cs="Times New Roman"/>
                <w:color w:val="000000"/>
              </w:rPr>
              <w:t>Ryer</w:t>
            </w:r>
            <w:proofErr w:type="spellEnd"/>
            <w:r>
              <w:rPr>
                <w:rFonts w:ascii="Calibri" w:eastAsia="Times New Roman" w:hAnsi="Calibri" w:cs="Times New Roman"/>
                <w:color w:val="000000"/>
              </w:rPr>
              <w:t xml:space="preserve"> Island</w:t>
            </w:r>
          </w:p>
        </w:tc>
        <w:tc>
          <w:tcPr>
            <w:tcW w:w="0" w:type="auto"/>
            <w:shd w:val="clear" w:color="auto" w:fill="auto"/>
            <w:noWrap/>
            <w:vAlign w:val="center"/>
            <w:hideMark/>
          </w:tcPr>
          <w:p w14:paraId="32664C93" w14:textId="77777777" w:rsidR="00FA3456" w:rsidRPr="00F5165D" w:rsidRDefault="00FA3456" w:rsidP="002F7B22">
            <w:pPr>
              <w:spacing w:after="120"/>
              <w:jc w:val="center"/>
              <w:rPr>
                <w:rFonts w:ascii="Calibri" w:eastAsia="Times New Roman" w:hAnsi="Calibri" w:cs="Times New Roman"/>
                <w:color w:val="000000"/>
              </w:rPr>
              <w:pPrChange w:id="506" w:author="Hartman, Rosemary@DWR" w:date="2019-07-25T20:17:00Z">
                <w:pPr>
                  <w:jc w:val="center"/>
                </w:pPr>
              </w:pPrChange>
            </w:pPr>
            <w:r w:rsidRPr="00F5165D">
              <w:rPr>
                <w:rFonts w:ascii="Calibri" w:eastAsia="Times New Roman" w:hAnsi="Calibri" w:cs="Times New Roman"/>
                <w:color w:val="000000"/>
              </w:rPr>
              <w:t>Grizzly Bay</w:t>
            </w:r>
          </w:p>
        </w:tc>
        <w:tc>
          <w:tcPr>
            <w:tcW w:w="0" w:type="auto"/>
            <w:shd w:val="clear" w:color="auto" w:fill="auto"/>
            <w:noWrap/>
            <w:vAlign w:val="center"/>
            <w:hideMark/>
          </w:tcPr>
          <w:p w14:paraId="19947467" w14:textId="77777777" w:rsidR="00FA3456" w:rsidRPr="00F5165D" w:rsidRDefault="00FA3456" w:rsidP="002F7B22">
            <w:pPr>
              <w:spacing w:after="120"/>
              <w:jc w:val="center"/>
              <w:rPr>
                <w:rFonts w:ascii="Calibri" w:eastAsia="Times New Roman" w:hAnsi="Calibri" w:cs="Times New Roman"/>
                <w:color w:val="000000"/>
              </w:rPr>
              <w:pPrChange w:id="507" w:author="Hartman, Rosemary@DWR" w:date="2019-07-25T20:17:00Z">
                <w:pPr>
                  <w:jc w:val="center"/>
                </w:pPr>
              </w:pPrChange>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r w:rsidRPr="00F5165D" w:rsidDel="002B6D03">
              <w:rPr>
                <w:rFonts w:ascii="Calibri" w:eastAsia="Times New Roman" w:hAnsi="Calibri" w:cs="Times New Roman"/>
                <w:color w:val="000000"/>
              </w:rPr>
              <w:t xml:space="preserve"> </w:t>
            </w:r>
          </w:p>
        </w:tc>
        <w:tc>
          <w:tcPr>
            <w:tcW w:w="0" w:type="auto"/>
            <w:shd w:val="clear" w:color="auto" w:fill="auto"/>
            <w:noWrap/>
            <w:vAlign w:val="center"/>
            <w:hideMark/>
          </w:tcPr>
          <w:p w14:paraId="6F425474" w14:textId="2F6AAEFF" w:rsidR="00FA3456" w:rsidRPr="00F5165D" w:rsidRDefault="00F75567" w:rsidP="002F7B22">
            <w:pPr>
              <w:spacing w:after="120"/>
              <w:jc w:val="center"/>
              <w:rPr>
                <w:rFonts w:ascii="Calibri" w:eastAsia="Times New Roman" w:hAnsi="Calibri" w:cs="Times New Roman"/>
                <w:color w:val="000000"/>
              </w:rPr>
              <w:pPrChange w:id="508" w:author="Hartman, Rosemary@DWR" w:date="2019-07-25T20:17:00Z">
                <w:pPr>
                  <w:jc w:val="center"/>
                </w:pPr>
              </w:pPrChange>
            </w:pPr>
            <w:r>
              <w:rPr>
                <w:rFonts w:ascii="Calibri" w:eastAsia="Times New Roman" w:hAnsi="Calibri" w:cs="Times New Roman"/>
                <w:color w:val="000000"/>
              </w:rPr>
              <w:t>5</w:t>
            </w:r>
          </w:p>
        </w:tc>
        <w:tc>
          <w:tcPr>
            <w:tcW w:w="0" w:type="auto"/>
            <w:shd w:val="clear" w:color="auto" w:fill="auto"/>
            <w:noWrap/>
            <w:vAlign w:val="center"/>
            <w:hideMark/>
          </w:tcPr>
          <w:p w14:paraId="5EAED974" w14:textId="3BC6B941" w:rsidR="00FA3456" w:rsidRPr="00F5165D" w:rsidRDefault="00F75567" w:rsidP="002F7B22">
            <w:pPr>
              <w:spacing w:after="120"/>
              <w:jc w:val="center"/>
              <w:rPr>
                <w:rFonts w:ascii="Calibri" w:eastAsia="Times New Roman" w:hAnsi="Calibri" w:cs="Times New Roman"/>
                <w:color w:val="000000"/>
              </w:rPr>
              <w:pPrChange w:id="509" w:author="Hartman, Rosemary@DWR" w:date="2019-07-25T20:17:00Z">
                <w:pPr>
                  <w:jc w:val="center"/>
                </w:pPr>
              </w:pPrChange>
            </w:pPr>
            <w:r>
              <w:rPr>
                <w:rFonts w:ascii="Calibri" w:eastAsia="Times New Roman" w:hAnsi="Calibri" w:cs="Times New Roman"/>
                <w:color w:val="000000"/>
              </w:rPr>
              <w:t>3</w:t>
            </w:r>
          </w:p>
        </w:tc>
        <w:tc>
          <w:tcPr>
            <w:tcW w:w="0" w:type="auto"/>
            <w:shd w:val="clear" w:color="auto" w:fill="auto"/>
            <w:noWrap/>
            <w:vAlign w:val="center"/>
            <w:hideMark/>
          </w:tcPr>
          <w:p w14:paraId="74D925F5" w14:textId="1A97730C" w:rsidR="00FA3456" w:rsidRPr="00F5165D" w:rsidRDefault="00F75567" w:rsidP="002F7B22">
            <w:pPr>
              <w:spacing w:after="120"/>
              <w:jc w:val="center"/>
              <w:rPr>
                <w:rFonts w:ascii="Calibri" w:eastAsia="Times New Roman" w:hAnsi="Calibri" w:cs="Times New Roman"/>
                <w:color w:val="000000"/>
              </w:rPr>
              <w:pPrChange w:id="510" w:author="Hartman, Rosemary@DWR" w:date="2019-07-25T20:17:00Z">
                <w:pPr>
                  <w:jc w:val="center"/>
                </w:pPr>
              </w:pPrChange>
            </w:pPr>
            <w:r>
              <w:rPr>
                <w:rFonts w:ascii="Calibri" w:eastAsia="Times New Roman" w:hAnsi="Calibri" w:cs="Times New Roman"/>
                <w:color w:val="000000"/>
              </w:rPr>
              <w:t>3</w:t>
            </w:r>
          </w:p>
        </w:tc>
        <w:tc>
          <w:tcPr>
            <w:tcW w:w="0" w:type="auto"/>
            <w:shd w:val="clear" w:color="auto" w:fill="auto"/>
            <w:noWrap/>
            <w:vAlign w:val="center"/>
            <w:hideMark/>
          </w:tcPr>
          <w:p w14:paraId="49921AA5" w14:textId="19717085" w:rsidR="00FA3456" w:rsidRPr="00F5165D" w:rsidRDefault="00FA3456" w:rsidP="002F7B22">
            <w:pPr>
              <w:spacing w:after="120"/>
              <w:jc w:val="center"/>
              <w:rPr>
                <w:rFonts w:ascii="Calibri" w:eastAsia="Times New Roman" w:hAnsi="Calibri" w:cs="Times New Roman"/>
                <w:b/>
                <w:bCs/>
                <w:color w:val="000000"/>
              </w:rPr>
              <w:pPrChange w:id="511" w:author="Hartman, Rosemary@DWR" w:date="2019-07-25T20:17:00Z">
                <w:pPr>
                  <w:jc w:val="center"/>
                </w:pPr>
              </w:pPrChange>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1</w:t>
            </w:r>
          </w:p>
        </w:tc>
      </w:tr>
      <w:tr w:rsidR="00FA3456" w:rsidRPr="00F5165D" w14:paraId="59476258" w14:textId="77777777" w:rsidTr="00FA5153">
        <w:trPr>
          <w:trHeight w:val="315"/>
        </w:trPr>
        <w:tc>
          <w:tcPr>
            <w:tcW w:w="0" w:type="auto"/>
            <w:shd w:val="clear" w:color="auto" w:fill="auto"/>
            <w:noWrap/>
            <w:vAlign w:val="center"/>
            <w:hideMark/>
          </w:tcPr>
          <w:p w14:paraId="120D2106" w14:textId="77777777" w:rsidR="00FA3456" w:rsidRPr="00F5165D" w:rsidRDefault="00FA3456" w:rsidP="002F7B22">
            <w:pPr>
              <w:spacing w:after="120"/>
              <w:rPr>
                <w:rFonts w:ascii="Calibri" w:eastAsia="Times New Roman" w:hAnsi="Calibri" w:cs="Times New Roman"/>
                <w:color w:val="000000"/>
              </w:rPr>
              <w:pPrChange w:id="512" w:author="Hartman, Rosemary@DWR" w:date="2019-07-25T20:17:00Z">
                <w:pPr/>
              </w:pPrChange>
            </w:pPr>
            <w:r w:rsidRPr="00F5165D">
              <w:rPr>
                <w:rFonts w:ascii="Calibri" w:eastAsia="Times New Roman" w:hAnsi="Calibri" w:cs="Times New Roman"/>
                <w:color w:val="000000"/>
              </w:rPr>
              <w:t>Prospect Island</w:t>
            </w:r>
          </w:p>
        </w:tc>
        <w:tc>
          <w:tcPr>
            <w:tcW w:w="0" w:type="auto"/>
            <w:shd w:val="clear" w:color="auto" w:fill="auto"/>
            <w:noWrap/>
            <w:vAlign w:val="center"/>
            <w:hideMark/>
          </w:tcPr>
          <w:p w14:paraId="1CB88BB8" w14:textId="77777777" w:rsidR="00FA3456" w:rsidRPr="00F5165D" w:rsidRDefault="00FA3456" w:rsidP="002F7B22">
            <w:pPr>
              <w:spacing w:after="120"/>
              <w:jc w:val="center"/>
              <w:rPr>
                <w:rFonts w:ascii="Calibri" w:eastAsia="Times New Roman" w:hAnsi="Calibri" w:cs="Times New Roman"/>
                <w:color w:val="000000"/>
              </w:rPr>
              <w:pPrChange w:id="513" w:author="Hartman, Rosemary@DWR" w:date="2019-07-25T20:17:00Z">
                <w:pPr>
                  <w:jc w:val="center"/>
                </w:pPr>
              </w:pPrChange>
            </w:pPr>
            <w:r w:rsidRPr="00F5165D">
              <w:rPr>
                <w:rFonts w:ascii="Calibri" w:eastAsia="Times New Roman" w:hAnsi="Calibri" w:cs="Times New Roman"/>
                <w:color w:val="000000"/>
              </w:rPr>
              <w:t>Cache Slough</w:t>
            </w:r>
          </w:p>
        </w:tc>
        <w:tc>
          <w:tcPr>
            <w:tcW w:w="0" w:type="auto"/>
            <w:shd w:val="clear" w:color="auto" w:fill="auto"/>
            <w:noWrap/>
            <w:vAlign w:val="center"/>
            <w:hideMark/>
          </w:tcPr>
          <w:p w14:paraId="6ED4CF95" w14:textId="1FA4466F" w:rsidR="00FA3456" w:rsidRPr="00F5165D" w:rsidRDefault="00F75567" w:rsidP="002F7B22">
            <w:pPr>
              <w:spacing w:after="120"/>
              <w:jc w:val="center"/>
              <w:rPr>
                <w:rFonts w:ascii="Calibri" w:eastAsia="Times New Roman" w:hAnsi="Calibri" w:cs="Times New Roman"/>
                <w:color w:val="000000"/>
              </w:rPr>
              <w:pPrChange w:id="514" w:author="Hartman, Rosemary@DWR" w:date="2019-07-25T20:17:00Z">
                <w:pPr>
                  <w:jc w:val="center"/>
                </w:pPr>
              </w:pPrChange>
            </w:pPr>
            <w:r>
              <w:rPr>
                <w:rFonts w:ascii="Calibri" w:eastAsia="Times New Roman" w:hAnsi="Calibri" w:cs="Times New Roman"/>
                <w:color w:val="000000"/>
              </w:rPr>
              <w:t>diked wetland</w:t>
            </w:r>
          </w:p>
        </w:tc>
        <w:tc>
          <w:tcPr>
            <w:tcW w:w="0" w:type="auto"/>
            <w:shd w:val="clear" w:color="auto" w:fill="auto"/>
            <w:noWrap/>
            <w:vAlign w:val="center"/>
            <w:hideMark/>
          </w:tcPr>
          <w:p w14:paraId="752C7ABE" w14:textId="77777777" w:rsidR="00FA3456" w:rsidRPr="00F5165D" w:rsidRDefault="00FA3456" w:rsidP="002F7B22">
            <w:pPr>
              <w:spacing w:after="120"/>
              <w:jc w:val="center"/>
              <w:rPr>
                <w:rFonts w:ascii="Calibri" w:eastAsia="Times New Roman" w:hAnsi="Calibri" w:cs="Times New Roman"/>
                <w:color w:val="000000"/>
              </w:rPr>
              <w:pPrChange w:id="515" w:author="Hartman, Rosemary@DWR" w:date="2019-07-25T20:17:00Z">
                <w:pPr>
                  <w:jc w:val="center"/>
                </w:pPr>
              </w:pPrChange>
            </w:pPr>
            <w:r w:rsidRPr="00F5165D">
              <w:rPr>
                <w:rFonts w:ascii="Calibri" w:eastAsia="Times New Roman" w:hAnsi="Calibri" w:cs="Times New Roman"/>
                <w:color w:val="000000"/>
              </w:rPr>
              <w:t>6</w:t>
            </w:r>
          </w:p>
        </w:tc>
        <w:tc>
          <w:tcPr>
            <w:tcW w:w="0" w:type="auto"/>
            <w:shd w:val="clear" w:color="auto" w:fill="auto"/>
            <w:noWrap/>
            <w:vAlign w:val="center"/>
            <w:hideMark/>
          </w:tcPr>
          <w:p w14:paraId="466DAF5A" w14:textId="75C45911" w:rsidR="00FA3456" w:rsidRPr="00F5165D" w:rsidRDefault="00F75567" w:rsidP="002F7B22">
            <w:pPr>
              <w:spacing w:after="120"/>
              <w:jc w:val="center"/>
              <w:rPr>
                <w:rFonts w:ascii="Calibri" w:eastAsia="Times New Roman" w:hAnsi="Calibri" w:cs="Times New Roman"/>
                <w:color w:val="000000"/>
              </w:rPr>
              <w:pPrChange w:id="516" w:author="Hartman, Rosemary@DWR" w:date="2019-07-25T20:17:00Z">
                <w:pPr>
                  <w:jc w:val="center"/>
                </w:pPr>
              </w:pPrChange>
            </w:pPr>
            <w:r>
              <w:rPr>
                <w:rFonts w:ascii="Calibri" w:eastAsia="Times New Roman" w:hAnsi="Calibri" w:cs="Times New Roman"/>
                <w:color w:val="000000"/>
              </w:rPr>
              <w:t>3</w:t>
            </w:r>
          </w:p>
        </w:tc>
        <w:tc>
          <w:tcPr>
            <w:tcW w:w="0" w:type="auto"/>
            <w:shd w:val="clear" w:color="auto" w:fill="auto"/>
            <w:noWrap/>
            <w:vAlign w:val="center"/>
            <w:hideMark/>
          </w:tcPr>
          <w:p w14:paraId="78ECF1EC" w14:textId="142C90A4" w:rsidR="00FA3456" w:rsidRPr="00F5165D" w:rsidRDefault="00F75567" w:rsidP="002F7B22">
            <w:pPr>
              <w:spacing w:after="120"/>
              <w:jc w:val="center"/>
              <w:rPr>
                <w:rFonts w:ascii="Calibri" w:eastAsia="Times New Roman" w:hAnsi="Calibri" w:cs="Times New Roman"/>
                <w:color w:val="000000"/>
              </w:rPr>
              <w:pPrChange w:id="517" w:author="Hartman, Rosemary@DWR" w:date="2019-07-25T20:17:00Z">
                <w:pPr>
                  <w:jc w:val="center"/>
                </w:pPr>
              </w:pPrChange>
            </w:pPr>
            <w:r>
              <w:rPr>
                <w:rFonts w:ascii="Calibri" w:eastAsia="Times New Roman" w:hAnsi="Calibri" w:cs="Times New Roman"/>
                <w:color w:val="000000"/>
              </w:rPr>
              <w:t>3</w:t>
            </w:r>
          </w:p>
        </w:tc>
        <w:tc>
          <w:tcPr>
            <w:tcW w:w="0" w:type="auto"/>
            <w:shd w:val="clear" w:color="auto" w:fill="auto"/>
            <w:noWrap/>
            <w:vAlign w:val="center"/>
            <w:hideMark/>
          </w:tcPr>
          <w:p w14:paraId="3509EFF5" w14:textId="48F0DE0A" w:rsidR="00FA3456" w:rsidRPr="00F5165D" w:rsidRDefault="00FA3456" w:rsidP="002F7B22">
            <w:pPr>
              <w:spacing w:after="120"/>
              <w:jc w:val="center"/>
              <w:rPr>
                <w:rFonts w:ascii="Calibri" w:eastAsia="Times New Roman" w:hAnsi="Calibri" w:cs="Times New Roman"/>
                <w:b/>
                <w:bCs/>
                <w:color w:val="000000"/>
              </w:rPr>
              <w:pPrChange w:id="518" w:author="Hartman, Rosemary@DWR" w:date="2019-07-25T20:17:00Z">
                <w:pPr>
                  <w:jc w:val="center"/>
                </w:pPr>
              </w:pPrChange>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4707BB2F" w14:textId="77777777" w:rsidTr="00FA5153">
        <w:trPr>
          <w:trHeight w:val="315"/>
        </w:trPr>
        <w:tc>
          <w:tcPr>
            <w:tcW w:w="0" w:type="auto"/>
            <w:tcBorders>
              <w:bottom w:val="single" w:sz="4" w:space="0" w:color="auto"/>
            </w:tcBorders>
            <w:shd w:val="clear" w:color="auto" w:fill="auto"/>
            <w:noWrap/>
            <w:vAlign w:val="bottom"/>
            <w:hideMark/>
          </w:tcPr>
          <w:p w14:paraId="2294A9BB" w14:textId="77777777" w:rsidR="00FA3456" w:rsidRPr="00F5165D" w:rsidRDefault="00FA3456" w:rsidP="002F7B22">
            <w:pPr>
              <w:spacing w:after="120"/>
              <w:rPr>
                <w:rFonts w:ascii="Calibri" w:eastAsia="Times New Roman" w:hAnsi="Calibri" w:cs="Times New Roman"/>
                <w:color w:val="000000"/>
              </w:rPr>
              <w:pPrChange w:id="519" w:author="Hartman, Rosemary@DWR" w:date="2019-07-25T20:17:00Z">
                <w:pPr/>
              </w:pPrChange>
            </w:pPr>
          </w:p>
        </w:tc>
        <w:tc>
          <w:tcPr>
            <w:tcW w:w="0" w:type="auto"/>
            <w:tcBorders>
              <w:bottom w:val="single" w:sz="4" w:space="0" w:color="auto"/>
            </w:tcBorders>
            <w:shd w:val="clear" w:color="auto" w:fill="auto"/>
            <w:noWrap/>
            <w:vAlign w:val="bottom"/>
            <w:hideMark/>
          </w:tcPr>
          <w:p w14:paraId="3C4023A8" w14:textId="77777777" w:rsidR="00FA3456" w:rsidRPr="00F5165D" w:rsidRDefault="00FA3456" w:rsidP="002F7B22">
            <w:pPr>
              <w:spacing w:after="120"/>
              <w:rPr>
                <w:rFonts w:ascii="Calibri" w:eastAsia="Times New Roman" w:hAnsi="Calibri" w:cs="Times New Roman"/>
                <w:color w:val="000000"/>
              </w:rPr>
              <w:pPrChange w:id="520" w:author="Hartman, Rosemary@DWR" w:date="2019-07-25T20:17:00Z">
                <w:pPr/>
              </w:pPrChange>
            </w:pPr>
          </w:p>
        </w:tc>
        <w:tc>
          <w:tcPr>
            <w:tcW w:w="0" w:type="auto"/>
            <w:tcBorders>
              <w:bottom w:val="single" w:sz="4" w:space="0" w:color="auto"/>
            </w:tcBorders>
            <w:shd w:val="clear" w:color="auto" w:fill="auto"/>
            <w:noWrap/>
            <w:vAlign w:val="center"/>
            <w:hideMark/>
          </w:tcPr>
          <w:p w14:paraId="03A4AAC4" w14:textId="77777777" w:rsidR="00FA3456" w:rsidRPr="00F5165D" w:rsidRDefault="00FA3456" w:rsidP="002F7B22">
            <w:pPr>
              <w:spacing w:after="120"/>
              <w:jc w:val="center"/>
              <w:rPr>
                <w:rFonts w:ascii="Calibri" w:eastAsia="Times New Roman" w:hAnsi="Calibri" w:cs="Times New Roman"/>
                <w:b/>
                <w:bCs/>
                <w:color w:val="000000"/>
              </w:rPr>
              <w:pPrChange w:id="521" w:author="Hartman, Rosemary@DWR" w:date="2019-07-25T20:17:00Z">
                <w:pPr>
                  <w:jc w:val="center"/>
                </w:pPr>
              </w:pPrChange>
            </w:pPr>
            <w:r w:rsidRPr="00F5165D">
              <w:rPr>
                <w:rFonts w:ascii="Calibri" w:eastAsia="Times New Roman" w:hAnsi="Calibri" w:cs="Times New Roman"/>
                <w:b/>
                <w:bCs/>
                <w:color w:val="000000"/>
              </w:rPr>
              <w:t>Total</w:t>
            </w:r>
          </w:p>
        </w:tc>
        <w:tc>
          <w:tcPr>
            <w:tcW w:w="0" w:type="auto"/>
            <w:tcBorders>
              <w:bottom w:val="single" w:sz="4" w:space="0" w:color="auto"/>
            </w:tcBorders>
            <w:shd w:val="clear" w:color="auto" w:fill="auto"/>
            <w:noWrap/>
            <w:vAlign w:val="center"/>
            <w:hideMark/>
          </w:tcPr>
          <w:p w14:paraId="5F37E6A9" w14:textId="6843EC27" w:rsidR="00FA3456" w:rsidRPr="00F5165D" w:rsidRDefault="00F75567" w:rsidP="002F7B22">
            <w:pPr>
              <w:spacing w:after="120"/>
              <w:jc w:val="center"/>
              <w:rPr>
                <w:rFonts w:ascii="Calibri" w:eastAsia="Times New Roman" w:hAnsi="Calibri" w:cs="Times New Roman"/>
                <w:b/>
                <w:bCs/>
                <w:color w:val="000000"/>
              </w:rPr>
              <w:pPrChange w:id="522" w:author="Hartman, Rosemary@DWR" w:date="2019-07-25T20:17:00Z">
                <w:pPr>
                  <w:jc w:val="center"/>
                </w:pPr>
              </w:pPrChange>
            </w:pPr>
            <w:r>
              <w:rPr>
                <w:rFonts w:ascii="Calibri" w:eastAsia="Times New Roman" w:hAnsi="Calibri" w:cs="Times New Roman"/>
                <w:b/>
                <w:bCs/>
                <w:color w:val="000000"/>
              </w:rPr>
              <w:t>23</w:t>
            </w:r>
          </w:p>
        </w:tc>
        <w:tc>
          <w:tcPr>
            <w:tcW w:w="0" w:type="auto"/>
            <w:tcBorders>
              <w:bottom w:val="single" w:sz="4" w:space="0" w:color="auto"/>
            </w:tcBorders>
            <w:shd w:val="clear" w:color="auto" w:fill="auto"/>
            <w:noWrap/>
            <w:vAlign w:val="center"/>
            <w:hideMark/>
          </w:tcPr>
          <w:p w14:paraId="7E98C9D7" w14:textId="226648FD" w:rsidR="00FA3456" w:rsidRPr="00F5165D" w:rsidRDefault="00F75567" w:rsidP="002F7B22">
            <w:pPr>
              <w:spacing w:after="120"/>
              <w:jc w:val="center"/>
              <w:rPr>
                <w:rFonts w:ascii="Calibri" w:eastAsia="Times New Roman" w:hAnsi="Calibri" w:cs="Times New Roman"/>
                <w:b/>
                <w:bCs/>
                <w:color w:val="000000"/>
              </w:rPr>
              <w:pPrChange w:id="523" w:author="Hartman, Rosemary@DWR" w:date="2019-07-25T20:17:00Z">
                <w:pPr>
                  <w:jc w:val="center"/>
                </w:pPr>
              </w:pPrChange>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46844540" w14:textId="155E881B" w:rsidR="00FA3456" w:rsidRPr="00F5165D" w:rsidRDefault="00F75567" w:rsidP="002F7B22">
            <w:pPr>
              <w:spacing w:after="120"/>
              <w:jc w:val="center"/>
              <w:rPr>
                <w:rFonts w:ascii="Calibri" w:eastAsia="Times New Roman" w:hAnsi="Calibri" w:cs="Times New Roman"/>
                <w:b/>
                <w:bCs/>
                <w:color w:val="000000"/>
              </w:rPr>
              <w:pPrChange w:id="524" w:author="Hartman, Rosemary@DWR" w:date="2019-07-25T20:17:00Z">
                <w:pPr>
                  <w:jc w:val="center"/>
                </w:pPr>
              </w:pPrChange>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5B6183BC" w14:textId="3FD3594C" w:rsidR="00FA3456" w:rsidRPr="00F5165D" w:rsidRDefault="00F75567" w:rsidP="002F7B22">
            <w:pPr>
              <w:spacing w:after="120"/>
              <w:jc w:val="center"/>
              <w:rPr>
                <w:rFonts w:ascii="Calibri" w:eastAsia="Times New Roman" w:hAnsi="Calibri" w:cs="Times New Roman"/>
                <w:b/>
                <w:bCs/>
                <w:color w:val="000000"/>
              </w:rPr>
              <w:pPrChange w:id="525" w:author="Hartman, Rosemary@DWR" w:date="2019-07-25T20:17:00Z">
                <w:pPr>
                  <w:jc w:val="center"/>
                </w:pPr>
              </w:pPrChange>
            </w:pPr>
            <w:r>
              <w:rPr>
                <w:rFonts w:ascii="Calibri" w:eastAsia="Times New Roman" w:hAnsi="Calibri" w:cs="Times New Roman"/>
                <w:b/>
                <w:bCs/>
                <w:color w:val="000000"/>
              </w:rPr>
              <w:t>47</w:t>
            </w:r>
          </w:p>
        </w:tc>
      </w:tr>
    </w:tbl>
    <w:p w14:paraId="5E100017" w14:textId="77777777" w:rsidR="0028049E" w:rsidRDefault="0028049E" w:rsidP="002F7B22">
      <w:pPr>
        <w:pStyle w:val="Heading3"/>
        <w:spacing w:after="120"/>
        <w:pPrChange w:id="526" w:author="Hartman, Rosemary@DWR" w:date="2019-07-25T20:17:00Z">
          <w:pPr>
            <w:pStyle w:val="Heading3"/>
          </w:pPr>
        </w:pPrChange>
      </w:pPr>
    </w:p>
    <w:p w14:paraId="0EA4C588" w14:textId="56ED061A" w:rsidR="00FF27B7" w:rsidRPr="00E75E62" w:rsidRDefault="00FF27B7" w:rsidP="002F7B22">
      <w:pPr>
        <w:pStyle w:val="Heading3"/>
        <w:spacing w:after="120"/>
        <w:pPrChange w:id="527" w:author="Hartman, Rosemary@DWR" w:date="2019-07-25T20:17:00Z">
          <w:pPr>
            <w:pStyle w:val="Heading3"/>
          </w:pPr>
        </w:pPrChange>
      </w:pPr>
      <w:bookmarkStart w:id="528" w:name="_Toc14978182"/>
      <w:r w:rsidRPr="00E75E62">
        <w:t>Habitat Types and Sampling gears</w:t>
      </w:r>
      <w:bookmarkEnd w:id="528"/>
    </w:p>
    <w:p w14:paraId="623AA282" w14:textId="77777777" w:rsidR="00FF27B7" w:rsidRPr="00E170EA" w:rsidRDefault="00FF27B7" w:rsidP="002F7B22">
      <w:pPr>
        <w:pStyle w:val="Heading4"/>
        <w:spacing w:after="120"/>
        <w:pPrChange w:id="529" w:author="Hartman, Rosemary@DWR" w:date="2019-07-25T20:17:00Z">
          <w:pPr>
            <w:pStyle w:val="Heading4"/>
          </w:pPr>
        </w:pPrChange>
      </w:pPr>
      <w:r w:rsidRPr="00E170EA">
        <w:t>Vegetation</w:t>
      </w:r>
    </w:p>
    <w:p w14:paraId="7E794697" w14:textId="6C4A06A0" w:rsidR="00FF27B7" w:rsidRPr="00432F91" w:rsidRDefault="00FF27B7" w:rsidP="002F7B22">
      <w:pPr>
        <w:spacing w:after="120"/>
        <w:pPrChange w:id="530" w:author="Hartman, Rosemary@DWR" w:date="2019-07-25T20:17:00Z">
          <w:pPr/>
        </w:pPrChange>
      </w:pPr>
      <w:r w:rsidRPr="00432F91">
        <w:t>Previous studies showed very high replication was necessary to differentiate between vegetation types</w:t>
      </w:r>
      <w:r w:rsidR="0026600B">
        <w:t xml:space="preserve"> </w:t>
      </w:r>
      <w:r w:rsidR="00F41E90">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 </w:instrText>
      </w:r>
      <w:r w:rsidR="006A0C1B">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EN.CITE.DATA </w:instrText>
      </w:r>
      <w:r w:rsidR="006A0C1B">
        <w:fldChar w:fldCharType="end"/>
      </w:r>
      <w:r w:rsidR="00F41E90">
        <w:fldChar w:fldCharType="separate"/>
      </w:r>
      <w:r w:rsidR="006A0C1B">
        <w:rPr>
          <w:noProof/>
        </w:rPr>
        <w:t>(2017; 2018; Contreras et al. 2016)</w:t>
      </w:r>
      <w:r w:rsidR="00F41E90">
        <w:fldChar w:fldCharType="end"/>
      </w:r>
      <w:r w:rsidRPr="00432F91">
        <w:t>. Therefore, we randomly distribute</w:t>
      </w:r>
      <w:r w:rsidR="00E542EC">
        <w:t>d</w:t>
      </w:r>
      <w:r w:rsidRPr="00432F91">
        <w:t xml:space="preserve"> our sweep net samples through all vegetation types present on the site in proportion to their abundance, rather than specifically targeting samples from each vegetation type. We </w:t>
      </w:r>
      <w:r w:rsidR="00E542EC">
        <w:t xml:space="preserve">haphazardly </w:t>
      </w:r>
      <w:r w:rsidRPr="00432F91">
        <w:t xml:space="preserve">choose 6-12 sampling locations per site </w:t>
      </w:r>
      <w:r w:rsidR="00C16D0F">
        <w:t xml:space="preserve">and </w:t>
      </w:r>
      <w:r w:rsidRPr="00432F91">
        <w:t>use</w:t>
      </w:r>
      <w:r w:rsidR="00AE56D7">
        <w:t>d</w:t>
      </w:r>
      <w:r w:rsidRPr="00432F91">
        <w:t xml:space="preserve"> sweep nets to sample vegetation.</w:t>
      </w:r>
    </w:p>
    <w:p w14:paraId="0D96083E" w14:textId="45E59189" w:rsidR="00FF27B7" w:rsidRPr="002A331B" w:rsidRDefault="00FF27B7" w:rsidP="002F7B22">
      <w:pPr>
        <w:spacing w:after="120"/>
        <w:pPrChange w:id="531" w:author="Hartman, Rosemary@DWR" w:date="2019-07-25T20:17:00Z">
          <w:pPr/>
        </w:pPrChange>
      </w:pPr>
      <w:r w:rsidRPr="002A331B">
        <w:rPr>
          <w:b/>
        </w:rPr>
        <w:t>Sweep nets:</w:t>
      </w:r>
      <w:r w:rsidRPr="002A331B">
        <w:t xml:space="preserve"> Sweep nets are a simple but effective way to sample the invertebrate community. Sweep nets may capture higher species diversity than many passive methods, though with higher variability in biomass </w:t>
      </w:r>
      <w:r w:rsidR="00F41E90">
        <w:fldChar w:fldCharType="begin"/>
      </w:r>
      <w:r w:rsidR="0040392C">
        <w:instrText xml:space="preserve"> ADDIN EN.CITE &lt;EndNote&gt;&lt;Cite&gt;&lt;Author&gt;Turner&lt;/Author&gt;&lt;Year&gt;1997&lt;/Year&gt;&lt;RecNum&gt;1928&lt;/RecNum&gt;&lt;DisplayText&gt;(Turner and Trexler 1997)&lt;/DisplayText&gt;&lt;record&gt;&lt;rec-number&gt;1928&lt;/rec-number&gt;&lt;foreign-keys&gt;&lt;key app="EN" db-id="std9wdt06dea0ber50cpepe0azprxd52vwpp" timestamp="1558711887"&gt;1928&lt;/key&gt;&lt;key app="ENWeb" db-id=""&gt;0&lt;/key&gt;&lt;/foreign-keys&gt;&lt;ref-type name="Journal Article"&gt;17&lt;/ref-type&gt;&lt;contributors&gt;&lt;authors&gt;&lt;author&gt;Turner, Andrew M&lt;/author&gt;&lt;author&gt;Trexler, Joel C&lt;/author&gt;&lt;/authors&gt;&lt;/contributors&gt;&lt;titles&gt;&lt;title&gt;Sampling aquatic invertebrates from marshes: evaluating the options&lt;/title&gt;&lt;secondary-title&gt;Journal of the North American Benthological Society&lt;/secondary-title&gt;&lt;/titles&gt;&lt;periodical&gt;&lt;full-title&gt;Journal of the North American Benthological Society&lt;/full-title&gt;&lt;/periodical&gt;&lt;pages&gt;694-709&lt;/pages&gt;&lt;volume&gt;16&lt;/volume&gt;&lt;number&gt;3&lt;/number&gt;&lt;dates&gt;&lt;year&gt;1997&lt;/year&gt;&lt;/dates&gt;&lt;isbn&gt;0887-3593&lt;/isbn&gt;&lt;urls&gt;&lt;/urls&gt;&lt;/record&gt;&lt;/Cite&gt;&lt;/EndNote&gt;</w:instrText>
      </w:r>
      <w:r w:rsidR="00F41E90">
        <w:fldChar w:fldCharType="separate"/>
      </w:r>
      <w:r w:rsidR="00F41E90">
        <w:rPr>
          <w:noProof/>
        </w:rPr>
        <w:t>(Turner and Trexler 1997)</w:t>
      </w:r>
      <w:r w:rsidR="00F41E90">
        <w:fldChar w:fldCharType="end"/>
      </w:r>
      <w:r w:rsidRPr="002A331B">
        <w:t xml:space="preserve">.We will use a </w:t>
      </w:r>
      <w:r w:rsidR="003F4E36">
        <w:t>25cm x 30cm</w:t>
      </w:r>
      <w:r w:rsidRPr="002A331B">
        <w:t xml:space="preserve"> D-frame net with 500 micron mesh for </w:t>
      </w:r>
      <w:r w:rsidR="0028049E">
        <w:t>all sweep net samples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A</w:t>
      </w:r>
      <w:r w:rsidRPr="002A331B">
        <w:t xml:space="preserve">). The sweep net technique </w:t>
      </w:r>
      <w:r w:rsidR="00E542EC">
        <w:t>was</w:t>
      </w:r>
      <w:r w:rsidRPr="002A331B">
        <w:t xml:space="preserve"> adapted slightly in different vegetation types. </w:t>
      </w:r>
    </w:p>
    <w:p w14:paraId="4FC6EFE4" w14:textId="0B971004" w:rsidR="00FF27B7" w:rsidRPr="002A331B" w:rsidRDefault="00FF27B7" w:rsidP="002F7B22">
      <w:pPr>
        <w:spacing w:after="120"/>
        <w:pPrChange w:id="532" w:author="Hartman, Rosemary@DWR" w:date="2019-07-25T20:17:00Z">
          <w:pPr/>
        </w:pPrChange>
      </w:pPr>
      <w:r w:rsidRPr="00432F91">
        <w:rPr>
          <w:b/>
        </w:rPr>
        <w:t>EAV:</w:t>
      </w:r>
      <w:r w:rsidRPr="00432F91">
        <w:t xml:space="preserve"> Emergent vegetation </w:t>
      </w:r>
      <w:r w:rsidR="00AE56D7">
        <w:t xml:space="preserve">(EAV) </w:t>
      </w:r>
      <w:r w:rsidRPr="00432F91">
        <w:t xml:space="preserve">samples </w:t>
      </w:r>
      <w:r w:rsidR="00AE56D7">
        <w:t xml:space="preserve">occurred in the dominant emergent vegetation species, usually either </w:t>
      </w:r>
      <w:r w:rsidR="00F41E90" w:rsidRPr="00F41E90">
        <w:rPr>
          <w:i/>
        </w:rPr>
        <w:t>Schoenoplectus</w:t>
      </w:r>
      <w:r w:rsidR="00AE56D7" w:rsidRPr="00F41E90">
        <w:rPr>
          <w:i/>
        </w:rPr>
        <w:t xml:space="preserve"> </w:t>
      </w:r>
      <w:r w:rsidR="00AE56D7" w:rsidRPr="00F41E90">
        <w:t>spp</w:t>
      </w:r>
      <w:r w:rsidR="00AE56D7">
        <w:t xml:space="preserve">., </w:t>
      </w:r>
      <w:r w:rsidR="00AE56D7" w:rsidRPr="00F41E90">
        <w:rPr>
          <w:i/>
        </w:rPr>
        <w:t xml:space="preserve">Typha </w:t>
      </w:r>
      <w:r w:rsidR="00AE56D7" w:rsidRPr="00F41E90">
        <w:t>spp</w:t>
      </w:r>
      <w:r w:rsidR="00554225">
        <w:t>.</w:t>
      </w:r>
      <w:r w:rsidR="00AE56D7">
        <w:t xml:space="preserve">, or </w:t>
      </w:r>
      <w:r w:rsidR="00AE56D7" w:rsidRPr="00554225">
        <w:rPr>
          <w:i/>
        </w:rPr>
        <w:t xml:space="preserve">Phragmites </w:t>
      </w:r>
      <w:r w:rsidR="00F41E90" w:rsidRPr="00554225">
        <w:rPr>
          <w:i/>
        </w:rPr>
        <w:t>australis</w:t>
      </w:r>
      <w:r w:rsidR="00AE56D7">
        <w:t xml:space="preserve">. </w:t>
      </w:r>
      <w:r w:rsidRPr="002A331B">
        <w:t xml:space="preserve">We </w:t>
      </w:r>
      <w:r w:rsidR="00AE56D7">
        <w:t>took</w:t>
      </w:r>
      <w:r w:rsidRPr="002A331B">
        <w:t xml:space="preserve"> five, one-meter sweeps through the edge of the vegetation, scraping the vegetation as much as possible to knock invertebrates off the stems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B</w:t>
      </w:r>
      <w:r w:rsidRPr="002A331B">
        <w:t xml:space="preserve">). We </w:t>
      </w:r>
      <w:r w:rsidR="00AE56D7">
        <w:t>then</w:t>
      </w:r>
      <w:r w:rsidRPr="002A331B">
        <w:t xml:space="preserve"> rinse down the net and preserved all invertebrates in ethanol for later </w:t>
      </w:r>
      <w:r w:rsidR="00AE56D7">
        <w:t>identification</w:t>
      </w:r>
      <w:r w:rsidRPr="002A331B">
        <w:t>.</w:t>
      </w:r>
    </w:p>
    <w:p w14:paraId="1DEDCE9A" w14:textId="539B7AAE" w:rsidR="00FF27B7" w:rsidRDefault="00FF27B7" w:rsidP="002F7B22">
      <w:pPr>
        <w:spacing w:after="120"/>
        <w:pPrChange w:id="533" w:author="Hartman, Rosemary@DWR" w:date="2019-07-25T20:17:00Z">
          <w:pPr/>
        </w:pPrChange>
      </w:pPr>
      <w:r w:rsidRPr="002A331B">
        <w:rPr>
          <w:b/>
        </w:rPr>
        <w:t>SAV:</w:t>
      </w:r>
      <w:r w:rsidRPr="002A331B">
        <w:t xml:space="preserve"> To sample in SAV, we </w:t>
      </w:r>
      <w:r w:rsidR="00AE56D7">
        <w:t xml:space="preserve">took </w:t>
      </w:r>
      <w:r w:rsidRPr="002A331B">
        <w:t xml:space="preserve">the same </w:t>
      </w:r>
      <w:r w:rsidR="007B0944">
        <w:t>five</w:t>
      </w:r>
      <w:r w:rsidRPr="002A331B">
        <w:t>, 1-meter sweeps</w:t>
      </w:r>
      <w:r w:rsidR="00AE56D7">
        <w:t xml:space="preserve"> as for EAV</w:t>
      </w:r>
      <w:r w:rsidRPr="002A331B">
        <w:t xml:space="preserve"> and collect</w:t>
      </w:r>
      <w:r w:rsidR="00AE56D7">
        <w:t>ed</w:t>
      </w:r>
      <w:r w:rsidRPr="002A331B">
        <w:t xml:space="preserve"> any vegetation within the border of the net after the sweep is completed (</w:t>
      </w:r>
      <w:r w:rsidR="0028049E">
        <w:fldChar w:fldCharType="begin"/>
      </w:r>
      <w:r w:rsidR="0028049E">
        <w:instrText xml:space="preserve"> REF _Ref12454854 \h </w:instrText>
      </w:r>
      <w:r w:rsidR="0028049E">
        <w:fldChar w:fldCharType="separate"/>
      </w:r>
      <w:r w:rsidR="00554225">
        <w:t xml:space="preserve">Figure </w:t>
      </w:r>
      <w:r w:rsidR="00554225">
        <w:rPr>
          <w:noProof/>
        </w:rPr>
        <w:t>2</w:t>
      </w:r>
      <w:r w:rsidR="0028049E">
        <w:fldChar w:fldCharType="end"/>
      </w:r>
      <w:r w:rsidR="0028049E">
        <w:t>D</w:t>
      </w:r>
      <w:r w:rsidRPr="002A331B">
        <w:t xml:space="preserve">). The sample will be placed on ice for processing in the lab. In the lab, we will rinse the vegetation, remove all invertebrates, and preserve the </w:t>
      </w:r>
      <w:r w:rsidR="003F4E36">
        <w:t>invertebrates</w:t>
      </w:r>
      <w:r w:rsidR="003F4E36" w:rsidRPr="002A331B">
        <w:t xml:space="preserve"> </w:t>
      </w:r>
      <w:r w:rsidRPr="002A331B">
        <w:t xml:space="preserve">for later </w:t>
      </w:r>
      <w:r w:rsidR="00AE56D7">
        <w:t>identification</w:t>
      </w:r>
      <w:r w:rsidRPr="002A331B">
        <w:t xml:space="preserve">. Any vegetation captured in the sweep net will be dried to a constant weight to standardize the sample. </w:t>
      </w:r>
    </w:p>
    <w:p w14:paraId="050FDCF0" w14:textId="77777777" w:rsidR="002D47EB" w:rsidRDefault="002D47EB" w:rsidP="002F7B22">
      <w:pPr>
        <w:keepNext/>
        <w:spacing w:after="120"/>
        <w:pPrChange w:id="534" w:author="Hartman, Rosemary@DWR" w:date="2019-07-25T20:17:00Z">
          <w:pPr>
            <w:keepNext/>
          </w:pPr>
        </w:pPrChange>
      </w:pPr>
      <w:r>
        <w:rPr>
          <w:noProof/>
        </w:rPr>
        <w:lastRenderedPageBreak/>
        <mc:AlternateContent>
          <mc:Choice Requires="wpg">
            <w:drawing>
              <wp:inline distT="0" distB="0" distL="0" distR="0" wp14:anchorId="29E22FBF" wp14:editId="448571E3">
                <wp:extent cx="4031615" cy="3539490"/>
                <wp:effectExtent l="0" t="0" r="6985" b="3810"/>
                <wp:docPr id="3" name="Group 3"/>
                <wp:cNvGraphicFramePr/>
                <a:graphic xmlns:a="http://schemas.openxmlformats.org/drawingml/2006/main">
                  <a:graphicData uri="http://schemas.microsoft.com/office/word/2010/wordprocessingGroup">
                    <wpg:wgp>
                      <wpg:cNvGrpSpPr/>
                      <wpg:grpSpPr>
                        <a:xfrm>
                          <a:off x="0" y="0"/>
                          <a:ext cx="4031615" cy="3539490"/>
                          <a:chOff x="0" y="0"/>
                          <a:chExt cx="4031615" cy="3539490"/>
                        </a:xfrm>
                      </wpg:grpSpPr>
                      <pic:pic xmlns:pic="http://schemas.openxmlformats.org/drawingml/2006/picture">
                        <pic:nvPicPr>
                          <pic:cNvPr id="1" name="Picture 1" descr="U:\FRPA\MONITORING\Fieldwork\Field SOPs\sweep net diagrams\eav.PNG"/>
                          <pic:cNvPicPr>
                            <a:picLocks noChangeAspect="1"/>
                          </pic:cNvPicPr>
                        </pic:nvPicPr>
                        <pic:blipFill rotWithShape="1">
                          <a:blip r:embed="rId15" cstate="print">
                            <a:extLst>
                              <a:ext uri="{28A0092B-C50C-407E-A947-70E740481C1C}">
                                <a14:useLocalDpi xmlns:a14="http://schemas.microsoft.com/office/drawing/2010/main" val="0"/>
                              </a:ext>
                            </a:extLst>
                          </a:blip>
                          <a:srcRect t="11921" r="38882" b="14899"/>
                          <a:stretch/>
                        </pic:blipFill>
                        <pic:spPr bwMode="auto">
                          <a:xfrm>
                            <a:off x="1699260" y="45720"/>
                            <a:ext cx="1899285" cy="1720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4" name="Picture 2944" descr="U:\FRPA\MONITORING\Fieldwork\Field SOPs\sweep net diagrams\fav.PNG"/>
                          <pic:cNvPicPr>
                            <a:picLocks noChangeAspect="1"/>
                          </pic:cNvPicPr>
                        </pic:nvPicPr>
                        <pic:blipFill rotWithShape="1">
                          <a:blip r:embed="rId16" cstate="print">
                            <a:extLst>
                              <a:ext uri="{28A0092B-C50C-407E-A947-70E740481C1C}">
                                <a14:useLocalDpi xmlns:a14="http://schemas.microsoft.com/office/drawing/2010/main" val="0"/>
                              </a:ext>
                            </a:extLst>
                          </a:blip>
                          <a:srcRect t="12252" r="34907" b="21357"/>
                          <a:stretch/>
                        </pic:blipFill>
                        <pic:spPr bwMode="auto">
                          <a:xfrm>
                            <a:off x="0" y="1996440"/>
                            <a:ext cx="2016125" cy="1543050"/>
                          </a:xfrm>
                          <a:prstGeom prst="rect">
                            <a:avLst/>
                          </a:prstGeom>
                          <a:noFill/>
                          <a:ln>
                            <a:noFill/>
                          </a:ln>
                          <a:extLst>
                            <a:ext uri="{53640926-AAD7-44D8-BBD7-CCE9431645EC}">
                              <a14:shadowObscured xmlns:a14="http://schemas.microsoft.com/office/drawing/2010/main"/>
                            </a:ext>
                          </a:extLst>
                        </pic:spPr>
                      </pic:pic>
                      <wps:wsp>
                        <wps:cNvPr id="2953" name="Text Box 2953"/>
                        <wps:cNvSpPr txBox="1"/>
                        <wps:spPr>
                          <a:xfrm>
                            <a:off x="1798320" y="9906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8C229B" w14:textId="77777777" w:rsidR="006933C7" w:rsidRDefault="006933C7" w:rsidP="00FF27B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47" name="Picture 2947"/>
                          <pic:cNvPicPr>
                            <a:picLocks noChangeAspect="1"/>
                          </pic:cNvPicPr>
                        </pic:nvPicPr>
                        <pic:blipFill rotWithShape="1">
                          <a:blip r:embed="rId17">
                            <a:extLst>
                              <a:ext uri="{28A0092B-C50C-407E-A947-70E740481C1C}">
                                <a14:useLocalDpi xmlns:a14="http://schemas.microsoft.com/office/drawing/2010/main" val="0"/>
                              </a:ext>
                            </a:extLst>
                          </a:blip>
                          <a:srcRect l="25929" t="17866" r="24748"/>
                          <a:stretch/>
                        </pic:blipFill>
                        <pic:spPr bwMode="auto">
                          <a:xfrm>
                            <a:off x="30480" y="0"/>
                            <a:ext cx="1369695"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5" name="Picture 2945" descr="U:\FRPA\MONITORING\Fieldwork\Field SOPs\sweep net diagrams\sav.PNG"/>
                          <pic:cNvPicPr>
                            <a:picLocks noChangeAspect="1"/>
                          </pic:cNvPicPr>
                        </pic:nvPicPr>
                        <pic:blipFill rotWithShape="1">
                          <a:blip r:embed="rId18" cstate="print">
                            <a:extLst>
                              <a:ext uri="{28A0092B-C50C-407E-A947-70E740481C1C}">
                                <a14:useLocalDpi xmlns:a14="http://schemas.microsoft.com/office/drawing/2010/main" val="0"/>
                              </a:ext>
                            </a:extLst>
                          </a:blip>
                          <a:srcRect t="10596" r="34410" b="13906"/>
                          <a:stretch/>
                        </pic:blipFill>
                        <pic:spPr bwMode="auto">
                          <a:xfrm>
                            <a:off x="2247900" y="1988820"/>
                            <a:ext cx="1783715" cy="1541145"/>
                          </a:xfrm>
                          <a:prstGeom prst="rect">
                            <a:avLst/>
                          </a:prstGeom>
                          <a:noFill/>
                          <a:ln>
                            <a:noFill/>
                          </a:ln>
                          <a:extLst>
                            <a:ext uri="{53640926-AAD7-44D8-BBD7-CCE9431645EC}">
                              <a14:shadowObscured xmlns:a14="http://schemas.microsoft.com/office/drawing/2010/main"/>
                            </a:ext>
                          </a:extLst>
                        </pic:spPr>
                      </pic:pic>
                      <wps:wsp>
                        <wps:cNvPr id="2950" name="Text Box 2950"/>
                        <wps:cNvSpPr txBox="1"/>
                        <wps:spPr>
                          <a:xfrm>
                            <a:off x="114300" y="214884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AD227D" w14:textId="77777777" w:rsidR="006933C7" w:rsidRDefault="006933C7" w:rsidP="00FF27B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1" name="Text Box 2951"/>
                        <wps:cNvSpPr txBox="1"/>
                        <wps:spPr>
                          <a:xfrm>
                            <a:off x="2339340" y="208026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6C2843" w14:textId="77777777" w:rsidR="006933C7" w:rsidRDefault="006933C7" w:rsidP="00FF27B7">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8" name="Text Box 2948"/>
                        <wps:cNvSpPr txBox="1"/>
                        <wps:spPr>
                          <a:xfrm>
                            <a:off x="152400" y="9144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A01800" w14:textId="77777777" w:rsidR="006933C7" w:rsidRDefault="006933C7" w:rsidP="00FF27B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E22FBF" id="Group 3" o:spid="_x0000_s1026" style="width:317.45pt;height:278.7pt;mso-position-horizontal-relative:char;mso-position-vertical-relative:line" coordsize="40316,3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6992;top:457;width:1899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">
                  <v:imagedata r:id="rId19" o:title="eav" croptop="7813f" cropbottom="9764f" cropright="25482f"/>
                </v:shape>
                <v:shape id="Picture 2944" o:spid="_x0000_s1028" type="#_x0000_t75" style="position:absolute;top:19964;width:2016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">
                  <v:imagedata r:id="rId20" o:title="fav" croptop="8029f" cropbottom="13997f" cropright="22877f"/>
                </v:shape>
                <v:shapetype id="_x0000_t202" coordsize="21600,21600" o:spt="202" path="m,l,21600r21600,l21600,xe">
                  <v:stroke joinstyle="miter"/>
                  <v:path gradientshapeok="t" o:connecttype="rect"/>
                </v:shapetype>
                <v:shape id="Text Box 2953" o:spid="_x0000_s1029" type="#_x0000_t202" style="position:absolute;left:17983;top:990;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" fillcolor="white [3201]" strokeweight=".5pt">
                  <v:textbox>
                    <w:txbxContent>
                      <w:p w14:paraId="1C8C229B" w14:textId="77777777" w:rsidR="006933C7" w:rsidRDefault="006933C7" w:rsidP="00FF27B7">
                        <w:r>
                          <w:t>B</w:t>
                        </w:r>
                      </w:p>
                    </w:txbxContent>
                  </v:textbox>
                </v:shape>
                <v:shape id="Picture 2947" o:spid="_x0000_s1030" type="#_x0000_t75" style="position:absolute;left:304;width:1369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">
                  <v:imagedata r:id="rId21" o:title="" croptop="11709f" cropleft="16993f" cropright="16219f"/>
                </v:shape>
                <v:shape id="Picture 2945" o:spid="_x0000_s1031" type="#_x0000_t75" style="position:absolute;left:22479;top:19888;width:17837;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">
                  <v:imagedata r:id="rId22" o:title="sav" croptop="6944f" cropbottom="9113f" cropright="22551f"/>
                </v:shape>
                <v:shape id="Text Box 2950" o:spid="_x0000_s1032" type="#_x0000_t202" style="position:absolute;left:1143;top:21488;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" fillcolor="white [3201]" strokeweight=".5pt">
                  <v:textbox>
                    <w:txbxContent>
                      <w:p w14:paraId="56AD227D" w14:textId="77777777" w:rsidR="006933C7" w:rsidRDefault="006933C7" w:rsidP="00FF27B7">
                        <w:r>
                          <w:t>C</w:t>
                        </w:r>
                      </w:p>
                    </w:txbxContent>
                  </v:textbox>
                </v:shape>
                <v:shape id="Text Box 2951" o:spid="_x0000_s1033" type="#_x0000_t202" style="position:absolute;left:23393;top:20802;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" fillcolor="white [3201]" strokeweight=".5pt">
                  <v:textbox>
                    <w:txbxContent>
                      <w:p w14:paraId="656C2843" w14:textId="77777777" w:rsidR="006933C7" w:rsidRDefault="006933C7" w:rsidP="00FF27B7">
                        <w:r>
                          <w:t>D</w:t>
                        </w:r>
                      </w:p>
                    </w:txbxContent>
                  </v:textbox>
                </v:shape>
                <v:shape id="Text Box 2948" o:spid="_x0000_s1034" type="#_x0000_t202" style="position:absolute;left:1524;top:914;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" fillcolor="white [3201]" strokeweight=".5pt">
                  <v:textbox>
                    <w:txbxContent>
                      <w:p w14:paraId="0CA01800" w14:textId="77777777" w:rsidR="006933C7" w:rsidRDefault="006933C7" w:rsidP="00FF27B7">
                        <w:r>
                          <w:t>A</w:t>
                        </w:r>
                      </w:p>
                    </w:txbxContent>
                  </v:textbox>
                </v:shape>
                <w10:anchorlock/>
              </v:group>
            </w:pict>
          </mc:Fallback>
        </mc:AlternateContent>
      </w:r>
    </w:p>
    <w:p w14:paraId="104E809F" w14:textId="6CF946B8" w:rsidR="002D47EB" w:rsidRDefault="002D47EB" w:rsidP="002F7B22">
      <w:pPr>
        <w:pStyle w:val="Caption"/>
        <w:spacing w:after="120"/>
        <w:pPrChange w:id="535" w:author="Hartman, Rosemary@DWR" w:date="2019-07-25T20:17:00Z">
          <w:pPr>
            <w:pStyle w:val="Caption"/>
          </w:pPr>
        </w:pPrChange>
      </w:pPr>
      <w:bookmarkStart w:id="536" w:name="_Ref12454854"/>
      <w:r>
        <w:t xml:space="preserve">Figure </w:t>
      </w:r>
      <w:fldSimple w:instr=" SEQ Figure \* ARABIC ">
        <w:r w:rsidR="00F77CC9">
          <w:rPr>
            <w:noProof/>
          </w:rPr>
          <w:t>2</w:t>
        </w:r>
      </w:fldSimple>
      <w:bookmarkEnd w:id="536"/>
      <w:r w:rsidRPr="002D47EB">
        <w:t xml:space="preserve"> </w:t>
      </w:r>
      <w:r w:rsidRPr="00E75E62">
        <w:t>A) Specifications of the sweep net.  B) Use of sweep net in emergent vegetation. C) Use of sweep net in submerged vegetation. D) Use of sweep net in floating vegetation.</w:t>
      </w:r>
    </w:p>
    <w:p w14:paraId="66C159AC" w14:textId="6BA6DBB2" w:rsidR="00D0513C" w:rsidRPr="00D0513C" w:rsidRDefault="00D0513C" w:rsidP="002F7B22">
      <w:pPr>
        <w:spacing w:after="120"/>
        <w:pPrChange w:id="537" w:author="Hartman, Rosemary@DWR" w:date="2019-07-25T20:17:00Z">
          <w:pPr/>
        </w:pPrChange>
      </w:pPr>
      <w:r>
        <w:t>To allow us to make inferences for broad-scale invertebrate-vegetation relationships,</w:t>
      </w:r>
      <w:r w:rsidR="00554225">
        <w:t xml:space="preserve"> we</w:t>
      </w:r>
      <w:r>
        <w:t xml:space="preserve"> </w:t>
      </w:r>
      <w:r w:rsidR="0028049E">
        <w:t>collected</w:t>
      </w:r>
      <w:r>
        <w:t xml:space="preserve"> an SAV rake sample immediately after collecting a sweep n</w:t>
      </w:r>
      <w:r w:rsidR="0028049E">
        <w:t>et sample at each SAV site (</w:t>
      </w:r>
      <w:r w:rsidR="00554225">
        <w:t xml:space="preserve">see </w:t>
      </w:r>
      <w:r w:rsidR="0028049E">
        <w:fldChar w:fldCharType="begin"/>
      </w:r>
      <w:r w:rsidR="0028049E">
        <w:instrText xml:space="preserve"> REF _Ref12454928 \h </w:instrText>
      </w:r>
      <w:r w:rsidR="0028049E">
        <w:fldChar w:fldCharType="separate"/>
      </w:r>
      <w:r w:rsidR="0028049E">
        <w:t>SAV survey techniques</w:t>
      </w:r>
      <w:r w:rsidR="0028049E">
        <w:fldChar w:fldCharType="end"/>
      </w:r>
      <w:r w:rsidR="0028049E">
        <w:t>, below</w:t>
      </w:r>
      <w:r>
        <w:t>).</w:t>
      </w:r>
    </w:p>
    <w:p w14:paraId="0E19145E" w14:textId="664718E5" w:rsidR="00FF27B7" w:rsidRPr="00AE56D7" w:rsidRDefault="00FF27B7" w:rsidP="002F7B22">
      <w:pPr>
        <w:spacing w:after="120"/>
        <w:pPrChange w:id="538" w:author="Hartman, Rosemary@DWR" w:date="2019-07-25T20:17:00Z">
          <w:pPr/>
        </w:pPrChange>
      </w:pPr>
      <w:r w:rsidRPr="00432F91">
        <w:rPr>
          <w:b/>
        </w:rPr>
        <w:t xml:space="preserve">FAV: </w:t>
      </w:r>
      <w:r w:rsidRPr="00432F91">
        <w:t xml:space="preserve"> Sampling </w:t>
      </w:r>
      <w:r w:rsidR="003F4E36">
        <w:t xml:space="preserve">techniques in </w:t>
      </w:r>
      <w:r w:rsidRPr="00432F91">
        <w:t xml:space="preserve">FAV </w:t>
      </w:r>
      <w:r w:rsidR="00F41E90">
        <w:t>were dependent on</w:t>
      </w:r>
      <w:r w:rsidRPr="00432F91">
        <w:t xml:space="preserve"> </w:t>
      </w:r>
      <w:r w:rsidR="003F4E36">
        <w:t xml:space="preserve">FAV </w:t>
      </w:r>
      <w:r w:rsidRPr="00432F91">
        <w:t xml:space="preserve">species. For </w:t>
      </w:r>
      <w:r w:rsidRPr="00432F91">
        <w:rPr>
          <w:i/>
        </w:rPr>
        <w:t>Eichhornia crassipes</w:t>
      </w:r>
      <w:r w:rsidRPr="00432F91">
        <w:t xml:space="preserve">, </w:t>
      </w:r>
      <w:r w:rsidRPr="00432F91">
        <w:rPr>
          <w:i/>
        </w:rPr>
        <w:t>Hydrocotyle,</w:t>
      </w:r>
      <w:r w:rsidRPr="00432F91">
        <w:t xml:space="preserve"> and </w:t>
      </w:r>
      <w:r w:rsidRPr="00432F91">
        <w:rPr>
          <w:i/>
        </w:rPr>
        <w:t>Azolla</w:t>
      </w:r>
      <w:r w:rsidRPr="00432F91">
        <w:t xml:space="preserve">, </w:t>
      </w:r>
      <w:r w:rsidR="00AE56D7">
        <w:t>we harvested</w:t>
      </w:r>
      <w:r w:rsidRPr="00432F91">
        <w:t xml:space="preserve"> a </w:t>
      </w:r>
      <w:r w:rsidR="003F4E36">
        <w:t>25cm x 30cm</w:t>
      </w:r>
      <w:r w:rsidR="003F4E36" w:rsidRPr="002A331B">
        <w:t xml:space="preserve"> </w:t>
      </w:r>
      <w:r w:rsidRPr="00432F91">
        <w:t xml:space="preserve"> sample from below using the same d-frame net and severing the connection to surrounding plant material with shears </w:t>
      </w:r>
      <w:r w:rsidRPr="00432F91">
        <w:rPr>
          <w:color w:val="231F20"/>
          <w:u w:color="231F20"/>
        </w:rPr>
        <w:t>(</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Pr="00432F91">
        <w:rPr>
          <w:color w:val="231F20"/>
          <w:u w:color="231F20"/>
        </w:rPr>
        <w:t>C;</w:t>
      </w:r>
      <w:r w:rsidR="00554225">
        <w:rPr>
          <w:color w:val="231F20"/>
          <w:u w:color="231F20"/>
        </w:rPr>
        <w:t xml:space="preserve"> </w:t>
      </w:r>
      <w:r w:rsidR="00554225">
        <w:rPr>
          <w:color w:val="231F20"/>
          <w:u w:color="231F20"/>
        </w:rPr>
        <w:fldChar w:fldCharType="begin"/>
      </w:r>
      <w:r w:rsidR="00554225">
        <w:rPr>
          <w:color w:val="231F20"/>
          <w:u w:color="231F20"/>
        </w:rPr>
        <w:instrText xml:space="preserve"> ADDIN EN.CITE &lt;EndNote&gt;&lt;Cite&gt;&lt;Author&gt;Marineau&lt;/Author&gt;&lt;Year&gt;2019&lt;/Year&gt;&lt;RecNum&gt;2736&lt;/RecNum&gt;&lt;DisplayText&gt;(Marineau et al. 2019)&lt;/DisplayText&gt;&lt;record&gt;&lt;rec-number&gt;2736&lt;/rec-number&gt;&lt;foreign-keys&gt;&lt;key app="EN" db-id="std9wdt06dea0ber50cpepe0azprxd52vwpp" timestamp="1560524300"&gt;2736&lt;/key&gt;&lt;/foreign-keys&gt;&lt;ref-type name="Journal Article"&gt;17&lt;/ref-type&gt;&lt;contributors&gt;&lt;authors&gt;&lt;author&gt;Marineau, Erin Donley&lt;/author&gt;&lt;author&gt;Perryman, Matthew J.&lt;/author&gt;&lt;author&gt;Lawler, Sharon&lt;/author&gt;&lt;author&gt;Hartman, Rosemary&lt;/author&gt;&lt;author&gt;Pratt, Paul D.&lt;/author&gt;&lt;/authors&gt;&lt;/contributors&gt;&lt;titles&gt;&lt;title&gt;Management of invasive Water Hyacinth as Both a Nuisance Weed and Invertebrate Habitat&lt;/title&gt;&lt;secondary-title&gt;San Francisco Estuary and Watershed Science&lt;/secondary-title&gt;&lt;/titles&gt;&lt;periodical&gt;&lt;full-title&gt;San Francisco Estuary and Watershed Science&lt;/full-title&gt;&lt;/periodical&gt;&lt;pages&gt;1-19&lt;/pages&gt;&lt;volume&gt;17&lt;/volume&gt;&lt;number&gt;2&lt;/number&gt;&lt;dates&gt;&lt;year&gt;2019&lt;/year&gt;&lt;/dates&gt;&lt;urls&gt;&lt;/urls&gt;&lt;electronic-resource-num&gt;https://doi.org/10.15447/sfews.2019v17iss5&lt;/electronic-resource-num&gt;&lt;/record&gt;&lt;/Cite&gt;&lt;/EndNote&gt;</w:instrText>
      </w:r>
      <w:r w:rsidR="00554225">
        <w:rPr>
          <w:color w:val="231F20"/>
          <w:u w:color="231F20"/>
        </w:rPr>
        <w:fldChar w:fldCharType="separate"/>
      </w:r>
      <w:r w:rsidR="00554225">
        <w:rPr>
          <w:noProof/>
          <w:color w:val="231F20"/>
          <w:u w:color="231F20"/>
        </w:rPr>
        <w:t>(Marineau et al. 2019)</w:t>
      </w:r>
      <w:r w:rsidR="00554225">
        <w:rPr>
          <w:color w:val="231F20"/>
          <w:u w:color="231F20"/>
        </w:rPr>
        <w:fldChar w:fldCharType="end"/>
      </w:r>
      <w:r w:rsidRPr="00432F91">
        <w:rPr>
          <w:color w:val="231F20"/>
          <w:u w:color="231F20"/>
        </w:rPr>
        <w:t>)</w:t>
      </w:r>
      <w:r w:rsidRPr="00432F91">
        <w:t xml:space="preserve">. </w:t>
      </w:r>
      <w:r w:rsidR="00AE56D7">
        <w:t xml:space="preserve">We placed </w:t>
      </w:r>
      <w:r w:rsidRPr="00432F91">
        <w:t xml:space="preserve">the roots of the plant material and associated invertebrates </w:t>
      </w:r>
      <w:r w:rsidR="00AE56D7">
        <w:t>on ice</w:t>
      </w:r>
      <w:r w:rsidRPr="00432F91">
        <w:t xml:space="preserve">. Upon return from the field, we will separate the invertebrates from the vegetation and dry the plants to a constant weight. </w:t>
      </w:r>
      <w:r w:rsidRPr="00432F91">
        <w:rPr>
          <w:i/>
        </w:rPr>
        <w:t>Ludwigia</w:t>
      </w:r>
      <w:r w:rsidRPr="00432F91">
        <w:t xml:space="preserve"> spp. is a creeping emergent, and does not form discrete, easy-to-harvest clumps. Ther</w:t>
      </w:r>
      <w:r w:rsidR="00554225">
        <w:t xml:space="preserve">efore, it will be sampled with </w:t>
      </w:r>
      <w:r w:rsidR="007B0944">
        <w:t>five</w:t>
      </w:r>
      <w:r w:rsidR="00554225">
        <w:t>,</w:t>
      </w:r>
      <w:r w:rsidR="007B0944" w:rsidRPr="00432F91">
        <w:t xml:space="preserve"> </w:t>
      </w:r>
      <w:r w:rsidRPr="00432F91">
        <w:t>1-meter sweeps, as for EAV.</w:t>
      </w:r>
    </w:p>
    <w:p w14:paraId="7A55F512" w14:textId="77777777" w:rsidR="00FF27B7" w:rsidRPr="00E75E62" w:rsidRDefault="00E75E62" w:rsidP="002F7B22">
      <w:pPr>
        <w:pStyle w:val="Heading4"/>
        <w:spacing w:after="120"/>
        <w:pPrChange w:id="539" w:author="Hartman, Rosemary@DWR" w:date="2019-07-25T20:17:00Z">
          <w:pPr>
            <w:pStyle w:val="Heading4"/>
          </w:pPr>
        </w:pPrChange>
      </w:pPr>
      <w:r w:rsidRPr="00E75E62">
        <w:t>Open water and channel</w:t>
      </w:r>
    </w:p>
    <w:p w14:paraId="4EA79B64" w14:textId="60E7A437" w:rsidR="00FF27B7" w:rsidRPr="00432F91" w:rsidRDefault="00FF27B7" w:rsidP="002F7B22">
      <w:pPr>
        <w:spacing w:after="120"/>
        <w:pPrChange w:id="540" w:author="Hartman, Rosemary@DWR" w:date="2019-07-25T20:17:00Z">
          <w:pPr/>
        </w:pPrChange>
      </w:pPr>
      <w:r w:rsidRPr="00432F91">
        <w:t xml:space="preserve">Our open water sampling patches </w:t>
      </w:r>
      <w:r w:rsidR="00AE56D7">
        <w:t>were haphazardly</w:t>
      </w:r>
      <w:r w:rsidRPr="00432F91">
        <w:t xml:space="preserve"> distributed across all unvegetated open water and channels &gt; 1.5</w:t>
      </w:r>
      <w:r w:rsidR="00554225">
        <w:t xml:space="preserve"> </w:t>
      </w:r>
      <w:r w:rsidRPr="00432F91">
        <w:t xml:space="preserve">m across. Methods used in open-water have a long history of use in monitoring in the </w:t>
      </w:r>
      <w:proofErr w:type="gramStart"/>
      <w:r w:rsidRPr="00432F91">
        <w:t>Delta, and</w:t>
      </w:r>
      <w:proofErr w:type="gramEnd"/>
      <w:r w:rsidRPr="00432F91">
        <w:t xml:space="preserve"> </w:t>
      </w:r>
      <w:r w:rsidR="00554225">
        <w:t>using these same methods will</w:t>
      </w:r>
      <w:r w:rsidRPr="00432F91">
        <w:t xml:space="preserve"> allow us to compare our measurements in vegetated wetlands to conditions in channels and make comparisons to long-term data sets. Methods </w:t>
      </w:r>
      <w:r w:rsidR="00D75FC7">
        <w:t>included</w:t>
      </w:r>
      <w:r w:rsidRPr="00432F91">
        <w:t xml:space="preserve">: </w:t>
      </w:r>
      <w:r w:rsidR="002B6D03">
        <w:t xml:space="preserve"> zooplankton and mysid trawls,</w:t>
      </w:r>
      <w:r w:rsidRPr="00432F91">
        <w:t xml:space="preserve"> </w:t>
      </w:r>
      <w:r w:rsidR="001C168D">
        <w:t xml:space="preserve">PVC cores </w:t>
      </w:r>
      <w:r w:rsidR="003F4E36">
        <w:t xml:space="preserve">and </w:t>
      </w:r>
      <w:r w:rsidRPr="00432F91">
        <w:t xml:space="preserve">ponar grabs. </w:t>
      </w:r>
    </w:p>
    <w:p w14:paraId="0F011BE1" w14:textId="5D16AF36" w:rsidR="00FF27B7" w:rsidRPr="00432F91" w:rsidRDefault="00FF27B7" w:rsidP="002F7B22">
      <w:pPr>
        <w:spacing w:after="120"/>
        <w:pPrChange w:id="541" w:author="Hartman, Rosemary@DWR" w:date="2019-07-25T20:17:00Z">
          <w:pPr/>
        </w:pPrChange>
      </w:pPr>
      <w:r w:rsidRPr="00432F91">
        <w:rPr>
          <w:b/>
        </w:rPr>
        <w:t>Benthic core:</w:t>
      </w:r>
      <w:r w:rsidRPr="00432F91">
        <w:t xml:space="preserve"> Benthic cores have been used extensively to quantify bivalves and other infauna in tidal wetlands </w:t>
      </w:r>
      <w:r w:rsidR="00F41E90">
        <w:fldChar w:fldCharType="begin"/>
      </w:r>
      <w:r w:rsidR="006A0C1B">
        <w:instrText xml:space="preserve"> ADDIN EN.CITE &lt;EndNote&gt;&lt;Cite&gt;&lt;Author&gt;Wells&lt;/Author&gt;&lt;Year&gt;2015&lt;/Year&gt;&lt;RecNum&gt;2125&lt;/RecNum&gt;&lt;DisplayText&gt;(Howe et al. 2014; Wells 2015)&lt;/DisplayText&gt;&lt;record&gt;&lt;rec-number&gt;2125&lt;/rec-number&gt;&lt;foreign-keys&gt;&lt;key app="EN" db-id="std9wdt06dea0ber50cpepe0azprxd52vwpp" timestamp="1558712134"&gt;2125&lt;/key&gt;&lt;/foreign-keys&gt;&lt;ref-type name="Government Document"&gt;46&lt;/ref-type&gt;&lt;contributors&gt;&lt;authors&gt;&lt;author&gt;Elizabeth Wells&lt;/author&gt;&lt;/authors&gt;&lt;secondary-authors&gt;&lt;author&gt;California Department of Water Resources&lt;/author&gt;&lt;/secondary-authors&gt;&lt;/contributors&gt;&lt;titles&gt;&lt;title&gt;IEP Environmental Monitoring Program Benthos Metadata&lt;/title&gt;&lt;/titles&gt;&lt;dates&gt;&lt;year&gt;2015&lt;/year&gt;&lt;/dates&gt;&lt;pub-location&gt;West Sacramento, CA&lt;/pub-location&gt;&lt;publisher&gt;Division of Environmental Services, Bay-Delta Monitoring and Analysis Section&lt;/publisher&gt;&lt;urls&gt;&lt;related-urls&gt;&lt;url&gt;http://www.water.ca.gov/bdma/meta/benthic.cfm&lt;/url&gt;&lt;/related-urls&gt;&lt;/urls&gt;&lt;/record&gt;&lt;/Cite&gt;&lt;Cite&gt;&lt;Author&gt;Howe&lt;/Author&gt;&lt;Year&gt;2014&lt;/Year&gt;&lt;RecNum&gt;1152&lt;/RecNum&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F41E90">
        <w:fldChar w:fldCharType="separate"/>
      </w:r>
      <w:r w:rsidR="006A0C1B">
        <w:rPr>
          <w:noProof/>
        </w:rPr>
        <w:t>(Howe et al. 2014; Wells 2015)</w:t>
      </w:r>
      <w:r w:rsidR="00F41E90">
        <w:fldChar w:fldCharType="end"/>
      </w:r>
      <w:r w:rsidRPr="00432F91">
        <w:t>. In shallow water (&lt;1.5</w:t>
      </w:r>
      <w:r w:rsidR="0090423E">
        <w:t xml:space="preserve"> </w:t>
      </w:r>
      <w:r w:rsidRPr="00432F91">
        <w:t xml:space="preserve">m), we </w:t>
      </w:r>
      <w:r w:rsidR="00D75FC7">
        <w:t>took</w:t>
      </w:r>
      <w:r w:rsidRPr="00432F91">
        <w:t xml:space="preserve"> a 4</w:t>
      </w:r>
      <w:r w:rsidR="0090423E">
        <w:t xml:space="preserve"> </w:t>
      </w:r>
      <w:r w:rsidRPr="00432F91">
        <w:t>in (</w:t>
      </w:r>
      <w:r w:rsidR="0090423E">
        <w:t>1</w:t>
      </w:r>
      <w:r w:rsidRPr="00432F91">
        <w:t>0</w:t>
      </w:r>
      <w:r w:rsidR="0090423E">
        <w:t xml:space="preserve"> </w:t>
      </w:r>
      <w:r w:rsidRPr="00432F91">
        <w:t>cm) diameter benthic core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A), hand-deployed to a depth of 20 cm. In deep water &gt;1.5</w:t>
      </w:r>
      <w:r w:rsidR="0090423E">
        <w:t xml:space="preserve"> </w:t>
      </w:r>
      <w:r w:rsidRPr="00432F91">
        <w:t xml:space="preserve">m, we </w:t>
      </w:r>
      <w:r w:rsidR="00EE27DF">
        <w:t>used</w:t>
      </w:r>
      <w:r w:rsidRPr="00432F91">
        <w:t xml:space="preserve"> a </w:t>
      </w:r>
      <w:r w:rsidR="0090423E">
        <w:t>15.2 cm x 15.2 cm</w:t>
      </w:r>
      <w:r w:rsidRPr="00432F91">
        <w:t xml:space="preserve"> ponar grab modified for use in hard substrates (as per USFWS Liberty Island Monitoring, L. Smith pers.</w:t>
      </w:r>
      <w:r w:rsidR="003F4E36">
        <w:t xml:space="preserve"> </w:t>
      </w:r>
      <w:r w:rsidRPr="00432F91">
        <w:t xml:space="preserve">comm,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 xml:space="preserve">B), with three samples at each site. The core </w:t>
      </w:r>
      <w:r w:rsidR="00EE27DF">
        <w:t>was</w:t>
      </w:r>
      <w:r w:rsidRPr="00432F91">
        <w:t xml:space="preserve"> washed and sieved on </w:t>
      </w:r>
      <w:r w:rsidRPr="00432F91">
        <w:lastRenderedPageBreak/>
        <w:t xml:space="preserve">board the boat to remove the sand/mud and preserve any organic detritus and invertebrates. </w:t>
      </w:r>
      <w:r w:rsidR="00EE27DF">
        <w:t>We calculated</w:t>
      </w:r>
      <w:r w:rsidRPr="00432F91">
        <w:t xml:space="preserve"> effort as catch per surface area of substrate sampled. </w:t>
      </w:r>
    </w:p>
    <w:p w14:paraId="323846D7" w14:textId="33FEC7DD" w:rsidR="00132847" w:rsidRDefault="00FF27B7" w:rsidP="002F7B22">
      <w:pPr>
        <w:keepNext/>
        <w:spacing w:after="120"/>
        <w:pPrChange w:id="542" w:author="Hartman, Rosemary@DWR" w:date="2019-07-25T20:17:00Z">
          <w:pPr>
            <w:keepNext/>
          </w:pPr>
        </w:pPrChange>
      </w:pPr>
      <w:r w:rsidRPr="00432F91">
        <w:rPr>
          <w:noProof/>
        </w:rPr>
        <w:drawing>
          <wp:inline distT="0" distB="0" distL="0" distR="0" wp14:anchorId="79D0CB50" wp14:editId="11F7D4F8">
            <wp:extent cx="2077533" cy="1936583"/>
            <wp:effectExtent l="0" t="0" r="0" b="6985"/>
            <wp:docPr id="1073741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l="19868" t="5788" r="11972" b="9296"/>
                    <a:stretch>
                      <a:fillRect/>
                    </a:stretch>
                  </pic:blipFill>
                  <pic:spPr bwMode="auto">
                    <a:xfrm>
                      <a:off x="0" y="0"/>
                      <a:ext cx="2078781" cy="1937746"/>
                    </a:xfrm>
                    <a:prstGeom prst="rect">
                      <a:avLst/>
                    </a:prstGeom>
                    <a:noFill/>
                    <a:ln>
                      <a:noFill/>
                    </a:ln>
                  </pic:spPr>
                </pic:pic>
              </a:graphicData>
            </a:graphic>
          </wp:inline>
        </w:drawing>
      </w:r>
      <w:r w:rsidR="00132847" w:rsidRPr="00432F91">
        <w:rPr>
          <w:noProof/>
        </w:rPr>
        <w:drawing>
          <wp:inline distT="0" distB="0" distL="0" distR="0" wp14:anchorId="50464B97" wp14:editId="6BB1F69F">
            <wp:extent cx="2154804" cy="2154804"/>
            <wp:effectExtent l="0" t="0" r="0" b="0"/>
            <wp:docPr id="1073741901" name="Picture 4" descr="http://s.gc1.co/is/image/Grainger/8CDU6_AW47?$s7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c1.co/is/image/Grainger/8CDU6_AW47?$s7produ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3023" cy="2153023"/>
                    </a:xfrm>
                    <a:prstGeom prst="rect">
                      <a:avLst/>
                    </a:prstGeom>
                    <a:noFill/>
                    <a:ln>
                      <a:noFill/>
                    </a:ln>
                  </pic:spPr>
                </pic:pic>
              </a:graphicData>
            </a:graphic>
          </wp:inline>
        </w:drawing>
      </w:r>
    </w:p>
    <w:p w14:paraId="34026246" w14:textId="6F4656C7" w:rsidR="00132847" w:rsidRDefault="00132847" w:rsidP="002F7B22">
      <w:pPr>
        <w:pStyle w:val="Caption"/>
        <w:spacing w:after="120"/>
        <w:pPrChange w:id="543" w:author="Hartman, Rosemary@DWR" w:date="2019-07-25T20:17:00Z">
          <w:pPr>
            <w:pStyle w:val="Caption"/>
          </w:pPr>
        </w:pPrChange>
      </w:pPr>
      <w:bookmarkStart w:id="544" w:name="_Ref12454986"/>
      <w:r>
        <w:t xml:space="preserve">Figure </w:t>
      </w:r>
      <w:fldSimple w:instr=" SEQ Figure \* ARABIC ">
        <w:r w:rsidR="00F77CC9">
          <w:rPr>
            <w:noProof/>
          </w:rPr>
          <w:t>3</w:t>
        </w:r>
      </w:fldSimple>
      <w:bookmarkEnd w:id="544"/>
      <w:r>
        <w:t>.</w:t>
      </w:r>
      <w:r w:rsidRPr="00132847">
        <w:t xml:space="preserve"> </w:t>
      </w:r>
      <w:r w:rsidRPr="00432F91">
        <w:t>A) Benthic core made of 4” PVC pipe for use in shallow water (&lt;1.5 meters). B) Ponar grab for use in water greater than 1.5 meters.</w:t>
      </w:r>
    </w:p>
    <w:p w14:paraId="632FA20C" w14:textId="14D3F742" w:rsidR="002B6D03" w:rsidRDefault="00FF27B7" w:rsidP="002F7B22">
      <w:pPr>
        <w:spacing w:after="120"/>
        <w:pPrChange w:id="545" w:author="Hartman, Rosemary@DWR" w:date="2019-07-25T20:17:00Z">
          <w:pPr/>
        </w:pPrChange>
      </w:pPr>
      <w:r w:rsidRPr="00432F91">
        <w:rPr>
          <w:b/>
        </w:rPr>
        <w:t xml:space="preserve">Mysid and zooplankton </w:t>
      </w:r>
      <w:r w:rsidR="00D75FC7">
        <w:rPr>
          <w:b/>
        </w:rPr>
        <w:t>n</w:t>
      </w:r>
      <w:r w:rsidRPr="00432F91">
        <w:rPr>
          <w:b/>
        </w:rPr>
        <w:t>ets:</w:t>
      </w:r>
      <w:r w:rsidRPr="00432F91">
        <w:t xml:space="preserve"> </w:t>
      </w:r>
      <w:r w:rsidR="00EE27DF">
        <w:t>Macrozooplankton (</w:t>
      </w:r>
      <w:r w:rsidRPr="00432F91">
        <w:t>Mysid</w:t>
      </w:r>
      <w:r w:rsidR="00EE27DF">
        <w:t>)</w:t>
      </w:r>
      <w:r w:rsidRPr="00432F91">
        <w:t xml:space="preserve"> nets have been used extensively to characterize macrozooplankton in the water column</w:t>
      </w:r>
      <w:r w:rsidR="003F4E36">
        <w:t>.</w:t>
      </w:r>
      <w:r w:rsidR="003F4E36" w:rsidRPr="00432F91">
        <w:t xml:space="preserve"> </w:t>
      </w:r>
      <w:r w:rsidR="003F4E36">
        <w:t>Macrozooplankton includes</w:t>
      </w:r>
      <w:r w:rsidRPr="00432F91">
        <w:t xml:space="preserve"> amphipods and mysids that are large components of fish diets (Feyrer et al. 2003, Slater and Baxter 2014). We </w:t>
      </w:r>
      <w:r w:rsidR="00D75FC7">
        <w:t>sampled</w:t>
      </w:r>
      <w:r w:rsidRPr="00432F91">
        <w:t xml:space="preserve"> macrozooplankton in the water column using a </w:t>
      </w:r>
      <w:r w:rsidR="00D75FC7">
        <w:t xml:space="preserve">50 </w:t>
      </w:r>
      <w:r w:rsidRPr="00432F91">
        <w:t>cm mouth</w:t>
      </w:r>
      <w:r w:rsidR="00D75FC7">
        <w:t xml:space="preserve"> diameter</w:t>
      </w:r>
      <w:r w:rsidRPr="00432F91">
        <w:t xml:space="preserve"> (0.500</w:t>
      </w:r>
      <w:r w:rsidR="00EE27DF">
        <w:t xml:space="preserve"> </w:t>
      </w:r>
      <w:r w:rsidRPr="00432F91">
        <w:t xml:space="preserve">mm mesh size) mysid </w:t>
      </w:r>
      <w:r w:rsidR="002B6D03">
        <w:t>net</w:t>
      </w:r>
      <w:r w:rsidRPr="00432F91">
        <w:t xml:space="preserve"> </w:t>
      </w:r>
      <w:r w:rsidR="002B6D03" w:rsidRPr="00432F91">
        <w:t>and sample</w:t>
      </w:r>
      <w:r w:rsidR="00D75FC7">
        <w:t>d</w:t>
      </w:r>
      <w:r w:rsidR="002B6D03" w:rsidRPr="00432F91">
        <w:t xml:space="preserve"> mesozooplankton with a 14.6</w:t>
      </w:r>
      <w:r w:rsidR="00D75FC7">
        <w:t xml:space="preserve"> </w:t>
      </w:r>
      <w:r w:rsidR="002B6D03" w:rsidRPr="00432F91">
        <w:t xml:space="preserve">cm diameter (0.150 mm mesh size) </w:t>
      </w:r>
      <w:r w:rsidR="003F4E36">
        <w:t xml:space="preserve">zooplankton </w:t>
      </w:r>
      <w:r w:rsidR="002B6D03" w:rsidRPr="00432F91">
        <w:t xml:space="preserve">net attached </w:t>
      </w:r>
      <w:r w:rsidR="003F4E36">
        <w:t xml:space="preserve">or held alongside </w:t>
      </w:r>
      <w:r w:rsidR="002B6D03" w:rsidRPr="00432F91">
        <w:t>(</w:t>
      </w:r>
      <w:r w:rsidR="0090423E">
        <w:fldChar w:fldCharType="begin"/>
      </w:r>
      <w:r w:rsidR="0090423E">
        <w:instrText xml:space="preserve"> REF _Ref12455053 \h </w:instrText>
      </w:r>
      <w:r w:rsidR="0090423E">
        <w:fldChar w:fldCharType="separate"/>
      </w:r>
      <w:r w:rsidR="0090423E">
        <w:t xml:space="preserve">Figure </w:t>
      </w:r>
      <w:r w:rsidR="0090423E">
        <w:rPr>
          <w:noProof/>
        </w:rPr>
        <w:t>4</w:t>
      </w:r>
      <w:r w:rsidR="0090423E">
        <w:fldChar w:fldCharType="end"/>
      </w:r>
      <w:r w:rsidR="0090423E">
        <w:t xml:space="preserve">, </w:t>
      </w:r>
      <w:r w:rsidR="002B6D03" w:rsidRPr="00432F91">
        <w:t xml:space="preserve">similar to EMP methods, </w:t>
      </w:r>
      <w:r w:rsidR="00EE27DF">
        <w:fldChar w:fldCharType="begin"/>
      </w:r>
      <w:r w:rsidR="0040392C">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EE27DF">
        <w:fldChar w:fldCharType="separate"/>
      </w:r>
      <w:r w:rsidR="00EE27DF">
        <w:rPr>
          <w:noProof/>
        </w:rPr>
        <w:t>(Hennessy 2009)</w:t>
      </w:r>
      <w:r w:rsidR="00EE27DF">
        <w:fldChar w:fldCharType="end"/>
      </w:r>
      <w:r w:rsidR="002B6D03" w:rsidRPr="00432F91">
        <w:t>).</w:t>
      </w:r>
      <w:r w:rsidR="00D75FC7">
        <w:t xml:space="preserve"> </w:t>
      </w:r>
      <w:r w:rsidR="002B6D03">
        <w:t>These nets w</w:t>
      </w:r>
      <w:r w:rsidR="00D75FC7">
        <w:t xml:space="preserve">ere held approximately 1 m to the site of the bout, 10 cm below the surface of the water and trawled at 1-2 mph for five minutes. </w:t>
      </w:r>
      <w:r w:rsidRPr="00432F91">
        <w:t>A flowmeter mounted in the net measure</w:t>
      </w:r>
      <w:r w:rsidR="00D75FC7">
        <w:t>d</w:t>
      </w:r>
      <w:r w:rsidRPr="00432F91">
        <w:t xml:space="preserve"> sample volume, and </w:t>
      </w:r>
      <w:r w:rsidR="00D75FC7">
        <w:t>effort was</w:t>
      </w:r>
      <w:r w:rsidRPr="00432F91">
        <w:t xml:space="preserve"> standardize</w:t>
      </w:r>
      <w:r w:rsidR="00D75FC7">
        <w:t>d</w:t>
      </w:r>
      <w:r w:rsidRPr="00432F91">
        <w:t xml:space="preserve"> by catch per liter of water sampled. </w:t>
      </w:r>
    </w:p>
    <w:p w14:paraId="3568896A" w14:textId="00F37531" w:rsidR="00FF27B7" w:rsidRPr="00432F91" w:rsidRDefault="00FF27B7" w:rsidP="002F7B22">
      <w:pPr>
        <w:spacing w:after="120"/>
        <w:pPrChange w:id="546" w:author="Hartman, Rosemary@DWR" w:date="2019-07-25T20:17:00Z">
          <w:pPr/>
        </w:pPrChange>
      </w:pPr>
      <w:r w:rsidRPr="00432F91">
        <w:t>Where channels are less than 1.5</w:t>
      </w:r>
      <w:r w:rsidR="00132847">
        <w:t xml:space="preserve"> </w:t>
      </w:r>
      <w:r w:rsidRPr="00432F91">
        <w:t xml:space="preserve">m in width, and no open water is present, we </w:t>
      </w:r>
      <w:r w:rsidR="00D75FC7">
        <w:t>placed</w:t>
      </w:r>
      <w:r w:rsidRPr="00432F91">
        <w:t xml:space="preserve"> the net in the channel on an ebb </w:t>
      </w:r>
      <w:r w:rsidR="00554225" w:rsidRPr="00432F91">
        <w:t>tide and</w:t>
      </w:r>
      <w:r w:rsidRPr="00432F91">
        <w:t xml:space="preserve"> allow</w:t>
      </w:r>
      <w:r w:rsidR="00554225">
        <w:t>ed</w:t>
      </w:r>
      <w:r w:rsidRPr="00432F91">
        <w:t xml:space="preserve"> the tidal current t</w:t>
      </w:r>
      <w:r w:rsidR="00554225">
        <w:t>o flow through the net for five</w:t>
      </w:r>
      <w:r w:rsidRPr="00432F91">
        <w:t>. After retrieval, the net</w:t>
      </w:r>
      <w:r w:rsidR="00D75FC7">
        <w:t>s</w:t>
      </w:r>
      <w:r w:rsidRPr="00432F91">
        <w:t xml:space="preserve"> </w:t>
      </w:r>
      <w:r w:rsidR="00D75FC7">
        <w:t>were</w:t>
      </w:r>
      <w:r w:rsidRPr="00432F91">
        <w:t xml:space="preserve"> rinsed from the outside to wash down the sample into the cod end.  All content collected in a cod end </w:t>
      </w:r>
      <w:r w:rsidR="00D75FC7">
        <w:t>was</w:t>
      </w:r>
      <w:r w:rsidRPr="00432F91">
        <w:t xml:space="preserve"> preserved in 70% ethanol </w:t>
      </w:r>
      <w:r w:rsidR="00D75FC7">
        <w:t>for identification in the lab.</w:t>
      </w:r>
    </w:p>
    <w:p w14:paraId="46F5C9B0" w14:textId="77777777" w:rsidR="00132847" w:rsidRDefault="00D170F2" w:rsidP="002F7B22">
      <w:pPr>
        <w:pStyle w:val="Body"/>
        <w:keepNext/>
        <w:spacing w:after="120"/>
        <w:ind w:firstLine="360"/>
        <w:pPrChange w:id="547" w:author="Hartman, Rosemary@DWR" w:date="2019-07-25T20:17:00Z">
          <w:pPr>
            <w:pStyle w:val="Body"/>
            <w:keepNext/>
            <w:ind w:firstLine="360"/>
          </w:pPr>
        </w:pPrChange>
      </w:pPr>
      <w:r>
        <w:rPr>
          <w:bCs/>
          <w:i/>
          <w:iCs/>
          <w:noProof/>
        </w:rPr>
        <w:lastRenderedPageBreak/>
        <w:drawing>
          <wp:inline distT="0" distB="0" distL="0" distR="0" wp14:anchorId="2951541C" wp14:editId="254F2B5F">
            <wp:extent cx="5688345" cy="2838450"/>
            <wp:effectExtent l="0" t="0" r="7620" b="0"/>
            <wp:docPr id="3481" name="Picture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 name="larval sled diagrams.gif"/>
                    <pic:cNvPicPr/>
                  </pic:nvPicPr>
                  <pic:blipFill rotWithShape="1">
                    <a:blip r:embed="rId25" cstate="screen">
                      <a:extLst>
                        <a:ext uri="{28A0092B-C50C-407E-A947-70E740481C1C}">
                          <a14:useLocalDpi xmlns:a14="http://schemas.microsoft.com/office/drawing/2010/main"/>
                        </a:ext>
                      </a:extLst>
                    </a:blip>
                    <a:srcRect l="12019" t="22010" r="8333" b="24999"/>
                    <a:stretch/>
                  </pic:blipFill>
                  <pic:spPr bwMode="auto">
                    <a:xfrm>
                      <a:off x="0" y="0"/>
                      <a:ext cx="5689214" cy="2838884"/>
                    </a:xfrm>
                    <a:prstGeom prst="rect">
                      <a:avLst/>
                    </a:prstGeom>
                    <a:ln>
                      <a:noFill/>
                    </a:ln>
                    <a:extLst>
                      <a:ext uri="{53640926-AAD7-44D8-BBD7-CCE9431645EC}">
                        <a14:shadowObscured xmlns:a14="http://schemas.microsoft.com/office/drawing/2010/main"/>
                      </a:ext>
                    </a:extLst>
                  </pic:spPr>
                </pic:pic>
              </a:graphicData>
            </a:graphic>
          </wp:inline>
        </w:drawing>
      </w:r>
    </w:p>
    <w:p w14:paraId="066C864C" w14:textId="31C4C508" w:rsidR="00FF27B7" w:rsidRPr="0090423E" w:rsidRDefault="00132847" w:rsidP="002F7B22">
      <w:pPr>
        <w:pStyle w:val="Caption"/>
        <w:spacing w:after="120"/>
        <w:pPrChange w:id="548" w:author="Hartman, Rosemary@DWR" w:date="2019-07-25T20:17:00Z">
          <w:pPr>
            <w:pStyle w:val="Caption"/>
          </w:pPr>
        </w:pPrChange>
      </w:pPr>
      <w:bookmarkStart w:id="549" w:name="_Ref12455053"/>
      <w:r>
        <w:t xml:space="preserve">Figure </w:t>
      </w:r>
      <w:fldSimple w:instr=" SEQ Figure \* ARABIC ">
        <w:r w:rsidR="00F77CC9">
          <w:rPr>
            <w:noProof/>
          </w:rPr>
          <w:t>4</w:t>
        </w:r>
      </w:fldSimple>
      <w:bookmarkEnd w:id="549"/>
      <w:r>
        <w:t>.</w:t>
      </w:r>
      <w:r w:rsidRPr="00132847">
        <w:rPr>
          <w:rFonts w:ascii="Times New Roman" w:hAnsi="Times New Roman" w:cs="Times New Roman"/>
          <w:sz w:val="24"/>
          <w:szCs w:val="24"/>
        </w:rPr>
        <w:t xml:space="preserve"> </w:t>
      </w:r>
      <w:r w:rsidRPr="0090423E">
        <w:t>Set up of mysid and zooplankton nets.</w:t>
      </w:r>
    </w:p>
    <w:p w14:paraId="29131D8A" w14:textId="368D2DD7" w:rsidR="00FF27B7" w:rsidRDefault="00FF27B7" w:rsidP="002F7B22">
      <w:pPr>
        <w:spacing w:after="120"/>
        <w:pPrChange w:id="550" w:author="Hartman, Rosemary@DWR" w:date="2019-07-25T20:17:00Z">
          <w:pPr/>
        </w:pPrChange>
      </w:pPr>
      <w:r w:rsidRPr="00432F91">
        <w:rPr>
          <w:b/>
        </w:rPr>
        <w:t>Neuston tow:</w:t>
      </w:r>
      <w:r w:rsidRPr="00432F91">
        <w:t xml:space="preserve"> The neuston net is a 45</w:t>
      </w:r>
      <w:r w:rsidR="00EE27DF">
        <w:t xml:space="preserve"> </w:t>
      </w:r>
      <w:r w:rsidRPr="00432F91">
        <w:t>cm x 30 cm rectangular net, 1</w:t>
      </w:r>
      <w:r w:rsidR="0090423E">
        <w:t xml:space="preserve"> </w:t>
      </w:r>
      <w:r w:rsidRPr="00432F91">
        <w:t>m long with 0.500</w:t>
      </w:r>
      <w:r w:rsidR="00EE27DF">
        <w:t xml:space="preserve"> </w:t>
      </w:r>
      <w:r w:rsidRPr="00432F91">
        <w:t xml:space="preserve">mm mesh towed half-way out of the water to sample invertebrates on the surface of </w:t>
      </w:r>
      <w:r w:rsidR="0090423E">
        <w:t>the water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0090423E">
        <w:t>A, B</w:t>
      </w:r>
      <w:r w:rsidRPr="00432F91">
        <w:t xml:space="preserve">). </w:t>
      </w:r>
      <w:r w:rsidR="00EE27DF">
        <w:t>We towed</w:t>
      </w:r>
      <w:r w:rsidRPr="00432F91">
        <w:t xml:space="preserve"> the neuston net at the surface of the water from the side of the boat via a boat-hook. In </w:t>
      </w:r>
      <w:r w:rsidR="00EE27DF">
        <w:t>very shallow or narrow channels</w:t>
      </w:r>
      <w:r w:rsidRPr="00432F91">
        <w:t>, we</w:t>
      </w:r>
      <w:r w:rsidR="00EE27DF">
        <w:t xml:space="preserve"> pulled</w:t>
      </w:r>
      <w:r w:rsidRPr="00432F91">
        <w:t xml:space="preserve"> the net along the edge of emergent vegetation by hand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Pr="00432F91">
        <w:t xml:space="preserve">C; as in </w:t>
      </w:r>
      <w:r w:rsidR="00EE27DF">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EE27DF">
        <w:fldChar w:fldCharType="separate"/>
      </w:r>
      <w:r w:rsidR="006A0C1B">
        <w:rPr>
          <w:noProof/>
        </w:rPr>
        <w:t>(Howe et al. 2014)</w:t>
      </w:r>
      <w:r w:rsidR="00EE27DF">
        <w:fldChar w:fldCharType="end"/>
      </w:r>
      <w:r w:rsidRPr="00432F91">
        <w:t>).  We standardize</w:t>
      </w:r>
      <w:r w:rsidR="00EE27DF">
        <w:t>d</w:t>
      </w:r>
      <w:r w:rsidRPr="00432F91">
        <w:t xml:space="preserve"> effort by the distance of the tow calculated by GPS track multiplied by </w:t>
      </w:r>
      <w:r w:rsidR="00EE27DF">
        <w:t>half the mouth area of the</w:t>
      </w:r>
      <w:r w:rsidRPr="00432F91">
        <w:t xml:space="preserve"> net to calculate </w:t>
      </w:r>
      <w:r w:rsidR="00EE27DF">
        <w:t>volume</w:t>
      </w:r>
      <w:r w:rsidRPr="00432F91">
        <w:t xml:space="preserve"> of water sampled. After retrieval, all content collected in a cod end </w:t>
      </w:r>
      <w:r w:rsidR="00EE27DF">
        <w:t>was</w:t>
      </w:r>
      <w:r w:rsidRPr="00432F91">
        <w:t xml:space="preserve"> preserved in 70% ethanol for later ID. </w:t>
      </w:r>
    </w:p>
    <w:p w14:paraId="7A41B2CC" w14:textId="0BBC1248" w:rsidR="00360460" w:rsidRDefault="00D0513C" w:rsidP="002F7B22">
      <w:pPr>
        <w:spacing w:after="120"/>
        <w:pPrChange w:id="551" w:author="Hartman, Rosemary@DWR" w:date="2019-07-25T20:17:00Z">
          <w:pPr/>
        </w:pPrChange>
      </w:pPr>
      <w:r w:rsidRPr="00D0513C">
        <w:rPr>
          <w:b/>
        </w:rPr>
        <w:t>Phytoplankton:</w:t>
      </w:r>
      <w:r>
        <w:t xml:space="preserve"> At each zooplankton trawl site, a single, 150 mL sample of water </w:t>
      </w:r>
      <w:r w:rsidR="00EE27DF">
        <w:t>was</w:t>
      </w:r>
      <w:r>
        <w:t xml:space="preserve"> from the surface and preserved with </w:t>
      </w:r>
      <w:proofErr w:type="spellStart"/>
      <w:r w:rsidR="00360460">
        <w:t>Lugol’s</w:t>
      </w:r>
      <w:proofErr w:type="spellEnd"/>
      <w:r w:rsidR="00360460">
        <w:t xml:space="preserve"> iodine</w:t>
      </w:r>
      <w:r w:rsidR="00EE27DF">
        <w:t xml:space="preserve"> solution</w:t>
      </w:r>
      <w:r>
        <w:t xml:space="preserve"> for identification of phytoplankton community composition. </w:t>
      </w:r>
    </w:p>
    <w:p w14:paraId="6A9FD7BF" w14:textId="7530881E" w:rsidR="00D0513C" w:rsidRPr="00432F91" w:rsidRDefault="00D0513C" w:rsidP="002F7B22">
      <w:pPr>
        <w:pStyle w:val="Body"/>
        <w:spacing w:after="120"/>
        <w:rPr>
          <w:rFonts w:ascii="Times New Roman" w:hAnsi="Times New Roman" w:cs="Times New Roman"/>
          <w:sz w:val="24"/>
          <w:szCs w:val="24"/>
        </w:rPr>
        <w:pPrChange w:id="552" w:author="Hartman, Rosemary@DWR" w:date="2019-07-25T20:17:00Z">
          <w:pPr>
            <w:pStyle w:val="Body"/>
          </w:pPr>
        </w:pPrChange>
      </w:pPr>
    </w:p>
    <w:p w14:paraId="1AA0B37B" w14:textId="77777777" w:rsidR="002D47EB" w:rsidRDefault="002D47EB" w:rsidP="002F7B22">
      <w:pPr>
        <w:pStyle w:val="Body"/>
        <w:keepNext/>
        <w:spacing w:after="120"/>
        <w:pPrChange w:id="553" w:author="Hartman, Rosemary@DWR" w:date="2019-07-25T20:17:00Z">
          <w:pPr>
            <w:pStyle w:val="Body"/>
            <w:keepNext/>
          </w:pPr>
        </w:pPrChange>
      </w:pPr>
      <w:r>
        <w:rPr>
          <w:rFonts w:asciiTheme="minorHAnsi" w:eastAsiaTheme="minorEastAsia" w:hAnsiTheme="minorHAnsi" w:cstheme="minorBidi"/>
          <w:noProof/>
          <w:color w:val="auto"/>
        </w:rPr>
        <w:lastRenderedPageBreak/>
        <mc:AlternateContent>
          <mc:Choice Requires="wpg">
            <w:drawing>
              <wp:inline distT="0" distB="0" distL="0" distR="0" wp14:anchorId="5CDF0B67" wp14:editId="2DE89D1A">
                <wp:extent cx="5422900" cy="5015230"/>
                <wp:effectExtent l="133350" t="114300" r="139700" b="166370"/>
                <wp:docPr id="10" name="Group 10"/>
                <wp:cNvGraphicFramePr/>
                <a:graphic xmlns:a="http://schemas.openxmlformats.org/drawingml/2006/main">
                  <a:graphicData uri="http://schemas.microsoft.com/office/word/2010/wordprocessingGroup">
                    <wpg:wgp>
                      <wpg:cNvGrpSpPr/>
                      <wpg:grpSpPr>
                        <a:xfrm>
                          <a:off x="0" y="0"/>
                          <a:ext cx="5422900" cy="5015230"/>
                          <a:chOff x="0" y="0"/>
                          <a:chExt cx="5422900" cy="5015230"/>
                        </a:xfrm>
                      </wpg:grpSpPr>
                      <pic:pic xmlns:pic="http://schemas.openxmlformats.org/drawingml/2006/picture">
                        <pic:nvPicPr>
                          <pic:cNvPr id="2956" name="Picture 2956"/>
                          <pic:cNvPicPr>
                            <a:picLocks noChangeAspect="1"/>
                          </pic:cNvPicPr>
                        </pic:nvPicPr>
                        <pic:blipFill rotWithShape="1">
                          <a:blip r:embed="rId26">
                            <a:extLst>
                              <a:ext uri="{28A0092B-C50C-407E-A947-70E740481C1C}">
                                <a14:useLocalDpi xmlns:a14="http://schemas.microsoft.com/office/drawing/2010/main" val="0"/>
                              </a:ext>
                            </a:extLst>
                          </a:blip>
                          <a:srcRect t="11966" r="43383" b="21368"/>
                          <a:stretch/>
                        </pic:blipFill>
                        <pic:spPr bwMode="auto">
                          <a:xfrm>
                            <a:off x="0" y="2491740"/>
                            <a:ext cx="2857500" cy="25234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955" name="Picture 2955"/>
                          <pic:cNvPicPr>
                            <a:picLocks noChangeAspect="1"/>
                          </pic:cNvPicPr>
                        </pic:nvPicPr>
                        <pic:blipFill rotWithShape="1">
                          <a:blip r:embed="rId27">
                            <a:extLst>
                              <a:ext uri="{28A0092B-C50C-407E-A947-70E740481C1C}">
                                <a14:useLocalDpi xmlns:a14="http://schemas.microsoft.com/office/drawing/2010/main" val="0"/>
                              </a:ext>
                            </a:extLst>
                          </a:blip>
                          <a:srcRect l="11325" t="26211" r="1068" b="26211"/>
                          <a:stretch/>
                        </pic:blipFill>
                        <pic:spPr bwMode="auto">
                          <a:xfrm>
                            <a:off x="0" y="0"/>
                            <a:ext cx="5393690" cy="2197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8">
                            <a:extLst>
                              <a:ext uri="{28A0092B-C50C-407E-A947-70E740481C1C}">
                                <a14:useLocalDpi xmlns:a14="http://schemas.microsoft.com/office/drawing/2010/main" val="0"/>
                              </a:ext>
                            </a:extLst>
                          </a:blip>
                          <a:srcRect l="53157" t="11396" b="16809"/>
                          <a:stretch/>
                        </pic:blipFill>
                        <pic:spPr bwMode="auto">
                          <a:xfrm>
                            <a:off x="3238500" y="2461260"/>
                            <a:ext cx="2184400" cy="25107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g:wgp>
                  </a:graphicData>
                </a:graphic>
              </wp:inline>
            </w:drawing>
          </mc:Choice>
          <mc:Fallback>
            <w:pict>
              <v:group w14:anchorId="7187C5BE" id="Group 10" o:spid="_x0000_s1026" style="width:427pt;height:394.9pt;mso-position-horizontal-relative:char;mso-position-vertical-relative:line" coordsize="54229,501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">
                <v:shape id="Picture 2956" o:spid="_x0000_s1027" type="#_x0000_t75" style="position:absolute;top:24917;width:28575;height:2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" filled="t" fillcolor="#ededed" stroked="t" strokecolor="white" strokeweight="7pt">
                  <v:stroke endcap="square"/>
                  <v:imagedata r:id="rId29" o:title="" croptop="7842f" cropbottom="14004f" cropright="28431f"/>
                  <v:shadow on="t" color="black" opacity="26214f" origin="-.5,-.5" offset="0,.5mm"/>
                  <v:path arrowok="t"/>
                </v:shape>
                <v:shape id="Picture 2955" o:spid="_x0000_s1028" type="#_x0000_t75" style="position:absolute;width:53936;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" filled="t" fillcolor="#ededed" stroked="t" strokecolor="white" strokeweight="7pt">
                  <v:stroke endcap="square"/>
                  <v:imagedata r:id="rId30" o:title="" croptop="17178f" cropbottom="17178f" cropleft="7422f" cropright="700f"/>
                  <v:shadow on="t" color="black" opacity="26214f" origin="-.5,-.5" offset="0,.5mm"/>
                  <v:path arrowok="t"/>
                </v:shape>
                <v:shape id="Picture 25" o:spid="_x0000_s1029" type="#_x0000_t75" style="position:absolute;left:32385;top:24612;width:21844;height:25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" filled="t" fillcolor="#ededed" stroked="t" strokecolor="white" strokeweight="7pt">
                  <v:stroke endcap="square"/>
                  <v:imagedata r:id="rId31" o:title="" croptop="7468f" cropbottom="11016f" cropleft="34837f"/>
                  <v:shadow on="t" color="black" opacity="26214f" origin="-.5,-.5" offset="0,.5mm"/>
                  <v:path arrowok="t"/>
                </v:shape>
                <w10:anchorlock/>
              </v:group>
            </w:pict>
          </mc:Fallback>
        </mc:AlternateContent>
      </w:r>
    </w:p>
    <w:p w14:paraId="221230CE" w14:textId="482F38F5" w:rsidR="002D47EB" w:rsidRDefault="002D47EB" w:rsidP="002F7B22">
      <w:pPr>
        <w:pStyle w:val="Caption"/>
        <w:spacing w:after="120"/>
        <w:pPrChange w:id="554" w:author="Hartman, Rosemary@DWR" w:date="2019-07-25T20:17:00Z">
          <w:pPr>
            <w:pStyle w:val="Caption"/>
          </w:pPr>
        </w:pPrChange>
      </w:pPr>
      <w:bookmarkStart w:id="555" w:name="_Ref12455078"/>
      <w:r>
        <w:t xml:space="preserve">Figure </w:t>
      </w:r>
      <w:fldSimple w:instr=" SEQ Figure \* ARABIC ">
        <w:r w:rsidR="00F77CC9">
          <w:rPr>
            <w:noProof/>
          </w:rPr>
          <w:t>5</w:t>
        </w:r>
      </w:fldSimple>
      <w:bookmarkEnd w:id="555"/>
      <w:r>
        <w:t>.</w:t>
      </w:r>
      <w:r w:rsidRPr="002D47EB">
        <w:rPr>
          <w:rFonts w:ascii="Times New Roman" w:hAnsi="Times New Roman" w:cs="Times New Roman"/>
          <w:sz w:val="24"/>
          <w:szCs w:val="24"/>
        </w:rPr>
        <w:t xml:space="preserve"> </w:t>
      </w:r>
      <w:r w:rsidRPr="009C51C6">
        <w:t>A) Specifications for the neuston net. B) Deploying the neuston net alongside a boat. C) Deploying the neuston net from shore.</w:t>
      </w:r>
    </w:p>
    <w:p w14:paraId="2CA8503A" w14:textId="77777777" w:rsidR="00FF27B7" w:rsidRPr="00BE2116" w:rsidDel="00CC4434" w:rsidRDefault="00FF27B7" w:rsidP="002F7B22">
      <w:pPr>
        <w:pStyle w:val="Heading3"/>
        <w:spacing w:after="120"/>
        <w:rPr>
          <w:del w:id="556" w:author="Hartman, Rosemary@DWR" w:date="2019-07-25T20:17:00Z"/>
        </w:rPr>
        <w:pPrChange w:id="557" w:author="Hartman, Rosemary@DWR" w:date="2019-07-25T20:17:00Z">
          <w:pPr>
            <w:pStyle w:val="Heading3"/>
          </w:pPr>
        </w:pPrChange>
      </w:pPr>
      <w:bookmarkStart w:id="558" w:name="_Toc433352580"/>
      <w:bookmarkStart w:id="559" w:name="_Toc14978183"/>
      <w:r w:rsidRPr="00BE2116">
        <w:t>Laboratory Methods</w:t>
      </w:r>
      <w:bookmarkEnd w:id="558"/>
      <w:bookmarkEnd w:id="559"/>
    </w:p>
    <w:p w14:paraId="501A8421" w14:textId="77777777" w:rsidR="00EE44D3" w:rsidRDefault="00EE44D3" w:rsidP="00CC4434">
      <w:pPr>
        <w:pStyle w:val="Heading3"/>
        <w:spacing w:after="120"/>
        <w:pPrChange w:id="560" w:author="Hartman, Rosemary@DWR" w:date="2019-07-25T20:17:00Z">
          <w:pPr>
            <w:pStyle w:val="Body"/>
          </w:pPr>
        </w:pPrChange>
      </w:pPr>
    </w:p>
    <w:p w14:paraId="244BD5A2" w14:textId="5D9BA170" w:rsidR="00FF27B7" w:rsidRPr="00BE2116" w:rsidRDefault="00FF27B7" w:rsidP="002F7B22">
      <w:pPr>
        <w:pStyle w:val="Body"/>
        <w:spacing w:after="120"/>
        <w:rPr>
          <w:rFonts w:ascii="Times New Roman" w:hAnsi="Times New Roman" w:cs="Times New Roman"/>
          <w:sz w:val="24"/>
          <w:szCs w:val="24"/>
        </w:rPr>
        <w:pPrChange w:id="561" w:author="Hartman, Rosemary@DWR" w:date="2019-07-25T20:17:00Z">
          <w:pPr>
            <w:pStyle w:val="Body"/>
          </w:pPr>
        </w:pPrChange>
      </w:pPr>
      <w:r w:rsidRPr="006F19A7">
        <w:rPr>
          <w:b/>
        </w:rPr>
        <w:t>Taxonomic effort</w:t>
      </w:r>
      <w:r w:rsidRPr="006F19A7">
        <w:t xml:space="preserve">: Invertebrates </w:t>
      </w:r>
      <w:r w:rsidR="006F19A7">
        <w:t>were</w:t>
      </w:r>
      <w:r w:rsidRPr="006F19A7">
        <w:t xml:space="preserve"> sorted </w:t>
      </w:r>
      <w:r w:rsidR="00BE3E52">
        <w:t xml:space="preserve">and identified </w:t>
      </w:r>
      <w:r w:rsidRPr="006F19A7">
        <w:t>to taxonomic level according to their importance in fish diets (see</w:t>
      </w:r>
      <w:r w:rsidR="0090423E">
        <w:t xml:space="preserve">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Pr="006F19A7">
        <w:t xml:space="preserve">). Mysids, isopods and amphipods </w:t>
      </w:r>
      <w:r w:rsidR="00BE3E52">
        <w:t>were</w:t>
      </w:r>
      <w:r w:rsidRPr="006F19A7">
        <w:t xml:space="preserve"> </w:t>
      </w:r>
      <w:r w:rsidR="00BE3E52">
        <w:t xml:space="preserve">identified </w:t>
      </w:r>
      <w:r w:rsidRPr="006F19A7">
        <w:t>to Genus</w:t>
      </w:r>
      <w:r w:rsidR="00BE3E52">
        <w:t xml:space="preserve"> or Species</w:t>
      </w:r>
      <w:r w:rsidRPr="006F19A7">
        <w:t xml:space="preserve">; insects </w:t>
      </w:r>
      <w:r w:rsidR="00BE3E52">
        <w:t>were</w:t>
      </w:r>
      <w:r w:rsidRPr="006F19A7">
        <w:t xml:space="preserve"> </w:t>
      </w:r>
      <w:r w:rsidR="00BE3E52">
        <w:t>identified</w:t>
      </w:r>
      <w:r w:rsidRPr="006F19A7">
        <w:t xml:space="preserve"> to Family. </w:t>
      </w:r>
      <w:r w:rsidR="003F4E36" w:rsidRPr="006F19A7">
        <w:t>The first twelve individuals of each taxonomic group per sample will be measured to the nearest 0.1mm using an ocular micrometer.</w:t>
      </w:r>
      <w:r w:rsidRPr="006F19A7">
        <w:t xml:space="preserve"> </w:t>
      </w:r>
      <w:r w:rsidR="00BE3E52" w:rsidRPr="00BE3E52">
        <w:t xml:space="preserve">Therefore, all bivalves were identified to genus and measured along the longest axis to the nearest mm. </w:t>
      </w:r>
    </w:p>
    <w:p w14:paraId="0C4F740F" w14:textId="77777777" w:rsidR="00FF27B7" w:rsidRPr="00E170EA" w:rsidRDefault="00FF27B7" w:rsidP="002F7B22">
      <w:pPr>
        <w:pStyle w:val="Heading4"/>
        <w:spacing w:after="120"/>
        <w:pPrChange w:id="562" w:author="Hartman, Rosemary@DWR" w:date="2019-07-25T20:17:00Z">
          <w:pPr>
            <w:pStyle w:val="Heading4"/>
          </w:pPr>
        </w:pPrChange>
      </w:pPr>
      <w:r w:rsidRPr="00E170EA">
        <w:t>Macroinvertebrates</w:t>
      </w:r>
    </w:p>
    <w:p w14:paraId="265B57B9" w14:textId="0C3C005D" w:rsidR="00BE3E52" w:rsidRPr="00BE2116" w:rsidRDefault="00FF27B7" w:rsidP="002F7B22">
      <w:pPr>
        <w:spacing w:after="120"/>
        <w:pPrChange w:id="563" w:author="Hartman, Rosemary@DWR" w:date="2019-07-25T20:17:00Z">
          <w:pPr/>
        </w:pPrChange>
      </w:pPr>
      <w:r w:rsidRPr="00BE2116">
        <w:t xml:space="preserve">All </w:t>
      </w:r>
      <w:r w:rsidR="00BE3E52">
        <w:t xml:space="preserve">trawls and </w:t>
      </w:r>
      <w:proofErr w:type="spellStart"/>
      <w:r w:rsidR="00BE3E52">
        <w:t>sweepnet</w:t>
      </w:r>
      <w:proofErr w:type="spellEnd"/>
      <w:r w:rsidR="00BE3E52">
        <w:t xml:space="preserve"> </w:t>
      </w:r>
      <w:r w:rsidRPr="00BE2116">
        <w:t xml:space="preserve">samples </w:t>
      </w:r>
      <w:r w:rsidR="00BE3E52">
        <w:t>were</w:t>
      </w:r>
      <w:r w:rsidRPr="00BE2116">
        <w:t xml:space="preserve"> sorted to extract </w:t>
      </w:r>
      <w:r w:rsidR="00BE3E52">
        <w:t>macro</w:t>
      </w:r>
      <w:r w:rsidRPr="00BE2116">
        <w:t>invertebrates</w:t>
      </w:r>
      <w:r w:rsidR="00BE3E52">
        <w:t xml:space="preserve"> (&gt; </w:t>
      </w:r>
      <w:r w:rsidR="0090423E">
        <w:t>0.500 mm</w:t>
      </w:r>
      <w:r w:rsidR="00BE3E52">
        <w:t>)</w:t>
      </w:r>
      <w:r w:rsidRPr="00BE2116">
        <w:t xml:space="preserve"> from plant material and detritus</w:t>
      </w:r>
      <w:r w:rsidR="00BE3E52">
        <w:t>.</w:t>
      </w:r>
      <w:r w:rsidRPr="00BE2116">
        <w:t xml:space="preserve"> </w:t>
      </w:r>
      <w:r w:rsidR="00BE3E52" w:rsidRPr="006F19A7">
        <w:t xml:space="preserve">Benthic infauna (most importantly invasive bivalve grazers </w:t>
      </w:r>
      <w:r w:rsidR="00BE3E52" w:rsidRPr="00BE3E52">
        <w:rPr>
          <w:i/>
        </w:rPr>
        <w:t xml:space="preserve">Corbicula </w:t>
      </w:r>
      <w:r w:rsidR="00BE3E52" w:rsidRPr="006F19A7">
        <w:t xml:space="preserve">and </w:t>
      </w:r>
      <w:r w:rsidR="00BE3E52" w:rsidRPr="00BE3E52">
        <w:rPr>
          <w:i/>
        </w:rPr>
        <w:t>Potamocorbula</w:t>
      </w:r>
      <w:r w:rsidR="00BE3E52" w:rsidRPr="006F19A7">
        <w:t xml:space="preserve">), are not commonly found in salmon or smelt diets; however, the influence of invasive bivalves on the food web makes them important to predicting availability of production to the pelagic food web </w:t>
      </w:r>
      <w:r w:rsidR="00245C7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 </w:instrText>
      </w:r>
      <w:r w:rsidR="006A0C1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EN.CITE.DATA </w:instrText>
      </w:r>
      <w:r w:rsidR="006A0C1B">
        <w:fldChar w:fldCharType="end"/>
      </w:r>
      <w:r w:rsidR="00245C7B">
        <w:fldChar w:fldCharType="separate"/>
      </w:r>
      <w:r w:rsidR="006A0C1B">
        <w:rPr>
          <w:noProof/>
        </w:rPr>
        <w:t>(Kimmerer and Lougee 2015; Lucas and Thompson 2012)</w:t>
      </w:r>
      <w:r w:rsidR="00245C7B">
        <w:fldChar w:fldCharType="end"/>
      </w:r>
      <w:r w:rsidR="00BE3E52" w:rsidRPr="00BE3E52">
        <w:t>.</w:t>
      </w:r>
      <w:r w:rsidR="00BE3E52">
        <w:t xml:space="preserve"> Therefore, all bivalves were </w:t>
      </w:r>
      <w:r w:rsidR="00BE3E52">
        <w:lastRenderedPageBreak/>
        <w:t xml:space="preserve">extracted from benthic samples and enumerated. All other benthic infauna </w:t>
      </w:r>
      <w:proofErr w:type="gramStart"/>
      <w:r w:rsidR="00BE3E52">
        <w:t>were</w:t>
      </w:r>
      <w:proofErr w:type="gramEnd"/>
      <w:r w:rsidR="00BE3E52">
        <w:t xml:space="preserve"> marked as “Present” but not counted. </w:t>
      </w:r>
      <w:r w:rsidR="00BE3E52" w:rsidRPr="006F19A7">
        <w:t xml:space="preserve">Zooplankton caught incidentally in macroinvertebrate samples </w:t>
      </w:r>
      <w:r w:rsidR="00BE3E52">
        <w:t>were marked as “present” but not counted.</w:t>
      </w:r>
    </w:p>
    <w:p w14:paraId="5F240C82" w14:textId="2BC471E3" w:rsidR="00FF27B7" w:rsidRDefault="00BE3E52" w:rsidP="002F7B22">
      <w:pPr>
        <w:spacing w:after="120"/>
        <w:pPrChange w:id="564" w:author="Hartman, Rosemary@DWR" w:date="2019-07-25T20:17:00Z">
          <w:pPr/>
        </w:pPrChange>
      </w:pPr>
      <w:r>
        <w:t>I</w:t>
      </w:r>
      <w:r w:rsidR="00FF27B7" w:rsidRPr="00BE2116">
        <w:t>nvertebrates</w:t>
      </w:r>
      <w:r w:rsidR="00D170F2">
        <w:t xml:space="preserve"> were</w:t>
      </w:r>
      <w:r w:rsidR="00FF27B7" w:rsidRPr="00BE2116">
        <w:t xml:space="preserve"> identified by a Senior Laboratory Assistant (SLA) or Scientific Aide. A subset of samples </w:t>
      </w:r>
      <w:r w:rsidR="00D170F2">
        <w:t xml:space="preserve">had </w:t>
      </w:r>
      <w:r w:rsidR="00FF27B7" w:rsidRPr="00BE2116">
        <w:t xml:space="preserve">identifications checked by an Environmental Scientist for quality assurance. Another subset of samples </w:t>
      </w:r>
      <w:proofErr w:type="gramStart"/>
      <w:r w:rsidR="00D170F2">
        <w:t>were</w:t>
      </w:r>
      <w:proofErr w:type="gramEnd"/>
      <w:r w:rsidR="00FF27B7" w:rsidRPr="00BE2116">
        <w:t xml:space="preserve"> checked by an outside lab (</w:t>
      </w:r>
      <w:proofErr w:type="spellStart"/>
      <w:r w:rsidR="00D170F2">
        <w:t>EcoAnalysts</w:t>
      </w:r>
      <w:proofErr w:type="spellEnd"/>
      <w:r w:rsidR="00D170F2">
        <w:t>, Inc.</w:t>
      </w:r>
      <w:r w:rsidR="00FF27B7" w:rsidRPr="00BE2116">
        <w:t>), for external quality assurance.</w:t>
      </w:r>
    </w:p>
    <w:p w14:paraId="0500C5C0" w14:textId="4BBE258F" w:rsidR="00FF27B7" w:rsidRPr="00BE2116" w:rsidRDefault="00FF27B7" w:rsidP="002F7B22">
      <w:pPr>
        <w:spacing w:after="120"/>
        <w:pPrChange w:id="565" w:author="Hartman, Rosemary@DWR" w:date="2019-07-25T20:17:00Z">
          <w:pPr/>
        </w:pPrChange>
      </w:pPr>
      <w:r w:rsidRPr="00BE2116">
        <w:rPr>
          <w:b/>
        </w:rPr>
        <w:t>Subsampling:</w:t>
      </w:r>
      <w:r w:rsidRPr="00BE2116">
        <w:t xml:space="preserve"> Approximately 400 invertebrates from each sample </w:t>
      </w:r>
      <w:r w:rsidR="00D170F2">
        <w:t>were</w:t>
      </w:r>
      <w:r w:rsidRPr="00BE2116">
        <w:t xml:space="preserve"> identified. If</w:t>
      </w:r>
      <w:r w:rsidR="0090423E">
        <w:t xml:space="preserve"> more than 400 invertebrates were</w:t>
      </w:r>
      <w:r w:rsidRPr="00BE2116">
        <w:t xml:space="preserve"> present in a sample, or more than four hours </w:t>
      </w:r>
      <w:r w:rsidR="009C51C6">
        <w:t xml:space="preserve">was </w:t>
      </w:r>
      <w:r w:rsidRPr="00BE2116">
        <w:t xml:space="preserve">required for processing, they </w:t>
      </w:r>
      <w:r w:rsidR="00D170F2">
        <w:t>were</w:t>
      </w:r>
      <w:r w:rsidRPr="00BE2116">
        <w:t xml:space="preserve"> quantitatively sub-sampled using a grid tray.  </w:t>
      </w:r>
    </w:p>
    <w:p w14:paraId="79F22188" w14:textId="314F08A1" w:rsidR="002D47EB" w:rsidRDefault="002D47EB" w:rsidP="002F7B22">
      <w:pPr>
        <w:pStyle w:val="Caption"/>
        <w:keepNext/>
        <w:spacing w:after="120"/>
        <w:pPrChange w:id="566" w:author="Hartman, Rosemary@DWR" w:date="2019-07-25T20:17:00Z">
          <w:pPr>
            <w:pStyle w:val="Caption"/>
            <w:keepNext/>
          </w:pPr>
        </w:pPrChange>
      </w:pPr>
      <w:bookmarkStart w:id="567" w:name="_Ref7616826"/>
      <w:r>
        <w:t xml:space="preserve">Table </w:t>
      </w:r>
      <w:fldSimple w:instr=" SEQ Table \* ARABIC ">
        <w:r w:rsidR="00AF0116">
          <w:rPr>
            <w:noProof/>
          </w:rPr>
          <w:t>3</w:t>
        </w:r>
      </w:fldSimple>
      <w:bookmarkEnd w:id="567"/>
      <w:r w:rsidR="0090423E">
        <w:rPr>
          <w:noProof/>
        </w:rPr>
        <w:t>.</w:t>
      </w:r>
      <w:r w:rsidRPr="002D47EB">
        <w:rPr>
          <w:rFonts w:ascii="Times New Roman" w:hAnsi="Times New Roman" w:cs="Times New Roman"/>
          <w:sz w:val="24"/>
          <w:szCs w:val="24"/>
        </w:rPr>
        <w:t xml:space="preserve"> </w:t>
      </w:r>
      <w:r w:rsidRPr="0090423E">
        <w:t>Levels of taxonomic resolution for each group of taxa commonly found in invertebrate samples.</w:t>
      </w:r>
    </w:p>
    <w:tbl>
      <w:tblPr>
        <w:tblW w:w="7490" w:type="dxa"/>
        <w:tblInd w:w="93" w:type="dxa"/>
        <w:tblLook w:val="04A0" w:firstRow="1" w:lastRow="0" w:firstColumn="1" w:lastColumn="0" w:noHBand="0" w:noVBand="1"/>
      </w:tblPr>
      <w:tblGrid>
        <w:gridCol w:w="1661"/>
        <w:gridCol w:w="1223"/>
        <w:gridCol w:w="2219"/>
        <w:gridCol w:w="1274"/>
        <w:gridCol w:w="1113"/>
      </w:tblGrid>
      <w:tr w:rsidR="00FF27B7" w:rsidRPr="0058021E" w14:paraId="28096194" w14:textId="77777777" w:rsidTr="00FA5153">
        <w:trPr>
          <w:trHeight w:val="480"/>
        </w:trPr>
        <w:tc>
          <w:tcPr>
            <w:tcW w:w="0" w:type="auto"/>
            <w:tcBorders>
              <w:top w:val="single" w:sz="8" w:space="0" w:color="000000"/>
              <w:left w:val="nil"/>
              <w:bottom w:val="single" w:sz="4" w:space="0" w:color="auto"/>
              <w:right w:val="nil"/>
            </w:tcBorders>
            <w:shd w:val="clear" w:color="auto" w:fill="auto"/>
            <w:hideMark/>
          </w:tcPr>
          <w:p w14:paraId="1AB24A0C" w14:textId="77777777" w:rsidR="00FF27B7" w:rsidRPr="0058021E" w:rsidRDefault="00FF27B7" w:rsidP="002F7B22">
            <w:pPr>
              <w:spacing w:after="120"/>
              <w:rPr>
                <w:rFonts w:eastAsia="Times New Roman"/>
                <w:color w:val="000000"/>
              </w:rPr>
              <w:pPrChange w:id="568" w:author="Hartman, Rosemary@DWR" w:date="2019-07-25T20:17:00Z">
                <w:pPr/>
              </w:pPrChange>
            </w:pPr>
            <w:r w:rsidRPr="0058021E">
              <w:rPr>
                <w:rFonts w:eastAsia="Times New Roman"/>
                <w:color w:val="000000"/>
              </w:rPr>
              <w:t>Phylum</w:t>
            </w:r>
          </w:p>
        </w:tc>
        <w:tc>
          <w:tcPr>
            <w:tcW w:w="0" w:type="auto"/>
            <w:tcBorders>
              <w:top w:val="single" w:sz="8" w:space="0" w:color="000000"/>
              <w:left w:val="nil"/>
              <w:bottom w:val="single" w:sz="4" w:space="0" w:color="auto"/>
              <w:right w:val="nil"/>
            </w:tcBorders>
            <w:shd w:val="clear" w:color="auto" w:fill="auto"/>
            <w:hideMark/>
          </w:tcPr>
          <w:p w14:paraId="44CF70E5" w14:textId="77777777" w:rsidR="00FF27B7" w:rsidRPr="0058021E" w:rsidRDefault="00FF27B7" w:rsidP="002F7B22">
            <w:pPr>
              <w:spacing w:after="120"/>
              <w:rPr>
                <w:rFonts w:eastAsia="Times New Roman"/>
                <w:color w:val="000000"/>
              </w:rPr>
              <w:pPrChange w:id="569" w:author="Hartman, Rosemary@DWR" w:date="2019-07-25T20:17:00Z">
                <w:pPr/>
              </w:pPrChange>
            </w:pPr>
            <w:r w:rsidRPr="0058021E">
              <w:rPr>
                <w:rFonts w:eastAsia="Times New Roman"/>
                <w:color w:val="000000"/>
              </w:rPr>
              <w:t>Subphylum</w:t>
            </w:r>
          </w:p>
        </w:tc>
        <w:tc>
          <w:tcPr>
            <w:tcW w:w="0" w:type="auto"/>
            <w:tcBorders>
              <w:top w:val="single" w:sz="8" w:space="0" w:color="000000"/>
              <w:left w:val="nil"/>
              <w:bottom w:val="single" w:sz="4" w:space="0" w:color="auto"/>
              <w:right w:val="nil"/>
            </w:tcBorders>
            <w:shd w:val="clear" w:color="auto" w:fill="auto"/>
            <w:hideMark/>
          </w:tcPr>
          <w:p w14:paraId="652AE66B" w14:textId="77777777" w:rsidR="00FF27B7" w:rsidRPr="0058021E" w:rsidRDefault="00FF27B7" w:rsidP="002F7B22">
            <w:pPr>
              <w:spacing w:after="120"/>
              <w:rPr>
                <w:rFonts w:eastAsia="Times New Roman"/>
                <w:color w:val="000000"/>
              </w:rPr>
              <w:pPrChange w:id="570" w:author="Hartman, Rosemary@DWR" w:date="2019-07-25T20:17:00Z">
                <w:pPr/>
              </w:pPrChange>
            </w:pPr>
            <w:r w:rsidRPr="0058021E">
              <w:rPr>
                <w:rFonts w:eastAsia="Times New Roman"/>
                <w:color w:val="000000"/>
              </w:rPr>
              <w:t>Class</w:t>
            </w:r>
          </w:p>
        </w:tc>
        <w:tc>
          <w:tcPr>
            <w:tcW w:w="0" w:type="auto"/>
            <w:tcBorders>
              <w:top w:val="single" w:sz="8" w:space="0" w:color="000000"/>
              <w:left w:val="nil"/>
              <w:bottom w:val="single" w:sz="4" w:space="0" w:color="auto"/>
              <w:right w:val="nil"/>
            </w:tcBorders>
            <w:shd w:val="clear" w:color="auto" w:fill="auto"/>
            <w:hideMark/>
          </w:tcPr>
          <w:p w14:paraId="39D67FEC" w14:textId="77777777" w:rsidR="00FF27B7" w:rsidRPr="0058021E" w:rsidRDefault="00FF27B7" w:rsidP="002F7B22">
            <w:pPr>
              <w:spacing w:after="120"/>
              <w:rPr>
                <w:rFonts w:eastAsia="Times New Roman"/>
                <w:color w:val="000000"/>
              </w:rPr>
              <w:pPrChange w:id="571" w:author="Hartman, Rosemary@DWR" w:date="2019-07-25T20:17:00Z">
                <w:pPr/>
              </w:pPrChange>
            </w:pPr>
            <w:r w:rsidRPr="0058021E">
              <w:rPr>
                <w:rFonts w:eastAsia="Times New Roman"/>
                <w:color w:val="000000"/>
              </w:rPr>
              <w:t>Order</w:t>
            </w:r>
          </w:p>
        </w:tc>
        <w:tc>
          <w:tcPr>
            <w:tcW w:w="0" w:type="auto"/>
            <w:tcBorders>
              <w:top w:val="single" w:sz="8" w:space="0" w:color="000000"/>
              <w:left w:val="nil"/>
              <w:bottom w:val="single" w:sz="4" w:space="0" w:color="auto"/>
              <w:right w:val="nil"/>
            </w:tcBorders>
            <w:shd w:val="clear" w:color="auto" w:fill="auto"/>
            <w:hideMark/>
          </w:tcPr>
          <w:p w14:paraId="74F64D88" w14:textId="77777777" w:rsidR="00FF27B7" w:rsidRPr="0058021E" w:rsidRDefault="00FF27B7" w:rsidP="002F7B22">
            <w:pPr>
              <w:spacing w:after="120"/>
              <w:rPr>
                <w:rFonts w:eastAsia="Times New Roman"/>
                <w:color w:val="000000"/>
              </w:rPr>
              <w:pPrChange w:id="572" w:author="Hartman, Rosemary@DWR" w:date="2019-07-25T20:17:00Z">
                <w:pPr/>
              </w:pPrChange>
            </w:pPr>
            <w:r w:rsidRPr="0058021E">
              <w:rPr>
                <w:rFonts w:eastAsia="Times New Roman"/>
                <w:color w:val="000000"/>
              </w:rPr>
              <w:t>Level of ID</w:t>
            </w:r>
          </w:p>
        </w:tc>
      </w:tr>
      <w:tr w:rsidR="00FF27B7" w:rsidRPr="0058021E" w14:paraId="47F16FD8" w14:textId="77777777" w:rsidTr="00FA5153">
        <w:trPr>
          <w:trHeight w:val="330"/>
        </w:trPr>
        <w:tc>
          <w:tcPr>
            <w:tcW w:w="0" w:type="auto"/>
            <w:tcBorders>
              <w:top w:val="single" w:sz="4" w:space="0" w:color="auto"/>
              <w:left w:val="nil"/>
              <w:bottom w:val="dotted" w:sz="4" w:space="0" w:color="auto"/>
              <w:right w:val="nil"/>
            </w:tcBorders>
            <w:shd w:val="clear" w:color="auto" w:fill="auto"/>
            <w:hideMark/>
          </w:tcPr>
          <w:p w14:paraId="0AF13852" w14:textId="77777777" w:rsidR="00FF27B7" w:rsidRPr="0058021E" w:rsidRDefault="00FF27B7" w:rsidP="002F7B22">
            <w:pPr>
              <w:spacing w:after="120"/>
              <w:rPr>
                <w:rFonts w:eastAsia="Times New Roman"/>
                <w:color w:val="000000"/>
              </w:rPr>
              <w:pPrChange w:id="573" w:author="Hartman, Rosemary@DWR" w:date="2019-07-25T20:17:00Z">
                <w:pPr/>
              </w:pPrChange>
            </w:pPr>
            <w:r w:rsidRPr="0058021E">
              <w:rPr>
                <w:rFonts w:eastAsia="Times New Roman"/>
                <w:color w:val="000000"/>
              </w:rPr>
              <w:t>Annelida</w:t>
            </w:r>
          </w:p>
        </w:tc>
        <w:tc>
          <w:tcPr>
            <w:tcW w:w="0" w:type="auto"/>
            <w:tcBorders>
              <w:top w:val="single" w:sz="4" w:space="0" w:color="auto"/>
              <w:left w:val="nil"/>
              <w:bottom w:val="dotted" w:sz="4" w:space="0" w:color="auto"/>
              <w:right w:val="nil"/>
            </w:tcBorders>
            <w:shd w:val="clear" w:color="auto" w:fill="auto"/>
            <w:hideMark/>
          </w:tcPr>
          <w:p w14:paraId="630A5530" w14:textId="77777777" w:rsidR="00FF27B7" w:rsidRPr="0058021E" w:rsidRDefault="00FF27B7" w:rsidP="002F7B22">
            <w:pPr>
              <w:spacing w:after="120"/>
              <w:rPr>
                <w:rFonts w:eastAsia="Times New Roman"/>
                <w:color w:val="000000"/>
              </w:rPr>
              <w:pPrChange w:id="574" w:author="Hartman, Rosemary@DWR" w:date="2019-07-25T20:17:00Z">
                <w:pPr/>
              </w:pPrChange>
            </w:pPr>
            <w:r w:rsidRPr="0058021E">
              <w:rPr>
                <w:rFonts w:eastAsia="Times New Roman"/>
                <w:color w:val="000000"/>
              </w:rPr>
              <w:t> </w:t>
            </w:r>
          </w:p>
        </w:tc>
        <w:tc>
          <w:tcPr>
            <w:tcW w:w="0" w:type="auto"/>
            <w:tcBorders>
              <w:top w:val="single" w:sz="4" w:space="0" w:color="auto"/>
              <w:left w:val="nil"/>
              <w:bottom w:val="dotted" w:sz="4" w:space="0" w:color="auto"/>
              <w:right w:val="nil"/>
            </w:tcBorders>
            <w:shd w:val="clear" w:color="auto" w:fill="auto"/>
            <w:hideMark/>
          </w:tcPr>
          <w:p w14:paraId="1E730382" w14:textId="77777777" w:rsidR="00FF27B7" w:rsidRPr="0058021E" w:rsidRDefault="00FF27B7" w:rsidP="002F7B22">
            <w:pPr>
              <w:spacing w:after="120"/>
              <w:rPr>
                <w:rFonts w:eastAsia="Times New Roman"/>
                <w:color w:val="000000"/>
              </w:rPr>
              <w:pPrChange w:id="575" w:author="Hartman, Rosemary@DWR" w:date="2019-07-25T20:17:00Z">
                <w:pPr/>
              </w:pPrChange>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3D5A4960" w14:textId="77777777" w:rsidR="00FF27B7" w:rsidRPr="0058021E" w:rsidRDefault="00FF27B7" w:rsidP="002F7B22">
            <w:pPr>
              <w:spacing w:after="120"/>
              <w:rPr>
                <w:rFonts w:eastAsia="Times New Roman"/>
                <w:color w:val="000000"/>
              </w:rPr>
              <w:pPrChange w:id="576" w:author="Hartman, Rosemary@DWR" w:date="2019-07-25T20:17:00Z">
                <w:pPr/>
              </w:pPrChange>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4BBDB5BA" w14:textId="77777777" w:rsidR="00FF27B7" w:rsidRPr="0058021E" w:rsidRDefault="00FF27B7" w:rsidP="002F7B22">
            <w:pPr>
              <w:spacing w:after="120"/>
              <w:rPr>
                <w:rFonts w:eastAsia="Times New Roman"/>
                <w:color w:val="000000"/>
              </w:rPr>
              <w:pPrChange w:id="577" w:author="Hartman, Rosemary@DWR" w:date="2019-07-25T20:17:00Z">
                <w:pPr/>
              </w:pPrChange>
            </w:pPr>
            <w:r w:rsidRPr="0058021E">
              <w:rPr>
                <w:rFonts w:eastAsia="Times New Roman"/>
                <w:color w:val="000000"/>
              </w:rPr>
              <w:t>Class</w:t>
            </w:r>
          </w:p>
        </w:tc>
      </w:tr>
      <w:tr w:rsidR="00FF27B7" w:rsidRPr="0058021E" w14:paraId="5FFC76B8" w14:textId="77777777" w:rsidTr="00976A91">
        <w:trPr>
          <w:trHeight w:val="360"/>
        </w:trPr>
        <w:tc>
          <w:tcPr>
            <w:tcW w:w="0" w:type="auto"/>
            <w:tcBorders>
              <w:top w:val="nil"/>
              <w:left w:val="nil"/>
              <w:bottom w:val="dotted" w:sz="4" w:space="0" w:color="auto"/>
              <w:right w:val="nil"/>
            </w:tcBorders>
            <w:shd w:val="clear" w:color="auto" w:fill="auto"/>
            <w:hideMark/>
          </w:tcPr>
          <w:p w14:paraId="145C920E" w14:textId="77777777" w:rsidR="00FF27B7" w:rsidRPr="0058021E" w:rsidRDefault="00FF27B7" w:rsidP="002F7B22">
            <w:pPr>
              <w:spacing w:after="120"/>
              <w:rPr>
                <w:rFonts w:eastAsia="Times New Roman"/>
                <w:color w:val="000000"/>
              </w:rPr>
              <w:pPrChange w:id="578" w:author="Hartman, Rosemary@DWR" w:date="2019-07-25T20:17:00Z">
                <w:pPr/>
              </w:pPrChange>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3E5BDBBB" w14:textId="77777777" w:rsidR="00FF27B7" w:rsidRPr="0058021E" w:rsidRDefault="00FF27B7" w:rsidP="002F7B22">
            <w:pPr>
              <w:spacing w:after="120"/>
              <w:rPr>
                <w:rFonts w:eastAsia="Times New Roman"/>
                <w:color w:val="000000"/>
              </w:rPr>
              <w:pPrChange w:id="579" w:author="Hartman, Rosemary@DWR" w:date="2019-07-25T20:17:00Z">
                <w:pPr/>
              </w:pPrChange>
            </w:pPr>
            <w:r w:rsidRPr="0058021E">
              <w:rPr>
                <w:rFonts w:eastAsia="Times New Roman"/>
                <w:color w:val="000000"/>
              </w:rPr>
              <w:t>Chelicerata</w:t>
            </w:r>
          </w:p>
        </w:tc>
        <w:tc>
          <w:tcPr>
            <w:tcW w:w="0" w:type="auto"/>
            <w:tcBorders>
              <w:top w:val="nil"/>
              <w:left w:val="nil"/>
              <w:bottom w:val="dotted" w:sz="4" w:space="0" w:color="auto"/>
              <w:right w:val="nil"/>
            </w:tcBorders>
            <w:shd w:val="clear" w:color="auto" w:fill="auto"/>
            <w:hideMark/>
          </w:tcPr>
          <w:p w14:paraId="65097B0F" w14:textId="77777777" w:rsidR="00FF27B7" w:rsidRPr="0058021E" w:rsidRDefault="00FF27B7" w:rsidP="002F7B22">
            <w:pPr>
              <w:spacing w:after="120"/>
              <w:rPr>
                <w:rFonts w:eastAsia="Times New Roman"/>
                <w:color w:val="000000"/>
              </w:rPr>
              <w:pPrChange w:id="580" w:author="Hartman, Rosemary@DWR" w:date="2019-07-25T20:17:00Z">
                <w:pPr/>
              </w:pPrChange>
            </w:pPr>
            <w:r w:rsidRPr="0058021E">
              <w:rPr>
                <w:rFonts w:eastAsia="Times New Roman"/>
                <w:color w:val="000000"/>
              </w:rPr>
              <w:t>Arachnida</w:t>
            </w:r>
          </w:p>
        </w:tc>
        <w:tc>
          <w:tcPr>
            <w:tcW w:w="0" w:type="auto"/>
            <w:tcBorders>
              <w:top w:val="nil"/>
              <w:left w:val="nil"/>
              <w:bottom w:val="dotted" w:sz="4" w:space="0" w:color="auto"/>
              <w:right w:val="nil"/>
            </w:tcBorders>
            <w:shd w:val="clear" w:color="auto" w:fill="auto"/>
            <w:hideMark/>
          </w:tcPr>
          <w:p w14:paraId="37C2DE65" w14:textId="77777777" w:rsidR="00FF27B7" w:rsidRPr="0058021E" w:rsidRDefault="00FF27B7" w:rsidP="002F7B22">
            <w:pPr>
              <w:spacing w:after="120"/>
              <w:rPr>
                <w:rFonts w:eastAsia="Times New Roman"/>
                <w:color w:val="000000"/>
              </w:rPr>
              <w:pPrChange w:id="581" w:author="Hartman, Rosemary@DWR" w:date="2019-07-25T20:17:00Z">
                <w:pPr/>
              </w:pPrChange>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49DA8A67" w14:textId="77777777" w:rsidR="00FF27B7" w:rsidRPr="0058021E" w:rsidRDefault="00FF27B7" w:rsidP="002F7B22">
            <w:pPr>
              <w:spacing w:after="120"/>
              <w:rPr>
                <w:rFonts w:eastAsia="Times New Roman"/>
                <w:color w:val="000000"/>
              </w:rPr>
              <w:pPrChange w:id="582" w:author="Hartman, Rosemary@DWR" w:date="2019-07-25T20:17:00Z">
                <w:pPr/>
              </w:pPrChange>
            </w:pPr>
            <w:r w:rsidRPr="0058021E">
              <w:rPr>
                <w:rFonts w:eastAsia="Times New Roman"/>
                <w:color w:val="000000"/>
              </w:rPr>
              <w:t>Class</w:t>
            </w:r>
          </w:p>
        </w:tc>
      </w:tr>
      <w:tr w:rsidR="00FF27B7" w:rsidRPr="0058021E" w14:paraId="09E899BB" w14:textId="77777777" w:rsidTr="00976A91">
        <w:trPr>
          <w:trHeight w:val="305"/>
        </w:trPr>
        <w:tc>
          <w:tcPr>
            <w:tcW w:w="0" w:type="auto"/>
            <w:tcBorders>
              <w:top w:val="nil"/>
              <w:left w:val="nil"/>
              <w:bottom w:val="dotted" w:sz="4" w:space="0" w:color="auto"/>
              <w:right w:val="nil"/>
            </w:tcBorders>
            <w:shd w:val="clear" w:color="auto" w:fill="auto"/>
            <w:hideMark/>
          </w:tcPr>
          <w:p w14:paraId="736360DC" w14:textId="77777777" w:rsidR="00FF27B7" w:rsidRPr="0058021E" w:rsidRDefault="00FF27B7" w:rsidP="002F7B22">
            <w:pPr>
              <w:spacing w:after="120"/>
              <w:rPr>
                <w:rFonts w:eastAsia="Times New Roman"/>
                <w:color w:val="000000"/>
              </w:rPr>
              <w:pPrChange w:id="583" w:author="Hartman, Rosemary@DWR" w:date="2019-07-25T20:17:00Z">
                <w:pPr/>
              </w:pPrChange>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687C6F7" w14:textId="77777777" w:rsidR="00FF27B7" w:rsidRPr="0058021E" w:rsidRDefault="00FF27B7" w:rsidP="002F7B22">
            <w:pPr>
              <w:spacing w:after="120"/>
              <w:rPr>
                <w:rFonts w:eastAsia="Times New Roman"/>
                <w:color w:val="000000"/>
              </w:rPr>
              <w:pPrChange w:id="584" w:author="Hartman, Rosemary@DWR" w:date="2019-07-25T20:17:00Z">
                <w:pPr/>
              </w:pPrChange>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1E8D310" w14:textId="77777777" w:rsidR="00FF27B7" w:rsidRPr="0058021E" w:rsidRDefault="00FF27B7" w:rsidP="002F7B22">
            <w:pPr>
              <w:spacing w:after="120"/>
              <w:rPr>
                <w:rFonts w:eastAsia="Times New Roman"/>
                <w:color w:val="000000"/>
              </w:rPr>
              <w:pPrChange w:id="585" w:author="Hartman, Rosemary@DWR" w:date="2019-07-25T20:17:00Z">
                <w:pPr/>
              </w:pPrChange>
            </w:pPr>
            <w:r w:rsidRPr="0058021E">
              <w:rPr>
                <w:rFonts w:eastAsia="Times New Roman"/>
                <w:color w:val="000000"/>
              </w:rPr>
              <w:t>Maxillopoda: Copepoda</w:t>
            </w:r>
          </w:p>
        </w:tc>
        <w:tc>
          <w:tcPr>
            <w:tcW w:w="0" w:type="auto"/>
            <w:tcBorders>
              <w:top w:val="nil"/>
              <w:left w:val="nil"/>
              <w:bottom w:val="dotted" w:sz="4" w:space="0" w:color="auto"/>
              <w:right w:val="nil"/>
            </w:tcBorders>
            <w:shd w:val="clear" w:color="auto" w:fill="auto"/>
            <w:hideMark/>
          </w:tcPr>
          <w:p w14:paraId="3BF5E4C7" w14:textId="77777777" w:rsidR="00FF27B7" w:rsidRPr="0058021E" w:rsidRDefault="00FF27B7" w:rsidP="002F7B22">
            <w:pPr>
              <w:spacing w:after="120"/>
              <w:rPr>
                <w:rFonts w:eastAsia="Times New Roman"/>
                <w:color w:val="000000"/>
              </w:rPr>
              <w:pPrChange w:id="586" w:author="Hartman, Rosemary@DWR" w:date="2019-07-25T20:17:00Z">
                <w:pPr/>
              </w:pPrChange>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568992" w14:textId="77777777" w:rsidR="00FF27B7" w:rsidRPr="0058021E" w:rsidRDefault="00FF27B7" w:rsidP="002F7B22">
            <w:pPr>
              <w:spacing w:after="120"/>
              <w:rPr>
                <w:rFonts w:eastAsia="Times New Roman"/>
                <w:color w:val="000000"/>
              </w:rPr>
              <w:pPrChange w:id="587" w:author="Hartman, Rosemary@DWR" w:date="2019-07-25T20:17:00Z">
                <w:pPr/>
              </w:pPrChange>
            </w:pPr>
            <w:r>
              <w:rPr>
                <w:rFonts w:eastAsia="Times New Roman"/>
                <w:color w:val="000000"/>
              </w:rPr>
              <w:t>Genus</w:t>
            </w:r>
          </w:p>
        </w:tc>
      </w:tr>
      <w:tr w:rsidR="00FF27B7" w:rsidRPr="0058021E" w14:paraId="264A4A82" w14:textId="77777777" w:rsidTr="00976A91">
        <w:trPr>
          <w:trHeight w:val="341"/>
        </w:trPr>
        <w:tc>
          <w:tcPr>
            <w:tcW w:w="0" w:type="auto"/>
            <w:tcBorders>
              <w:top w:val="nil"/>
              <w:left w:val="nil"/>
              <w:bottom w:val="dotted" w:sz="4" w:space="0" w:color="auto"/>
              <w:right w:val="nil"/>
            </w:tcBorders>
            <w:shd w:val="clear" w:color="auto" w:fill="auto"/>
            <w:hideMark/>
          </w:tcPr>
          <w:p w14:paraId="3B5E5FCB" w14:textId="77777777" w:rsidR="00FF27B7" w:rsidRPr="0058021E" w:rsidRDefault="00FF27B7" w:rsidP="002F7B22">
            <w:pPr>
              <w:spacing w:after="120"/>
              <w:rPr>
                <w:rFonts w:eastAsia="Times New Roman"/>
                <w:color w:val="000000"/>
              </w:rPr>
              <w:pPrChange w:id="588" w:author="Hartman, Rosemary@DWR" w:date="2019-07-25T20:17:00Z">
                <w:pPr/>
              </w:pPrChange>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2E8DC5D0" w14:textId="77777777" w:rsidR="00FF27B7" w:rsidRPr="0058021E" w:rsidRDefault="00FF27B7" w:rsidP="002F7B22">
            <w:pPr>
              <w:spacing w:after="120"/>
              <w:rPr>
                <w:rFonts w:eastAsia="Times New Roman"/>
                <w:color w:val="000000"/>
              </w:rPr>
              <w:pPrChange w:id="589" w:author="Hartman, Rosemary@DWR" w:date="2019-07-25T20:17:00Z">
                <w:pPr/>
              </w:pPrChange>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FEA98F4" w14:textId="77777777" w:rsidR="00FF27B7" w:rsidRPr="0058021E" w:rsidRDefault="00FF27B7" w:rsidP="002F7B22">
            <w:pPr>
              <w:spacing w:after="120"/>
              <w:rPr>
                <w:rFonts w:eastAsia="Times New Roman"/>
                <w:color w:val="000000"/>
              </w:rPr>
              <w:pPrChange w:id="590" w:author="Hartman, Rosemary@DWR" w:date="2019-07-25T20:17:00Z">
                <w:pPr/>
              </w:pPrChange>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5FA7AB2" w14:textId="77777777" w:rsidR="00FF27B7" w:rsidRPr="0058021E" w:rsidRDefault="00FF27B7" w:rsidP="002F7B22">
            <w:pPr>
              <w:spacing w:after="120"/>
              <w:rPr>
                <w:rFonts w:eastAsia="Times New Roman"/>
                <w:color w:val="000000"/>
              </w:rPr>
              <w:pPrChange w:id="591" w:author="Hartman, Rosemary@DWR" w:date="2019-07-25T20:17:00Z">
                <w:pPr/>
              </w:pPrChange>
            </w:pPr>
            <w:r w:rsidRPr="0058021E">
              <w:rPr>
                <w:rFonts w:eastAsia="Times New Roman"/>
                <w:color w:val="000000"/>
              </w:rPr>
              <w:t>Amphipoda</w:t>
            </w:r>
          </w:p>
        </w:tc>
        <w:tc>
          <w:tcPr>
            <w:tcW w:w="0" w:type="auto"/>
            <w:tcBorders>
              <w:top w:val="nil"/>
              <w:left w:val="nil"/>
              <w:bottom w:val="dotted" w:sz="4" w:space="0" w:color="auto"/>
              <w:right w:val="nil"/>
            </w:tcBorders>
            <w:shd w:val="clear" w:color="auto" w:fill="auto"/>
            <w:hideMark/>
          </w:tcPr>
          <w:p w14:paraId="6541BF07" w14:textId="77777777" w:rsidR="00FF27B7" w:rsidRPr="0058021E" w:rsidRDefault="00FF27B7" w:rsidP="002F7B22">
            <w:pPr>
              <w:spacing w:after="120"/>
              <w:rPr>
                <w:rFonts w:eastAsia="Times New Roman"/>
                <w:color w:val="000000"/>
              </w:rPr>
              <w:pPrChange w:id="592" w:author="Hartman, Rosemary@DWR" w:date="2019-07-25T20:17:00Z">
                <w:pPr/>
              </w:pPrChange>
            </w:pPr>
            <w:r w:rsidRPr="0058021E">
              <w:rPr>
                <w:rFonts w:eastAsia="Times New Roman"/>
                <w:color w:val="000000"/>
              </w:rPr>
              <w:t>Genus</w:t>
            </w:r>
          </w:p>
        </w:tc>
      </w:tr>
      <w:tr w:rsidR="00FF27B7" w:rsidRPr="0058021E" w14:paraId="32D51522" w14:textId="77777777" w:rsidTr="00976A91">
        <w:trPr>
          <w:trHeight w:val="350"/>
        </w:trPr>
        <w:tc>
          <w:tcPr>
            <w:tcW w:w="0" w:type="auto"/>
            <w:tcBorders>
              <w:top w:val="nil"/>
              <w:left w:val="nil"/>
              <w:bottom w:val="dotted" w:sz="4" w:space="0" w:color="auto"/>
              <w:right w:val="nil"/>
            </w:tcBorders>
            <w:shd w:val="clear" w:color="auto" w:fill="auto"/>
            <w:hideMark/>
          </w:tcPr>
          <w:p w14:paraId="0B192456" w14:textId="77777777" w:rsidR="00FF27B7" w:rsidRPr="0058021E" w:rsidRDefault="00FF27B7" w:rsidP="002F7B22">
            <w:pPr>
              <w:spacing w:after="120"/>
              <w:rPr>
                <w:rFonts w:eastAsia="Times New Roman"/>
                <w:color w:val="000000"/>
              </w:rPr>
              <w:pPrChange w:id="593" w:author="Hartman, Rosemary@DWR" w:date="2019-07-25T20:17:00Z">
                <w:pPr/>
              </w:pPrChange>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5E93B92D" w14:textId="77777777" w:rsidR="00FF27B7" w:rsidRPr="0058021E" w:rsidRDefault="00FF27B7" w:rsidP="002F7B22">
            <w:pPr>
              <w:spacing w:after="120"/>
              <w:rPr>
                <w:rFonts w:eastAsia="Times New Roman"/>
                <w:color w:val="000000"/>
              </w:rPr>
              <w:pPrChange w:id="594" w:author="Hartman, Rosemary@DWR" w:date="2019-07-25T20:17:00Z">
                <w:pPr/>
              </w:pPrChange>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433ED8E" w14:textId="77777777" w:rsidR="00FF27B7" w:rsidRPr="0058021E" w:rsidRDefault="00FF27B7" w:rsidP="002F7B22">
            <w:pPr>
              <w:spacing w:after="120"/>
              <w:rPr>
                <w:rFonts w:eastAsia="Times New Roman"/>
                <w:color w:val="000000"/>
              </w:rPr>
              <w:pPrChange w:id="595" w:author="Hartman, Rosemary@DWR" w:date="2019-07-25T20:17:00Z">
                <w:pPr/>
              </w:pPrChange>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72D443E" w14:textId="77777777" w:rsidR="00FF27B7" w:rsidRPr="0058021E" w:rsidRDefault="00FF27B7" w:rsidP="002F7B22">
            <w:pPr>
              <w:spacing w:after="120"/>
              <w:rPr>
                <w:rFonts w:eastAsia="Times New Roman"/>
                <w:color w:val="000000"/>
              </w:rPr>
              <w:pPrChange w:id="596" w:author="Hartman, Rosemary@DWR" w:date="2019-07-25T20:17:00Z">
                <w:pPr/>
              </w:pPrChange>
            </w:pPr>
            <w:r w:rsidRPr="0058021E">
              <w:rPr>
                <w:rFonts w:eastAsia="Times New Roman"/>
                <w:color w:val="000000"/>
              </w:rPr>
              <w:t>Cumacea</w:t>
            </w:r>
          </w:p>
        </w:tc>
        <w:tc>
          <w:tcPr>
            <w:tcW w:w="0" w:type="auto"/>
            <w:tcBorders>
              <w:top w:val="nil"/>
              <w:left w:val="nil"/>
              <w:bottom w:val="dotted" w:sz="4" w:space="0" w:color="auto"/>
              <w:right w:val="nil"/>
            </w:tcBorders>
            <w:shd w:val="clear" w:color="auto" w:fill="auto"/>
            <w:hideMark/>
          </w:tcPr>
          <w:p w14:paraId="5E9FC854" w14:textId="77777777" w:rsidR="00FF27B7" w:rsidRPr="0058021E" w:rsidRDefault="00FF27B7" w:rsidP="002F7B22">
            <w:pPr>
              <w:spacing w:after="120"/>
              <w:rPr>
                <w:rFonts w:eastAsia="Times New Roman"/>
                <w:color w:val="000000"/>
              </w:rPr>
              <w:pPrChange w:id="597" w:author="Hartman, Rosemary@DWR" w:date="2019-07-25T20:17:00Z">
                <w:pPr/>
              </w:pPrChange>
            </w:pPr>
            <w:r w:rsidRPr="0058021E">
              <w:rPr>
                <w:rFonts w:eastAsia="Times New Roman"/>
                <w:color w:val="000000"/>
              </w:rPr>
              <w:t>Class</w:t>
            </w:r>
          </w:p>
        </w:tc>
      </w:tr>
      <w:tr w:rsidR="00FF27B7" w:rsidRPr="0058021E" w14:paraId="337D7C62" w14:textId="77777777" w:rsidTr="00976A91">
        <w:trPr>
          <w:trHeight w:val="359"/>
        </w:trPr>
        <w:tc>
          <w:tcPr>
            <w:tcW w:w="0" w:type="auto"/>
            <w:tcBorders>
              <w:top w:val="nil"/>
              <w:left w:val="nil"/>
              <w:bottom w:val="dotted" w:sz="4" w:space="0" w:color="auto"/>
              <w:right w:val="nil"/>
            </w:tcBorders>
            <w:shd w:val="clear" w:color="auto" w:fill="auto"/>
            <w:hideMark/>
          </w:tcPr>
          <w:p w14:paraId="3398924B" w14:textId="77777777" w:rsidR="00FF27B7" w:rsidRPr="0058021E" w:rsidRDefault="00FF27B7" w:rsidP="002F7B22">
            <w:pPr>
              <w:spacing w:after="120"/>
              <w:rPr>
                <w:rFonts w:eastAsia="Times New Roman"/>
                <w:color w:val="000000"/>
              </w:rPr>
              <w:pPrChange w:id="598" w:author="Hartman, Rosemary@DWR" w:date="2019-07-25T20:17:00Z">
                <w:pPr/>
              </w:pPrChange>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F311205" w14:textId="77777777" w:rsidR="00FF27B7" w:rsidRPr="0058021E" w:rsidRDefault="00FF27B7" w:rsidP="002F7B22">
            <w:pPr>
              <w:spacing w:after="120"/>
              <w:rPr>
                <w:rFonts w:eastAsia="Times New Roman"/>
                <w:color w:val="000000"/>
              </w:rPr>
              <w:pPrChange w:id="599" w:author="Hartman, Rosemary@DWR" w:date="2019-07-25T20:17:00Z">
                <w:pPr/>
              </w:pPrChange>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88D54A9" w14:textId="77777777" w:rsidR="00FF27B7" w:rsidRPr="0058021E" w:rsidRDefault="00FF27B7" w:rsidP="002F7B22">
            <w:pPr>
              <w:spacing w:after="120"/>
              <w:rPr>
                <w:rFonts w:eastAsia="Times New Roman"/>
                <w:color w:val="000000"/>
              </w:rPr>
              <w:pPrChange w:id="600" w:author="Hartman, Rosemary@DWR" w:date="2019-07-25T20:17:00Z">
                <w:pPr/>
              </w:pPrChange>
            </w:pPr>
            <w:r w:rsidRPr="0058021E">
              <w:rPr>
                <w:rFonts w:eastAsia="Times New Roman"/>
                <w:color w:val="000000"/>
              </w:rPr>
              <w:t xml:space="preserve"> Malacostraca</w:t>
            </w:r>
          </w:p>
        </w:tc>
        <w:tc>
          <w:tcPr>
            <w:tcW w:w="0" w:type="auto"/>
            <w:tcBorders>
              <w:top w:val="nil"/>
              <w:left w:val="nil"/>
              <w:bottom w:val="dotted" w:sz="4" w:space="0" w:color="auto"/>
              <w:right w:val="nil"/>
            </w:tcBorders>
            <w:shd w:val="clear" w:color="auto" w:fill="auto"/>
            <w:hideMark/>
          </w:tcPr>
          <w:p w14:paraId="00F5A134" w14:textId="77777777" w:rsidR="00FF27B7" w:rsidRPr="0058021E" w:rsidRDefault="00FF27B7" w:rsidP="002F7B22">
            <w:pPr>
              <w:spacing w:after="120"/>
              <w:rPr>
                <w:rFonts w:eastAsia="Times New Roman"/>
                <w:color w:val="000000"/>
              </w:rPr>
              <w:pPrChange w:id="601" w:author="Hartman, Rosemary@DWR" w:date="2019-07-25T20:17:00Z">
                <w:pPr/>
              </w:pPrChange>
            </w:pPr>
            <w:r w:rsidRPr="0058021E">
              <w:rPr>
                <w:rFonts w:eastAsia="Times New Roman"/>
                <w:color w:val="000000"/>
              </w:rPr>
              <w:t>Decapoda</w:t>
            </w:r>
          </w:p>
        </w:tc>
        <w:tc>
          <w:tcPr>
            <w:tcW w:w="0" w:type="auto"/>
            <w:tcBorders>
              <w:top w:val="nil"/>
              <w:left w:val="nil"/>
              <w:bottom w:val="dotted" w:sz="4" w:space="0" w:color="auto"/>
              <w:right w:val="nil"/>
            </w:tcBorders>
            <w:shd w:val="clear" w:color="auto" w:fill="auto"/>
            <w:hideMark/>
          </w:tcPr>
          <w:p w14:paraId="6A35F824" w14:textId="77777777" w:rsidR="00FF27B7" w:rsidRPr="0058021E" w:rsidRDefault="00FF27B7" w:rsidP="002F7B22">
            <w:pPr>
              <w:spacing w:after="120"/>
              <w:rPr>
                <w:rFonts w:eastAsia="Times New Roman"/>
                <w:color w:val="000000"/>
              </w:rPr>
              <w:pPrChange w:id="602" w:author="Hartman, Rosemary@DWR" w:date="2019-07-25T20:17:00Z">
                <w:pPr/>
              </w:pPrChange>
            </w:pPr>
            <w:r>
              <w:rPr>
                <w:rFonts w:eastAsia="Times New Roman"/>
                <w:color w:val="000000"/>
              </w:rPr>
              <w:t>Species</w:t>
            </w:r>
          </w:p>
        </w:tc>
      </w:tr>
      <w:tr w:rsidR="00FF27B7" w:rsidRPr="0058021E" w14:paraId="26045F84" w14:textId="77777777" w:rsidTr="00976A91">
        <w:trPr>
          <w:trHeight w:val="350"/>
        </w:trPr>
        <w:tc>
          <w:tcPr>
            <w:tcW w:w="0" w:type="auto"/>
            <w:tcBorders>
              <w:top w:val="nil"/>
              <w:left w:val="nil"/>
              <w:bottom w:val="dotted" w:sz="4" w:space="0" w:color="auto"/>
              <w:right w:val="nil"/>
            </w:tcBorders>
            <w:shd w:val="clear" w:color="auto" w:fill="auto"/>
            <w:hideMark/>
          </w:tcPr>
          <w:p w14:paraId="701991D7" w14:textId="77777777" w:rsidR="00FF27B7" w:rsidRPr="0058021E" w:rsidRDefault="00FF27B7" w:rsidP="002F7B22">
            <w:pPr>
              <w:spacing w:after="120"/>
              <w:rPr>
                <w:rFonts w:eastAsia="Times New Roman"/>
                <w:color w:val="000000"/>
              </w:rPr>
              <w:pPrChange w:id="603" w:author="Hartman, Rosemary@DWR" w:date="2019-07-25T20:17:00Z">
                <w:pPr/>
              </w:pPrChange>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FFCE7EF" w14:textId="77777777" w:rsidR="00FF27B7" w:rsidRPr="0058021E" w:rsidRDefault="00FF27B7" w:rsidP="002F7B22">
            <w:pPr>
              <w:spacing w:after="120"/>
              <w:rPr>
                <w:rFonts w:eastAsia="Times New Roman"/>
                <w:color w:val="000000"/>
              </w:rPr>
              <w:pPrChange w:id="604" w:author="Hartman, Rosemary@DWR" w:date="2019-07-25T20:17:00Z">
                <w:pPr/>
              </w:pPrChange>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445A74FF" w14:textId="77777777" w:rsidR="00FF27B7" w:rsidRPr="0058021E" w:rsidRDefault="00FF27B7" w:rsidP="002F7B22">
            <w:pPr>
              <w:spacing w:after="120"/>
              <w:rPr>
                <w:rFonts w:eastAsia="Times New Roman"/>
                <w:color w:val="000000"/>
              </w:rPr>
              <w:pPrChange w:id="605" w:author="Hartman, Rosemary@DWR" w:date="2019-07-25T20:17:00Z">
                <w:pPr/>
              </w:pPrChange>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5D4724D0" w14:textId="77777777" w:rsidR="00FF27B7" w:rsidRPr="0058021E" w:rsidRDefault="00FF27B7" w:rsidP="002F7B22">
            <w:pPr>
              <w:spacing w:after="120"/>
              <w:rPr>
                <w:rFonts w:eastAsia="Times New Roman"/>
                <w:color w:val="000000"/>
              </w:rPr>
              <w:pPrChange w:id="606" w:author="Hartman, Rosemary@DWR" w:date="2019-07-25T20:17:00Z">
                <w:pPr/>
              </w:pPrChange>
            </w:pPr>
            <w:r w:rsidRPr="0058021E">
              <w:rPr>
                <w:rFonts w:eastAsia="Times New Roman"/>
                <w:color w:val="000000"/>
              </w:rPr>
              <w:t>Isopoda</w:t>
            </w:r>
          </w:p>
        </w:tc>
        <w:tc>
          <w:tcPr>
            <w:tcW w:w="0" w:type="auto"/>
            <w:tcBorders>
              <w:top w:val="nil"/>
              <w:left w:val="nil"/>
              <w:bottom w:val="dotted" w:sz="4" w:space="0" w:color="auto"/>
              <w:right w:val="nil"/>
            </w:tcBorders>
            <w:shd w:val="clear" w:color="auto" w:fill="auto"/>
            <w:hideMark/>
          </w:tcPr>
          <w:p w14:paraId="0D5C3906" w14:textId="77777777" w:rsidR="00FF27B7" w:rsidRPr="0058021E" w:rsidRDefault="00FF27B7" w:rsidP="002F7B22">
            <w:pPr>
              <w:spacing w:after="120"/>
              <w:rPr>
                <w:rFonts w:eastAsia="Times New Roman"/>
                <w:color w:val="000000"/>
              </w:rPr>
              <w:pPrChange w:id="607" w:author="Hartman, Rosemary@DWR" w:date="2019-07-25T20:17:00Z">
                <w:pPr/>
              </w:pPrChange>
            </w:pPr>
            <w:r w:rsidRPr="0058021E">
              <w:rPr>
                <w:rFonts w:eastAsia="Times New Roman"/>
                <w:color w:val="000000"/>
              </w:rPr>
              <w:t>Genus</w:t>
            </w:r>
          </w:p>
        </w:tc>
      </w:tr>
      <w:tr w:rsidR="00FF27B7" w:rsidRPr="0058021E" w14:paraId="4CAC1967" w14:textId="77777777" w:rsidTr="00976A91">
        <w:trPr>
          <w:trHeight w:val="323"/>
        </w:trPr>
        <w:tc>
          <w:tcPr>
            <w:tcW w:w="0" w:type="auto"/>
            <w:tcBorders>
              <w:top w:val="nil"/>
              <w:left w:val="nil"/>
              <w:bottom w:val="dotted" w:sz="4" w:space="0" w:color="auto"/>
              <w:right w:val="nil"/>
            </w:tcBorders>
            <w:shd w:val="clear" w:color="auto" w:fill="auto"/>
            <w:hideMark/>
          </w:tcPr>
          <w:p w14:paraId="10D1179C" w14:textId="77777777" w:rsidR="00FF27B7" w:rsidRPr="0058021E" w:rsidRDefault="00FF27B7" w:rsidP="002F7B22">
            <w:pPr>
              <w:spacing w:after="120"/>
              <w:rPr>
                <w:rFonts w:eastAsia="Times New Roman"/>
                <w:color w:val="000000"/>
              </w:rPr>
              <w:pPrChange w:id="608" w:author="Hartman, Rosemary@DWR" w:date="2019-07-25T20:17:00Z">
                <w:pPr/>
              </w:pPrChange>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083682E" w14:textId="77777777" w:rsidR="00FF27B7" w:rsidRPr="0058021E" w:rsidRDefault="00FF27B7" w:rsidP="002F7B22">
            <w:pPr>
              <w:spacing w:after="120"/>
              <w:rPr>
                <w:rFonts w:eastAsia="Times New Roman"/>
                <w:color w:val="000000"/>
              </w:rPr>
              <w:pPrChange w:id="609" w:author="Hartman, Rosemary@DWR" w:date="2019-07-25T20:17:00Z">
                <w:pPr/>
              </w:pPrChange>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C408282" w14:textId="77777777" w:rsidR="00FF27B7" w:rsidRPr="0058021E" w:rsidRDefault="00FF27B7" w:rsidP="002F7B22">
            <w:pPr>
              <w:spacing w:after="120"/>
              <w:rPr>
                <w:rFonts w:eastAsia="Times New Roman"/>
                <w:color w:val="000000"/>
              </w:rPr>
              <w:pPrChange w:id="610" w:author="Hartman, Rosemary@DWR" w:date="2019-07-25T20:17:00Z">
                <w:pPr/>
              </w:pPrChange>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21DB67E1" w14:textId="77777777" w:rsidR="00FF27B7" w:rsidRPr="0058021E" w:rsidRDefault="00FF27B7" w:rsidP="002F7B22">
            <w:pPr>
              <w:spacing w:after="120"/>
              <w:rPr>
                <w:rFonts w:eastAsia="Times New Roman"/>
                <w:color w:val="000000"/>
              </w:rPr>
              <w:pPrChange w:id="611" w:author="Hartman, Rosemary@DWR" w:date="2019-07-25T20:17:00Z">
                <w:pPr/>
              </w:pPrChange>
            </w:pPr>
            <w:proofErr w:type="spellStart"/>
            <w:r w:rsidRPr="0058021E">
              <w:rPr>
                <w:rFonts w:eastAsia="Times New Roman"/>
                <w:color w:val="000000"/>
              </w:rPr>
              <w:t>Mysidea</w:t>
            </w:r>
            <w:proofErr w:type="spellEnd"/>
          </w:p>
        </w:tc>
        <w:tc>
          <w:tcPr>
            <w:tcW w:w="0" w:type="auto"/>
            <w:tcBorders>
              <w:top w:val="nil"/>
              <w:left w:val="nil"/>
              <w:bottom w:val="dotted" w:sz="4" w:space="0" w:color="auto"/>
              <w:right w:val="nil"/>
            </w:tcBorders>
            <w:shd w:val="clear" w:color="auto" w:fill="auto"/>
            <w:hideMark/>
          </w:tcPr>
          <w:p w14:paraId="792CF47B" w14:textId="77777777" w:rsidR="00FF27B7" w:rsidRPr="0058021E" w:rsidRDefault="00FF27B7" w:rsidP="002F7B22">
            <w:pPr>
              <w:spacing w:after="120"/>
              <w:rPr>
                <w:rFonts w:eastAsia="Times New Roman"/>
                <w:color w:val="000000"/>
              </w:rPr>
              <w:pPrChange w:id="612" w:author="Hartman, Rosemary@DWR" w:date="2019-07-25T20:17:00Z">
                <w:pPr/>
              </w:pPrChange>
            </w:pPr>
            <w:r>
              <w:rPr>
                <w:rFonts w:eastAsia="Times New Roman"/>
                <w:color w:val="000000"/>
              </w:rPr>
              <w:t>Species</w:t>
            </w:r>
          </w:p>
        </w:tc>
      </w:tr>
      <w:tr w:rsidR="00FF27B7" w:rsidRPr="0058021E" w14:paraId="2FFC11D1" w14:textId="77777777" w:rsidTr="00976A91">
        <w:trPr>
          <w:trHeight w:val="287"/>
        </w:trPr>
        <w:tc>
          <w:tcPr>
            <w:tcW w:w="0" w:type="auto"/>
            <w:tcBorders>
              <w:top w:val="nil"/>
              <w:left w:val="nil"/>
              <w:bottom w:val="dotted" w:sz="4" w:space="0" w:color="auto"/>
              <w:right w:val="nil"/>
            </w:tcBorders>
            <w:shd w:val="clear" w:color="auto" w:fill="auto"/>
            <w:hideMark/>
          </w:tcPr>
          <w:p w14:paraId="0157750A" w14:textId="77777777" w:rsidR="00FF27B7" w:rsidRPr="0058021E" w:rsidRDefault="00FF27B7" w:rsidP="002F7B22">
            <w:pPr>
              <w:spacing w:after="120"/>
              <w:rPr>
                <w:rFonts w:eastAsia="Times New Roman"/>
                <w:color w:val="000000"/>
              </w:rPr>
              <w:pPrChange w:id="613" w:author="Hartman, Rosemary@DWR" w:date="2019-07-25T20:17:00Z">
                <w:pPr/>
              </w:pPrChange>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331B456" w14:textId="77777777" w:rsidR="00FF27B7" w:rsidRPr="0058021E" w:rsidRDefault="00FF27B7" w:rsidP="002F7B22">
            <w:pPr>
              <w:spacing w:after="120"/>
              <w:rPr>
                <w:rFonts w:eastAsia="Times New Roman"/>
                <w:color w:val="000000"/>
              </w:rPr>
              <w:pPrChange w:id="614" w:author="Hartman, Rosemary@DWR" w:date="2019-07-25T20:17:00Z">
                <w:pPr/>
              </w:pPrChange>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74E00774" w14:textId="77777777" w:rsidR="00FF27B7" w:rsidRPr="0058021E" w:rsidRDefault="00FF27B7" w:rsidP="002F7B22">
            <w:pPr>
              <w:spacing w:after="120"/>
              <w:rPr>
                <w:rFonts w:eastAsia="Times New Roman"/>
                <w:color w:val="000000"/>
              </w:rPr>
              <w:pPrChange w:id="615" w:author="Hartman, Rosemary@DWR" w:date="2019-07-25T20:17:00Z">
                <w:pPr/>
              </w:pPrChange>
            </w:pPr>
            <w:r w:rsidRPr="0058021E">
              <w:rPr>
                <w:rFonts w:eastAsia="Times New Roman"/>
                <w:color w:val="000000"/>
              </w:rPr>
              <w:t>Branchiopoda</w:t>
            </w:r>
          </w:p>
        </w:tc>
        <w:tc>
          <w:tcPr>
            <w:tcW w:w="0" w:type="auto"/>
            <w:tcBorders>
              <w:top w:val="nil"/>
              <w:left w:val="nil"/>
              <w:bottom w:val="dotted" w:sz="4" w:space="0" w:color="auto"/>
              <w:right w:val="nil"/>
            </w:tcBorders>
            <w:shd w:val="clear" w:color="auto" w:fill="auto"/>
            <w:hideMark/>
          </w:tcPr>
          <w:p w14:paraId="518AEC08" w14:textId="77777777" w:rsidR="00FF27B7" w:rsidRPr="0058021E" w:rsidRDefault="00FF27B7" w:rsidP="002F7B22">
            <w:pPr>
              <w:spacing w:after="120"/>
              <w:rPr>
                <w:rFonts w:eastAsia="Times New Roman"/>
                <w:color w:val="000000"/>
              </w:rPr>
              <w:pPrChange w:id="616" w:author="Hartman, Rosemary@DWR" w:date="2019-07-25T20:17:00Z">
                <w:pPr/>
              </w:pPrChange>
            </w:pPr>
            <w:r w:rsidRPr="0058021E">
              <w:rPr>
                <w:rFonts w:eastAsia="Times New Roman"/>
                <w:color w:val="000000"/>
              </w:rPr>
              <w:t>Cladocera</w:t>
            </w:r>
          </w:p>
        </w:tc>
        <w:tc>
          <w:tcPr>
            <w:tcW w:w="0" w:type="auto"/>
            <w:tcBorders>
              <w:top w:val="nil"/>
              <w:left w:val="nil"/>
              <w:bottom w:val="dotted" w:sz="4" w:space="0" w:color="auto"/>
              <w:right w:val="nil"/>
            </w:tcBorders>
            <w:shd w:val="clear" w:color="auto" w:fill="auto"/>
            <w:hideMark/>
          </w:tcPr>
          <w:p w14:paraId="598DCCF1" w14:textId="77777777" w:rsidR="00FF27B7" w:rsidRPr="0058021E" w:rsidRDefault="00FF27B7" w:rsidP="002F7B22">
            <w:pPr>
              <w:spacing w:after="120"/>
              <w:rPr>
                <w:rFonts w:eastAsia="Times New Roman"/>
                <w:color w:val="000000"/>
              </w:rPr>
              <w:pPrChange w:id="617" w:author="Hartman, Rosemary@DWR" w:date="2019-07-25T20:17:00Z">
                <w:pPr/>
              </w:pPrChange>
            </w:pPr>
            <w:r>
              <w:rPr>
                <w:rFonts w:eastAsia="Times New Roman"/>
                <w:color w:val="000000"/>
              </w:rPr>
              <w:t>Genus</w:t>
            </w:r>
          </w:p>
        </w:tc>
      </w:tr>
      <w:tr w:rsidR="00FF27B7" w:rsidRPr="0058021E" w14:paraId="43B8D3A9" w14:textId="77777777" w:rsidTr="00976A91">
        <w:trPr>
          <w:trHeight w:val="350"/>
        </w:trPr>
        <w:tc>
          <w:tcPr>
            <w:tcW w:w="0" w:type="auto"/>
            <w:tcBorders>
              <w:top w:val="nil"/>
              <w:left w:val="nil"/>
              <w:bottom w:val="dotted" w:sz="4" w:space="0" w:color="auto"/>
              <w:right w:val="nil"/>
            </w:tcBorders>
            <w:shd w:val="clear" w:color="auto" w:fill="auto"/>
            <w:hideMark/>
          </w:tcPr>
          <w:p w14:paraId="744457B7" w14:textId="77777777" w:rsidR="00FF27B7" w:rsidRPr="0058021E" w:rsidRDefault="00FF27B7" w:rsidP="002F7B22">
            <w:pPr>
              <w:spacing w:after="120"/>
              <w:rPr>
                <w:rFonts w:eastAsia="Times New Roman"/>
                <w:color w:val="000000"/>
              </w:rPr>
              <w:pPrChange w:id="618" w:author="Hartman, Rosemary@DWR" w:date="2019-07-25T20:17:00Z">
                <w:pPr/>
              </w:pPrChange>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CE5EAAF" w14:textId="77777777" w:rsidR="00FF27B7" w:rsidRPr="0058021E" w:rsidRDefault="00FF27B7" w:rsidP="002F7B22">
            <w:pPr>
              <w:spacing w:after="120"/>
              <w:rPr>
                <w:rFonts w:eastAsia="Times New Roman"/>
                <w:color w:val="000000"/>
              </w:rPr>
              <w:pPrChange w:id="619" w:author="Hartman, Rosemary@DWR" w:date="2019-07-25T20:17:00Z">
                <w:pPr/>
              </w:pPrChange>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B69284C" w14:textId="77777777" w:rsidR="00FF27B7" w:rsidRPr="0058021E" w:rsidRDefault="00FF27B7" w:rsidP="002F7B22">
            <w:pPr>
              <w:spacing w:after="120"/>
              <w:rPr>
                <w:rFonts w:eastAsia="Times New Roman"/>
                <w:color w:val="000000"/>
              </w:rPr>
              <w:pPrChange w:id="620" w:author="Hartman, Rosemary@DWR" w:date="2019-07-25T20:17:00Z">
                <w:pPr/>
              </w:pPrChange>
            </w:pPr>
            <w:r w:rsidRPr="0058021E">
              <w:rPr>
                <w:rFonts w:eastAsia="Times New Roman"/>
                <w:color w:val="000000"/>
              </w:rPr>
              <w:t>Ostracoda</w:t>
            </w:r>
          </w:p>
        </w:tc>
        <w:tc>
          <w:tcPr>
            <w:tcW w:w="0" w:type="auto"/>
            <w:tcBorders>
              <w:top w:val="nil"/>
              <w:left w:val="nil"/>
              <w:bottom w:val="dotted" w:sz="4" w:space="0" w:color="auto"/>
              <w:right w:val="nil"/>
            </w:tcBorders>
            <w:shd w:val="clear" w:color="auto" w:fill="auto"/>
            <w:hideMark/>
          </w:tcPr>
          <w:p w14:paraId="2C3BB4AA" w14:textId="77777777" w:rsidR="00FF27B7" w:rsidRPr="0058021E" w:rsidRDefault="00FF27B7" w:rsidP="002F7B22">
            <w:pPr>
              <w:spacing w:after="120"/>
              <w:rPr>
                <w:rFonts w:eastAsia="Times New Roman"/>
                <w:color w:val="000000"/>
              </w:rPr>
              <w:pPrChange w:id="621" w:author="Hartman, Rosemary@DWR" w:date="2019-07-25T20:17:00Z">
                <w:pPr/>
              </w:pPrChange>
            </w:pPr>
            <w:proofErr w:type="spellStart"/>
            <w:r w:rsidRPr="0058021E">
              <w:rPr>
                <w:rFonts w:eastAsia="Times New Roman"/>
                <w:color w:val="000000"/>
              </w:rPr>
              <w:t>Podocopida</w:t>
            </w:r>
            <w:proofErr w:type="spellEnd"/>
          </w:p>
        </w:tc>
        <w:tc>
          <w:tcPr>
            <w:tcW w:w="0" w:type="auto"/>
            <w:tcBorders>
              <w:top w:val="nil"/>
              <w:left w:val="nil"/>
              <w:bottom w:val="dotted" w:sz="4" w:space="0" w:color="auto"/>
              <w:right w:val="nil"/>
            </w:tcBorders>
            <w:shd w:val="clear" w:color="auto" w:fill="auto"/>
            <w:hideMark/>
          </w:tcPr>
          <w:p w14:paraId="098EBB6C" w14:textId="77777777" w:rsidR="00FF27B7" w:rsidRPr="0058021E" w:rsidRDefault="00FF27B7" w:rsidP="002F7B22">
            <w:pPr>
              <w:spacing w:after="120"/>
              <w:rPr>
                <w:rFonts w:eastAsia="Times New Roman"/>
                <w:color w:val="000000"/>
              </w:rPr>
              <w:pPrChange w:id="622" w:author="Hartman, Rosemary@DWR" w:date="2019-07-25T20:17:00Z">
                <w:pPr/>
              </w:pPrChange>
            </w:pPr>
            <w:r w:rsidRPr="0058021E">
              <w:rPr>
                <w:rFonts w:eastAsia="Times New Roman"/>
                <w:color w:val="000000"/>
              </w:rPr>
              <w:t>Order</w:t>
            </w:r>
          </w:p>
        </w:tc>
      </w:tr>
      <w:tr w:rsidR="00FF27B7" w:rsidRPr="0058021E" w14:paraId="6EECE708" w14:textId="77777777" w:rsidTr="00976A91">
        <w:trPr>
          <w:trHeight w:val="359"/>
        </w:trPr>
        <w:tc>
          <w:tcPr>
            <w:tcW w:w="0" w:type="auto"/>
            <w:tcBorders>
              <w:top w:val="nil"/>
              <w:left w:val="nil"/>
              <w:bottom w:val="dotted" w:sz="4" w:space="0" w:color="auto"/>
              <w:right w:val="nil"/>
            </w:tcBorders>
            <w:shd w:val="clear" w:color="auto" w:fill="auto"/>
            <w:hideMark/>
          </w:tcPr>
          <w:p w14:paraId="249CC16E" w14:textId="77777777" w:rsidR="00FF27B7" w:rsidRPr="0058021E" w:rsidRDefault="00FF27B7" w:rsidP="002F7B22">
            <w:pPr>
              <w:spacing w:after="120"/>
              <w:rPr>
                <w:rFonts w:eastAsia="Times New Roman"/>
                <w:color w:val="000000"/>
              </w:rPr>
              <w:pPrChange w:id="623" w:author="Hartman, Rosemary@DWR" w:date="2019-07-25T20:17:00Z">
                <w:pPr/>
              </w:pPrChange>
            </w:pPr>
            <w:proofErr w:type="spellStart"/>
            <w:r w:rsidRPr="0058021E">
              <w:rPr>
                <w:rFonts w:eastAsia="Times New Roman"/>
                <w:color w:val="000000"/>
              </w:rPr>
              <w:t>Anthropoda</w:t>
            </w:r>
            <w:proofErr w:type="spellEnd"/>
          </w:p>
        </w:tc>
        <w:tc>
          <w:tcPr>
            <w:tcW w:w="0" w:type="auto"/>
            <w:tcBorders>
              <w:top w:val="nil"/>
              <w:left w:val="nil"/>
              <w:bottom w:val="dotted" w:sz="4" w:space="0" w:color="auto"/>
              <w:right w:val="nil"/>
            </w:tcBorders>
            <w:shd w:val="clear" w:color="auto" w:fill="auto"/>
            <w:hideMark/>
          </w:tcPr>
          <w:p w14:paraId="2CB553EE" w14:textId="77777777" w:rsidR="00FF27B7" w:rsidRPr="0058021E" w:rsidRDefault="00FF27B7" w:rsidP="002F7B22">
            <w:pPr>
              <w:spacing w:after="120"/>
              <w:rPr>
                <w:rFonts w:eastAsia="Times New Roman"/>
                <w:color w:val="000000"/>
              </w:rPr>
              <w:pPrChange w:id="624" w:author="Hartman, Rosemary@DWR" w:date="2019-07-25T20:17:00Z">
                <w:pPr/>
              </w:pPrChange>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4361A96D" w14:textId="77777777" w:rsidR="00FF27B7" w:rsidRPr="0058021E" w:rsidRDefault="00FF27B7" w:rsidP="002F7B22">
            <w:pPr>
              <w:spacing w:after="120"/>
              <w:rPr>
                <w:rFonts w:eastAsia="Times New Roman"/>
                <w:color w:val="000000"/>
              </w:rPr>
              <w:pPrChange w:id="625" w:author="Hartman, Rosemary@DWR" w:date="2019-07-25T20:17:00Z">
                <w:pPr/>
              </w:pPrChange>
            </w:pPr>
            <w:r w:rsidRPr="0058021E">
              <w:rPr>
                <w:rFonts w:eastAsia="Times New Roman"/>
                <w:color w:val="000000"/>
              </w:rPr>
              <w:t>Collembola</w:t>
            </w:r>
          </w:p>
        </w:tc>
        <w:tc>
          <w:tcPr>
            <w:tcW w:w="0" w:type="auto"/>
            <w:tcBorders>
              <w:top w:val="nil"/>
              <w:left w:val="nil"/>
              <w:bottom w:val="dotted" w:sz="4" w:space="0" w:color="auto"/>
              <w:right w:val="nil"/>
            </w:tcBorders>
            <w:shd w:val="clear" w:color="auto" w:fill="auto"/>
            <w:hideMark/>
          </w:tcPr>
          <w:p w14:paraId="14AD9DE1" w14:textId="77777777" w:rsidR="00FF27B7" w:rsidRPr="0058021E" w:rsidRDefault="00FF27B7" w:rsidP="002F7B22">
            <w:pPr>
              <w:spacing w:after="120"/>
              <w:rPr>
                <w:rFonts w:eastAsia="Times New Roman"/>
                <w:color w:val="000000"/>
              </w:rPr>
              <w:pPrChange w:id="626" w:author="Hartman, Rosemary@DWR" w:date="2019-07-25T20:17:00Z">
                <w:pPr/>
              </w:pPrChange>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8E8E10" w14:textId="77777777" w:rsidR="00FF27B7" w:rsidRPr="0058021E" w:rsidRDefault="00FF27B7" w:rsidP="002F7B22">
            <w:pPr>
              <w:spacing w:after="120"/>
              <w:rPr>
                <w:rFonts w:eastAsia="Times New Roman"/>
                <w:color w:val="000000"/>
              </w:rPr>
              <w:pPrChange w:id="627" w:author="Hartman, Rosemary@DWR" w:date="2019-07-25T20:17:00Z">
                <w:pPr/>
              </w:pPrChange>
            </w:pPr>
            <w:r w:rsidRPr="0058021E">
              <w:rPr>
                <w:rFonts w:eastAsia="Times New Roman"/>
                <w:color w:val="000000"/>
              </w:rPr>
              <w:t>Class</w:t>
            </w:r>
          </w:p>
        </w:tc>
      </w:tr>
      <w:tr w:rsidR="00FF27B7" w:rsidRPr="0058021E" w14:paraId="1A614800" w14:textId="77777777" w:rsidTr="00976A91">
        <w:trPr>
          <w:trHeight w:val="350"/>
        </w:trPr>
        <w:tc>
          <w:tcPr>
            <w:tcW w:w="0" w:type="auto"/>
            <w:tcBorders>
              <w:top w:val="nil"/>
              <w:left w:val="nil"/>
              <w:bottom w:val="dotted" w:sz="4" w:space="0" w:color="auto"/>
              <w:right w:val="nil"/>
            </w:tcBorders>
            <w:shd w:val="clear" w:color="auto" w:fill="auto"/>
            <w:hideMark/>
          </w:tcPr>
          <w:p w14:paraId="11681B57" w14:textId="77777777" w:rsidR="00FF27B7" w:rsidRPr="0058021E" w:rsidRDefault="00FF27B7" w:rsidP="002F7B22">
            <w:pPr>
              <w:spacing w:after="120"/>
              <w:rPr>
                <w:rFonts w:eastAsia="Times New Roman"/>
                <w:color w:val="000000"/>
              </w:rPr>
              <w:pPrChange w:id="628" w:author="Hartman, Rosemary@DWR" w:date="2019-07-25T20:17:00Z">
                <w:pPr/>
              </w:pPrChange>
            </w:pPr>
            <w:proofErr w:type="spellStart"/>
            <w:r w:rsidRPr="0058021E">
              <w:rPr>
                <w:rFonts w:eastAsia="Times New Roman"/>
                <w:color w:val="000000"/>
              </w:rPr>
              <w:t>Anthropoda</w:t>
            </w:r>
            <w:proofErr w:type="spellEnd"/>
          </w:p>
        </w:tc>
        <w:tc>
          <w:tcPr>
            <w:tcW w:w="0" w:type="auto"/>
            <w:tcBorders>
              <w:top w:val="nil"/>
              <w:left w:val="nil"/>
              <w:bottom w:val="dotted" w:sz="4" w:space="0" w:color="auto"/>
              <w:right w:val="nil"/>
            </w:tcBorders>
            <w:shd w:val="clear" w:color="auto" w:fill="auto"/>
            <w:hideMark/>
          </w:tcPr>
          <w:p w14:paraId="61ED8EC7" w14:textId="77777777" w:rsidR="00FF27B7" w:rsidRPr="0058021E" w:rsidRDefault="00FF27B7" w:rsidP="002F7B22">
            <w:pPr>
              <w:spacing w:after="120"/>
              <w:rPr>
                <w:rFonts w:eastAsia="Times New Roman"/>
                <w:color w:val="000000"/>
              </w:rPr>
              <w:pPrChange w:id="629" w:author="Hartman, Rosemary@DWR" w:date="2019-07-25T20:17:00Z">
                <w:pPr/>
              </w:pPrChange>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718B4EA4" w14:textId="77777777" w:rsidR="00FF27B7" w:rsidRPr="0058021E" w:rsidRDefault="00FF27B7" w:rsidP="002F7B22">
            <w:pPr>
              <w:spacing w:after="120"/>
              <w:rPr>
                <w:rFonts w:eastAsia="Times New Roman"/>
                <w:color w:val="000000"/>
              </w:rPr>
              <w:pPrChange w:id="630" w:author="Hartman, Rosemary@DWR" w:date="2019-07-25T20:17:00Z">
                <w:pPr/>
              </w:pPrChange>
            </w:pPr>
            <w:r w:rsidRPr="0058021E">
              <w:rPr>
                <w:rFonts w:eastAsia="Times New Roman"/>
                <w:color w:val="000000"/>
              </w:rPr>
              <w:t>Insecta</w:t>
            </w:r>
          </w:p>
        </w:tc>
        <w:tc>
          <w:tcPr>
            <w:tcW w:w="0" w:type="auto"/>
            <w:tcBorders>
              <w:top w:val="nil"/>
              <w:left w:val="nil"/>
              <w:bottom w:val="dotted" w:sz="4" w:space="0" w:color="auto"/>
              <w:right w:val="nil"/>
            </w:tcBorders>
            <w:shd w:val="clear" w:color="auto" w:fill="auto"/>
            <w:hideMark/>
          </w:tcPr>
          <w:p w14:paraId="0854EE6E" w14:textId="77777777" w:rsidR="00FF27B7" w:rsidRPr="0058021E" w:rsidRDefault="00FF27B7" w:rsidP="002F7B22">
            <w:pPr>
              <w:spacing w:after="120"/>
              <w:rPr>
                <w:rFonts w:eastAsia="Times New Roman"/>
                <w:color w:val="000000"/>
              </w:rPr>
              <w:pPrChange w:id="631" w:author="Hartman, Rosemary@DWR" w:date="2019-07-25T20:17:00Z">
                <w:pPr/>
              </w:pPrChange>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3D4BA763" w14:textId="77777777" w:rsidR="00FF27B7" w:rsidRPr="0058021E" w:rsidRDefault="00FF27B7" w:rsidP="002F7B22">
            <w:pPr>
              <w:spacing w:after="120"/>
              <w:rPr>
                <w:rFonts w:eastAsia="Times New Roman"/>
                <w:color w:val="000000"/>
              </w:rPr>
              <w:pPrChange w:id="632" w:author="Hartman, Rosemary@DWR" w:date="2019-07-25T20:17:00Z">
                <w:pPr/>
              </w:pPrChange>
            </w:pPr>
            <w:r w:rsidRPr="0058021E">
              <w:rPr>
                <w:rFonts w:eastAsia="Times New Roman"/>
                <w:color w:val="000000"/>
              </w:rPr>
              <w:t>Family</w:t>
            </w:r>
          </w:p>
        </w:tc>
      </w:tr>
      <w:tr w:rsidR="00FF27B7" w:rsidRPr="0058021E" w14:paraId="00C9DF99" w14:textId="77777777" w:rsidTr="00976A91">
        <w:trPr>
          <w:trHeight w:val="341"/>
        </w:trPr>
        <w:tc>
          <w:tcPr>
            <w:tcW w:w="0" w:type="auto"/>
            <w:tcBorders>
              <w:top w:val="nil"/>
              <w:left w:val="nil"/>
              <w:bottom w:val="dotted" w:sz="4" w:space="0" w:color="auto"/>
              <w:right w:val="nil"/>
            </w:tcBorders>
            <w:shd w:val="clear" w:color="auto" w:fill="auto"/>
            <w:hideMark/>
          </w:tcPr>
          <w:p w14:paraId="2113E2F9" w14:textId="77777777" w:rsidR="00FF27B7" w:rsidRPr="0058021E" w:rsidRDefault="00FF27B7" w:rsidP="002F7B22">
            <w:pPr>
              <w:spacing w:after="120"/>
              <w:rPr>
                <w:rFonts w:eastAsia="Times New Roman"/>
                <w:color w:val="000000"/>
              </w:rPr>
              <w:pPrChange w:id="633" w:author="Hartman, Rosemary@DWR" w:date="2019-07-25T20:17:00Z">
                <w:pPr/>
              </w:pPrChange>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12F71C10" w14:textId="77777777" w:rsidR="00FF27B7" w:rsidRPr="0058021E" w:rsidRDefault="00FF27B7" w:rsidP="002F7B22">
            <w:pPr>
              <w:spacing w:after="120"/>
              <w:rPr>
                <w:rFonts w:eastAsia="Times New Roman"/>
                <w:color w:val="000000"/>
              </w:rPr>
              <w:pPrChange w:id="634" w:author="Hartman, Rosemary@DWR" w:date="2019-07-25T20:17:00Z">
                <w:pPr/>
              </w:pPrChange>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2CFC4EBB" w14:textId="77777777" w:rsidR="00FF27B7" w:rsidRPr="0058021E" w:rsidRDefault="00FF27B7" w:rsidP="002F7B22">
            <w:pPr>
              <w:spacing w:after="120"/>
              <w:rPr>
                <w:rFonts w:eastAsia="Times New Roman"/>
                <w:color w:val="000000"/>
              </w:rPr>
              <w:pPrChange w:id="635" w:author="Hartman, Rosemary@DWR" w:date="2019-07-25T20:17:00Z">
                <w:pPr/>
              </w:pPrChange>
            </w:pPr>
            <w:r w:rsidRPr="0058021E">
              <w:rPr>
                <w:rFonts w:eastAsia="Times New Roman"/>
                <w:color w:val="000000"/>
              </w:rPr>
              <w:t>Bivalvia</w:t>
            </w:r>
          </w:p>
        </w:tc>
        <w:tc>
          <w:tcPr>
            <w:tcW w:w="0" w:type="auto"/>
            <w:tcBorders>
              <w:top w:val="nil"/>
              <w:left w:val="nil"/>
              <w:bottom w:val="dotted" w:sz="4" w:space="0" w:color="auto"/>
              <w:right w:val="nil"/>
            </w:tcBorders>
            <w:shd w:val="clear" w:color="auto" w:fill="auto"/>
            <w:hideMark/>
          </w:tcPr>
          <w:p w14:paraId="66652942" w14:textId="77777777" w:rsidR="00FF27B7" w:rsidRPr="0058021E" w:rsidRDefault="00FF27B7" w:rsidP="002F7B22">
            <w:pPr>
              <w:spacing w:after="120"/>
              <w:rPr>
                <w:rFonts w:eastAsia="Times New Roman"/>
                <w:color w:val="000000"/>
              </w:rPr>
              <w:pPrChange w:id="636" w:author="Hartman, Rosemary@DWR" w:date="2019-07-25T20:17:00Z">
                <w:pPr/>
              </w:pPrChange>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51ECB433" w14:textId="77777777" w:rsidR="00FF27B7" w:rsidRPr="0058021E" w:rsidRDefault="00FF27B7" w:rsidP="002F7B22">
            <w:pPr>
              <w:spacing w:after="120"/>
              <w:rPr>
                <w:rFonts w:eastAsia="Times New Roman"/>
                <w:color w:val="000000"/>
              </w:rPr>
              <w:pPrChange w:id="637" w:author="Hartman, Rosemary@DWR" w:date="2019-07-25T20:17:00Z">
                <w:pPr/>
              </w:pPrChange>
            </w:pPr>
            <w:r w:rsidRPr="0058021E">
              <w:rPr>
                <w:rFonts w:eastAsia="Times New Roman"/>
                <w:color w:val="000000"/>
              </w:rPr>
              <w:t>Genus</w:t>
            </w:r>
          </w:p>
        </w:tc>
      </w:tr>
      <w:tr w:rsidR="00FF27B7" w:rsidRPr="0058021E" w14:paraId="78E8ACBB" w14:textId="77777777" w:rsidTr="00976A91">
        <w:trPr>
          <w:trHeight w:val="350"/>
        </w:trPr>
        <w:tc>
          <w:tcPr>
            <w:tcW w:w="0" w:type="auto"/>
            <w:tcBorders>
              <w:top w:val="nil"/>
              <w:left w:val="nil"/>
              <w:bottom w:val="dotted" w:sz="4" w:space="0" w:color="auto"/>
              <w:right w:val="nil"/>
            </w:tcBorders>
            <w:shd w:val="clear" w:color="auto" w:fill="auto"/>
            <w:hideMark/>
          </w:tcPr>
          <w:p w14:paraId="5B93A69B" w14:textId="77777777" w:rsidR="00FF27B7" w:rsidRPr="0058021E" w:rsidRDefault="00FF27B7" w:rsidP="002F7B22">
            <w:pPr>
              <w:spacing w:after="120"/>
              <w:rPr>
                <w:rFonts w:eastAsia="Times New Roman"/>
                <w:color w:val="000000"/>
              </w:rPr>
              <w:pPrChange w:id="638" w:author="Hartman, Rosemary@DWR" w:date="2019-07-25T20:17:00Z">
                <w:pPr/>
              </w:pPrChange>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4A6B60BA" w14:textId="77777777" w:rsidR="00FF27B7" w:rsidRPr="0058021E" w:rsidRDefault="00FF27B7" w:rsidP="002F7B22">
            <w:pPr>
              <w:spacing w:after="120"/>
              <w:rPr>
                <w:rFonts w:eastAsia="Times New Roman"/>
                <w:color w:val="000000"/>
              </w:rPr>
              <w:pPrChange w:id="639" w:author="Hartman, Rosemary@DWR" w:date="2019-07-25T20:17:00Z">
                <w:pPr/>
              </w:pPrChange>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146A8B67" w14:textId="77777777" w:rsidR="00FF27B7" w:rsidRPr="0058021E" w:rsidRDefault="00FF27B7" w:rsidP="002F7B22">
            <w:pPr>
              <w:spacing w:after="120"/>
              <w:rPr>
                <w:rFonts w:eastAsia="Times New Roman"/>
                <w:color w:val="000000"/>
              </w:rPr>
              <w:pPrChange w:id="640" w:author="Hartman, Rosemary@DWR" w:date="2019-07-25T20:17:00Z">
                <w:pPr/>
              </w:pPrChange>
            </w:pPr>
            <w:r w:rsidRPr="0058021E">
              <w:rPr>
                <w:rFonts w:eastAsia="Times New Roman"/>
                <w:color w:val="000000"/>
              </w:rPr>
              <w:t>Gastropoda</w:t>
            </w:r>
          </w:p>
        </w:tc>
        <w:tc>
          <w:tcPr>
            <w:tcW w:w="0" w:type="auto"/>
            <w:tcBorders>
              <w:top w:val="nil"/>
              <w:left w:val="nil"/>
              <w:bottom w:val="dotted" w:sz="4" w:space="0" w:color="auto"/>
              <w:right w:val="nil"/>
            </w:tcBorders>
            <w:shd w:val="clear" w:color="auto" w:fill="auto"/>
            <w:hideMark/>
          </w:tcPr>
          <w:p w14:paraId="56729B00" w14:textId="77777777" w:rsidR="00FF27B7" w:rsidRPr="0058021E" w:rsidRDefault="00FF27B7" w:rsidP="002F7B22">
            <w:pPr>
              <w:spacing w:after="120"/>
              <w:rPr>
                <w:rFonts w:eastAsia="Times New Roman"/>
                <w:color w:val="000000"/>
              </w:rPr>
              <w:pPrChange w:id="641" w:author="Hartman, Rosemary@DWR" w:date="2019-07-25T20:17:00Z">
                <w:pPr/>
              </w:pPrChange>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05B12BC4" w14:textId="77777777" w:rsidR="00FF27B7" w:rsidRPr="0058021E" w:rsidRDefault="00FF27B7" w:rsidP="002F7B22">
            <w:pPr>
              <w:spacing w:after="120"/>
              <w:rPr>
                <w:rFonts w:eastAsia="Times New Roman"/>
                <w:color w:val="000000"/>
              </w:rPr>
              <w:pPrChange w:id="642" w:author="Hartman, Rosemary@DWR" w:date="2019-07-25T20:17:00Z">
                <w:pPr/>
              </w:pPrChange>
            </w:pPr>
            <w:r w:rsidRPr="0058021E">
              <w:rPr>
                <w:rFonts w:eastAsia="Times New Roman"/>
                <w:color w:val="000000"/>
              </w:rPr>
              <w:t>Family</w:t>
            </w:r>
          </w:p>
        </w:tc>
      </w:tr>
      <w:tr w:rsidR="00FF27B7" w:rsidRPr="0058021E" w14:paraId="46F6380B" w14:textId="77777777" w:rsidTr="00976A91">
        <w:trPr>
          <w:trHeight w:val="359"/>
        </w:trPr>
        <w:tc>
          <w:tcPr>
            <w:tcW w:w="0" w:type="auto"/>
            <w:tcBorders>
              <w:top w:val="nil"/>
              <w:left w:val="nil"/>
              <w:bottom w:val="dotted" w:sz="4" w:space="0" w:color="auto"/>
              <w:right w:val="nil"/>
            </w:tcBorders>
            <w:shd w:val="clear" w:color="auto" w:fill="auto"/>
            <w:hideMark/>
          </w:tcPr>
          <w:p w14:paraId="11377A6C" w14:textId="77777777" w:rsidR="00FF27B7" w:rsidRPr="0058021E" w:rsidRDefault="00FF27B7" w:rsidP="002F7B22">
            <w:pPr>
              <w:spacing w:after="120"/>
              <w:rPr>
                <w:rFonts w:eastAsia="Times New Roman"/>
                <w:color w:val="000000"/>
              </w:rPr>
              <w:pPrChange w:id="643" w:author="Hartman, Rosemary@DWR" w:date="2019-07-25T20:17:00Z">
                <w:pPr/>
              </w:pPrChange>
            </w:pPr>
            <w:r w:rsidRPr="0058021E">
              <w:rPr>
                <w:rFonts w:eastAsia="Times New Roman"/>
                <w:color w:val="000000"/>
              </w:rPr>
              <w:t>Nematoda</w:t>
            </w:r>
          </w:p>
        </w:tc>
        <w:tc>
          <w:tcPr>
            <w:tcW w:w="0" w:type="auto"/>
            <w:tcBorders>
              <w:top w:val="nil"/>
              <w:left w:val="nil"/>
              <w:bottom w:val="dotted" w:sz="4" w:space="0" w:color="auto"/>
              <w:right w:val="nil"/>
            </w:tcBorders>
            <w:shd w:val="clear" w:color="auto" w:fill="auto"/>
            <w:hideMark/>
          </w:tcPr>
          <w:p w14:paraId="186037B6" w14:textId="77777777" w:rsidR="00FF27B7" w:rsidRPr="0058021E" w:rsidRDefault="00FF27B7" w:rsidP="002F7B22">
            <w:pPr>
              <w:spacing w:after="120"/>
              <w:rPr>
                <w:rFonts w:eastAsia="Times New Roman"/>
                <w:color w:val="000000"/>
              </w:rPr>
              <w:pPrChange w:id="644" w:author="Hartman, Rosemary@DWR" w:date="2019-07-25T20:17:00Z">
                <w:pPr/>
              </w:pPrChange>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3E45F69E" w14:textId="77777777" w:rsidR="00FF27B7" w:rsidRPr="0058021E" w:rsidRDefault="00FF27B7" w:rsidP="002F7B22">
            <w:pPr>
              <w:spacing w:after="120"/>
              <w:rPr>
                <w:rFonts w:eastAsia="Times New Roman"/>
                <w:color w:val="000000"/>
              </w:rPr>
              <w:pPrChange w:id="645" w:author="Hartman, Rosemary@DWR" w:date="2019-07-25T20:17:00Z">
                <w:pPr/>
              </w:pPrChange>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1D12D967" w14:textId="77777777" w:rsidR="00FF27B7" w:rsidRPr="0058021E" w:rsidRDefault="00FF27B7" w:rsidP="002F7B22">
            <w:pPr>
              <w:spacing w:after="120"/>
              <w:rPr>
                <w:rFonts w:eastAsia="Times New Roman"/>
                <w:color w:val="000000"/>
              </w:rPr>
              <w:pPrChange w:id="646" w:author="Hartman, Rosemary@DWR" w:date="2019-07-25T20:17:00Z">
                <w:pPr/>
              </w:pPrChange>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772AFB43" w14:textId="77777777" w:rsidR="00FF27B7" w:rsidRPr="0058021E" w:rsidRDefault="00FF27B7" w:rsidP="002F7B22">
            <w:pPr>
              <w:spacing w:after="120"/>
              <w:rPr>
                <w:rFonts w:eastAsia="Times New Roman"/>
                <w:color w:val="000000"/>
              </w:rPr>
              <w:pPrChange w:id="647" w:author="Hartman, Rosemary@DWR" w:date="2019-07-25T20:17:00Z">
                <w:pPr/>
              </w:pPrChange>
            </w:pPr>
            <w:r w:rsidRPr="0058021E">
              <w:rPr>
                <w:rFonts w:eastAsia="Times New Roman"/>
                <w:color w:val="000000"/>
              </w:rPr>
              <w:t>Phylum</w:t>
            </w:r>
          </w:p>
        </w:tc>
      </w:tr>
      <w:tr w:rsidR="00FF27B7" w:rsidRPr="0058021E" w14:paraId="0336770C" w14:textId="77777777" w:rsidTr="00976A91">
        <w:trPr>
          <w:trHeight w:val="350"/>
        </w:trPr>
        <w:tc>
          <w:tcPr>
            <w:tcW w:w="0" w:type="auto"/>
            <w:tcBorders>
              <w:top w:val="nil"/>
              <w:left w:val="nil"/>
              <w:bottom w:val="single" w:sz="8" w:space="0" w:color="000000"/>
              <w:right w:val="nil"/>
            </w:tcBorders>
            <w:shd w:val="clear" w:color="auto" w:fill="auto"/>
            <w:hideMark/>
          </w:tcPr>
          <w:p w14:paraId="6ED0DDD4" w14:textId="77777777" w:rsidR="00FF27B7" w:rsidRPr="0058021E" w:rsidRDefault="00FF27B7" w:rsidP="002F7B22">
            <w:pPr>
              <w:spacing w:after="120"/>
              <w:rPr>
                <w:rFonts w:eastAsia="Times New Roman"/>
                <w:color w:val="000000"/>
              </w:rPr>
              <w:pPrChange w:id="648" w:author="Hartman, Rosemary@DWR" w:date="2019-07-25T20:17:00Z">
                <w:pPr/>
              </w:pPrChange>
            </w:pPr>
            <w:r w:rsidRPr="0058021E">
              <w:rPr>
                <w:rFonts w:eastAsia="Times New Roman"/>
                <w:color w:val="000000"/>
              </w:rPr>
              <w:t>Platyhelminthes</w:t>
            </w:r>
          </w:p>
        </w:tc>
        <w:tc>
          <w:tcPr>
            <w:tcW w:w="0" w:type="auto"/>
            <w:tcBorders>
              <w:top w:val="nil"/>
              <w:left w:val="nil"/>
              <w:bottom w:val="single" w:sz="8" w:space="0" w:color="000000"/>
              <w:right w:val="nil"/>
            </w:tcBorders>
            <w:shd w:val="clear" w:color="auto" w:fill="auto"/>
            <w:hideMark/>
          </w:tcPr>
          <w:p w14:paraId="5DDAF411" w14:textId="77777777" w:rsidR="00FF27B7" w:rsidRPr="0058021E" w:rsidRDefault="00FF27B7" w:rsidP="002F7B22">
            <w:pPr>
              <w:spacing w:after="120"/>
              <w:rPr>
                <w:rFonts w:eastAsia="Times New Roman"/>
                <w:color w:val="000000"/>
              </w:rPr>
              <w:pPrChange w:id="649" w:author="Hartman, Rosemary@DWR" w:date="2019-07-25T20:17:00Z">
                <w:pPr/>
              </w:pPrChange>
            </w:pPr>
            <w:r w:rsidRPr="0058021E">
              <w:rPr>
                <w:rFonts w:eastAsia="Times New Roman"/>
                <w:color w:val="000000"/>
              </w:rPr>
              <w:t> </w:t>
            </w:r>
          </w:p>
        </w:tc>
        <w:tc>
          <w:tcPr>
            <w:tcW w:w="0" w:type="auto"/>
            <w:tcBorders>
              <w:top w:val="nil"/>
              <w:left w:val="nil"/>
              <w:bottom w:val="single" w:sz="8" w:space="0" w:color="000000"/>
              <w:right w:val="nil"/>
            </w:tcBorders>
            <w:shd w:val="clear" w:color="auto" w:fill="auto"/>
            <w:hideMark/>
          </w:tcPr>
          <w:p w14:paraId="33D2194D" w14:textId="77777777" w:rsidR="00FF27B7" w:rsidRPr="0058021E" w:rsidRDefault="00FF27B7" w:rsidP="002F7B22">
            <w:pPr>
              <w:spacing w:after="120"/>
              <w:rPr>
                <w:rFonts w:eastAsia="Times New Roman"/>
                <w:color w:val="000000"/>
              </w:rPr>
              <w:pPrChange w:id="650" w:author="Hartman, Rosemary@DWR" w:date="2019-07-25T20:17:00Z">
                <w:pPr/>
              </w:pPrChange>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1E2172BF" w14:textId="77777777" w:rsidR="00FF27B7" w:rsidRPr="0058021E" w:rsidRDefault="00FF27B7" w:rsidP="002F7B22">
            <w:pPr>
              <w:spacing w:after="120"/>
              <w:rPr>
                <w:rFonts w:eastAsia="Times New Roman"/>
                <w:color w:val="000000"/>
              </w:rPr>
              <w:pPrChange w:id="651" w:author="Hartman, Rosemary@DWR" w:date="2019-07-25T20:17:00Z">
                <w:pPr/>
              </w:pPrChange>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043BBFB7" w14:textId="77777777" w:rsidR="00FF27B7" w:rsidRPr="0058021E" w:rsidRDefault="00FF27B7" w:rsidP="002F7B22">
            <w:pPr>
              <w:spacing w:after="120"/>
              <w:rPr>
                <w:rFonts w:eastAsia="Times New Roman"/>
                <w:color w:val="000000"/>
              </w:rPr>
              <w:pPrChange w:id="652" w:author="Hartman, Rosemary@DWR" w:date="2019-07-25T20:17:00Z">
                <w:pPr/>
              </w:pPrChange>
            </w:pPr>
            <w:r w:rsidRPr="0058021E">
              <w:rPr>
                <w:rFonts w:eastAsia="Times New Roman"/>
                <w:color w:val="000000"/>
              </w:rPr>
              <w:t xml:space="preserve">Phylum </w:t>
            </w:r>
          </w:p>
        </w:tc>
      </w:tr>
    </w:tbl>
    <w:p w14:paraId="03A21997" w14:textId="77777777" w:rsidR="009C51C6" w:rsidRDefault="009C51C6" w:rsidP="002F7B22">
      <w:pPr>
        <w:pStyle w:val="Heading4"/>
        <w:spacing w:after="120"/>
        <w:pPrChange w:id="653" w:author="Hartman, Rosemary@DWR" w:date="2019-07-25T20:17:00Z">
          <w:pPr>
            <w:pStyle w:val="Heading4"/>
          </w:pPr>
        </w:pPrChange>
      </w:pPr>
    </w:p>
    <w:p w14:paraId="5B81B73D" w14:textId="58B3C53A" w:rsidR="00FF27B7" w:rsidRPr="00E75E62" w:rsidRDefault="00FF27B7" w:rsidP="002F7B22">
      <w:pPr>
        <w:pStyle w:val="Heading4"/>
        <w:spacing w:after="120"/>
        <w:pPrChange w:id="654" w:author="Hartman, Rosemary@DWR" w:date="2019-07-25T20:17:00Z">
          <w:pPr>
            <w:pStyle w:val="Heading4"/>
          </w:pPr>
        </w:pPrChange>
      </w:pPr>
      <w:r w:rsidRPr="00E75E62">
        <w:t>Zooplankton</w:t>
      </w:r>
    </w:p>
    <w:p w14:paraId="607692BE" w14:textId="7FA7D2EE" w:rsidR="000C7824" w:rsidRDefault="000C7824" w:rsidP="002F7B22">
      <w:pPr>
        <w:spacing w:after="120"/>
        <w:pPrChange w:id="655" w:author="Hartman, Rosemary@DWR" w:date="2019-07-25T20:17:00Z">
          <w:pPr/>
        </w:pPrChange>
      </w:pPr>
      <w:r>
        <w:t>Most zooplankton samples were processed by C</w:t>
      </w:r>
      <w:r w:rsidR="00692B83">
        <w:t>DF</w:t>
      </w:r>
      <w:r>
        <w:t xml:space="preserve">W staff at the Stockton laboratory, but 50 samples were processed by </w:t>
      </w:r>
      <w:proofErr w:type="spellStart"/>
      <w:r>
        <w:t>EcoAnalysts</w:t>
      </w:r>
      <w:proofErr w:type="spellEnd"/>
      <w:r>
        <w:t>, Inc. (Moscow, ID). Samples were processed in the same manner by both laboratories. First,</w:t>
      </w:r>
      <w:r w:rsidR="00FF27B7" w:rsidRPr="00E75E62">
        <w:t xml:space="preserve"> samples </w:t>
      </w:r>
      <w:r w:rsidR="00FC0F80">
        <w:t>were</w:t>
      </w:r>
      <w:r w:rsidR="00FF27B7" w:rsidRPr="00E75E62">
        <w:t xml:space="preserve"> filtered and washed in a </w:t>
      </w:r>
      <w:r w:rsidR="009C51C6">
        <w:t>0.</w:t>
      </w:r>
      <w:r w:rsidR="00FF27B7" w:rsidRPr="00E75E62">
        <w:t xml:space="preserve">150 </w:t>
      </w:r>
      <w:r w:rsidR="009C51C6">
        <w:t>m</w:t>
      </w:r>
      <w:r w:rsidR="00FF27B7" w:rsidRPr="00E75E62">
        <w:t xml:space="preserve">m mesh sieve. Filtered zooplankton </w:t>
      </w:r>
      <w:r w:rsidR="00FC0F80">
        <w:t>were</w:t>
      </w:r>
      <w:r w:rsidR="00FF27B7" w:rsidRPr="00E75E62">
        <w:t xml:space="preserve"> diluted to a set volume depending on the concentration of zooplankton and/or detritus. </w:t>
      </w:r>
      <w:r w:rsidR="00FC0F80">
        <w:t>One-</w:t>
      </w:r>
      <w:r w:rsidR="00FF27B7" w:rsidRPr="00E75E62">
        <w:t xml:space="preserve">mL subsamples </w:t>
      </w:r>
      <w:r>
        <w:t>were then</w:t>
      </w:r>
      <w:r w:rsidR="00FF27B7" w:rsidRPr="00E75E62">
        <w:t xml:space="preserve"> placed on a Sedgewick-Rafter cell glass slide. All organisms </w:t>
      </w:r>
      <w:r w:rsidR="00FC0F80">
        <w:t>were</w:t>
      </w:r>
      <w:r w:rsidR="00FF27B7" w:rsidRPr="00E75E62">
        <w:t xml:space="preserve"> identified to the </w:t>
      </w:r>
      <w:r w:rsidR="00FF27B7" w:rsidRPr="00E75E62">
        <w:lastRenderedPageBreak/>
        <w:t xml:space="preserve">taxonomic </w:t>
      </w:r>
      <w:r w:rsidR="0090423E">
        <w:t xml:space="preserve">resolution identified in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00FF27B7" w:rsidRPr="00E75E62">
        <w:t xml:space="preserve">. At least 5 slides, but no more than 20 slides </w:t>
      </w:r>
      <w:r>
        <w:t>were</w:t>
      </w:r>
      <w:r w:rsidR="00FF27B7" w:rsidRPr="00E75E62">
        <w:t xml:space="preserve"> processed for each sample, targeting </w:t>
      </w:r>
      <w:r w:rsidR="00FC0F80">
        <w:t>at least 400 organisms</w:t>
      </w:r>
      <w:r w:rsidR="00FF27B7" w:rsidRPr="00E75E62">
        <w:t xml:space="preserve">. This subsample </w:t>
      </w:r>
      <w:r w:rsidR="00FC0F80">
        <w:t>was then</w:t>
      </w:r>
      <w:r w:rsidR="00FF27B7" w:rsidRPr="00E75E62">
        <w:t xml:space="preserve"> extrapolated to calculate the total number of organisms in the sample. A subset of samples </w:t>
      </w:r>
      <w:r w:rsidR="00FC0F80">
        <w:t>w</w:t>
      </w:r>
      <w:r w:rsidR="00245C7B">
        <w:t>as</w:t>
      </w:r>
      <w:r w:rsidR="00FF27B7" w:rsidRPr="00E75E62">
        <w:t xml:space="preserve"> checked by a second </w:t>
      </w:r>
      <w:r w:rsidR="00FC0F80">
        <w:t>taxonomist</w:t>
      </w:r>
      <w:r w:rsidR="00FF27B7" w:rsidRPr="00E75E62">
        <w:t xml:space="preserve"> for quality assurance.</w:t>
      </w:r>
    </w:p>
    <w:p w14:paraId="5DE2EE6C" w14:textId="6F695F59" w:rsidR="00463B5C" w:rsidRDefault="00463B5C" w:rsidP="002F7B22">
      <w:pPr>
        <w:pStyle w:val="Heading4"/>
        <w:spacing w:after="120"/>
        <w:pPrChange w:id="656" w:author="Hartman, Rosemary@DWR" w:date="2019-07-25T20:17:00Z">
          <w:pPr>
            <w:pStyle w:val="Heading4"/>
          </w:pPr>
        </w:pPrChange>
      </w:pPr>
      <w:r>
        <w:t>Phytoplankton</w:t>
      </w:r>
    </w:p>
    <w:p w14:paraId="387BBF9C" w14:textId="021707A6" w:rsidR="000C7824" w:rsidRPr="000C7824" w:rsidRDefault="000C7824" w:rsidP="002F7B22">
      <w:pPr>
        <w:spacing w:after="120"/>
        <w:pPrChange w:id="657" w:author="Hartman, Rosemary@DWR" w:date="2019-07-25T20:17:00Z">
          <w:pPr/>
        </w:pPrChange>
      </w:pPr>
      <w:r>
        <w:t xml:space="preserve">All laboratory analysis of algal samples was conducted by </w:t>
      </w:r>
      <w:proofErr w:type="spellStart"/>
      <w:r>
        <w:t>EcoAnalysts</w:t>
      </w:r>
      <w:proofErr w:type="spellEnd"/>
      <w:r>
        <w:t xml:space="preserve">, Inc. (Moscow, ID), using the </w:t>
      </w:r>
      <w:proofErr w:type="spellStart"/>
      <w:r>
        <w:t>Utermöhl</w:t>
      </w:r>
      <w:proofErr w:type="spellEnd"/>
      <w:r>
        <w:t xml:space="preserve"> microscopic method </w:t>
      </w:r>
      <w:r>
        <w:fldChar w:fldCharType="begin"/>
      </w:r>
      <w:r w:rsidR="0040392C">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rsidR="0040392C">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In brief: At least 400</w:t>
      </w:r>
      <w:r w:rsidRPr="006F7608">
        <w:t xml:space="preserve"> total algal units and </w:t>
      </w:r>
      <w:r>
        <w:t>100</w:t>
      </w:r>
      <w:r w:rsidRPr="006F7608">
        <w:t xml:space="preserve"> units of the dominant taxon or taxa (genus or species level)</w:t>
      </w:r>
      <w:r>
        <w:t xml:space="preserve"> were counted at appropriate levels of magnification for the cell size</w:t>
      </w:r>
      <w:r w:rsidRPr="006F7608">
        <w:t xml:space="preserve">. </w:t>
      </w:r>
      <w:r>
        <w:t>Final counts were expanded to account for subsampling.</w:t>
      </w:r>
    </w:p>
    <w:p w14:paraId="6CDA1BFA" w14:textId="77777777" w:rsidR="00463B5C" w:rsidRPr="00E75E62" w:rsidRDefault="00463B5C" w:rsidP="002F7B22">
      <w:pPr>
        <w:pStyle w:val="Body"/>
        <w:spacing w:after="120"/>
        <w:rPr>
          <w:rFonts w:ascii="Times New Roman" w:hAnsi="Times New Roman" w:cs="Times New Roman"/>
          <w:sz w:val="24"/>
          <w:szCs w:val="24"/>
        </w:rPr>
        <w:pPrChange w:id="658" w:author="Hartman, Rosemary@DWR" w:date="2019-07-25T20:17:00Z">
          <w:pPr>
            <w:pStyle w:val="Body"/>
          </w:pPr>
        </w:pPrChange>
      </w:pPr>
    </w:p>
    <w:p w14:paraId="7B786602" w14:textId="77777777" w:rsidR="00FF27B7" w:rsidRPr="00E170EA" w:rsidRDefault="00FF27B7" w:rsidP="002F7B22">
      <w:pPr>
        <w:pStyle w:val="Heading3"/>
        <w:spacing w:after="120"/>
        <w:pPrChange w:id="659" w:author="Hartman, Rosemary@DWR" w:date="2019-07-25T20:17:00Z">
          <w:pPr>
            <w:pStyle w:val="Heading3"/>
          </w:pPr>
        </w:pPrChange>
      </w:pPr>
      <w:bookmarkStart w:id="660" w:name="_Toc433352582"/>
      <w:bookmarkStart w:id="661" w:name="_Toc14978184"/>
      <w:commentRangeStart w:id="662"/>
      <w:r w:rsidRPr="00E170EA">
        <w:t>Analysis</w:t>
      </w:r>
      <w:bookmarkEnd w:id="660"/>
      <w:commentRangeEnd w:id="662"/>
      <w:r w:rsidR="004D1BE2">
        <w:rPr>
          <w:rStyle w:val="CommentReference"/>
          <w:rFonts w:asciiTheme="minorHAnsi" w:eastAsiaTheme="minorEastAsia" w:hAnsiTheme="minorHAnsi" w:cstheme="minorBidi"/>
          <w:b/>
          <w:bCs/>
          <w:color w:val="auto"/>
        </w:rPr>
        <w:commentReference w:id="662"/>
      </w:r>
      <w:bookmarkEnd w:id="661"/>
    </w:p>
    <w:p w14:paraId="57232E35" w14:textId="7490C9D2" w:rsidR="00FF27B7" w:rsidRPr="00E75E62" w:rsidRDefault="00FF27B7" w:rsidP="002F7B22">
      <w:pPr>
        <w:spacing w:after="120"/>
        <w:pPrChange w:id="663" w:author="Hartman, Rosemary@DWR" w:date="2019-07-25T20:17:00Z">
          <w:pPr/>
        </w:pPrChange>
      </w:pPr>
      <w:r w:rsidRPr="00E75E62">
        <w:t>To answer Question</w:t>
      </w:r>
      <w:r w:rsidR="001A2FC1">
        <w:t>s</w:t>
      </w:r>
      <w:r w:rsidRPr="00E75E62">
        <w:t xml:space="preserve"> 1 </w:t>
      </w:r>
      <w:r w:rsidR="001A2FC1">
        <w:t xml:space="preserve">and 2 </w:t>
      </w:r>
      <w:r w:rsidRPr="00E75E62">
        <w:t xml:space="preserve">on the variation in </w:t>
      </w:r>
      <w:r w:rsidR="001A2FC1">
        <w:t>phytoplankton, zooplankton, and macroinvertebrate abundance</w:t>
      </w:r>
      <w:r w:rsidRPr="00E75E62">
        <w:t>, we compare</w:t>
      </w:r>
      <w:r w:rsidR="004D1BE2">
        <w:t>d</w:t>
      </w:r>
      <w:r w:rsidRPr="00E75E62">
        <w:t xml:space="preserve"> samples from </w:t>
      </w:r>
      <w:r w:rsidR="001A2FC1">
        <w:t>across sites in 2017 and 2018</w:t>
      </w:r>
      <w:r w:rsidRPr="00E75E62">
        <w:t xml:space="preserve">. We </w:t>
      </w:r>
      <w:r w:rsidR="007B0AB4">
        <w:t>used</w:t>
      </w:r>
      <w:r w:rsidRPr="00E75E62">
        <w:t xml:space="preserve"> mean</w:t>
      </w:r>
      <w:r w:rsidR="001A2FC1">
        <w:t xml:space="preserve"> log-transformed</w:t>
      </w:r>
      <w:r w:rsidRPr="00E75E62">
        <w:t xml:space="preserve"> </w:t>
      </w:r>
      <w:r w:rsidR="007B0AB4">
        <w:t>CPUE</w:t>
      </w:r>
      <w:r w:rsidRPr="00E75E62">
        <w:t xml:space="preserve"> to compare </w:t>
      </w:r>
      <w:r w:rsidR="001A2FC1">
        <w:t>invertebrate abundance</w:t>
      </w:r>
      <w:r w:rsidRPr="00E75E62">
        <w:t xml:space="preserve"> across sites and between years using generalized linear</w:t>
      </w:r>
      <w:r w:rsidR="00E4338D">
        <w:t xml:space="preserve"> mixed</w:t>
      </w:r>
      <w:r w:rsidRPr="00E75E62">
        <w:t xml:space="preserve"> models (GLM</w:t>
      </w:r>
      <w:r w:rsidR="00E4338D">
        <w:t>M</w:t>
      </w:r>
      <w:r w:rsidRPr="00E75E62">
        <w:t>s)</w:t>
      </w:r>
      <w:r w:rsidR="00E4338D">
        <w:t xml:space="preserve"> with site as an error term</w:t>
      </w:r>
      <w:r w:rsidR="001A2FC1">
        <w:t xml:space="preserve"> and</w:t>
      </w:r>
      <w:r w:rsidR="001A2FC1" w:rsidRPr="00E75E62">
        <w:t xml:space="preserve"> the predictor variables listed in Table </w:t>
      </w:r>
      <w:r w:rsidR="001A2FC1">
        <w:t>4</w:t>
      </w:r>
      <w:r w:rsidRPr="00E75E62">
        <w:t xml:space="preserve">. </w:t>
      </w:r>
      <w:r w:rsidR="001A2FC1">
        <w:t xml:space="preserve">These different wetland sites will provide the “Control-Impact” blocks for our BACI design in future analyses. </w:t>
      </w:r>
      <w:r w:rsidRPr="00E75E62">
        <w:t xml:space="preserve">We </w:t>
      </w:r>
      <w:r w:rsidR="004D1BE2">
        <w:t>tested</w:t>
      </w:r>
      <w:r w:rsidRPr="00E75E62">
        <w:t xml:space="preserve"> the fit of all possible models using Akaike’s Information Criterion corrected for small sample sizes (</w:t>
      </w:r>
      <w:proofErr w:type="spellStart"/>
      <w:r w:rsidRPr="00E75E62">
        <w:t>AICc</w:t>
      </w:r>
      <w:proofErr w:type="spellEnd"/>
      <w:r w:rsidRPr="00E75E62">
        <w:t xml:space="preserve">) </w:t>
      </w:r>
      <w:r w:rsidRPr="00E75E62">
        <w:rPr>
          <w:noProof/>
        </w:rPr>
        <w:t>(Anderson 2008, Gotelli and Ellison 2012)</w:t>
      </w:r>
      <w:r w:rsidRPr="00E75E62">
        <w:t xml:space="preserve">. </w:t>
      </w:r>
      <w:r w:rsidR="008D1CC8">
        <w:t xml:space="preserve">Since we only have two </w:t>
      </w:r>
      <w:r w:rsidR="00E4338D">
        <w:t>years</w:t>
      </w:r>
      <w:r w:rsidR="008D1CC8">
        <w:t xml:space="preserve"> of data per site, we </w:t>
      </w:r>
      <w:r w:rsidR="00E4338D">
        <w:t>were not</w:t>
      </w:r>
      <w:r w:rsidR="008D1CC8">
        <w:t xml:space="preserve"> able to differentiate between variance due to water year type and variance due to other inter-annual factors, however the same analyses can be conducted in future years when we have more data per water year type. This data will also provide the “Before” of our Before-After Control-Impact design.</w:t>
      </w:r>
      <w:r w:rsidR="001A2FC1" w:rsidRPr="001A2FC1">
        <w:t xml:space="preserve"> </w:t>
      </w:r>
      <w:r w:rsidR="001A2FC1">
        <w:t xml:space="preserve">All GLMMs used the “lme4” package in R </w:t>
      </w:r>
      <w:r w:rsidR="001A2FC1">
        <w:fldChar w:fldCharType="begin"/>
      </w:r>
      <w:r w:rsidR="001A2FC1">
        <w:instrText xml:space="preserve"> ADDIN EN.CITE &lt;EndNote&gt;&lt;Cite&gt;&lt;Author&gt;Bates&lt;/Author&gt;&lt;Year&gt;2016&lt;/Year&gt;&lt;RecNum&gt;2375&lt;/RecNum&gt;&lt;DisplayText&gt;(Bates et al. 2016)&lt;/DisplayText&gt;&lt;record&gt;&lt;rec-number&gt;2375&lt;/rec-number&gt;&lt;foreign-keys&gt;&lt;key app="EN" db-id="std9wdt06dea0ber50cpepe0azprxd52vwpp" timestamp="1558712527"&gt;2375&lt;/key&gt;&lt;/foreign-keys&gt;&lt;ref-type name="Computer Program"&gt;9&lt;/ref-type&gt;&lt;contributors&gt;&lt;authors&gt;&lt;author&gt;Douglas Bates&lt;/author&gt;&lt;author&gt;Martin Maechler&lt;/author&gt;&lt;author&gt;Ben Bolker&lt;/author&gt;&lt;author&gt;Steven Walker&lt;/author&gt;&lt;/authors&gt;&lt;/contributors&gt;&lt;titles&gt;&lt;title&gt;lme4: Linear Mixed-Effects Models using &amp;apos;Eigen&amp;apos; and S4&lt;/title&gt;&lt;/titles&gt;&lt;dates&gt;&lt;year&gt;2016&lt;/year&gt;&lt;/dates&gt;&lt;publisher&gt;The Comprehensive R Archive Network (CRAN)&lt;/publisher&gt;&lt;urls&gt;&lt;related-urls&gt;&lt;url&gt;https://github.com/lme4/lme4/ http://lme4.r-forge.r-project.org&lt;/url&gt;&lt;/related-urls&gt;&lt;/urls&gt;&lt;electronic-resource-num&gt;https://github.com/lme4/lme4/ http://lme4.r-forge.r-project.org&lt;/electronic-resource-num&gt;&lt;/record&gt;&lt;/Cite&gt;&lt;/EndNote&gt;</w:instrText>
      </w:r>
      <w:r w:rsidR="001A2FC1">
        <w:fldChar w:fldCharType="separate"/>
      </w:r>
      <w:r w:rsidR="001A2FC1">
        <w:rPr>
          <w:noProof/>
        </w:rPr>
        <w:t>(Bates et al. 2016)</w:t>
      </w:r>
      <w:r w:rsidR="001A2FC1">
        <w:fldChar w:fldCharType="end"/>
      </w:r>
      <w:r w:rsidR="001A2FC1">
        <w:t>.</w:t>
      </w:r>
    </w:p>
    <w:p w14:paraId="058E9D49" w14:textId="7196F26D" w:rsidR="00FF27B7" w:rsidRPr="00E75E62" w:rsidRDefault="00FF27B7" w:rsidP="002F7B22">
      <w:pPr>
        <w:spacing w:after="120"/>
        <w:pPrChange w:id="664" w:author="Hartman, Rosemary@DWR" w:date="2019-07-25T20:17:00Z">
          <w:pPr/>
        </w:pPrChange>
      </w:pPr>
      <w:r w:rsidRPr="00E75E62">
        <w:t xml:space="preserve">To detect differences in community composition, </w:t>
      </w:r>
      <w:r w:rsidR="00E4338D">
        <w:t>we used</w:t>
      </w:r>
      <w:r w:rsidRPr="00E75E62">
        <w:t xml:space="preserve"> </w:t>
      </w:r>
      <w:r w:rsidR="003F4E36">
        <w:t>permutational multivariate analysis of variance</w:t>
      </w:r>
      <w:r w:rsidR="00E4338D">
        <w:t xml:space="preserve"> (PERMANOVA) and</w:t>
      </w:r>
      <w:r w:rsidRPr="00E75E62">
        <w:t xml:space="preserve"> non-metric multidimensional scalin</w:t>
      </w:r>
      <w:r w:rsidR="00E4338D">
        <w:t>g (NMDS)</w:t>
      </w:r>
      <w:r w:rsidR="00EF0D37">
        <w:t xml:space="preserve"> on the Bray-Curtis dissimilarities</w:t>
      </w:r>
      <w:r w:rsidR="00E4338D">
        <w:t xml:space="preserve"> to assess overall differences in </w:t>
      </w:r>
      <w:r w:rsidR="002769AD">
        <w:t>communities</w:t>
      </w:r>
      <w:r w:rsidR="00E4338D">
        <w:t xml:space="preserve">. </w:t>
      </w:r>
      <w:r w:rsidR="002769AD">
        <w:t>These analyses used the R package “vegan”</w:t>
      </w:r>
      <w:r w:rsidR="002769AD">
        <w:fldChar w:fldCharType="begin"/>
      </w:r>
      <w:r w:rsidR="002769AD">
        <w:instrText xml:space="preserve"> ADDIN EN.CITE &lt;EndNote&gt;&lt;Cite&gt;&lt;Author&gt;Oksanen&lt;/Author&gt;&lt;Year&gt;2016&lt;/Year&gt;&lt;RecNum&gt;2601&lt;/RecNum&gt;&lt;DisplayText&gt;(Oksanen et al. 2016)&lt;/DisplayText&gt;&lt;record&gt;&lt;rec-number&gt;2601&lt;/rec-number&gt;&lt;foreign-keys&gt;&lt;key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rsidR="002769AD">
        <w:fldChar w:fldCharType="separate"/>
      </w:r>
      <w:r w:rsidR="002769AD">
        <w:rPr>
          <w:noProof/>
        </w:rPr>
        <w:t>(Oksanen et al. 2016)</w:t>
      </w:r>
      <w:r w:rsidR="002769AD">
        <w:fldChar w:fldCharType="end"/>
      </w:r>
      <w:r w:rsidR="002769AD">
        <w:t xml:space="preserve">. </w:t>
      </w:r>
      <w:r w:rsidR="00E4338D">
        <w:t>To see whether some organisms at as “indicators” for a particular wetland ty</w:t>
      </w:r>
      <w:r w:rsidR="002769AD">
        <w:t xml:space="preserve">pe, were performed a </w:t>
      </w:r>
      <w:r w:rsidR="00A5019B">
        <w:t>multi-level</w:t>
      </w:r>
      <w:r w:rsidR="002769AD">
        <w:t xml:space="preserve"> pattern analysis using the </w:t>
      </w:r>
      <w:proofErr w:type="spellStart"/>
      <w:r w:rsidR="002769AD">
        <w:t>multipat</w:t>
      </w:r>
      <w:proofErr w:type="spellEnd"/>
      <w:r w:rsidR="002769AD">
        <w:t xml:space="preserve"> function from the “</w:t>
      </w:r>
      <w:proofErr w:type="spellStart"/>
      <w:r w:rsidR="002769AD">
        <w:t>indicspecies</w:t>
      </w:r>
      <w:proofErr w:type="spellEnd"/>
      <w:r w:rsidR="002769AD">
        <w:t xml:space="preserve">” R package </w:t>
      </w:r>
      <w:r w:rsidR="002769AD">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rsidR="002769AD">
        <w:fldChar w:fldCharType="separate"/>
      </w:r>
      <w:r w:rsidR="002769AD">
        <w:rPr>
          <w:noProof/>
        </w:rPr>
        <w:t>(Cáceres and Jansen 2016)</w:t>
      </w:r>
      <w:r w:rsidR="002769AD">
        <w:fldChar w:fldCharType="end"/>
      </w:r>
      <w:r w:rsidR="002769AD">
        <w:t>.</w:t>
      </w:r>
    </w:p>
    <w:p w14:paraId="3FC86F91" w14:textId="541DC4DD" w:rsidR="002D47EB" w:rsidRDefault="002D47EB" w:rsidP="002F7B22">
      <w:pPr>
        <w:pStyle w:val="Caption"/>
        <w:keepNext/>
        <w:spacing w:after="120"/>
        <w:pPrChange w:id="665" w:author="Hartman, Rosemary@DWR" w:date="2019-07-25T20:17:00Z">
          <w:pPr>
            <w:pStyle w:val="Caption"/>
            <w:keepNext/>
          </w:pPr>
        </w:pPrChange>
      </w:pPr>
      <w:r>
        <w:t xml:space="preserve">Table </w:t>
      </w:r>
      <w:fldSimple w:instr=" SEQ Table \* ARABIC ">
        <w:r w:rsidR="00AF0116">
          <w:rPr>
            <w:noProof/>
          </w:rPr>
          <w:t>4</w:t>
        </w:r>
      </w:fldSimple>
      <w:r w:rsidRPr="002D47EB">
        <w:rPr>
          <w:rFonts w:ascii="Times New Roman" w:hAnsi="Times New Roman" w:cs="Times New Roman"/>
          <w:sz w:val="24"/>
          <w:szCs w:val="24"/>
        </w:rPr>
        <w:t xml:space="preserve"> </w:t>
      </w:r>
      <w:r w:rsidRPr="00A5019B">
        <w:t xml:space="preserve">Predictor variables </w:t>
      </w:r>
      <w:r w:rsidR="00A5019B">
        <w:t>for GLMMs of log-transformed invertebrate CPUE.</w:t>
      </w:r>
    </w:p>
    <w:tbl>
      <w:tblPr>
        <w:tblW w:w="0" w:type="auto"/>
        <w:tblInd w:w="108" w:type="dxa"/>
        <w:tblLook w:val="04A0" w:firstRow="1" w:lastRow="0" w:firstColumn="1" w:lastColumn="0" w:noHBand="0" w:noVBand="1"/>
      </w:tblPr>
      <w:tblGrid>
        <w:gridCol w:w="1411"/>
        <w:gridCol w:w="1355"/>
        <w:gridCol w:w="6486"/>
      </w:tblGrid>
      <w:tr w:rsidR="00FF27B7" w:rsidRPr="001A2FC1" w14:paraId="25FB33AB" w14:textId="77777777" w:rsidTr="001A2FC1">
        <w:trPr>
          <w:trHeight w:val="315"/>
        </w:trPr>
        <w:tc>
          <w:tcPr>
            <w:tcW w:w="0" w:type="auto"/>
            <w:tcBorders>
              <w:top w:val="single" w:sz="4" w:space="0" w:color="auto"/>
              <w:left w:val="nil"/>
              <w:bottom w:val="single" w:sz="8" w:space="0" w:color="auto"/>
              <w:right w:val="nil"/>
            </w:tcBorders>
            <w:shd w:val="clear" w:color="auto" w:fill="auto"/>
            <w:vAlign w:val="center"/>
            <w:hideMark/>
          </w:tcPr>
          <w:p w14:paraId="3D4DF649" w14:textId="77777777" w:rsidR="00FF27B7" w:rsidRPr="001A2FC1" w:rsidRDefault="00FF27B7" w:rsidP="002F7B22">
            <w:pPr>
              <w:spacing w:after="120"/>
              <w:rPr>
                <w:rFonts w:eastAsia="Times New Roman"/>
                <w:b/>
              </w:rPr>
              <w:pPrChange w:id="666" w:author="Hartman, Rosemary@DWR" w:date="2019-07-25T20:17:00Z">
                <w:pPr/>
              </w:pPrChange>
            </w:pPr>
            <w:r w:rsidRPr="001A2FC1">
              <w:rPr>
                <w:rFonts w:eastAsia="Times New Roman"/>
                <w:b/>
              </w:rPr>
              <w:t>Variable</w:t>
            </w:r>
          </w:p>
        </w:tc>
        <w:tc>
          <w:tcPr>
            <w:tcW w:w="0" w:type="auto"/>
            <w:tcBorders>
              <w:top w:val="single" w:sz="4" w:space="0" w:color="auto"/>
              <w:left w:val="nil"/>
              <w:bottom w:val="single" w:sz="8" w:space="0" w:color="auto"/>
              <w:right w:val="nil"/>
            </w:tcBorders>
            <w:shd w:val="clear" w:color="auto" w:fill="auto"/>
            <w:vAlign w:val="center"/>
            <w:hideMark/>
          </w:tcPr>
          <w:p w14:paraId="72EE2549" w14:textId="77777777" w:rsidR="00FF27B7" w:rsidRPr="001A2FC1" w:rsidRDefault="00FF27B7" w:rsidP="002F7B22">
            <w:pPr>
              <w:spacing w:after="120"/>
              <w:rPr>
                <w:rFonts w:eastAsia="Times New Roman"/>
                <w:b/>
              </w:rPr>
              <w:pPrChange w:id="667" w:author="Hartman, Rosemary@DWR" w:date="2019-07-25T20:17:00Z">
                <w:pPr/>
              </w:pPrChange>
            </w:pPr>
            <w:r w:rsidRPr="001A2FC1">
              <w:rPr>
                <w:rFonts w:eastAsia="Times New Roman"/>
                <w:b/>
              </w:rPr>
              <w:t>Variable type</w:t>
            </w:r>
          </w:p>
        </w:tc>
        <w:tc>
          <w:tcPr>
            <w:tcW w:w="0" w:type="auto"/>
            <w:tcBorders>
              <w:top w:val="single" w:sz="4" w:space="0" w:color="auto"/>
              <w:left w:val="nil"/>
              <w:bottom w:val="single" w:sz="8" w:space="0" w:color="auto"/>
              <w:right w:val="nil"/>
            </w:tcBorders>
            <w:shd w:val="clear" w:color="auto" w:fill="auto"/>
            <w:vAlign w:val="center"/>
            <w:hideMark/>
          </w:tcPr>
          <w:p w14:paraId="35194866" w14:textId="77777777" w:rsidR="00FF27B7" w:rsidRPr="001A2FC1" w:rsidRDefault="00FF27B7" w:rsidP="002F7B22">
            <w:pPr>
              <w:spacing w:after="120"/>
              <w:rPr>
                <w:rFonts w:eastAsia="Times New Roman"/>
                <w:b/>
              </w:rPr>
              <w:pPrChange w:id="668" w:author="Hartman, Rosemary@DWR" w:date="2019-07-25T20:17:00Z">
                <w:pPr/>
              </w:pPrChange>
            </w:pPr>
            <w:r w:rsidRPr="001A2FC1">
              <w:rPr>
                <w:rFonts w:eastAsia="Times New Roman"/>
                <w:b/>
              </w:rPr>
              <w:t>Description</w:t>
            </w:r>
          </w:p>
        </w:tc>
      </w:tr>
      <w:tr w:rsidR="00FF27B7" w:rsidRPr="00BE2116" w14:paraId="7DF9CA6A" w14:textId="77777777" w:rsidTr="001A2FC1">
        <w:trPr>
          <w:trHeight w:val="300"/>
        </w:trPr>
        <w:tc>
          <w:tcPr>
            <w:tcW w:w="0" w:type="auto"/>
            <w:tcBorders>
              <w:top w:val="single" w:sz="8" w:space="0" w:color="auto"/>
              <w:left w:val="nil"/>
              <w:bottom w:val="dotted" w:sz="4" w:space="0" w:color="auto"/>
              <w:right w:val="nil"/>
            </w:tcBorders>
            <w:shd w:val="clear" w:color="auto" w:fill="auto"/>
            <w:vAlign w:val="center"/>
            <w:hideMark/>
          </w:tcPr>
          <w:p w14:paraId="30F9ECF5" w14:textId="77777777" w:rsidR="00FF27B7" w:rsidRPr="00BE2116" w:rsidRDefault="00FF27B7" w:rsidP="002F7B22">
            <w:pPr>
              <w:spacing w:after="120"/>
              <w:jc w:val="right"/>
              <w:rPr>
                <w:rFonts w:eastAsia="Times New Roman"/>
              </w:rPr>
              <w:pPrChange w:id="669" w:author="Hartman, Rosemary@DWR" w:date="2019-07-25T20:17:00Z">
                <w:pPr>
                  <w:jc w:val="right"/>
                </w:pPr>
              </w:pPrChange>
            </w:pPr>
            <w:r w:rsidRPr="00BE2116">
              <w:rPr>
                <w:rFonts w:eastAsia="Times New Roman"/>
              </w:rPr>
              <w:t>Region</w:t>
            </w:r>
          </w:p>
        </w:tc>
        <w:tc>
          <w:tcPr>
            <w:tcW w:w="0" w:type="auto"/>
            <w:tcBorders>
              <w:top w:val="single" w:sz="8" w:space="0" w:color="auto"/>
              <w:left w:val="nil"/>
              <w:bottom w:val="dotted" w:sz="4" w:space="0" w:color="auto"/>
              <w:right w:val="nil"/>
            </w:tcBorders>
            <w:shd w:val="clear" w:color="auto" w:fill="auto"/>
            <w:vAlign w:val="center"/>
            <w:hideMark/>
          </w:tcPr>
          <w:p w14:paraId="7F043191" w14:textId="77777777" w:rsidR="00FF27B7" w:rsidRPr="00BE2116" w:rsidRDefault="00FF27B7" w:rsidP="002F7B22">
            <w:pPr>
              <w:spacing w:after="120"/>
              <w:rPr>
                <w:rFonts w:eastAsia="Times New Roman"/>
              </w:rPr>
              <w:pPrChange w:id="670" w:author="Hartman, Rosemary@DWR" w:date="2019-07-25T20:17:00Z">
                <w:pPr/>
              </w:pPrChange>
            </w:pPr>
            <w:r w:rsidRPr="00BE2116">
              <w:rPr>
                <w:rFonts w:eastAsia="Times New Roman"/>
              </w:rPr>
              <w:t>Categorical</w:t>
            </w:r>
          </w:p>
        </w:tc>
        <w:tc>
          <w:tcPr>
            <w:tcW w:w="0" w:type="auto"/>
            <w:tcBorders>
              <w:top w:val="single" w:sz="8" w:space="0" w:color="auto"/>
              <w:left w:val="nil"/>
              <w:bottom w:val="dotted" w:sz="4" w:space="0" w:color="auto"/>
              <w:right w:val="nil"/>
            </w:tcBorders>
            <w:shd w:val="clear" w:color="auto" w:fill="auto"/>
            <w:vAlign w:val="center"/>
            <w:hideMark/>
          </w:tcPr>
          <w:p w14:paraId="5EEE7B37" w14:textId="77777777" w:rsidR="00FF27B7" w:rsidRPr="00BE2116" w:rsidRDefault="00FF27B7" w:rsidP="002F7B22">
            <w:pPr>
              <w:spacing w:after="120"/>
              <w:rPr>
                <w:rFonts w:eastAsia="Times New Roman"/>
              </w:rPr>
              <w:pPrChange w:id="671" w:author="Hartman, Rosemary@DWR" w:date="2019-07-25T20:17:00Z">
                <w:pPr/>
              </w:pPrChange>
            </w:pPr>
            <w:r w:rsidRPr="00BE2116">
              <w:rPr>
                <w:rFonts w:eastAsia="Times New Roman"/>
              </w:rPr>
              <w:t xml:space="preserve">Region of the estuary as shown on Figure </w:t>
            </w:r>
            <w:r>
              <w:rPr>
                <w:rFonts w:eastAsia="Times New Roman"/>
              </w:rPr>
              <w:t>1</w:t>
            </w:r>
          </w:p>
        </w:tc>
      </w:tr>
      <w:tr w:rsidR="00FF27B7" w:rsidRPr="00BE2116" w14:paraId="06363383"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72D731C0" w14:textId="77777777" w:rsidR="00FF27B7" w:rsidRPr="00BE2116" w:rsidRDefault="00FF27B7" w:rsidP="002F7B22">
            <w:pPr>
              <w:spacing w:after="120"/>
              <w:jc w:val="right"/>
              <w:rPr>
                <w:rFonts w:eastAsia="Times New Roman"/>
              </w:rPr>
              <w:pPrChange w:id="672" w:author="Hartman, Rosemary@DWR" w:date="2019-07-25T20:17:00Z">
                <w:pPr>
                  <w:jc w:val="right"/>
                </w:pPr>
              </w:pPrChange>
            </w:pPr>
            <w:r w:rsidRPr="00BE2116">
              <w:rPr>
                <w:rFonts w:eastAsia="Times New Roman"/>
              </w:rPr>
              <w:t>Site type</w:t>
            </w:r>
          </w:p>
        </w:tc>
        <w:tc>
          <w:tcPr>
            <w:tcW w:w="0" w:type="auto"/>
            <w:tcBorders>
              <w:top w:val="dotted" w:sz="4" w:space="0" w:color="auto"/>
              <w:left w:val="nil"/>
              <w:bottom w:val="dotted" w:sz="4" w:space="0" w:color="auto"/>
              <w:right w:val="nil"/>
            </w:tcBorders>
            <w:shd w:val="clear" w:color="auto" w:fill="auto"/>
            <w:vAlign w:val="center"/>
            <w:hideMark/>
          </w:tcPr>
          <w:p w14:paraId="449C8CA9" w14:textId="77777777" w:rsidR="00FF27B7" w:rsidRPr="00BE2116" w:rsidRDefault="00FF27B7" w:rsidP="002F7B22">
            <w:pPr>
              <w:spacing w:after="120"/>
              <w:rPr>
                <w:rFonts w:eastAsia="Times New Roman"/>
              </w:rPr>
              <w:pPrChange w:id="673" w:author="Hartman, Rosemary@DWR" w:date="2019-07-25T20:17:00Z">
                <w:pPr/>
              </w:pPrChange>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44CCF740" w14:textId="77777777" w:rsidR="00FF27B7" w:rsidRPr="00BE2116" w:rsidRDefault="00FF27B7" w:rsidP="002F7B22">
            <w:pPr>
              <w:spacing w:after="120"/>
              <w:rPr>
                <w:rFonts w:eastAsia="Times New Roman"/>
              </w:rPr>
              <w:pPrChange w:id="674" w:author="Hartman, Rosemary@DWR" w:date="2019-07-25T20:17:00Z">
                <w:pPr/>
              </w:pPrChange>
            </w:pPr>
            <w:r w:rsidRPr="00BE2116">
              <w:rPr>
                <w:rFonts w:eastAsia="Times New Roman"/>
              </w:rPr>
              <w:t>Depth and water management regime (</w:t>
            </w:r>
            <w:r w:rsidR="002B6D03">
              <w:rPr>
                <w:rFonts w:eastAsia="Times New Roman"/>
              </w:rPr>
              <w:t>diked wetland</w:t>
            </w:r>
            <w:r w:rsidRPr="00BE2116">
              <w:rPr>
                <w:rFonts w:eastAsia="Times New Roman"/>
              </w:rPr>
              <w:t>, tidal wetland, shallow open water, or channel)</w:t>
            </w:r>
          </w:p>
        </w:tc>
      </w:tr>
      <w:tr w:rsidR="00FF27B7" w:rsidRPr="00BE2116" w14:paraId="44DED801"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6862D339" w14:textId="77777777" w:rsidR="00FF27B7" w:rsidRPr="00BE2116" w:rsidRDefault="00FF27B7" w:rsidP="002F7B22">
            <w:pPr>
              <w:spacing w:after="120"/>
              <w:jc w:val="right"/>
              <w:rPr>
                <w:rFonts w:eastAsia="Times New Roman"/>
              </w:rPr>
              <w:pPrChange w:id="675" w:author="Hartman, Rosemary@DWR" w:date="2019-07-25T20:17:00Z">
                <w:pPr>
                  <w:jc w:val="right"/>
                </w:pPr>
              </w:pPrChange>
            </w:pPr>
            <w:r w:rsidRPr="00BE2116">
              <w:rPr>
                <w:rFonts w:eastAsia="Times New Roman"/>
              </w:rPr>
              <w:t>Habitat type</w:t>
            </w:r>
          </w:p>
        </w:tc>
        <w:tc>
          <w:tcPr>
            <w:tcW w:w="0" w:type="auto"/>
            <w:tcBorders>
              <w:top w:val="dotted" w:sz="4" w:space="0" w:color="auto"/>
              <w:left w:val="nil"/>
              <w:bottom w:val="dotted" w:sz="4" w:space="0" w:color="auto"/>
              <w:right w:val="nil"/>
            </w:tcBorders>
            <w:shd w:val="clear" w:color="auto" w:fill="auto"/>
            <w:vAlign w:val="center"/>
            <w:hideMark/>
          </w:tcPr>
          <w:p w14:paraId="324E191C" w14:textId="77777777" w:rsidR="00FF27B7" w:rsidRPr="00BE2116" w:rsidRDefault="00FF27B7" w:rsidP="002F7B22">
            <w:pPr>
              <w:spacing w:after="120"/>
              <w:rPr>
                <w:rFonts w:eastAsia="Times New Roman"/>
              </w:rPr>
              <w:pPrChange w:id="676" w:author="Hartman, Rosemary@DWR" w:date="2019-07-25T20:17:00Z">
                <w:pPr/>
              </w:pPrChange>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7926141F" w14:textId="77777777" w:rsidR="00FF27B7" w:rsidRPr="00BE2116" w:rsidRDefault="00FF27B7" w:rsidP="002F7B22">
            <w:pPr>
              <w:spacing w:after="120"/>
              <w:rPr>
                <w:rFonts w:eastAsia="Times New Roman"/>
              </w:rPr>
              <w:pPrChange w:id="677" w:author="Hartman, Rosemary@DWR" w:date="2019-07-25T20:17:00Z">
                <w:pPr/>
              </w:pPrChange>
            </w:pPr>
            <w:r w:rsidRPr="00BE2116">
              <w:rPr>
                <w:rFonts w:eastAsia="Times New Roman"/>
              </w:rPr>
              <w:t>Depth of water and presence of vegetation (Emergent wetland, SAV, FAV, open-water, or benthic)</w:t>
            </w:r>
          </w:p>
        </w:tc>
      </w:tr>
      <w:tr w:rsidR="00FF27B7" w:rsidRPr="00BE2116" w14:paraId="1AD46548" w14:textId="77777777" w:rsidTr="001A2FC1">
        <w:trPr>
          <w:trHeight w:val="300"/>
        </w:trPr>
        <w:tc>
          <w:tcPr>
            <w:tcW w:w="0" w:type="auto"/>
            <w:tcBorders>
              <w:top w:val="dotted" w:sz="4" w:space="0" w:color="auto"/>
              <w:left w:val="nil"/>
              <w:bottom w:val="single" w:sz="4" w:space="0" w:color="auto"/>
              <w:right w:val="nil"/>
            </w:tcBorders>
            <w:shd w:val="clear" w:color="auto" w:fill="auto"/>
            <w:vAlign w:val="center"/>
            <w:hideMark/>
          </w:tcPr>
          <w:p w14:paraId="34118A30" w14:textId="71BC5446" w:rsidR="00FF27B7" w:rsidRPr="00BE2116" w:rsidRDefault="002D47EB" w:rsidP="002F7B22">
            <w:pPr>
              <w:spacing w:after="120"/>
              <w:jc w:val="right"/>
              <w:rPr>
                <w:rFonts w:eastAsia="Times New Roman"/>
              </w:rPr>
              <w:pPrChange w:id="678" w:author="Hartman, Rosemary@DWR" w:date="2019-07-25T20:17:00Z">
                <w:pPr>
                  <w:jc w:val="right"/>
                </w:pPr>
              </w:pPrChange>
            </w:pPr>
            <w:r>
              <w:rPr>
                <w:rFonts w:eastAsia="Times New Roman"/>
              </w:rPr>
              <w:t>Site (error term)</w:t>
            </w:r>
          </w:p>
        </w:tc>
        <w:tc>
          <w:tcPr>
            <w:tcW w:w="0" w:type="auto"/>
            <w:tcBorders>
              <w:top w:val="dotted" w:sz="4" w:space="0" w:color="auto"/>
              <w:left w:val="nil"/>
              <w:bottom w:val="single" w:sz="4" w:space="0" w:color="auto"/>
              <w:right w:val="nil"/>
            </w:tcBorders>
            <w:shd w:val="clear" w:color="auto" w:fill="auto"/>
            <w:vAlign w:val="center"/>
            <w:hideMark/>
          </w:tcPr>
          <w:p w14:paraId="1FEF1587" w14:textId="0AB941BA" w:rsidR="00FF27B7" w:rsidRPr="00BE2116" w:rsidRDefault="002D47EB" w:rsidP="002F7B22">
            <w:pPr>
              <w:spacing w:after="120"/>
              <w:rPr>
                <w:rFonts w:eastAsia="Times New Roman"/>
              </w:rPr>
              <w:pPrChange w:id="679" w:author="Hartman, Rosemary@DWR" w:date="2019-07-25T20:17:00Z">
                <w:pPr/>
              </w:pPrChange>
            </w:pPr>
            <w:r>
              <w:rPr>
                <w:rFonts w:eastAsia="Times New Roman"/>
              </w:rPr>
              <w:t xml:space="preserve">Categorical </w:t>
            </w:r>
          </w:p>
        </w:tc>
        <w:tc>
          <w:tcPr>
            <w:tcW w:w="0" w:type="auto"/>
            <w:tcBorders>
              <w:top w:val="dotted" w:sz="4" w:space="0" w:color="auto"/>
              <w:left w:val="nil"/>
              <w:bottom w:val="single" w:sz="4" w:space="0" w:color="auto"/>
              <w:right w:val="nil"/>
            </w:tcBorders>
            <w:shd w:val="clear" w:color="auto" w:fill="auto"/>
            <w:vAlign w:val="center"/>
            <w:hideMark/>
          </w:tcPr>
          <w:p w14:paraId="32199776" w14:textId="5A431F72" w:rsidR="00FF27B7" w:rsidRPr="00BE2116" w:rsidRDefault="002D47EB" w:rsidP="002F7B22">
            <w:pPr>
              <w:spacing w:after="120"/>
              <w:rPr>
                <w:rFonts w:eastAsia="Times New Roman"/>
              </w:rPr>
              <w:pPrChange w:id="680" w:author="Hartman, Rosemary@DWR" w:date="2019-07-25T20:17:00Z">
                <w:pPr/>
              </w:pPrChange>
            </w:pPr>
            <w:proofErr w:type="gramStart"/>
            <w:r>
              <w:rPr>
                <w:rFonts w:eastAsia="Times New Roman"/>
              </w:rPr>
              <w:t>Identity of wetland site,</w:t>
            </w:r>
            <w:proofErr w:type="gramEnd"/>
            <w:r>
              <w:rPr>
                <w:rFonts w:eastAsia="Times New Roman"/>
              </w:rPr>
              <w:t xml:space="preserve"> sued as an error term to prevent </w:t>
            </w:r>
            <w:proofErr w:type="spellStart"/>
            <w:r>
              <w:rPr>
                <w:rFonts w:eastAsia="Times New Roman"/>
              </w:rPr>
              <w:t>pseudoreplication</w:t>
            </w:r>
            <w:proofErr w:type="spellEnd"/>
            <w:r>
              <w:rPr>
                <w:rFonts w:eastAsia="Times New Roman"/>
              </w:rPr>
              <w:t xml:space="preserve">. </w:t>
            </w:r>
          </w:p>
        </w:tc>
      </w:tr>
    </w:tbl>
    <w:p w14:paraId="613E45B5" w14:textId="77777777" w:rsidR="00FF27B7" w:rsidRPr="00BE2116" w:rsidRDefault="00FF27B7" w:rsidP="002F7B22">
      <w:pPr>
        <w:pStyle w:val="Body"/>
        <w:spacing w:after="120"/>
        <w:rPr>
          <w:rFonts w:ascii="Times New Roman" w:hAnsi="Times New Roman" w:cs="Times New Roman"/>
          <w:sz w:val="24"/>
          <w:szCs w:val="24"/>
        </w:rPr>
        <w:pPrChange w:id="681" w:author="Hartman, Rosemary@DWR" w:date="2019-07-25T20:17:00Z">
          <w:pPr>
            <w:pStyle w:val="Body"/>
          </w:pPr>
        </w:pPrChange>
      </w:pPr>
    </w:p>
    <w:p w14:paraId="289FC445" w14:textId="04C1055E" w:rsidR="00EF0D37" w:rsidRDefault="00FF27B7" w:rsidP="002F7B22">
      <w:pPr>
        <w:spacing w:after="120"/>
        <w:pPrChange w:id="682" w:author="Hartman, Rosemary@DWR" w:date="2019-07-25T20:17:00Z">
          <w:pPr/>
        </w:pPrChange>
      </w:pPr>
      <w:r w:rsidRPr="00A2294C">
        <w:lastRenderedPageBreak/>
        <w:t xml:space="preserve">To answer Question </w:t>
      </w:r>
      <w:r>
        <w:t>3</w:t>
      </w:r>
      <w:r w:rsidRPr="00A2294C">
        <w:t xml:space="preserve">, we will analyze the four sampling events from Decker </w:t>
      </w:r>
      <w:r>
        <w:t>I</w:t>
      </w:r>
      <w:r w:rsidRPr="00A2294C">
        <w:t>sland to see when CPUE and BPUE of fish food invertebrates are maximal. We will test the fit of linear and quadratic equations</w:t>
      </w:r>
      <w:r w:rsidR="0039678E">
        <w:t xml:space="preserve"> of catch versus date to see when abundance</w:t>
      </w:r>
      <w:r w:rsidRPr="00A2294C">
        <w:t xml:space="preserve"> peaks.</w:t>
      </w:r>
      <w:r w:rsidR="0039678E">
        <w:t xml:space="preserve"> We also tested the fit of a linear model of catch versus </w:t>
      </w:r>
      <w:r w:rsidR="001A2FC1">
        <w:t>S</w:t>
      </w:r>
      <w:r w:rsidR="0039678E">
        <w:t>acramento river flow to see whether flow was a better predictor of abundance than date</w:t>
      </w:r>
      <w:r w:rsidR="001A2FC1">
        <w:t xml:space="preserve"> (using DAYFLOW calculations: </w:t>
      </w:r>
      <w:r w:rsidR="007A6C43">
        <w:rPr>
          <w:rStyle w:val="Hyperlink"/>
        </w:rPr>
        <w:fldChar w:fldCharType="begin"/>
      </w:r>
      <w:r w:rsidR="007A6C43">
        <w:rPr>
          <w:rStyle w:val="Hyperlink"/>
        </w:rPr>
        <w:instrText xml:space="preserve"> HYPERLINK "https://water.ca.gov/Programs/Environmental-Services/Compliance-Monitor</w:instrText>
      </w:r>
      <w:r w:rsidR="007A6C43">
        <w:rPr>
          <w:rStyle w:val="Hyperlink"/>
        </w:rPr>
        <w:instrText xml:space="preserve">ing-And-Assessment/Dayflow-Data" </w:instrText>
      </w:r>
      <w:r w:rsidR="007A6C43">
        <w:rPr>
          <w:rStyle w:val="Hyperlink"/>
        </w:rPr>
        <w:fldChar w:fldCharType="separate"/>
      </w:r>
      <w:r w:rsidR="00EF5DE2">
        <w:rPr>
          <w:rStyle w:val="Hyperlink"/>
        </w:rPr>
        <w:t>https://water.ca.gov/Programs/Environmental-Services/Compliance-Monitoring-And-Assessment/Dayflow-Data</w:t>
      </w:r>
      <w:r w:rsidR="007A6C43">
        <w:rPr>
          <w:rStyle w:val="Hyperlink"/>
        </w:rPr>
        <w:fldChar w:fldCharType="end"/>
      </w:r>
      <w:r w:rsidR="00EF5DE2">
        <w:t>)</w:t>
      </w:r>
      <w:r w:rsidR="001A2FC1">
        <w:t>.</w:t>
      </w:r>
      <w:r w:rsidRPr="00A2294C">
        <w:t xml:space="preserve"> We </w:t>
      </w:r>
      <w:r w:rsidR="0039678E">
        <w:t xml:space="preserve">graphically compared the trend in macroinvertebrate catch to the catch of Chinook Salmon smolts caught by the USFWS </w:t>
      </w:r>
      <w:proofErr w:type="spellStart"/>
      <w:r w:rsidR="0039678E">
        <w:t>Chipps</w:t>
      </w:r>
      <w:proofErr w:type="spellEnd"/>
      <w:r w:rsidR="0039678E">
        <w:t xml:space="preserve"> Island survey (USFWS data available </w:t>
      </w:r>
      <w:r w:rsidR="007A6C43">
        <w:rPr>
          <w:rStyle w:val="Hyperlink"/>
        </w:rPr>
        <w:fldChar w:fldCharType="begin"/>
      </w:r>
      <w:r w:rsidR="007A6C43">
        <w:rPr>
          <w:rStyle w:val="Hyperlink"/>
        </w:rPr>
        <w:instrText xml:space="preserve"> HYPERLINK "https://www.fws.gov/lodi/juvenile_fish_monitoring_program/jfmp_index.htm" </w:instrText>
      </w:r>
      <w:r w:rsidR="007A6C43">
        <w:rPr>
          <w:rStyle w:val="Hyperlink"/>
        </w:rPr>
        <w:fldChar w:fldCharType="separate"/>
      </w:r>
      <w:r w:rsidR="00E4338D">
        <w:rPr>
          <w:rStyle w:val="Hyperlink"/>
        </w:rPr>
        <w:t>https://www.fws.gov/lodi/juvenile_fish_monitoring_program/jfmp_index.htm</w:t>
      </w:r>
      <w:r w:rsidR="007A6C43">
        <w:rPr>
          <w:rStyle w:val="Hyperlink"/>
        </w:rPr>
        <w:fldChar w:fldCharType="end"/>
      </w:r>
      <w:r w:rsidR="0039678E">
        <w:t>) and the catch of Delta Smelt caught by the Spring Kodiak Trawl (C</w:t>
      </w:r>
      <w:r w:rsidR="00692B83">
        <w:t>DF</w:t>
      </w:r>
      <w:r w:rsidR="0039678E">
        <w:t xml:space="preserve">W data available </w:t>
      </w:r>
      <w:r w:rsidR="007A6C43">
        <w:rPr>
          <w:rStyle w:val="Hyperlink"/>
        </w:rPr>
        <w:fldChar w:fldCharType="begin"/>
      </w:r>
      <w:r w:rsidR="007A6C43">
        <w:rPr>
          <w:rStyle w:val="Hyperlink"/>
        </w:rPr>
        <w:instrText xml:space="preserve"> HYPERLINK "https://www.wildlife.ca.gov/Conservation/Delta/Spring-Kodiak-Trawl" </w:instrText>
      </w:r>
      <w:r w:rsidR="007A6C43">
        <w:rPr>
          <w:rStyle w:val="Hyperlink"/>
        </w:rPr>
        <w:fldChar w:fldCharType="separate"/>
      </w:r>
      <w:r w:rsidR="00E4338D">
        <w:rPr>
          <w:rStyle w:val="Hyperlink"/>
        </w:rPr>
        <w:t>https://www.wildlife.ca.gov/Conservation/Delta/Spring-Kodiak-Trawl</w:t>
      </w:r>
      <w:r w:rsidR="007A6C43">
        <w:rPr>
          <w:rStyle w:val="Hyperlink"/>
        </w:rPr>
        <w:fldChar w:fldCharType="end"/>
      </w:r>
      <w:r w:rsidR="0039678E">
        <w:t>)</w:t>
      </w:r>
      <w:r w:rsidRPr="00A2294C">
        <w:t xml:space="preserve">. </w:t>
      </w:r>
    </w:p>
    <w:p w14:paraId="2D0526B1" w14:textId="46470FC6" w:rsidR="00FF27B7" w:rsidRDefault="00EF0D37" w:rsidP="002F7B22">
      <w:pPr>
        <w:spacing w:after="120"/>
        <w:pPrChange w:id="683" w:author="Hartman, Rosemary@DWR" w:date="2019-07-25T20:17:00Z">
          <w:pPr/>
        </w:pPrChange>
      </w:pPr>
      <w:r w:rsidRPr="00E75E62">
        <w:t xml:space="preserve">We </w:t>
      </w:r>
      <w:r>
        <w:t>analyzed</w:t>
      </w:r>
      <w:r w:rsidRPr="00E75E62">
        <w:t xml:space="preserve"> the data from the subset of stations with both Spring and Fall sampling by analyzing </w:t>
      </w:r>
      <w:r>
        <w:t xml:space="preserve">log-transformed </w:t>
      </w:r>
      <w:r w:rsidRPr="00E75E62">
        <w:t>CPUE of</w:t>
      </w:r>
      <w:r w:rsidR="00EF5DE2">
        <w:t xml:space="preserve"> macroinvertebrate abundance</w:t>
      </w:r>
      <w:r w:rsidRPr="00E75E62">
        <w:t xml:space="preserve"> </w:t>
      </w:r>
      <w:r>
        <w:t xml:space="preserve">using GLMMs </w:t>
      </w:r>
      <w:proofErr w:type="gramStart"/>
      <w:r>
        <w:t>similar to</w:t>
      </w:r>
      <w:proofErr w:type="gramEnd"/>
      <w:r>
        <w:t xml:space="preserve"> those used for the spring dataset</w:t>
      </w:r>
      <w:r w:rsidRPr="00E75E62">
        <w:t>.</w:t>
      </w:r>
      <w:r>
        <w:t xml:space="preserve"> </w:t>
      </w:r>
      <w:r w:rsidRPr="00E75E62">
        <w:t xml:space="preserve">To detect differences in community composition, </w:t>
      </w:r>
      <w:r>
        <w:t>we used PERMANOVA and</w:t>
      </w:r>
      <w:r w:rsidRPr="00E75E62">
        <w:t xml:space="preserve"> </w:t>
      </w:r>
      <w:r>
        <w:t xml:space="preserve">NMDS to assess overall differences in communities.  We then qualitatively compared the differences in communities to </w:t>
      </w:r>
      <w:r w:rsidRPr="00E75E62">
        <w:t>organism</w:t>
      </w:r>
      <w:r>
        <w:t>s</w:t>
      </w:r>
      <w:r w:rsidRPr="00E75E62">
        <w:t xml:space="preserve"> found in Delta Smelt diets for the life stage at observed in proximity to the sites</w:t>
      </w:r>
      <w:r>
        <w:t xml:space="preserve"> using published diet studies </w:t>
      </w:r>
      <w:r>
        <w:fldChar w:fldCharType="begin"/>
      </w:r>
      <w:r>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fldChar w:fldCharType="separate"/>
      </w:r>
      <w:r>
        <w:rPr>
          <w:noProof/>
        </w:rPr>
        <w:t>(Slater and Baxter 2014)</w:t>
      </w:r>
      <w:r>
        <w:fldChar w:fldCharType="end"/>
      </w:r>
      <w:r>
        <w:t xml:space="preserve">. </w:t>
      </w:r>
    </w:p>
    <w:p w14:paraId="258974FA" w14:textId="25596FDE" w:rsidR="00360460" w:rsidRDefault="00360460" w:rsidP="002F7B22">
      <w:pPr>
        <w:spacing w:after="120"/>
        <w:rPr>
          <w:rFonts w:ascii="Times New Roman" w:hAnsi="Times New Roman" w:cs="Times New Roman"/>
          <w:sz w:val="24"/>
        </w:rPr>
        <w:pPrChange w:id="684" w:author="Hartman, Rosemary@DWR" w:date="2019-07-25T20:17:00Z">
          <w:pPr/>
        </w:pPrChange>
      </w:pPr>
    </w:p>
    <w:p w14:paraId="73255157" w14:textId="7B01EE19" w:rsidR="00360460" w:rsidRDefault="00463B5C" w:rsidP="002F7B22">
      <w:pPr>
        <w:pStyle w:val="Heading2"/>
        <w:spacing w:after="120"/>
        <w:pPrChange w:id="685" w:author="Hartman, Rosemary@DWR" w:date="2019-07-25T20:17:00Z">
          <w:pPr>
            <w:pStyle w:val="Heading2"/>
          </w:pPr>
        </w:pPrChange>
      </w:pPr>
      <w:bookmarkStart w:id="686" w:name="_Toc14978185"/>
      <w:r>
        <w:t>Results</w:t>
      </w:r>
      <w:bookmarkEnd w:id="686"/>
    </w:p>
    <w:p w14:paraId="4BEA144C" w14:textId="6794B1D8" w:rsidR="002E4068" w:rsidRDefault="00945F05" w:rsidP="002F7B22">
      <w:pPr>
        <w:spacing w:after="120"/>
        <w:pPrChange w:id="687" w:author="Hartman, Rosemary@DWR" w:date="2019-07-25T20:17:00Z">
          <w:pPr/>
        </w:pPrChange>
      </w:pPr>
      <w:r>
        <w:t xml:space="preserve">FMWT caught no Delta Smelt during 2018. </w:t>
      </w:r>
      <w:r w:rsidR="004D3CF7">
        <w:t>EDSM</w:t>
      </w:r>
      <w:r>
        <w:t xml:space="preserve"> caught </w:t>
      </w:r>
      <w:r w:rsidR="002E4068">
        <w:t>89</w:t>
      </w:r>
      <w:r>
        <w:t xml:space="preserve"> Delta Smelt </w:t>
      </w:r>
      <w:r w:rsidR="002E4068">
        <w:t>in September and October, most of which were either in the Sacramento Deep Water Ship Channel</w:t>
      </w:r>
      <w:r>
        <w:t xml:space="preserve">, </w:t>
      </w:r>
      <w:r w:rsidR="002E4068">
        <w:t>or the Lower Sacramento River (</w:t>
      </w:r>
      <w:r w:rsidR="006D1AE5">
        <w:fldChar w:fldCharType="begin"/>
      </w:r>
      <w:r w:rsidR="006D1AE5">
        <w:instrText xml:space="preserve"> REF _Ref9334986 \h </w:instrText>
      </w:r>
      <w:r w:rsidR="006D1AE5">
        <w:fldChar w:fldCharType="separate"/>
      </w:r>
      <w:r w:rsidR="006D1AE5">
        <w:t xml:space="preserve">Table </w:t>
      </w:r>
      <w:r w:rsidR="006D1AE5">
        <w:rPr>
          <w:noProof/>
        </w:rPr>
        <w:t>5</w:t>
      </w:r>
      <w:r w:rsidR="006D1AE5">
        <w:fldChar w:fldCharType="end"/>
      </w:r>
      <w:r w:rsidR="002E4068">
        <w:t>). This</w:t>
      </w:r>
      <w:r>
        <w:t xml:space="preserve"> was </w:t>
      </w:r>
      <w:proofErr w:type="gramStart"/>
      <w:r>
        <w:t>similar to</w:t>
      </w:r>
      <w:proofErr w:type="gramEnd"/>
      <w:r>
        <w:t xml:space="preserve"> the distribution </w:t>
      </w:r>
      <w:r w:rsidR="006D1AE5">
        <w:t xml:space="preserve">predicted in our </w:t>
      </w:r>
      <w:commentRangeStart w:id="688"/>
      <w:r w:rsidR="006D1AE5">
        <w:t>workplan</w:t>
      </w:r>
      <w:commentRangeEnd w:id="688"/>
      <w:r w:rsidR="006D1AE5">
        <w:rPr>
          <w:rStyle w:val="CommentReference"/>
        </w:rPr>
        <w:commentReference w:id="688"/>
      </w:r>
      <w:r>
        <w:t>, so our fall sampling proceeded as planned</w:t>
      </w:r>
      <w:r w:rsidR="002E4068">
        <w:t>, targeting the Confluence and Cache Slough Complex</w:t>
      </w:r>
      <w:r>
        <w:t>.</w:t>
      </w:r>
      <w:r w:rsidR="002E4068">
        <w:t xml:space="preserve"> </w:t>
      </w:r>
      <w:r>
        <w:t xml:space="preserve"> </w:t>
      </w:r>
    </w:p>
    <w:p w14:paraId="64729ED1" w14:textId="4C026D55" w:rsidR="002E4068" w:rsidRDefault="002E4068" w:rsidP="002F7B22">
      <w:pPr>
        <w:pStyle w:val="Caption"/>
        <w:keepNext/>
        <w:spacing w:after="120"/>
        <w:pPrChange w:id="689" w:author="Hartman, Rosemary@DWR" w:date="2019-07-25T20:17:00Z">
          <w:pPr>
            <w:pStyle w:val="Caption"/>
            <w:keepNext/>
          </w:pPr>
        </w:pPrChange>
      </w:pPr>
      <w:bookmarkStart w:id="690" w:name="_Ref9334986"/>
      <w:r>
        <w:t xml:space="preserve">Table </w:t>
      </w:r>
      <w:fldSimple w:instr=" SEQ Table \* ARABIC ">
        <w:r w:rsidR="00AF0116">
          <w:rPr>
            <w:noProof/>
          </w:rPr>
          <w:t>5</w:t>
        </w:r>
      </w:fldSimple>
      <w:bookmarkEnd w:id="690"/>
      <w:r>
        <w:t xml:space="preserve">. EDSM Delta Smelt catch from </w:t>
      </w:r>
      <w:r w:rsidR="00FA5153">
        <w:t>September</w:t>
      </w:r>
      <w:r>
        <w:t xml:space="preserve"> and </w:t>
      </w:r>
      <w:r w:rsidR="00FA5153">
        <w:t>October</w:t>
      </w:r>
      <w:r>
        <w:t>, 2018</w:t>
      </w:r>
      <w:r w:rsidR="00EF5DE2">
        <w:t xml:space="preserve"> (USFWS, data available </w:t>
      </w:r>
      <w:r w:rsidR="007A6C43">
        <w:rPr>
          <w:rStyle w:val="Hyperlink"/>
        </w:rPr>
        <w:fldChar w:fldCharType="begin"/>
      </w:r>
      <w:r w:rsidR="007A6C43">
        <w:rPr>
          <w:rStyle w:val="Hyperlink"/>
        </w:rPr>
        <w:instrText xml:space="preserve"> HYPERLINK "https://www.fws.gov/lodi/juvenile_fish_monitoring_program/jfmp_index.htm" </w:instrText>
      </w:r>
      <w:r w:rsidR="007A6C43">
        <w:rPr>
          <w:rStyle w:val="Hyperlink"/>
        </w:rPr>
        <w:fldChar w:fldCharType="separate"/>
      </w:r>
      <w:r w:rsidR="00EF5DE2">
        <w:rPr>
          <w:rStyle w:val="Hyperlink"/>
        </w:rPr>
        <w:t>https://www.fws.gov/lodi/juvenile_fish_monitoring_program/jfmp_index.htm</w:t>
      </w:r>
      <w:r w:rsidR="007A6C43">
        <w:rPr>
          <w:rStyle w:val="Hyperlink"/>
        </w:rPr>
        <w:fldChar w:fldCharType="end"/>
      </w:r>
      <w:r w:rsidR="00EF5DE2">
        <w:t xml:space="preserve">) </w:t>
      </w:r>
      <w:r>
        <w:t>.</w:t>
      </w:r>
    </w:p>
    <w:tbl>
      <w:tblPr>
        <w:tblStyle w:val="TableGridLight"/>
        <w:tblW w:w="5940" w:type="dxa"/>
        <w:tblLook w:val="04A0" w:firstRow="1" w:lastRow="0" w:firstColumn="1" w:lastColumn="0" w:noHBand="0" w:noVBand="1"/>
      </w:tblPr>
      <w:tblGrid>
        <w:gridCol w:w="2790"/>
        <w:gridCol w:w="1800"/>
        <w:gridCol w:w="1350"/>
      </w:tblGrid>
      <w:tr w:rsidR="002E4068" w:rsidRPr="002E4068" w14:paraId="71A70832" w14:textId="77777777" w:rsidTr="00A5019B">
        <w:trPr>
          <w:trHeight w:val="288"/>
        </w:trPr>
        <w:tc>
          <w:tcPr>
            <w:tcW w:w="2790" w:type="dxa"/>
            <w:tcBorders>
              <w:top w:val="single" w:sz="4" w:space="0" w:color="auto"/>
              <w:bottom w:val="single" w:sz="4" w:space="0" w:color="auto"/>
            </w:tcBorders>
            <w:noWrap/>
            <w:hideMark/>
          </w:tcPr>
          <w:p w14:paraId="609E21AF" w14:textId="6AE4D928" w:rsidR="002E4068" w:rsidRPr="002E4068" w:rsidRDefault="002E4068" w:rsidP="002F7B22">
            <w:pPr>
              <w:spacing w:after="120"/>
              <w:jc w:val="center"/>
              <w:rPr>
                <w:rFonts w:ascii="Calibri" w:eastAsia="Times New Roman" w:hAnsi="Calibri" w:cs="Calibri"/>
                <w:b/>
                <w:bCs/>
                <w:color w:val="000000"/>
              </w:rPr>
              <w:pPrChange w:id="691" w:author="Hartman, Rosemary@DWR" w:date="2019-07-25T20:17:00Z">
                <w:pPr>
                  <w:jc w:val="center"/>
                </w:pPr>
              </w:pPrChange>
            </w:pPr>
            <w:r>
              <w:rPr>
                <w:rFonts w:ascii="Calibri" w:eastAsia="Times New Roman" w:hAnsi="Calibri" w:cs="Calibri"/>
                <w:b/>
                <w:bCs/>
                <w:color w:val="000000"/>
              </w:rPr>
              <w:t>EDSM Stratum</w:t>
            </w:r>
          </w:p>
        </w:tc>
        <w:tc>
          <w:tcPr>
            <w:tcW w:w="1800" w:type="dxa"/>
            <w:tcBorders>
              <w:top w:val="single" w:sz="4" w:space="0" w:color="auto"/>
              <w:bottom w:val="single" w:sz="4" w:space="0" w:color="auto"/>
            </w:tcBorders>
            <w:noWrap/>
            <w:hideMark/>
          </w:tcPr>
          <w:p w14:paraId="2D7F1476" w14:textId="36E06758" w:rsidR="002E4068" w:rsidRPr="002E4068" w:rsidRDefault="002E4068" w:rsidP="002F7B22">
            <w:pPr>
              <w:spacing w:after="120"/>
              <w:jc w:val="center"/>
              <w:rPr>
                <w:rFonts w:ascii="Calibri" w:eastAsia="Times New Roman" w:hAnsi="Calibri" w:cs="Calibri"/>
                <w:b/>
                <w:bCs/>
                <w:color w:val="000000"/>
              </w:rPr>
              <w:pPrChange w:id="692" w:author="Hartman, Rosemary@DWR" w:date="2019-07-25T20:17:00Z">
                <w:pPr>
                  <w:jc w:val="center"/>
                </w:pPr>
              </w:pPrChange>
            </w:pPr>
            <w:r>
              <w:rPr>
                <w:rFonts w:ascii="Calibri" w:eastAsia="Times New Roman" w:hAnsi="Calibri" w:cs="Calibri"/>
                <w:b/>
                <w:bCs/>
                <w:color w:val="000000"/>
              </w:rPr>
              <w:t>September</w:t>
            </w:r>
          </w:p>
        </w:tc>
        <w:tc>
          <w:tcPr>
            <w:tcW w:w="1350" w:type="dxa"/>
            <w:tcBorders>
              <w:top w:val="single" w:sz="4" w:space="0" w:color="auto"/>
              <w:bottom w:val="single" w:sz="4" w:space="0" w:color="auto"/>
            </w:tcBorders>
            <w:noWrap/>
            <w:hideMark/>
          </w:tcPr>
          <w:p w14:paraId="7F40BD31" w14:textId="19729AC2" w:rsidR="002E4068" w:rsidRPr="002E4068" w:rsidRDefault="002E4068" w:rsidP="002F7B22">
            <w:pPr>
              <w:spacing w:after="120"/>
              <w:jc w:val="center"/>
              <w:rPr>
                <w:rFonts w:ascii="Calibri" w:eastAsia="Times New Roman" w:hAnsi="Calibri" w:cs="Calibri"/>
                <w:b/>
                <w:bCs/>
                <w:color w:val="000000"/>
              </w:rPr>
              <w:pPrChange w:id="693" w:author="Hartman, Rosemary@DWR" w:date="2019-07-25T20:17:00Z">
                <w:pPr>
                  <w:jc w:val="center"/>
                </w:pPr>
              </w:pPrChange>
            </w:pPr>
            <w:r>
              <w:rPr>
                <w:rFonts w:ascii="Calibri" w:eastAsia="Times New Roman" w:hAnsi="Calibri" w:cs="Calibri"/>
                <w:b/>
                <w:bCs/>
                <w:color w:val="000000"/>
              </w:rPr>
              <w:t>October</w:t>
            </w:r>
          </w:p>
        </w:tc>
      </w:tr>
      <w:tr w:rsidR="002E4068" w:rsidRPr="002E4068" w14:paraId="4197052E" w14:textId="77777777" w:rsidTr="00A5019B">
        <w:trPr>
          <w:trHeight w:val="288"/>
        </w:trPr>
        <w:tc>
          <w:tcPr>
            <w:tcW w:w="2790" w:type="dxa"/>
            <w:tcBorders>
              <w:top w:val="single" w:sz="4" w:space="0" w:color="auto"/>
              <w:left w:val="nil"/>
              <w:bottom w:val="nil"/>
              <w:right w:val="nil"/>
            </w:tcBorders>
            <w:noWrap/>
            <w:hideMark/>
          </w:tcPr>
          <w:p w14:paraId="2FF248B2" w14:textId="77777777" w:rsidR="002E4068" w:rsidRPr="002E4068" w:rsidRDefault="002E4068" w:rsidP="002F7B22">
            <w:pPr>
              <w:spacing w:after="120"/>
              <w:jc w:val="right"/>
              <w:rPr>
                <w:rFonts w:ascii="Calibri" w:eastAsia="Times New Roman" w:hAnsi="Calibri" w:cs="Calibri"/>
                <w:color w:val="000000"/>
              </w:rPr>
              <w:pPrChange w:id="694" w:author="Hartman, Rosemary@DWR" w:date="2019-07-25T20:17:00Z">
                <w:pPr>
                  <w:jc w:val="right"/>
                </w:pPr>
              </w:pPrChange>
            </w:pPr>
            <w:r w:rsidRPr="002E4068">
              <w:rPr>
                <w:rFonts w:ascii="Calibri" w:eastAsia="Times New Roman" w:hAnsi="Calibri" w:cs="Calibri"/>
                <w:color w:val="000000"/>
              </w:rPr>
              <w:t>Lower Sacramento</w:t>
            </w:r>
          </w:p>
        </w:tc>
        <w:tc>
          <w:tcPr>
            <w:tcW w:w="1800" w:type="dxa"/>
            <w:tcBorders>
              <w:top w:val="single" w:sz="4" w:space="0" w:color="auto"/>
              <w:left w:val="nil"/>
              <w:bottom w:val="nil"/>
              <w:right w:val="nil"/>
            </w:tcBorders>
            <w:noWrap/>
            <w:hideMark/>
          </w:tcPr>
          <w:p w14:paraId="7CDBA91B" w14:textId="77777777" w:rsidR="002E4068" w:rsidRPr="002E4068" w:rsidRDefault="002E4068" w:rsidP="002F7B22">
            <w:pPr>
              <w:spacing w:after="120"/>
              <w:jc w:val="right"/>
              <w:rPr>
                <w:rFonts w:ascii="Calibri" w:eastAsia="Times New Roman" w:hAnsi="Calibri" w:cs="Calibri"/>
                <w:color w:val="000000"/>
              </w:rPr>
              <w:pPrChange w:id="695" w:author="Hartman, Rosemary@DWR" w:date="2019-07-25T20:17:00Z">
                <w:pPr>
                  <w:jc w:val="right"/>
                </w:pPr>
              </w:pPrChange>
            </w:pPr>
            <w:r w:rsidRPr="002E4068">
              <w:rPr>
                <w:rFonts w:ascii="Calibri" w:eastAsia="Times New Roman" w:hAnsi="Calibri" w:cs="Calibri"/>
                <w:color w:val="000000"/>
              </w:rPr>
              <w:t>17</w:t>
            </w:r>
          </w:p>
        </w:tc>
        <w:tc>
          <w:tcPr>
            <w:tcW w:w="1350" w:type="dxa"/>
            <w:tcBorders>
              <w:top w:val="single" w:sz="4" w:space="0" w:color="auto"/>
              <w:left w:val="nil"/>
              <w:bottom w:val="nil"/>
              <w:right w:val="nil"/>
            </w:tcBorders>
            <w:noWrap/>
            <w:hideMark/>
          </w:tcPr>
          <w:p w14:paraId="11F365DA" w14:textId="77777777" w:rsidR="002E4068" w:rsidRPr="002E4068" w:rsidRDefault="002E4068" w:rsidP="002F7B22">
            <w:pPr>
              <w:spacing w:after="120"/>
              <w:jc w:val="right"/>
              <w:rPr>
                <w:rFonts w:ascii="Calibri" w:eastAsia="Times New Roman" w:hAnsi="Calibri" w:cs="Calibri"/>
                <w:color w:val="000000"/>
              </w:rPr>
              <w:pPrChange w:id="696" w:author="Hartman, Rosemary@DWR" w:date="2019-07-25T20:17:00Z">
                <w:pPr>
                  <w:jc w:val="right"/>
                </w:pPr>
              </w:pPrChange>
            </w:pPr>
            <w:r w:rsidRPr="002E4068">
              <w:rPr>
                <w:rFonts w:ascii="Calibri" w:eastAsia="Times New Roman" w:hAnsi="Calibri" w:cs="Calibri"/>
                <w:color w:val="000000"/>
              </w:rPr>
              <w:t>6</w:t>
            </w:r>
          </w:p>
        </w:tc>
      </w:tr>
      <w:tr w:rsidR="002E4068" w:rsidRPr="002E4068" w14:paraId="3F808676" w14:textId="77777777" w:rsidTr="00A5019B">
        <w:trPr>
          <w:trHeight w:val="288"/>
        </w:trPr>
        <w:tc>
          <w:tcPr>
            <w:tcW w:w="2790" w:type="dxa"/>
            <w:tcBorders>
              <w:top w:val="nil"/>
              <w:left w:val="nil"/>
              <w:bottom w:val="nil"/>
              <w:right w:val="nil"/>
            </w:tcBorders>
            <w:noWrap/>
            <w:hideMark/>
          </w:tcPr>
          <w:p w14:paraId="59AE9D43" w14:textId="77777777" w:rsidR="002E4068" w:rsidRPr="002E4068" w:rsidRDefault="002E4068" w:rsidP="002F7B22">
            <w:pPr>
              <w:spacing w:after="120"/>
              <w:jc w:val="right"/>
              <w:rPr>
                <w:rFonts w:ascii="Calibri" w:eastAsia="Times New Roman" w:hAnsi="Calibri" w:cs="Calibri"/>
                <w:color w:val="000000"/>
              </w:rPr>
              <w:pPrChange w:id="697" w:author="Hartman, Rosemary@DWR" w:date="2019-07-25T20:17:00Z">
                <w:pPr>
                  <w:jc w:val="right"/>
                </w:pPr>
              </w:pPrChange>
            </w:pPr>
            <w:r w:rsidRPr="002E4068">
              <w:rPr>
                <w:rFonts w:ascii="Calibri" w:eastAsia="Times New Roman" w:hAnsi="Calibri" w:cs="Calibri"/>
                <w:color w:val="000000"/>
              </w:rPr>
              <w:t>Sac DW Ship Channel</w:t>
            </w:r>
          </w:p>
        </w:tc>
        <w:tc>
          <w:tcPr>
            <w:tcW w:w="1800" w:type="dxa"/>
            <w:tcBorders>
              <w:top w:val="nil"/>
              <w:left w:val="nil"/>
              <w:bottom w:val="nil"/>
              <w:right w:val="nil"/>
            </w:tcBorders>
            <w:noWrap/>
            <w:hideMark/>
          </w:tcPr>
          <w:p w14:paraId="1AD3EE3B" w14:textId="77777777" w:rsidR="002E4068" w:rsidRPr="002E4068" w:rsidRDefault="002E4068" w:rsidP="002F7B22">
            <w:pPr>
              <w:spacing w:after="120"/>
              <w:jc w:val="right"/>
              <w:rPr>
                <w:rFonts w:ascii="Calibri" w:eastAsia="Times New Roman" w:hAnsi="Calibri" w:cs="Calibri"/>
                <w:color w:val="000000"/>
              </w:rPr>
              <w:pPrChange w:id="698" w:author="Hartman, Rosemary@DWR" w:date="2019-07-25T20:17:00Z">
                <w:pPr>
                  <w:jc w:val="right"/>
                </w:pPr>
              </w:pPrChange>
            </w:pPr>
            <w:r w:rsidRPr="002E4068">
              <w:rPr>
                <w:rFonts w:ascii="Calibri" w:eastAsia="Times New Roman" w:hAnsi="Calibri" w:cs="Calibri"/>
                <w:color w:val="000000"/>
              </w:rPr>
              <w:t>38</w:t>
            </w:r>
          </w:p>
        </w:tc>
        <w:tc>
          <w:tcPr>
            <w:tcW w:w="1350" w:type="dxa"/>
            <w:tcBorders>
              <w:top w:val="nil"/>
              <w:left w:val="nil"/>
              <w:bottom w:val="nil"/>
              <w:right w:val="nil"/>
            </w:tcBorders>
            <w:noWrap/>
            <w:hideMark/>
          </w:tcPr>
          <w:p w14:paraId="4F670D92" w14:textId="77777777" w:rsidR="002E4068" w:rsidRPr="002E4068" w:rsidRDefault="002E4068" w:rsidP="002F7B22">
            <w:pPr>
              <w:spacing w:after="120"/>
              <w:jc w:val="right"/>
              <w:rPr>
                <w:rFonts w:ascii="Calibri" w:eastAsia="Times New Roman" w:hAnsi="Calibri" w:cs="Calibri"/>
                <w:color w:val="000000"/>
              </w:rPr>
              <w:pPrChange w:id="699" w:author="Hartman, Rosemary@DWR" w:date="2019-07-25T20:17:00Z">
                <w:pPr>
                  <w:jc w:val="right"/>
                </w:pPr>
              </w:pPrChange>
            </w:pPr>
            <w:r w:rsidRPr="002E4068">
              <w:rPr>
                <w:rFonts w:ascii="Calibri" w:eastAsia="Times New Roman" w:hAnsi="Calibri" w:cs="Calibri"/>
                <w:color w:val="000000"/>
              </w:rPr>
              <w:t>26</w:t>
            </w:r>
          </w:p>
        </w:tc>
      </w:tr>
      <w:tr w:rsidR="002E4068" w:rsidRPr="002E4068" w14:paraId="174313E7" w14:textId="77777777" w:rsidTr="00A5019B">
        <w:trPr>
          <w:trHeight w:val="288"/>
        </w:trPr>
        <w:tc>
          <w:tcPr>
            <w:tcW w:w="2790" w:type="dxa"/>
            <w:tcBorders>
              <w:top w:val="nil"/>
              <w:left w:val="nil"/>
              <w:bottom w:val="nil"/>
              <w:right w:val="nil"/>
            </w:tcBorders>
            <w:noWrap/>
            <w:hideMark/>
          </w:tcPr>
          <w:p w14:paraId="40B33056" w14:textId="77777777" w:rsidR="002E4068" w:rsidRPr="002E4068" w:rsidRDefault="002E4068" w:rsidP="002F7B22">
            <w:pPr>
              <w:spacing w:after="120"/>
              <w:jc w:val="right"/>
              <w:rPr>
                <w:rFonts w:ascii="Calibri" w:eastAsia="Times New Roman" w:hAnsi="Calibri" w:cs="Calibri"/>
                <w:color w:val="000000"/>
              </w:rPr>
              <w:pPrChange w:id="700" w:author="Hartman, Rosemary@DWR" w:date="2019-07-25T20:17:00Z">
                <w:pPr>
                  <w:jc w:val="right"/>
                </w:pPr>
              </w:pPrChange>
            </w:pPr>
            <w:r w:rsidRPr="002E4068">
              <w:rPr>
                <w:rFonts w:ascii="Calibri" w:eastAsia="Times New Roman" w:hAnsi="Calibri" w:cs="Calibri"/>
                <w:color w:val="000000"/>
              </w:rPr>
              <w:t>Suisun Marsh</w:t>
            </w:r>
          </w:p>
        </w:tc>
        <w:tc>
          <w:tcPr>
            <w:tcW w:w="1800" w:type="dxa"/>
            <w:tcBorders>
              <w:top w:val="nil"/>
              <w:left w:val="nil"/>
              <w:bottom w:val="nil"/>
              <w:right w:val="nil"/>
            </w:tcBorders>
            <w:noWrap/>
            <w:hideMark/>
          </w:tcPr>
          <w:p w14:paraId="35523A6B" w14:textId="77777777" w:rsidR="002E4068" w:rsidRPr="002E4068" w:rsidRDefault="002E4068" w:rsidP="002F7B22">
            <w:pPr>
              <w:spacing w:after="120"/>
              <w:jc w:val="right"/>
              <w:rPr>
                <w:rFonts w:ascii="Calibri" w:eastAsia="Times New Roman" w:hAnsi="Calibri" w:cs="Calibri"/>
                <w:color w:val="000000"/>
              </w:rPr>
              <w:pPrChange w:id="701" w:author="Hartman, Rosemary@DWR" w:date="2019-07-25T20:17:00Z">
                <w:pPr>
                  <w:jc w:val="right"/>
                </w:pPr>
              </w:pPrChange>
            </w:pPr>
            <w:r w:rsidRPr="002E4068">
              <w:rPr>
                <w:rFonts w:ascii="Calibri" w:eastAsia="Times New Roman" w:hAnsi="Calibri" w:cs="Calibri"/>
                <w:color w:val="000000"/>
              </w:rPr>
              <w:t>2</w:t>
            </w:r>
          </w:p>
        </w:tc>
        <w:tc>
          <w:tcPr>
            <w:tcW w:w="1350" w:type="dxa"/>
            <w:tcBorders>
              <w:top w:val="nil"/>
              <w:left w:val="nil"/>
              <w:bottom w:val="nil"/>
              <w:right w:val="nil"/>
            </w:tcBorders>
            <w:noWrap/>
            <w:hideMark/>
          </w:tcPr>
          <w:p w14:paraId="2E97F948" w14:textId="47B643D0" w:rsidR="002E4068" w:rsidRPr="002E4068" w:rsidRDefault="00A5019B" w:rsidP="002F7B22">
            <w:pPr>
              <w:spacing w:after="120"/>
              <w:jc w:val="right"/>
              <w:rPr>
                <w:rFonts w:ascii="Calibri" w:eastAsia="Times New Roman" w:hAnsi="Calibri" w:cs="Calibri"/>
                <w:color w:val="000000"/>
              </w:rPr>
              <w:pPrChange w:id="702" w:author="Hartman, Rosemary@DWR" w:date="2019-07-25T20:17:00Z">
                <w:pPr>
                  <w:jc w:val="right"/>
                </w:pPr>
              </w:pPrChange>
            </w:pPr>
            <w:r>
              <w:rPr>
                <w:rFonts w:ascii="Calibri" w:eastAsia="Times New Roman" w:hAnsi="Calibri" w:cs="Calibri"/>
                <w:color w:val="000000"/>
              </w:rPr>
              <w:t>0</w:t>
            </w:r>
          </w:p>
        </w:tc>
      </w:tr>
      <w:tr w:rsidR="002E4068" w:rsidRPr="002E4068" w14:paraId="61D11ACA" w14:textId="77777777" w:rsidTr="00A5019B">
        <w:trPr>
          <w:trHeight w:val="288"/>
        </w:trPr>
        <w:tc>
          <w:tcPr>
            <w:tcW w:w="2790" w:type="dxa"/>
            <w:tcBorders>
              <w:top w:val="nil"/>
              <w:left w:val="nil"/>
              <w:bottom w:val="single" w:sz="4" w:space="0" w:color="auto"/>
              <w:right w:val="nil"/>
            </w:tcBorders>
            <w:noWrap/>
            <w:hideMark/>
          </w:tcPr>
          <w:p w14:paraId="035F491B" w14:textId="77777777" w:rsidR="002E4068" w:rsidRPr="002E4068" w:rsidRDefault="002E4068" w:rsidP="002F7B22">
            <w:pPr>
              <w:spacing w:after="120"/>
              <w:jc w:val="right"/>
              <w:rPr>
                <w:rFonts w:ascii="Calibri" w:eastAsia="Times New Roman" w:hAnsi="Calibri" w:cs="Calibri"/>
                <w:b/>
                <w:bCs/>
                <w:color w:val="000000"/>
              </w:rPr>
              <w:pPrChange w:id="703" w:author="Hartman, Rosemary@DWR" w:date="2019-07-25T20:17:00Z">
                <w:pPr>
                  <w:jc w:val="right"/>
                </w:pPr>
              </w:pPrChange>
            </w:pPr>
            <w:r w:rsidRPr="002E4068">
              <w:rPr>
                <w:rFonts w:ascii="Calibri" w:eastAsia="Times New Roman" w:hAnsi="Calibri" w:cs="Calibri"/>
                <w:b/>
                <w:bCs/>
                <w:color w:val="000000"/>
              </w:rPr>
              <w:t>Grand Total</w:t>
            </w:r>
          </w:p>
        </w:tc>
        <w:tc>
          <w:tcPr>
            <w:tcW w:w="1800" w:type="dxa"/>
            <w:tcBorders>
              <w:top w:val="nil"/>
              <w:left w:val="nil"/>
              <w:bottom w:val="single" w:sz="4" w:space="0" w:color="auto"/>
              <w:right w:val="nil"/>
            </w:tcBorders>
            <w:noWrap/>
            <w:hideMark/>
          </w:tcPr>
          <w:p w14:paraId="79844F85" w14:textId="77777777" w:rsidR="002E4068" w:rsidRPr="002E4068" w:rsidRDefault="002E4068" w:rsidP="002F7B22">
            <w:pPr>
              <w:spacing w:after="120"/>
              <w:jc w:val="right"/>
              <w:rPr>
                <w:rFonts w:ascii="Calibri" w:eastAsia="Times New Roman" w:hAnsi="Calibri" w:cs="Calibri"/>
                <w:b/>
                <w:bCs/>
                <w:color w:val="000000"/>
              </w:rPr>
              <w:pPrChange w:id="704" w:author="Hartman, Rosemary@DWR" w:date="2019-07-25T20:17:00Z">
                <w:pPr>
                  <w:jc w:val="right"/>
                </w:pPr>
              </w:pPrChange>
            </w:pPr>
            <w:r w:rsidRPr="002E4068">
              <w:rPr>
                <w:rFonts w:ascii="Calibri" w:eastAsia="Times New Roman" w:hAnsi="Calibri" w:cs="Calibri"/>
                <w:b/>
                <w:bCs/>
                <w:color w:val="000000"/>
              </w:rPr>
              <w:t>57</w:t>
            </w:r>
          </w:p>
        </w:tc>
        <w:tc>
          <w:tcPr>
            <w:tcW w:w="1350" w:type="dxa"/>
            <w:tcBorders>
              <w:top w:val="nil"/>
              <w:left w:val="nil"/>
              <w:bottom w:val="single" w:sz="4" w:space="0" w:color="auto"/>
              <w:right w:val="nil"/>
            </w:tcBorders>
            <w:noWrap/>
            <w:hideMark/>
          </w:tcPr>
          <w:p w14:paraId="63EBA2CA" w14:textId="77777777" w:rsidR="002E4068" w:rsidRPr="002E4068" w:rsidRDefault="002E4068" w:rsidP="002F7B22">
            <w:pPr>
              <w:spacing w:after="120"/>
              <w:jc w:val="right"/>
              <w:rPr>
                <w:rFonts w:ascii="Calibri" w:eastAsia="Times New Roman" w:hAnsi="Calibri" w:cs="Calibri"/>
                <w:b/>
                <w:bCs/>
                <w:color w:val="000000"/>
              </w:rPr>
              <w:pPrChange w:id="705" w:author="Hartman, Rosemary@DWR" w:date="2019-07-25T20:17:00Z">
                <w:pPr>
                  <w:jc w:val="right"/>
                </w:pPr>
              </w:pPrChange>
            </w:pPr>
            <w:r w:rsidRPr="002E4068">
              <w:rPr>
                <w:rFonts w:ascii="Calibri" w:eastAsia="Times New Roman" w:hAnsi="Calibri" w:cs="Calibri"/>
                <w:b/>
                <w:bCs/>
                <w:color w:val="000000"/>
              </w:rPr>
              <w:t>32</w:t>
            </w:r>
          </w:p>
        </w:tc>
      </w:tr>
    </w:tbl>
    <w:p w14:paraId="6128E69F" w14:textId="4F9FBEDF" w:rsidR="000C2268" w:rsidRDefault="000C2268" w:rsidP="002F7B22">
      <w:pPr>
        <w:spacing w:after="120"/>
        <w:pPrChange w:id="706" w:author="Hartman, Rosemary@DWR" w:date="2019-07-25T20:17:00Z">
          <w:pPr/>
        </w:pPrChange>
      </w:pPr>
    </w:p>
    <w:p w14:paraId="427B370B" w14:textId="1A236618" w:rsidR="000C2268" w:rsidRDefault="000C2268" w:rsidP="002F7B22">
      <w:pPr>
        <w:spacing w:after="120"/>
        <w:pPrChange w:id="707" w:author="Hartman, Rosemary@DWR" w:date="2019-07-25T20:17:00Z">
          <w:pPr/>
        </w:pPrChange>
      </w:pPr>
      <w:r>
        <w:t>Macroinvertebrate abundance, zooplankton abundance, and chlorophyll during the spring sampling period were all highly variable, both within sites and between sites (</w:t>
      </w:r>
      <w:r>
        <w:fldChar w:fldCharType="begin"/>
      </w:r>
      <w:r>
        <w:instrText xml:space="preserve"> REF _Ref9317214 \h </w:instrText>
      </w:r>
      <w:r>
        <w:fldChar w:fldCharType="separate"/>
      </w:r>
      <w:r w:rsidR="00E7033D">
        <w:t xml:space="preserve">Figure </w:t>
      </w:r>
      <w:r w:rsidR="00E7033D">
        <w:rPr>
          <w:noProof/>
        </w:rPr>
        <w:t>6</w:t>
      </w:r>
      <w:r>
        <w:fldChar w:fldCharType="end"/>
      </w:r>
      <w:r>
        <w:t xml:space="preserve">, </w:t>
      </w:r>
      <w:r>
        <w:fldChar w:fldCharType="begin"/>
      </w:r>
      <w:r>
        <w:instrText xml:space="preserve"> REF _Ref10727333 \h </w:instrText>
      </w:r>
      <w:r>
        <w:fldChar w:fldCharType="separate"/>
      </w:r>
      <w:r w:rsidR="00E7033D">
        <w:t xml:space="preserve">Table </w:t>
      </w:r>
      <w:r w:rsidR="00E7033D">
        <w:rPr>
          <w:noProof/>
        </w:rPr>
        <w:t>10</w:t>
      </w:r>
      <w:r>
        <w:fldChar w:fldCharType="end"/>
      </w:r>
      <w:r>
        <w:t xml:space="preserve">). There was significantly higher catch in the mysid net, zooplankton net, and sweep nets in diked </w:t>
      </w:r>
      <w:r w:rsidR="00EF0D37">
        <w:t>wetlands</w:t>
      </w:r>
      <w:r>
        <w:t xml:space="preserve"> than any other habitat type. There was also significantly higher chlorophyll in diked wetlands (</w:t>
      </w:r>
      <w:r>
        <w:fldChar w:fldCharType="begin"/>
      </w:r>
      <w:r>
        <w:instrText xml:space="preserve"> REF _Ref10727651 \h </w:instrText>
      </w:r>
      <w:r>
        <w:fldChar w:fldCharType="separate"/>
      </w:r>
      <w:r w:rsidR="00E7033D">
        <w:t xml:space="preserve">Figure </w:t>
      </w:r>
      <w:r w:rsidR="00E7033D">
        <w:rPr>
          <w:noProof/>
        </w:rPr>
        <w:t>9</w:t>
      </w:r>
      <w:r>
        <w:fldChar w:fldCharType="end"/>
      </w:r>
      <w:r>
        <w:t xml:space="preserve">, </w:t>
      </w:r>
      <w:r>
        <w:fldChar w:fldCharType="begin"/>
      </w:r>
      <w:r>
        <w:instrText xml:space="preserve"> REF _Ref10457842 \h </w:instrText>
      </w:r>
      <w:r>
        <w:fldChar w:fldCharType="separate"/>
      </w:r>
      <w:r w:rsidR="00E7033D">
        <w:t xml:space="preserve">Table </w:t>
      </w:r>
      <w:r w:rsidR="00E7033D">
        <w:rPr>
          <w:noProof/>
        </w:rPr>
        <w:t>6</w:t>
      </w:r>
      <w:r>
        <w:fldChar w:fldCharType="end"/>
      </w:r>
      <w:r>
        <w:t>). However, there was significantly lower clam abundance in diked wetlands than other site types (</w:t>
      </w:r>
      <w:r>
        <w:fldChar w:fldCharType="begin"/>
      </w:r>
      <w:r>
        <w:instrText xml:space="preserve"> REF _Ref10457842 \h </w:instrText>
      </w:r>
      <w:r>
        <w:fldChar w:fldCharType="separate"/>
      </w:r>
      <w:r w:rsidR="00E7033D">
        <w:t xml:space="preserve">Table </w:t>
      </w:r>
      <w:r w:rsidR="00E7033D">
        <w:rPr>
          <w:noProof/>
        </w:rPr>
        <w:t>6</w:t>
      </w:r>
      <w:r>
        <w:fldChar w:fldCharType="end"/>
      </w:r>
      <w:r>
        <w:t xml:space="preserve">, </w:t>
      </w:r>
      <w:r>
        <w:fldChar w:fldCharType="begin"/>
      </w:r>
      <w:r>
        <w:instrText xml:space="preserve"> REF _Ref10727603 \h </w:instrText>
      </w:r>
      <w:r>
        <w:fldChar w:fldCharType="separate"/>
      </w:r>
      <w:r w:rsidR="00E7033D">
        <w:t xml:space="preserve">Figure </w:t>
      </w:r>
      <w:r w:rsidR="00E7033D">
        <w:rPr>
          <w:noProof/>
        </w:rPr>
        <w:t>7</w:t>
      </w:r>
      <w:r>
        <w:fldChar w:fldCharType="end"/>
      </w:r>
      <w:r>
        <w:t xml:space="preserve">). There was significantly higher catch of clams and mysids in 2018 than 2017, but no other significant differences in abundance between years. Region of the estuary was included in the models for zooplankton and clam abundance, however there were no significant differences between regions for either parameter (Table 6). </w:t>
      </w:r>
      <w:r w:rsidR="002F5B54">
        <w:t xml:space="preserve">Within the sweep net samples, EAV had the lowest average CPUE, FAV had significantly higher CPUE, and SAV had the highest CPUE (Table 6). </w:t>
      </w:r>
      <w:r>
        <w:t xml:space="preserve">Model selection for Neuston tows did not select any of the potential explanatory variables, choosing the intercept-only model instead.  </w:t>
      </w:r>
    </w:p>
    <w:p w14:paraId="5337D89A" w14:textId="1CD4AA56" w:rsidR="000C2268" w:rsidRDefault="000C2268" w:rsidP="002F7B22">
      <w:pPr>
        <w:spacing w:after="120"/>
        <w:pPrChange w:id="708" w:author="Hartman, Rosemary@DWR" w:date="2019-07-25T20:17:00Z">
          <w:pPr/>
        </w:pPrChange>
      </w:pPr>
      <w:r>
        <w:lastRenderedPageBreak/>
        <w:t xml:space="preserve">There were more clear patterns in community composition than CPUE. There were significant differences in Region, Year, and Site Type for all the </w:t>
      </w:r>
      <w:r w:rsidR="002F5B54">
        <w:t>parameters tested (</w:t>
      </w:r>
      <w:r w:rsidR="002F5B54">
        <w:fldChar w:fldCharType="begin"/>
      </w:r>
      <w:r w:rsidR="002F5B54">
        <w:instrText xml:space="preserve"> REF _Ref10728316 \h </w:instrText>
      </w:r>
      <w:r w:rsidR="002F5B54">
        <w:fldChar w:fldCharType="separate"/>
      </w:r>
      <w:r w:rsidR="00E7033D">
        <w:t xml:space="preserve">Figure </w:t>
      </w:r>
      <w:r w:rsidR="00E7033D">
        <w:rPr>
          <w:noProof/>
        </w:rPr>
        <w:t>11</w:t>
      </w:r>
      <w:r w:rsidR="002F5B54">
        <w:fldChar w:fldCharType="end"/>
      </w:r>
      <w:r w:rsidR="002F5B54">
        <w:t xml:space="preserve">, </w:t>
      </w:r>
      <w:r w:rsidR="002F5B54">
        <w:fldChar w:fldCharType="begin"/>
      </w:r>
      <w:r w:rsidR="002F5B54">
        <w:instrText xml:space="preserve"> REF _Ref10461283 \h </w:instrText>
      </w:r>
      <w:r w:rsidR="002F5B54">
        <w:fldChar w:fldCharType="separate"/>
      </w:r>
      <w:r w:rsidR="00E7033D">
        <w:t xml:space="preserve">Figure </w:t>
      </w:r>
      <w:r w:rsidR="00E7033D">
        <w:rPr>
          <w:noProof/>
        </w:rPr>
        <w:t>10</w:t>
      </w:r>
      <w:r w:rsidR="002F5B54">
        <w:fldChar w:fldCharType="end"/>
      </w:r>
      <w:r w:rsidR="002F5B54">
        <w:t xml:space="preserve">, </w:t>
      </w:r>
      <w:r w:rsidR="002F5B54">
        <w:fldChar w:fldCharType="begin"/>
      </w:r>
      <w:r w:rsidR="002F5B54">
        <w:instrText xml:space="preserve"> REF _Ref10728327 \h </w:instrText>
      </w:r>
      <w:r w:rsidR="002F5B54">
        <w:fldChar w:fldCharType="separate"/>
      </w:r>
      <w:r w:rsidR="00E7033D">
        <w:t xml:space="preserve">Figure </w:t>
      </w:r>
      <w:r w:rsidR="00E7033D">
        <w:rPr>
          <w:noProof/>
        </w:rPr>
        <w:t>12</w:t>
      </w:r>
      <w:r w:rsidR="002F5B54">
        <w:fldChar w:fldCharType="end"/>
      </w:r>
      <w:r w:rsidR="002F5B54">
        <w:t xml:space="preserve">, </w:t>
      </w:r>
      <w:r w:rsidR="002F5B54">
        <w:fldChar w:fldCharType="begin"/>
      </w:r>
      <w:r w:rsidR="002F5B54">
        <w:instrText xml:space="preserve"> REF _Ref10457875 \h </w:instrText>
      </w:r>
      <w:r w:rsidR="002F5B54">
        <w:fldChar w:fldCharType="separate"/>
      </w:r>
      <w:r w:rsidR="00E7033D">
        <w:t xml:space="preserve">Table </w:t>
      </w:r>
      <w:r w:rsidR="00E7033D">
        <w:rPr>
          <w:noProof/>
        </w:rPr>
        <w:t>9</w:t>
      </w:r>
      <w:r w:rsidR="002F5B54">
        <w:fldChar w:fldCharType="end"/>
      </w:r>
      <w:r w:rsidR="002F5B54">
        <w:t xml:space="preserve">). </w:t>
      </w:r>
      <w:r w:rsidR="006B1764">
        <w:t>NMDS plots indicate some differences between communities by site type, however the separation between the hulls varies by gear type, and most of the hulls overlap (</w:t>
      </w:r>
      <w:r w:rsidR="006B1764">
        <w:fldChar w:fldCharType="begin"/>
      </w:r>
      <w:r w:rsidR="006B1764">
        <w:instrText xml:space="preserve"> REF _Ref10728720 \h </w:instrText>
      </w:r>
      <w:r w:rsidR="006B1764">
        <w:fldChar w:fldCharType="separate"/>
      </w:r>
      <w:r w:rsidR="00E7033D">
        <w:t xml:space="preserve">Figure </w:t>
      </w:r>
      <w:r w:rsidR="00E7033D">
        <w:rPr>
          <w:noProof/>
        </w:rPr>
        <w:t>13</w:t>
      </w:r>
      <w:r w:rsidR="006B1764">
        <w:fldChar w:fldCharType="end"/>
      </w:r>
      <w:r w:rsidR="006B1764">
        <w:t xml:space="preserve">, </w:t>
      </w:r>
      <w:r w:rsidR="006B1764">
        <w:fldChar w:fldCharType="begin"/>
      </w:r>
      <w:r w:rsidR="006B1764">
        <w:instrText xml:space="preserve"> REF _Ref10728721 \h </w:instrText>
      </w:r>
      <w:r w:rsidR="006B1764">
        <w:fldChar w:fldCharType="separate"/>
      </w:r>
      <w:r w:rsidR="00E7033D">
        <w:t xml:space="preserve">Figure </w:t>
      </w:r>
      <w:r w:rsidR="00E7033D">
        <w:rPr>
          <w:noProof/>
        </w:rPr>
        <w:t>14</w:t>
      </w:r>
      <w:r w:rsidR="006B1764">
        <w:fldChar w:fldCharType="end"/>
      </w:r>
      <w:r w:rsidR="006B1764">
        <w:t xml:space="preserve">, </w:t>
      </w:r>
      <w:r w:rsidR="006B1764">
        <w:fldChar w:fldCharType="begin"/>
      </w:r>
      <w:r w:rsidR="006B1764">
        <w:instrText xml:space="preserve"> REF _Ref10728722 \h </w:instrText>
      </w:r>
      <w:r w:rsidR="006B1764">
        <w:fldChar w:fldCharType="separate"/>
      </w:r>
      <w:r w:rsidR="00E7033D">
        <w:t xml:space="preserve">Figure </w:t>
      </w:r>
      <w:r w:rsidR="00E7033D">
        <w:rPr>
          <w:noProof/>
        </w:rPr>
        <w:t>15</w:t>
      </w:r>
      <w:r w:rsidR="006B1764">
        <w:fldChar w:fldCharType="end"/>
      </w:r>
      <w:r w:rsidR="006B1764">
        <w:t xml:space="preserve">, </w:t>
      </w:r>
      <w:r w:rsidR="006B1764">
        <w:fldChar w:fldCharType="begin"/>
      </w:r>
      <w:r w:rsidR="006B1764">
        <w:instrText xml:space="preserve"> REF _Ref10728723 \h </w:instrText>
      </w:r>
      <w:r w:rsidR="006B1764">
        <w:fldChar w:fldCharType="separate"/>
      </w:r>
      <w:r w:rsidR="00E7033D">
        <w:t xml:space="preserve">Figure </w:t>
      </w:r>
      <w:r w:rsidR="00E7033D">
        <w:rPr>
          <w:noProof/>
        </w:rPr>
        <w:t>16</w:t>
      </w:r>
      <w:r w:rsidR="006B1764">
        <w:fldChar w:fldCharType="end"/>
      </w:r>
      <w:r w:rsidR="006B1764">
        <w:t xml:space="preserve">). This indicates that the communities share some components but also have some unique taxa or unique combinations of taxa. The indicator species analysis found 13 indicator taxa for diked wetlands, </w:t>
      </w:r>
      <w:r w:rsidR="00EE3114">
        <w:t>10 indicator taxa</w:t>
      </w:r>
      <w:r w:rsidR="006B1764">
        <w:t xml:space="preserve"> for muted tidal wetlands, three taxa for tidal wetlands, and no indicator taxa for channel habitat (</w:t>
      </w:r>
      <w:r w:rsidR="006B1764">
        <w:fldChar w:fldCharType="begin"/>
      </w:r>
      <w:r w:rsidR="006B1764">
        <w:instrText xml:space="preserve"> REF _Ref10728855 \h </w:instrText>
      </w:r>
      <w:r w:rsidR="006B1764">
        <w:fldChar w:fldCharType="separate"/>
      </w:r>
      <w:r w:rsidR="00E7033D">
        <w:t xml:space="preserve">Table </w:t>
      </w:r>
      <w:r w:rsidR="00E7033D">
        <w:rPr>
          <w:noProof/>
        </w:rPr>
        <w:t>8</w:t>
      </w:r>
      <w:r w:rsidR="006B1764">
        <w:fldChar w:fldCharType="end"/>
      </w:r>
      <w:r w:rsidR="006B1764">
        <w:t>).</w:t>
      </w:r>
    </w:p>
    <w:p w14:paraId="3EE59235" w14:textId="7699521C" w:rsidR="00874D33" w:rsidRDefault="00EE3114" w:rsidP="002F7B22">
      <w:pPr>
        <w:spacing w:after="120"/>
        <w:pPrChange w:id="709" w:author="Hartman, Rosemary@DWR" w:date="2019-07-25T20:17:00Z">
          <w:pPr/>
        </w:pPrChange>
      </w:pPr>
      <w:r>
        <w:t xml:space="preserve">The GLM of macroinvertebrate CPUE at Decker island over the course of the spring found a significant interaction between Day of the Year and Year, such that </w:t>
      </w:r>
      <w:r w:rsidR="004F2DA8">
        <w:t>invertebrate</w:t>
      </w:r>
      <w:r>
        <w:t xml:space="preserve"> CPUE increased over the spring in 2017 but decreased slightly in 2018 (</w:t>
      </w:r>
      <w:r>
        <w:fldChar w:fldCharType="begin"/>
      </w:r>
      <w:r>
        <w:instrText xml:space="preserve"> REF _Ref9317168 \h </w:instrText>
      </w:r>
      <w:r>
        <w:fldChar w:fldCharType="separate"/>
      </w:r>
      <w:r w:rsidR="00E7033D">
        <w:t xml:space="preserve">Table </w:t>
      </w:r>
      <w:r w:rsidR="00E7033D">
        <w:rPr>
          <w:noProof/>
        </w:rPr>
        <w:t>12</w:t>
      </w:r>
      <w:r>
        <w:fldChar w:fldCharType="end"/>
      </w:r>
      <w:r>
        <w:t>). Without the interaction term, there was a slight, non-significant</w:t>
      </w:r>
      <w:r w:rsidR="00F67BEE">
        <w:t>, positive</w:t>
      </w:r>
      <w:r>
        <w:t xml:space="preserve"> effect of </w:t>
      </w:r>
      <w:r w:rsidR="00F67BEE">
        <w:t>Day of the Year. Data from EMP’s Zooplankton Study Mysid data show a similar pattern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 xml:space="preserve">). </w:t>
      </w:r>
      <w:r>
        <w:t xml:space="preserve"> When flow in the Sacramento River  was added to the model, there was a clear negative relationship between flow and CPUE, and flow was a better predictor than Day of the Year when all possible models were ranked with </w:t>
      </w:r>
      <w:proofErr w:type="spellStart"/>
      <w:r>
        <w:t>AICc</w:t>
      </w:r>
      <w:proofErr w:type="spellEnd"/>
      <w:r>
        <w:t xml:space="preserve"> (</w:t>
      </w:r>
      <w:r>
        <w:fldChar w:fldCharType="begin"/>
      </w:r>
      <w:r>
        <w:instrText xml:space="preserve"> REF _Ref10786422 \h </w:instrText>
      </w:r>
      <w:r>
        <w:fldChar w:fldCharType="separate"/>
      </w:r>
      <w:r w:rsidR="00E7033D">
        <w:t xml:space="preserve">Table </w:t>
      </w:r>
      <w:r w:rsidR="00E7033D">
        <w:rPr>
          <w:noProof/>
        </w:rPr>
        <w:t>13</w:t>
      </w:r>
      <w:r>
        <w:fldChar w:fldCharType="end"/>
      </w:r>
      <w:r w:rsidR="00F67BEE">
        <w:t xml:space="preserve">, </w:t>
      </w:r>
      <w:r w:rsidR="00F67BEE">
        <w:fldChar w:fldCharType="begin"/>
      </w:r>
      <w:r w:rsidR="00F67BEE">
        <w:instrText xml:space="preserve"> REF _Ref9317230 \h </w:instrText>
      </w:r>
      <w:r w:rsidR="00F67BEE">
        <w:fldChar w:fldCharType="separate"/>
      </w:r>
      <w:r w:rsidR="00E7033D">
        <w:t xml:space="preserve">Figure </w:t>
      </w:r>
      <w:r w:rsidR="00E7033D">
        <w:rPr>
          <w:noProof/>
        </w:rPr>
        <w:t>19</w:t>
      </w:r>
      <w:r w:rsidR="00F67BEE">
        <w:fldChar w:fldCharType="end"/>
      </w:r>
      <w:r>
        <w:t xml:space="preserve">). </w:t>
      </w:r>
      <w:r w:rsidR="00F67BEE">
        <w:t>Catch of adult Delta Smelt in the Spring Kodiak Trawl peaks in January, whereas catch of Chinook Salmon smolts peaks in May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w:t>
      </w:r>
    </w:p>
    <w:p w14:paraId="32F1388F" w14:textId="739D7C79" w:rsidR="00F67BEE" w:rsidRDefault="00F67BEE" w:rsidP="002F7B22">
      <w:pPr>
        <w:spacing w:after="120"/>
        <w:pPrChange w:id="710" w:author="Hartman, Rosemary@DWR" w:date="2019-07-25T20:17:00Z">
          <w:pPr/>
        </w:pPrChange>
      </w:pPr>
      <w:r>
        <w:t>Four sites had fall macroinvertebrate sampling events in addition to the spring sampling event. The GLM found no significant difference between total invertebrate CPUE between the spring and fall sampling events, however Prospect Island had significantly higher catch than the other sites, and the sweep net had significantly higher catch than the mysid net (</w:t>
      </w:r>
      <w:r>
        <w:fldChar w:fldCharType="begin"/>
      </w:r>
      <w:r>
        <w:instrText xml:space="preserve"> REF _Ref10786422 \h </w:instrText>
      </w:r>
      <w:r>
        <w:fldChar w:fldCharType="separate"/>
      </w:r>
      <w:r w:rsidR="00E7033D">
        <w:t xml:space="preserve">Table </w:t>
      </w:r>
      <w:r w:rsidR="00E7033D">
        <w:rPr>
          <w:noProof/>
        </w:rPr>
        <w:t>13</w:t>
      </w:r>
      <w:r>
        <w:fldChar w:fldCharType="end"/>
      </w:r>
      <w:r>
        <w:t>).</w:t>
      </w:r>
      <w:r w:rsidR="004F2DA8">
        <w:t xml:space="preserve"> There were larger differences in community composition. The PERMANOVA found a highly significant effect of season, with more cumaceans, collembola, and larval fish in the spring, and more amphipods and isopods in the fall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r w:rsidR="004F2DA8">
        <w:fldChar w:fldCharType="begin"/>
      </w:r>
      <w:r w:rsidR="004F2DA8">
        <w:instrText xml:space="preserve"> REF _Ref10787329 \h </w:instrText>
      </w:r>
      <w:r w:rsidR="004F2DA8">
        <w:fldChar w:fldCharType="separate"/>
      </w:r>
      <w:r w:rsidR="00E7033D">
        <w:t xml:space="preserve">Figure </w:t>
      </w:r>
      <w:r w:rsidR="00E7033D">
        <w:rPr>
          <w:noProof/>
        </w:rPr>
        <w:t>21</w:t>
      </w:r>
      <w:r w:rsidR="004F2DA8">
        <w:fldChar w:fldCharType="end"/>
      </w:r>
      <w:r w:rsidR="004F2DA8">
        <w:t xml:space="preserve">). The NMDS plot shows that hulls for season overlap </w:t>
      </w:r>
      <w:proofErr w:type="gramStart"/>
      <w:r w:rsidR="004F2DA8">
        <w:t>somewhat, but</w:t>
      </w:r>
      <w:proofErr w:type="gramEnd"/>
      <w:r w:rsidR="004F2DA8">
        <w:t xml:space="preserve"> have some unique NMDS space by season (</w:t>
      </w:r>
      <w:r w:rsidR="004F2DA8">
        <w:fldChar w:fldCharType="begin"/>
      </w:r>
      <w:r w:rsidR="004F2DA8">
        <w:instrText xml:space="preserve"> REF _Ref10787420 \h </w:instrText>
      </w:r>
      <w:r w:rsidR="004F2DA8">
        <w:fldChar w:fldCharType="separate"/>
      </w:r>
      <w:r w:rsidR="00E7033D">
        <w:t xml:space="preserve">Figure </w:t>
      </w:r>
      <w:r w:rsidR="00E7033D">
        <w:rPr>
          <w:noProof/>
        </w:rPr>
        <w:t>22</w:t>
      </w:r>
      <w:r w:rsidR="004F2DA8">
        <w:fldChar w:fldCharType="end"/>
      </w:r>
      <w:r w:rsidR="004F2DA8">
        <w:t>). There were also significant differences in community composition between sites, with Prospect Island having particularly low overlap in the NMDS plot (</w:t>
      </w:r>
      <w:r w:rsidR="004F2DA8">
        <w:fldChar w:fldCharType="begin"/>
      </w:r>
      <w:r w:rsidR="004F2DA8">
        <w:instrText xml:space="preserve"> REF _Ref10787420 \h </w:instrText>
      </w:r>
      <w:r w:rsidR="004F2DA8">
        <w:fldChar w:fldCharType="separate"/>
      </w:r>
      <w:r w:rsidR="00E7033D">
        <w:t xml:space="preserve">Figure </w:t>
      </w:r>
      <w:r w:rsidR="00E7033D">
        <w:rPr>
          <w:noProof/>
        </w:rPr>
        <w:t>22</w:t>
      </w:r>
      <w:r w:rsidR="004F2DA8">
        <w:fldChar w:fldCharType="end"/>
      </w:r>
      <w:r w:rsidR="004F2DA8">
        <w:t xml:space="preserve">,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p>
    <w:p w14:paraId="2175E5AE" w14:textId="77777777" w:rsidR="00E7033D" w:rsidRDefault="00E7033D" w:rsidP="002F7B22">
      <w:pPr>
        <w:spacing w:after="120"/>
        <w:sectPr w:rsidR="00E7033D" w:rsidSect="001A4BBD">
          <w:pgSz w:w="12240" w:h="15840"/>
          <w:pgMar w:top="1440" w:right="1440" w:bottom="1440" w:left="1440" w:header="720" w:footer="720" w:gutter="0"/>
          <w:cols w:space="720"/>
          <w:docGrid w:linePitch="360"/>
        </w:sectPr>
        <w:pPrChange w:id="711" w:author="Hartman, Rosemary@DWR" w:date="2019-07-25T20:17:00Z">
          <w:pPr/>
        </w:pPrChange>
      </w:pPr>
    </w:p>
    <w:p w14:paraId="404A4EBF" w14:textId="7BBD1FB2" w:rsidR="00C509FE" w:rsidRDefault="00C509FE" w:rsidP="00945F05"/>
    <w:p w14:paraId="1415CD6A" w14:textId="0D9E0D07" w:rsidR="00840D88" w:rsidRDefault="008B0736" w:rsidP="00840D88">
      <w:pPr>
        <w:keepNext/>
      </w:pPr>
      <w:r>
        <w:rPr>
          <w:noProof/>
        </w:rPr>
        <w:drawing>
          <wp:inline distT="0" distB="0" distL="0" distR="0" wp14:anchorId="03667EF1" wp14:editId="778FB914">
            <wp:extent cx="8905875" cy="51675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944884" cy="5190135"/>
                    </a:xfrm>
                    <a:prstGeom prst="rect">
                      <a:avLst/>
                    </a:prstGeom>
                  </pic:spPr>
                </pic:pic>
              </a:graphicData>
            </a:graphic>
          </wp:inline>
        </w:drawing>
      </w:r>
    </w:p>
    <w:p w14:paraId="682143D4" w14:textId="398372C5" w:rsidR="00BE5423" w:rsidRDefault="00840D88" w:rsidP="008B0736">
      <w:pPr>
        <w:pStyle w:val="Caption"/>
      </w:pPr>
      <w:bookmarkStart w:id="712" w:name="_Ref9317214"/>
      <w:r>
        <w:t xml:space="preserve">Figure </w:t>
      </w:r>
      <w:fldSimple w:instr=" SEQ Figure \* ARABIC ">
        <w:r w:rsidR="00F77CC9">
          <w:rPr>
            <w:noProof/>
          </w:rPr>
          <w:t>6</w:t>
        </w:r>
      </w:fldSimple>
      <w:bookmarkEnd w:id="712"/>
      <w:r>
        <w:t xml:space="preserve"> </w:t>
      </w:r>
      <w:r w:rsidR="008B0736">
        <w:t>–</w:t>
      </w:r>
      <w:r>
        <w:t xml:space="preserve"> </w:t>
      </w:r>
      <w:r w:rsidR="008B0736">
        <w:t xml:space="preserve">Log-transformed </w:t>
      </w:r>
      <w:r>
        <w:t xml:space="preserve">CPUE of macroinvertebrates </w:t>
      </w:r>
      <w:r w:rsidR="008B0736">
        <w:t>collected during the spatially intensive spring sampling events of 2017 and 2018, +/- one standard error. Data are separated by site, year, and gear type.</w:t>
      </w:r>
    </w:p>
    <w:p w14:paraId="2F9495AF" w14:textId="723F298C" w:rsidR="00486F77" w:rsidRDefault="00486F77" w:rsidP="00486F77"/>
    <w:p w14:paraId="012B76EB" w14:textId="77777777" w:rsidR="00486F77" w:rsidRDefault="00486F77" w:rsidP="00486F77">
      <w:pPr>
        <w:keepNext/>
      </w:pPr>
      <w:r>
        <w:rPr>
          <w:noProof/>
        </w:rPr>
        <w:lastRenderedPageBreak/>
        <w:drawing>
          <wp:inline distT="0" distB="0" distL="0" distR="0" wp14:anchorId="36BC2D97" wp14:editId="270A8772">
            <wp:extent cx="9010650" cy="4709412"/>
            <wp:effectExtent l="0" t="0" r="0" b="0"/>
            <wp:docPr id="2962"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031265" cy="4720187"/>
                    </a:xfrm>
                    <a:prstGeom prst="rect">
                      <a:avLst/>
                    </a:prstGeom>
                  </pic:spPr>
                </pic:pic>
              </a:graphicData>
            </a:graphic>
          </wp:inline>
        </w:drawing>
      </w:r>
    </w:p>
    <w:p w14:paraId="7C29E1EE" w14:textId="6EF47FF8" w:rsidR="00486F77" w:rsidRDefault="00486F77" w:rsidP="00486F77">
      <w:pPr>
        <w:pStyle w:val="Caption"/>
      </w:pPr>
      <w:bookmarkStart w:id="713" w:name="_Ref10727603"/>
      <w:bookmarkStart w:id="714" w:name="_Ref12449873"/>
      <w:r>
        <w:t xml:space="preserve">Figure </w:t>
      </w:r>
      <w:fldSimple w:instr=" SEQ Figure \* ARABIC ">
        <w:r w:rsidR="00F77CC9">
          <w:rPr>
            <w:noProof/>
          </w:rPr>
          <w:t>7</w:t>
        </w:r>
      </w:fldSimple>
      <w:bookmarkEnd w:id="713"/>
      <w:r>
        <w:t xml:space="preserve"> - Catch of clams per </w:t>
      </w:r>
      <w:r w:rsidR="00EF5DE2">
        <w:t>square</w:t>
      </w:r>
      <w:r>
        <w:t xml:space="preserve"> meter of substrate in 2017 and 2018</w:t>
      </w:r>
      <w:bookmarkEnd w:id="714"/>
      <w:r w:rsidR="00EF5DE2">
        <w:t>.</w:t>
      </w:r>
    </w:p>
    <w:p w14:paraId="3FF7F074" w14:textId="77777777" w:rsidR="00486F77" w:rsidRPr="00486F77" w:rsidRDefault="00486F77" w:rsidP="00486F77"/>
    <w:p w14:paraId="122DF0AD" w14:textId="77777777" w:rsidR="00EC6B9B" w:rsidRDefault="008825FD" w:rsidP="00EC6B9B">
      <w:pPr>
        <w:keepNext/>
      </w:pPr>
      <w:r>
        <w:rPr>
          <w:noProof/>
        </w:rPr>
        <w:lastRenderedPageBreak/>
        <w:drawing>
          <wp:inline distT="0" distB="0" distL="0" distR="0" wp14:anchorId="7FDC8F8B" wp14:editId="12063EE0">
            <wp:extent cx="8982075" cy="4652254"/>
            <wp:effectExtent l="0" t="0" r="0" b="0"/>
            <wp:docPr id="2968" name="Picture 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009832" cy="4666631"/>
                    </a:xfrm>
                    <a:prstGeom prst="rect">
                      <a:avLst/>
                    </a:prstGeom>
                  </pic:spPr>
                </pic:pic>
              </a:graphicData>
            </a:graphic>
          </wp:inline>
        </w:drawing>
      </w:r>
    </w:p>
    <w:p w14:paraId="299D6FB2" w14:textId="08F84D95" w:rsidR="001E4B5E" w:rsidRDefault="00EC6B9B" w:rsidP="00EC6B9B">
      <w:pPr>
        <w:pStyle w:val="Caption"/>
      </w:pPr>
      <w:r>
        <w:t xml:space="preserve">Figure </w:t>
      </w:r>
      <w:fldSimple w:instr=" SEQ Figure \* ARABIC ">
        <w:r w:rsidR="00F77CC9">
          <w:rPr>
            <w:noProof/>
          </w:rPr>
          <w:t>8</w:t>
        </w:r>
      </w:fldSimple>
      <w:r>
        <w:t xml:space="preserve"> - Mean log-transformed CPUE of zooplankton catch</w:t>
      </w:r>
      <w:r w:rsidR="00E7033D">
        <w:t xml:space="preserve"> collected during the intensive spring sampling period of 2017 and 2018.</w:t>
      </w:r>
    </w:p>
    <w:p w14:paraId="17D2C01B" w14:textId="77777777" w:rsidR="001E4B5E" w:rsidRDefault="001E4B5E" w:rsidP="001E4B5E">
      <w:pPr>
        <w:keepNext/>
      </w:pPr>
      <w:r w:rsidRPr="00FD67DB">
        <w:rPr>
          <w:noProof/>
        </w:rPr>
        <w:lastRenderedPageBreak/>
        <w:drawing>
          <wp:inline distT="0" distB="0" distL="0" distR="0" wp14:anchorId="79F65739" wp14:editId="75724C0D">
            <wp:extent cx="8862392" cy="4076700"/>
            <wp:effectExtent l="0" t="0" r="0" b="0"/>
            <wp:docPr id="2959" name="Picture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a:extLst>
                        <a:ext uri="{28A0092B-C50C-407E-A947-70E740481C1C}">
                          <a14:useLocalDpi xmlns:a14="http://schemas.microsoft.com/office/drawing/2010/main" val="0"/>
                        </a:ext>
                      </a:extLst>
                    </a:blip>
                    <a:srcRect r="19872" b="16586"/>
                    <a:stretch/>
                  </pic:blipFill>
                  <pic:spPr bwMode="auto">
                    <a:xfrm>
                      <a:off x="0" y="0"/>
                      <a:ext cx="8867349" cy="4078980"/>
                    </a:xfrm>
                    <a:prstGeom prst="rect">
                      <a:avLst/>
                    </a:prstGeom>
                    <a:noFill/>
                    <a:ln>
                      <a:noFill/>
                    </a:ln>
                    <a:extLst>
                      <a:ext uri="{53640926-AAD7-44D8-BBD7-CCE9431645EC}">
                        <a14:shadowObscured xmlns:a14="http://schemas.microsoft.com/office/drawing/2010/main"/>
                      </a:ext>
                    </a:extLst>
                  </pic:spPr>
                </pic:pic>
              </a:graphicData>
            </a:graphic>
          </wp:inline>
        </w:drawing>
      </w:r>
    </w:p>
    <w:p w14:paraId="0B208761" w14:textId="25792F18" w:rsidR="001E4B5E" w:rsidRPr="00C36E09" w:rsidRDefault="001E4B5E" w:rsidP="001E4B5E">
      <w:pPr>
        <w:pStyle w:val="Caption"/>
      </w:pPr>
      <w:bookmarkStart w:id="715" w:name="_Ref10727651"/>
      <w:r>
        <w:t xml:space="preserve">Figure </w:t>
      </w:r>
      <w:fldSimple w:instr=" SEQ Figure \* ARABIC ">
        <w:r w:rsidR="00F77CC9">
          <w:rPr>
            <w:noProof/>
          </w:rPr>
          <w:t>9</w:t>
        </w:r>
      </w:fldSimple>
      <w:bookmarkEnd w:id="715"/>
      <w:r>
        <w:t xml:space="preserve"> - mean log-transformed concentration of Chlorophyll (ug/L) measured by florescence during spring of 2018.</w:t>
      </w:r>
    </w:p>
    <w:p w14:paraId="608A02E2" w14:textId="77777777" w:rsidR="001E4B5E" w:rsidRPr="001E4B5E" w:rsidRDefault="001E4B5E" w:rsidP="001E4B5E"/>
    <w:p w14:paraId="469897A2" w14:textId="449448F5" w:rsidR="001E2057" w:rsidRDefault="001E2057" w:rsidP="001E2057">
      <w:pPr>
        <w:pStyle w:val="Caption"/>
        <w:keepNext/>
      </w:pPr>
      <w:bookmarkStart w:id="716" w:name="_Ref10457842"/>
      <w:bookmarkStart w:id="717" w:name="_Ref10457837"/>
      <w:r>
        <w:t xml:space="preserve">Table </w:t>
      </w:r>
      <w:fldSimple w:instr=" SEQ Table \* ARABIC ">
        <w:r w:rsidR="00AF0116">
          <w:rPr>
            <w:noProof/>
          </w:rPr>
          <w:t>6</w:t>
        </w:r>
      </w:fldSimple>
      <w:bookmarkEnd w:id="716"/>
      <w:r>
        <w:t xml:space="preserve"> - GLMM for each ecosystem component. Predictor variables were chosen via </w:t>
      </w:r>
      <w:proofErr w:type="spellStart"/>
      <w:r>
        <w:t>AICc</w:t>
      </w:r>
      <w:proofErr w:type="spellEnd"/>
      <w:r>
        <w:t xml:space="preserve"> selection and site was included as an error term in each model. Response variables were log-transformed to conform with model assumptions, where necessary.</w:t>
      </w:r>
      <w:bookmarkEnd w:id="717"/>
      <w:r>
        <w:t xml:space="preserve"> </w:t>
      </w:r>
    </w:p>
    <w:tbl>
      <w:tblPr>
        <w:tblW w:w="9360" w:type="dxa"/>
        <w:tblLook w:val="04A0" w:firstRow="1" w:lastRow="0" w:firstColumn="1" w:lastColumn="0" w:noHBand="0" w:noVBand="1"/>
      </w:tblPr>
      <w:tblGrid>
        <w:gridCol w:w="3140"/>
        <w:gridCol w:w="1177"/>
        <w:gridCol w:w="1347"/>
        <w:gridCol w:w="941"/>
        <w:gridCol w:w="908"/>
        <w:gridCol w:w="939"/>
        <w:gridCol w:w="908"/>
      </w:tblGrid>
      <w:tr w:rsidR="00437363" w:rsidRPr="00437363" w14:paraId="20B28D38"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89CD0B1" w14:textId="147B0295"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Mysid</w:t>
            </w:r>
            <w:r w:rsidR="001E2057">
              <w:rPr>
                <w:rFonts w:ascii="Calibri" w:eastAsia="Times New Roman" w:hAnsi="Calibri" w:cs="Calibri"/>
                <w:color w:val="000000"/>
              </w:rPr>
              <w:t xml:space="preserve">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42FEF89B"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4A943823"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333A6AC9"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1F7337"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4893E8C9"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D563EC2"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B5A8C56"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7CE050D1"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448959F6"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644D0BE8"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7ACE9F71" w14:textId="642D66B8" w:rsidR="00437363" w:rsidRPr="00437363" w:rsidRDefault="00692B83" w:rsidP="00437363">
            <w:pPr>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63C79BEC"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7BB59FE5" w14:textId="01D19946" w:rsidR="00437363" w:rsidRPr="00437363" w:rsidRDefault="00EF0D37" w:rsidP="00437363">
            <w:pPr>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01C41B5E"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40CAF9A0" w14:textId="77777777" w:rsidTr="001E2057">
        <w:trPr>
          <w:trHeight w:val="300"/>
        </w:trPr>
        <w:tc>
          <w:tcPr>
            <w:tcW w:w="3140" w:type="dxa"/>
            <w:tcBorders>
              <w:top w:val="nil"/>
              <w:left w:val="nil"/>
              <w:bottom w:val="nil"/>
              <w:right w:val="nil"/>
            </w:tcBorders>
            <w:shd w:val="clear" w:color="auto" w:fill="auto"/>
            <w:noWrap/>
            <w:vAlign w:val="center"/>
            <w:hideMark/>
          </w:tcPr>
          <w:p w14:paraId="3BC69902"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channel, 2017)</w:t>
            </w:r>
          </w:p>
        </w:tc>
        <w:tc>
          <w:tcPr>
            <w:tcW w:w="1177" w:type="dxa"/>
            <w:tcBorders>
              <w:top w:val="nil"/>
              <w:left w:val="nil"/>
              <w:bottom w:val="nil"/>
              <w:right w:val="nil"/>
            </w:tcBorders>
            <w:shd w:val="clear" w:color="auto" w:fill="auto"/>
            <w:noWrap/>
            <w:vAlign w:val="bottom"/>
            <w:hideMark/>
          </w:tcPr>
          <w:p w14:paraId="4CE8C36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0.737</w:t>
            </w:r>
          </w:p>
        </w:tc>
        <w:tc>
          <w:tcPr>
            <w:tcW w:w="1347" w:type="dxa"/>
            <w:tcBorders>
              <w:top w:val="nil"/>
              <w:left w:val="nil"/>
              <w:bottom w:val="nil"/>
              <w:right w:val="nil"/>
            </w:tcBorders>
            <w:shd w:val="clear" w:color="auto" w:fill="auto"/>
            <w:noWrap/>
            <w:vAlign w:val="bottom"/>
            <w:hideMark/>
          </w:tcPr>
          <w:p w14:paraId="189E4DC5"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0.207</w:t>
            </w:r>
          </w:p>
        </w:tc>
        <w:tc>
          <w:tcPr>
            <w:tcW w:w="941" w:type="dxa"/>
            <w:tcBorders>
              <w:top w:val="nil"/>
              <w:left w:val="nil"/>
              <w:bottom w:val="nil"/>
              <w:right w:val="nil"/>
            </w:tcBorders>
            <w:shd w:val="clear" w:color="auto" w:fill="auto"/>
            <w:noWrap/>
            <w:vAlign w:val="bottom"/>
            <w:hideMark/>
          </w:tcPr>
          <w:p w14:paraId="0C1A4D3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12.371</w:t>
            </w:r>
          </w:p>
        </w:tc>
        <w:tc>
          <w:tcPr>
            <w:tcW w:w="908" w:type="dxa"/>
            <w:tcBorders>
              <w:top w:val="nil"/>
              <w:left w:val="nil"/>
              <w:bottom w:val="nil"/>
              <w:right w:val="nil"/>
            </w:tcBorders>
            <w:shd w:val="clear" w:color="auto" w:fill="auto"/>
            <w:noWrap/>
            <w:vAlign w:val="bottom"/>
            <w:hideMark/>
          </w:tcPr>
          <w:p w14:paraId="681212B8"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3.561</w:t>
            </w:r>
          </w:p>
        </w:tc>
        <w:tc>
          <w:tcPr>
            <w:tcW w:w="939" w:type="dxa"/>
            <w:tcBorders>
              <w:top w:val="nil"/>
              <w:left w:val="nil"/>
              <w:bottom w:val="nil"/>
              <w:right w:val="nil"/>
            </w:tcBorders>
            <w:shd w:val="clear" w:color="auto" w:fill="auto"/>
            <w:noWrap/>
            <w:vAlign w:val="bottom"/>
            <w:hideMark/>
          </w:tcPr>
          <w:p w14:paraId="18651CD3"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0.004</w:t>
            </w:r>
          </w:p>
        </w:tc>
        <w:tc>
          <w:tcPr>
            <w:tcW w:w="908" w:type="dxa"/>
            <w:tcBorders>
              <w:top w:val="nil"/>
              <w:left w:val="nil"/>
              <w:bottom w:val="nil"/>
              <w:right w:val="nil"/>
            </w:tcBorders>
            <w:shd w:val="clear" w:color="auto" w:fill="auto"/>
            <w:noWrap/>
            <w:vAlign w:val="bottom"/>
            <w:hideMark/>
          </w:tcPr>
          <w:p w14:paraId="7A0F876A"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FAC2547" w14:textId="77777777" w:rsidTr="001E2057">
        <w:trPr>
          <w:trHeight w:val="300"/>
        </w:trPr>
        <w:tc>
          <w:tcPr>
            <w:tcW w:w="3140" w:type="dxa"/>
            <w:tcBorders>
              <w:top w:val="nil"/>
              <w:left w:val="nil"/>
              <w:bottom w:val="nil"/>
              <w:right w:val="nil"/>
            </w:tcBorders>
            <w:shd w:val="clear" w:color="auto" w:fill="auto"/>
            <w:noWrap/>
            <w:vAlign w:val="center"/>
            <w:hideMark/>
          </w:tcPr>
          <w:p w14:paraId="45D73C60"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6D341320"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1.079</w:t>
            </w:r>
          </w:p>
        </w:tc>
        <w:tc>
          <w:tcPr>
            <w:tcW w:w="1347" w:type="dxa"/>
            <w:tcBorders>
              <w:top w:val="nil"/>
              <w:left w:val="nil"/>
              <w:bottom w:val="nil"/>
              <w:right w:val="nil"/>
            </w:tcBorders>
            <w:shd w:val="clear" w:color="auto" w:fill="auto"/>
            <w:noWrap/>
            <w:vAlign w:val="bottom"/>
            <w:hideMark/>
          </w:tcPr>
          <w:p w14:paraId="01CEB42E"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0.307</w:t>
            </w:r>
          </w:p>
        </w:tc>
        <w:tc>
          <w:tcPr>
            <w:tcW w:w="941" w:type="dxa"/>
            <w:tcBorders>
              <w:top w:val="nil"/>
              <w:left w:val="nil"/>
              <w:bottom w:val="nil"/>
              <w:right w:val="nil"/>
            </w:tcBorders>
            <w:shd w:val="clear" w:color="auto" w:fill="auto"/>
            <w:noWrap/>
            <w:vAlign w:val="bottom"/>
            <w:hideMark/>
          </w:tcPr>
          <w:p w14:paraId="71E2FE6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9.365</w:t>
            </w:r>
          </w:p>
        </w:tc>
        <w:tc>
          <w:tcPr>
            <w:tcW w:w="908" w:type="dxa"/>
            <w:tcBorders>
              <w:top w:val="nil"/>
              <w:left w:val="nil"/>
              <w:bottom w:val="nil"/>
              <w:right w:val="nil"/>
            </w:tcBorders>
            <w:shd w:val="clear" w:color="auto" w:fill="auto"/>
            <w:noWrap/>
            <w:vAlign w:val="bottom"/>
            <w:hideMark/>
          </w:tcPr>
          <w:p w14:paraId="2C47CB3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3.519</w:t>
            </w:r>
          </w:p>
        </w:tc>
        <w:tc>
          <w:tcPr>
            <w:tcW w:w="939" w:type="dxa"/>
            <w:tcBorders>
              <w:top w:val="nil"/>
              <w:left w:val="nil"/>
              <w:bottom w:val="nil"/>
              <w:right w:val="nil"/>
            </w:tcBorders>
            <w:shd w:val="clear" w:color="auto" w:fill="auto"/>
            <w:noWrap/>
            <w:vAlign w:val="bottom"/>
            <w:hideMark/>
          </w:tcPr>
          <w:p w14:paraId="594C7E5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0.006</w:t>
            </w:r>
          </w:p>
        </w:tc>
        <w:tc>
          <w:tcPr>
            <w:tcW w:w="908" w:type="dxa"/>
            <w:tcBorders>
              <w:top w:val="nil"/>
              <w:left w:val="nil"/>
              <w:bottom w:val="nil"/>
              <w:right w:val="nil"/>
            </w:tcBorders>
            <w:shd w:val="clear" w:color="auto" w:fill="auto"/>
            <w:noWrap/>
            <w:vAlign w:val="bottom"/>
            <w:hideMark/>
          </w:tcPr>
          <w:p w14:paraId="669866C9"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A67E0CB" w14:textId="77777777" w:rsidTr="001E2057">
        <w:trPr>
          <w:trHeight w:val="300"/>
        </w:trPr>
        <w:tc>
          <w:tcPr>
            <w:tcW w:w="3140" w:type="dxa"/>
            <w:tcBorders>
              <w:top w:val="nil"/>
              <w:left w:val="nil"/>
              <w:bottom w:val="nil"/>
              <w:right w:val="nil"/>
            </w:tcBorders>
            <w:shd w:val="clear" w:color="auto" w:fill="auto"/>
            <w:noWrap/>
            <w:vAlign w:val="center"/>
            <w:hideMark/>
          </w:tcPr>
          <w:p w14:paraId="0A1F0317"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62C64B37"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0.427</w:t>
            </w:r>
          </w:p>
        </w:tc>
        <w:tc>
          <w:tcPr>
            <w:tcW w:w="1347" w:type="dxa"/>
            <w:tcBorders>
              <w:top w:val="nil"/>
              <w:left w:val="nil"/>
              <w:bottom w:val="nil"/>
              <w:right w:val="nil"/>
            </w:tcBorders>
            <w:shd w:val="clear" w:color="auto" w:fill="auto"/>
            <w:noWrap/>
            <w:vAlign w:val="bottom"/>
            <w:hideMark/>
          </w:tcPr>
          <w:p w14:paraId="6C407038"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0.272</w:t>
            </w:r>
          </w:p>
        </w:tc>
        <w:tc>
          <w:tcPr>
            <w:tcW w:w="941" w:type="dxa"/>
            <w:tcBorders>
              <w:top w:val="nil"/>
              <w:left w:val="nil"/>
              <w:bottom w:val="nil"/>
              <w:right w:val="nil"/>
            </w:tcBorders>
            <w:shd w:val="clear" w:color="auto" w:fill="auto"/>
            <w:noWrap/>
            <w:vAlign w:val="bottom"/>
            <w:hideMark/>
          </w:tcPr>
          <w:p w14:paraId="7F1DFC1E"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9.640</w:t>
            </w:r>
          </w:p>
        </w:tc>
        <w:tc>
          <w:tcPr>
            <w:tcW w:w="908" w:type="dxa"/>
            <w:tcBorders>
              <w:top w:val="nil"/>
              <w:left w:val="nil"/>
              <w:bottom w:val="nil"/>
              <w:right w:val="nil"/>
            </w:tcBorders>
            <w:shd w:val="clear" w:color="auto" w:fill="auto"/>
            <w:noWrap/>
            <w:vAlign w:val="bottom"/>
            <w:hideMark/>
          </w:tcPr>
          <w:p w14:paraId="3C5DFAC4"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1.570</w:t>
            </w:r>
          </w:p>
        </w:tc>
        <w:tc>
          <w:tcPr>
            <w:tcW w:w="939" w:type="dxa"/>
            <w:tcBorders>
              <w:top w:val="nil"/>
              <w:left w:val="nil"/>
              <w:bottom w:val="nil"/>
              <w:right w:val="nil"/>
            </w:tcBorders>
            <w:shd w:val="clear" w:color="auto" w:fill="auto"/>
            <w:noWrap/>
            <w:vAlign w:val="bottom"/>
            <w:hideMark/>
          </w:tcPr>
          <w:p w14:paraId="7C6A1262"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0.149</w:t>
            </w:r>
          </w:p>
        </w:tc>
        <w:tc>
          <w:tcPr>
            <w:tcW w:w="908" w:type="dxa"/>
            <w:tcBorders>
              <w:top w:val="nil"/>
              <w:left w:val="nil"/>
              <w:bottom w:val="nil"/>
              <w:right w:val="nil"/>
            </w:tcBorders>
            <w:shd w:val="clear" w:color="auto" w:fill="auto"/>
            <w:noWrap/>
            <w:vAlign w:val="bottom"/>
            <w:hideMark/>
          </w:tcPr>
          <w:p w14:paraId="0C5029FF" w14:textId="77777777" w:rsidR="00437363" w:rsidRPr="00437363" w:rsidRDefault="00437363" w:rsidP="00437363">
            <w:pPr>
              <w:jc w:val="right"/>
              <w:rPr>
                <w:rFonts w:ascii="Calibri" w:eastAsia="Times New Roman" w:hAnsi="Calibri" w:cs="Calibri"/>
                <w:color w:val="000000"/>
              </w:rPr>
            </w:pPr>
          </w:p>
        </w:tc>
      </w:tr>
      <w:tr w:rsidR="00437363" w:rsidRPr="00437363" w14:paraId="2D3C2377" w14:textId="77777777" w:rsidTr="001E2057">
        <w:trPr>
          <w:trHeight w:val="300"/>
        </w:trPr>
        <w:tc>
          <w:tcPr>
            <w:tcW w:w="3140" w:type="dxa"/>
            <w:tcBorders>
              <w:top w:val="nil"/>
              <w:left w:val="nil"/>
              <w:bottom w:val="nil"/>
              <w:right w:val="nil"/>
            </w:tcBorders>
            <w:shd w:val="clear" w:color="auto" w:fill="auto"/>
            <w:noWrap/>
            <w:vAlign w:val="center"/>
            <w:hideMark/>
          </w:tcPr>
          <w:p w14:paraId="7E27BEAF"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lastRenderedPageBreak/>
              <w:t>Year: 2018</w:t>
            </w:r>
          </w:p>
        </w:tc>
        <w:tc>
          <w:tcPr>
            <w:tcW w:w="1177" w:type="dxa"/>
            <w:tcBorders>
              <w:top w:val="nil"/>
              <w:left w:val="nil"/>
              <w:bottom w:val="nil"/>
              <w:right w:val="nil"/>
            </w:tcBorders>
            <w:shd w:val="clear" w:color="auto" w:fill="auto"/>
            <w:noWrap/>
            <w:vAlign w:val="bottom"/>
            <w:hideMark/>
          </w:tcPr>
          <w:p w14:paraId="55CB31FD"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0.517</w:t>
            </w:r>
          </w:p>
        </w:tc>
        <w:tc>
          <w:tcPr>
            <w:tcW w:w="1347" w:type="dxa"/>
            <w:tcBorders>
              <w:top w:val="nil"/>
              <w:left w:val="nil"/>
              <w:bottom w:val="nil"/>
              <w:right w:val="nil"/>
            </w:tcBorders>
            <w:shd w:val="clear" w:color="auto" w:fill="auto"/>
            <w:noWrap/>
            <w:vAlign w:val="bottom"/>
            <w:hideMark/>
          </w:tcPr>
          <w:p w14:paraId="6F499ED5"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0.204</w:t>
            </w:r>
          </w:p>
        </w:tc>
        <w:tc>
          <w:tcPr>
            <w:tcW w:w="941" w:type="dxa"/>
            <w:tcBorders>
              <w:top w:val="nil"/>
              <w:left w:val="nil"/>
              <w:bottom w:val="nil"/>
              <w:right w:val="nil"/>
            </w:tcBorders>
            <w:shd w:val="clear" w:color="auto" w:fill="auto"/>
            <w:noWrap/>
            <w:vAlign w:val="bottom"/>
            <w:hideMark/>
          </w:tcPr>
          <w:p w14:paraId="765F4F1B"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122.198</w:t>
            </w:r>
          </w:p>
        </w:tc>
        <w:tc>
          <w:tcPr>
            <w:tcW w:w="908" w:type="dxa"/>
            <w:tcBorders>
              <w:top w:val="nil"/>
              <w:left w:val="nil"/>
              <w:bottom w:val="nil"/>
              <w:right w:val="nil"/>
            </w:tcBorders>
            <w:shd w:val="clear" w:color="auto" w:fill="auto"/>
            <w:noWrap/>
            <w:vAlign w:val="bottom"/>
            <w:hideMark/>
          </w:tcPr>
          <w:p w14:paraId="416AB738"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2.532</w:t>
            </w:r>
          </w:p>
        </w:tc>
        <w:tc>
          <w:tcPr>
            <w:tcW w:w="939" w:type="dxa"/>
            <w:tcBorders>
              <w:top w:val="nil"/>
              <w:left w:val="nil"/>
              <w:bottom w:val="nil"/>
              <w:right w:val="nil"/>
            </w:tcBorders>
            <w:shd w:val="clear" w:color="auto" w:fill="auto"/>
            <w:noWrap/>
            <w:vAlign w:val="bottom"/>
            <w:hideMark/>
          </w:tcPr>
          <w:p w14:paraId="3603B54A"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0.013</w:t>
            </w:r>
          </w:p>
        </w:tc>
        <w:tc>
          <w:tcPr>
            <w:tcW w:w="908" w:type="dxa"/>
            <w:tcBorders>
              <w:top w:val="nil"/>
              <w:left w:val="nil"/>
              <w:bottom w:val="nil"/>
              <w:right w:val="nil"/>
            </w:tcBorders>
            <w:shd w:val="clear" w:color="auto" w:fill="auto"/>
            <w:noWrap/>
            <w:vAlign w:val="bottom"/>
            <w:hideMark/>
          </w:tcPr>
          <w:p w14:paraId="474E9879"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6BD20AB3" w14:textId="77777777" w:rsidTr="001E2057">
        <w:trPr>
          <w:trHeight w:val="300"/>
        </w:trPr>
        <w:tc>
          <w:tcPr>
            <w:tcW w:w="3140" w:type="dxa"/>
            <w:tcBorders>
              <w:top w:val="nil"/>
              <w:left w:val="nil"/>
              <w:bottom w:val="nil"/>
              <w:right w:val="nil"/>
            </w:tcBorders>
            <w:shd w:val="clear" w:color="auto" w:fill="auto"/>
            <w:noWrap/>
            <w:vAlign w:val="bottom"/>
            <w:hideMark/>
          </w:tcPr>
          <w:p w14:paraId="772946F9" w14:textId="77777777" w:rsidR="00437363" w:rsidRPr="00437363" w:rsidRDefault="00437363" w:rsidP="00437363">
            <w:pPr>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0594A7E3" w14:textId="77777777" w:rsidR="00437363" w:rsidRPr="00437363" w:rsidRDefault="00437363" w:rsidP="00437363">
            <w:pPr>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32F95275" w14:textId="77777777" w:rsidR="00437363" w:rsidRPr="00437363" w:rsidRDefault="00437363" w:rsidP="00437363">
            <w:pPr>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21DD25AD" w14:textId="77777777" w:rsidR="00437363" w:rsidRPr="00437363" w:rsidRDefault="00437363" w:rsidP="00437363">
            <w:pPr>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BFB2927" w14:textId="77777777" w:rsidR="00437363" w:rsidRPr="00437363" w:rsidRDefault="00437363" w:rsidP="00437363">
            <w:pPr>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2D6685B3" w14:textId="77777777" w:rsidR="00437363" w:rsidRPr="00437363" w:rsidRDefault="00437363" w:rsidP="00437363">
            <w:pPr>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5123F746" w14:textId="77777777" w:rsidR="00437363" w:rsidRPr="00437363" w:rsidRDefault="00437363" w:rsidP="00437363">
            <w:pPr>
              <w:rPr>
                <w:rFonts w:ascii="Times New Roman" w:eastAsia="Times New Roman" w:hAnsi="Times New Roman" w:cs="Times New Roman"/>
                <w:sz w:val="20"/>
                <w:szCs w:val="20"/>
              </w:rPr>
            </w:pPr>
          </w:p>
        </w:tc>
      </w:tr>
      <w:tr w:rsidR="00437363" w:rsidRPr="00437363" w14:paraId="5863D34C"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center"/>
            <w:hideMark/>
          </w:tcPr>
          <w:p w14:paraId="73F15FCC" w14:textId="4E1ED17D"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Sweep</w:t>
            </w:r>
            <w:r w:rsidR="001E2057">
              <w:rPr>
                <w:rFonts w:ascii="Lucida Console" w:eastAsia="Times New Roman" w:hAnsi="Lucida Console" w:cs="Calibri"/>
                <w:color w:val="000000"/>
                <w:sz w:val="20"/>
                <w:szCs w:val="20"/>
              </w:rPr>
              <w:t xml:space="preserve"> net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0DF50F2C"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D53BA6B"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60234D85"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4561DF6D"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6C538F4"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726D91B"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775E4A0C"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8ADF96F"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1546BD3E"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55D6A38D"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264D429F" w14:textId="4121829B" w:rsidR="00437363" w:rsidRPr="00437363" w:rsidRDefault="00692B83" w:rsidP="00437363">
            <w:pPr>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7D01A4E6"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3201546" w14:textId="379277D3" w:rsidR="00437363" w:rsidRPr="00437363" w:rsidRDefault="00EF0D37" w:rsidP="00437363">
            <w:pPr>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40DCF2E0"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76CD0745" w14:textId="77777777" w:rsidTr="001E2057">
        <w:trPr>
          <w:trHeight w:val="300"/>
        </w:trPr>
        <w:tc>
          <w:tcPr>
            <w:tcW w:w="3140" w:type="dxa"/>
            <w:tcBorders>
              <w:top w:val="nil"/>
              <w:left w:val="nil"/>
              <w:bottom w:val="nil"/>
              <w:right w:val="nil"/>
            </w:tcBorders>
            <w:shd w:val="clear" w:color="auto" w:fill="auto"/>
            <w:noWrap/>
            <w:vAlign w:val="center"/>
            <w:hideMark/>
          </w:tcPr>
          <w:p w14:paraId="774BA3EB"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EAV, channel)</w:t>
            </w:r>
          </w:p>
        </w:tc>
        <w:tc>
          <w:tcPr>
            <w:tcW w:w="1177" w:type="dxa"/>
            <w:tcBorders>
              <w:top w:val="nil"/>
              <w:left w:val="nil"/>
              <w:bottom w:val="nil"/>
              <w:right w:val="nil"/>
            </w:tcBorders>
            <w:shd w:val="clear" w:color="auto" w:fill="auto"/>
            <w:noWrap/>
            <w:vAlign w:val="bottom"/>
            <w:hideMark/>
          </w:tcPr>
          <w:p w14:paraId="2BDC6E6D"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3.123</w:t>
            </w:r>
          </w:p>
        </w:tc>
        <w:tc>
          <w:tcPr>
            <w:tcW w:w="1347" w:type="dxa"/>
            <w:tcBorders>
              <w:top w:val="nil"/>
              <w:left w:val="nil"/>
              <w:bottom w:val="nil"/>
              <w:right w:val="nil"/>
            </w:tcBorders>
            <w:shd w:val="clear" w:color="auto" w:fill="auto"/>
            <w:noWrap/>
            <w:vAlign w:val="bottom"/>
            <w:hideMark/>
          </w:tcPr>
          <w:p w14:paraId="42850F68"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0.327</w:t>
            </w:r>
          </w:p>
        </w:tc>
        <w:tc>
          <w:tcPr>
            <w:tcW w:w="941" w:type="dxa"/>
            <w:tcBorders>
              <w:top w:val="nil"/>
              <w:left w:val="nil"/>
              <w:bottom w:val="nil"/>
              <w:right w:val="nil"/>
            </w:tcBorders>
            <w:shd w:val="clear" w:color="auto" w:fill="auto"/>
            <w:noWrap/>
            <w:vAlign w:val="bottom"/>
            <w:hideMark/>
          </w:tcPr>
          <w:p w14:paraId="05ACF163"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11.886</w:t>
            </w:r>
          </w:p>
        </w:tc>
        <w:tc>
          <w:tcPr>
            <w:tcW w:w="908" w:type="dxa"/>
            <w:tcBorders>
              <w:top w:val="nil"/>
              <w:left w:val="nil"/>
              <w:bottom w:val="nil"/>
              <w:right w:val="nil"/>
            </w:tcBorders>
            <w:shd w:val="clear" w:color="auto" w:fill="auto"/>
            <w:noWrap/>
            <w:vAlign w:val="bottom"/>
            <w:hideMark/>
          </w:tcPr>
          <w:p w14:paraId="56B505F5"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9.551</w:t>
            </w:r>
          </w:p>
        </w:tc>
        <w:tc>
          <w:tcPr>
            <w:tcW w:w="939" w:type="dxa"/>
            <w:tcBorders>
              <w:top w:val="nil"/>
              <w:left w:val="nil"/>
              <w:bottom w:val="nil"/>
              <w:right w:val="nil"/>
            </w:tcBorders>
            <w:shd w:val="clear" w:color="auto" w:fill="auto"/>
            <w:noWrap/>
            <w:vAlign w:val="bottom"/>
            <w:hideMark/>
          </w:tcPr>
          <w:p w14:paraId="79B25B2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4A6098A6"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117068AF" w14:textId="77777777" w:rsidTr="001E2057">
        <w:trPr>
          <w:trHeight w:val="300"/>
        </w:trPr>
        <w:tc>
          <w:tcPr>
            <w:tcW w:w="3140" w:type="dxa"/>
            <w:tcBorders>
              <w:top w:val="nil"/>
              <w:left w:val="nil"/>
              <w:bottom w:val="nil"/>
              <w:right w:val="nil"/>
            </w:tcBorders>
            <w:shd w:val="clear" w:color="auto" w:fill="auto"/>
            <w:noWrap/>
            <w:vAlign w:val="center"/>
            <w:hideMark/>
          </w:tcPr>
          <w:p w14:paraId="329CE2A5"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Veg type: FAV</w:t>
            </w:r>
          </w:p>
        </w:tc>
        <w:tc>
          <w:tcPr>
            <w:tcW w:w="1177" w:type="dxa"/>
            <w:tcBorders>
              <w:top w:val="nil"/>
              <w:left w:val="nil"/>
              <w:bottom w:val="nil"/>
              <w:right w:val="nil"/>
            </w:tcBorders>
            <w:shd w:val="clear" w:color="auto" w:fill="auto"/>
            <w:noWrap/>
            <w:vAlign w:val="bottom"/>
            <w:hideMark/>
          </w:tcPr>
          <w:p w14:paraId="47AFA217"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1.423</w:t>
            </w:r>
          </w:p>
        </w:tc>
        <w:tc>
          <w:tcPr>
            <w:tcW w:w="1347" w:type="dxa"/>
            <w:tcBorders>
              <w:top w:val="nil"/>
              <w:left w:val="nil"/>
              <w:bottom w:val="nil"/>
              <w:right w:val="nil"/>
            </w:tcBorders>
            <w:shd w:val="clear" w:color="auto" w:fill="auto"/>
            <w:noWrap/>
            <w:vAlign w:val="bottom"/>
            <w:hideMark/>
          </w:tcPr>
          <w:p w14:paraId="37EA378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0.257</w:t>
            </w:r>
          </w:p>
        </w:tc>
        <w:tc>
          <w:tcPr>
            <w:tcW w:w="941" w:type="dxa"/>
            <w:tcBorders>
              <w:top w:val="nil"/>
              <w:left w:val="nil"/>
              <w:bottom w:val="nil"/>
              <w:right w:val="nil"/>
            </w:tcBorders>
            <w:shd w:val="clear" w:color="auto" w:fill="auto"/>
            <w:noWrap/>
            <w:vAlign w:val="bottom"/>
            <w:hideMark/>
          </w:tcPr>
          <w:p w14:paraId="2F601FF7"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192.226</w:t>
            </w:r>
          </w:p>
        </w:tc>
        <w:tc>
          <w:tcPr>
            <w:tcW w:w="908" w:type="dxa"/>
            <w:tcBorders>
              <w:top w:val="nil"/>
              <w:left w:val="nil"/>
              <w:bottom w:val="nil"/>
              <w:right w:val="nil"/>
            </w:tcBorders>
            <w:shd w:val="clear" w:color="auto" w:fill="auto"/>
            <w:noWrap/>
            <w:vAlign w:val="bottom"/>
            <w:hideMark/>
          </w:tcPr>
          <w:p w14:paraId="15B700E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5.536</w:t>
            </w:r>
          </w:p>
        </w:tc>
        <w:tc>
          <w:tcPr>
            <w:tcW w:w="939" w:type="dxa"/>
            <w:tcBorders>
              <w:top w:val="nil"/>
              <w:left w:val="nil"/>
              <w:bottom w:val="nil"/>
              <w:right w:val="nil"/>
            </w:tcBorders>
            <w:shd w:val="clear" w:color="auto" w:fill="auto"/>
            <w:noWrap/>
            <w:vAlign w:val="bottom"/>
            <w:hideMark/>
          </w:tcPr>
          <w:p w14:paraId="28A9696B"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063DF1C3"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B097174" w14:textId="77777777" w:rsidTr="001E2057">
        <w:trPr>
          <w:trHeight w:val="300"/>
        </w:trPr>
        <w:tc>
          <w:tcPr>
            <w:tcW w:w="3140" w:type="dxa"/>
            <w:tcBorders>
              <w:top w:val="nil"/>
              <w:left w:val="nil"/>
              <w:bottom w:val="nil"/>
              <w:right w:val="nil"/>
            </w:tcBorders>
            <w:shd w:val="clear" w:color="auto" w:fill="auto"/>
            <w:noWrap/>
            <w:vAlign w:val="center"/>
            <w:hideMark/>
          </w:tcPr>
          <w:p w14:paraId="206CC6CF"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Veg type: SAV</w:t>
            </w:r>
          </w:p>
        </w:tc>
        <w:tc>
          <w:tcPr>
            <w:tcW w:w="1177" w:type="dxa"/>
            <w:tcBorders>
              <w:top w:val="nil"/>
              <w:left w:val="nil"/>
              <w:bottom w:val="nil"/>
              <w:right w:val="nil"/>
            </w:tcBorders>
            <w:shd w:val="clear" w:color="auto" w:fill="auto"/>
            <w:noWrap/>
            <w:vAlign w:val="bottom"/>
            <w:hideMark/>
          </w:tcPr>
          <w:p w14:paraId="0813C6B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2.197</w:t>
            </w:r>
          </w:p>
        </w:tc>
        <w:tc>
          <w:tcPr>
            <w:tcW w:w="1347" w:type="dxa"/>
            <w:tcBorders>
              <w:top w:val="nil"/>
              <w:left w:val="nil"/>
              <w:bottom w:val="nil"/>
              <w:right w:val="nil"/>
            </w:tcBorders>
            <w:shd w:val="clear" w:color="auto" w:fill="auto"/>
            <w:noWrap/>
            <w:vAlign w:val="bottom"/>
            <w:hideMark/>
          </w:tcPr>
          <w:p w14:paraId="79BC552A"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0.252</w:t>
            </w:r>
          </w:p>
        </w:tc>
        <w:tc>
          <w:tcPr>
            <w:tcW w:w="941" w:type="dxa"/>
            <w:tcBorders>
              <w:top w:val="nil"/>
              <w:left w:val="nil"/>
              <w:bottom w:val="nil"/>
              <w:right w:val="nil"/>
            </w:tcBorders>
            <w:shd w:val="clear" w:color="auto" w:fill="auto"/>
            <w:noWrap/>
            <w:vAlign w:val="bottom"/>
            <w:hideMark/>
          </w:tcPr>
          <w:p w14:paraId="491C2CE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191.961</w:t>
            </w:r>
          </w:p>
        </w:tc>
        <w:tc>
          <w:tcPr>
            <w:tcW w:w="908" w:type="dxa"/>
            <w:tcBorders>
              <w:top w:val="nil"/>
              <w:left w:val="nil"/>
              <w:bottom w:val="nil"/>
              <w:right w:val="nil"/>
            </w:tcBorders>
            <w:shd w:val="clear" w:color="auto" w:fill="auto"/>
            <w:noWrap/>
            <w:vAlign w:val="bottom"/>
            <w:hideMark/>
          </w:tcPr>
          <w:p w14:paraId="58F3BBD6"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8.729</w:t>
            </w:r>
          </w:p>
        </w:tc>
        <w:tc>
          <w:tcPr>
            <w:tcW w:w="939" w:type="dxa"/>
            <w:tcBorders>
              <w:top w:val="nil"/>
              <w:left w:val="nil"/>
              <w:bottom w:val="nil"/>
              <w:right w:val="nil"/>
            </w:tcBorders>
            <w:shd w:val="clear" w:color="auto" w:fill="auto"/>
            <w:noWrap/>
            <w:vAlign w:val="bottom"/>
            <w:hideMark/>
          </w:tcPr>
          <w:p w14:paraId="1979EEBD"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75C89502"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134618D2" w14:textId="77777777" w:rsidTr="001E2057">
        <w:trPr>
          <w:trHeight w:val="300"/>
        </w:trPr>
        <w:tc>
          <w:tcPr>
            <w:tcW w:w="3140" w:type="dxa"/>
            <w:tcBorders>
              <w:top w:val="nil"/>
              <w:left w:val="nil"/>
              <w:bottom w:val="nil"/>
              <w:right w:val="nil"/>
            </w:tcBorders>
            <w:shd w:val="clear" w:color="auto" w:fill="auto"/>
            <w:noWrap/>
            <w:vAlign w:val="center"/>
            <w:hideMark/>
          </w:tcPr>
          <w:p w14:paraId="24522F35"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diked</w:t>
            </w:r>
          </w:p>
        </w:tc>
        <w:tc>
          <w:tcPr>
            <w:tcW w:w="1177" w:type="dxa"/>
            <w:tcBorders>
              <w:top w:val="nil"/>
              <w:left w:val="nil"/>
              <w:bottom w:val="nil"/>
              <w:right w:val="nil"/>
            </w:tcBorders>
            <w:shd w:val="clear" w:color="auto" w:fill="auto"/>
            <w:noWrap/>
            <w:vAlign w:val="bottom"/>
            <w:hideMark/>
          </w:tcPr>
          <w:p w14:paraId="7FE9C357"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1.548</w:t>
            </w:r>
          </w:p>
        </w:tc>
        <w:tc>
          <w:tcPr>
            <w:tcW w:w="1347" w:type="dxa"/>
            <w:tcBorders>
              <w:top w:val="nil"/>
              <w:left w:val="nil"/>
              <w:bottom w:val="nil"/>
              <w:right w:val="nil"/>
            </w:tcBorders>
            <w:shd w:val="clear" w:color="auto" w:fill="auto"/>
            <w:noWrap/>
            <w:vAlign w:val="bottom"/>
            <w:hideMark/>
          </w:tcPr>
          <w:p w14:paraId="45F7DE8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0.495</w:t>
            </w:r>
          </w:p>
        </w:tc>
        <w:tc>
          <w:tcPr>
            <w:tcW w:w="941" w:type="dxa"/>
            <w:tcBorders>
              <w:top w:val="nil"/>
              <w:left w:val="nil"/>
              <w:bottom w:val="nil"/>
              <w:right w:val="nil"/>
            </w:tcBorders>
            <w:shd w:val="clear" w:color="auto" w:fill="auto"/>
            <w:noWrap/>
            <w:vAlign w:val="bottom"/>
            <w:hideMark/>
          </w:tcPr>
          <w:p w14:paraId="5121FAD3"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11.386</w:t>
            </w:r>
          </w:p>
        </w:tc>
        <w:tc>
          <w:tcPr>
            <w:tcW w:w="908" w:type="dxa"/>
            <w:tcBorders>
              <w:top w:val="nil"/>
              <w:left w:val="nil"/>
              <w:bottom w:val="nil"/>
              <w:right w:val="nil"/>
            </w:tcBorders>
            <w:shd w:val="clear" w:color="auto" w:fill="auto"/>
            <w:noWrap/>
            <w:vAlign w:val="bottom"/>
            <w:hideMark/>
          </w:tcPr>
          <w:p w14:paraId="1FA0598E"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3.128</w:t>
            </w:r>
          </w:p>
        </w:tc>
        <w:tc>
          <w:tcPr>
            <w:tcW w:w="939" w:type="dxa"/>
            <w:tcBorders>
              <w:top w:val="nil"/>
              <w:left w:val="nil"/>
              <w:bottom w:val="nil"/>
              <w:right w:val="nil"/>
            </w:tcBorders>
            <w:shd w:val="clear" w:color="auto" w:fill="auto"/>
            <w:noWrap/>
            <w:vAlign w:val="bottom"/>
            <w:hideMark/>
          </w:tcPr>
          <w:p w14:paraId="65985B73"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0.009</w:t>
            </w:r>
          </w:p>
        </w:tc>
        <w:tc>
          <w:tcPr>
            <w:tcW w:w="908" w:type="dxa"/>
            <w:tcBorders>
              <w:top w:val="nil"/>
              <w:left w:val="nil"/>
              <w:bottom w:val="nil"/>
              <w:right w:val="nil"/>
            </w:tcBorders>
            <w:shd w:val="clear" w:color="auto" w:fill="auto"/>
            <w:noWrap/>
            <w:vAlign w:val="bottom"/>
            <w:hideMark/>
          </w:tcPr>
          <w:p w14:paraId="20F933D4"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4EFA709D" w14:textId="77777777" w:rsidTr="001E2057">
        <w:trPr>
          <w:trHeight w:val="300"/>
        </w:trPr>
        <w:tc>
          <w:tcPr>
            <w:tcW w:w="3140" w:type="dxa"/>
            <w:tcBorders>
              <w:top w:val="nil"/>
              <w:left w:val="nil"/>
              <w:bottom w:val="nil"/>
              <w:right w:val="nil"/>
            </w:tcBorders>
            <w:shd w:val="clear" w:color="auto" w:fill="auto"/>
            <w:noWrap/>
            <w:vAlign w:val="center"/>
            <w:hideMark/>
          </w:tcPr>
          <w:p w14:paraId="0332EABD"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5363FBD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0.890</w:t>
            </w:r>
          </w:p>
        </w:tc>
        <w:tc>
          <w:tcPr>
            <w:tcW w:w="1347" w:type="dxa"/>
            <w:tcBorders>
              <w:top w:val="nil"/>
              <w:left w:val="nil"/>
              <w:bottom w:val="nil"/>
              <w:right w:val="nil"/>
            </w:tcBorders>
            <w:shd w:val="clear" w:color="auto" w:fill="auto"/>
            <w:noWrap/>
            <w:vAlign w:val="bottom"/>
            <w:hideMark/>
          </w:tcPr>
          <w:p w14:paraId="3DC18D9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0.471</w:t>
            </w:r>
          </w:p>
        </w:tc>
        <w:tc>
          <w:tcPr>
            <w:tcW w:w="941" w:type="dxa"/>
            <w:tcBorders>
              <w:top w:val="nil"/>
              <w:left w:val="nil"/>
              <w:bottom w:val="nil"/>
              <w:right w:val="nil"/>
            </w:tcBorders>
            <w:shd w:val="clear" w:color="auto" w:fill="auto"/>
            <w:noWrap/>
            <w:vAlign w:val="bottom"/>
            <w:hideMark/>
          </w:tcPr>
          <w:p w14:paraId="4562084A"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9.432</w:t>
            </w:r>
          </w:p>
        </w:tc>
        <w:tc>
          <w:tcPr>
            <w:tcW w:w="908" w:type="dxa"/>
            <w:tcBorders>
              <w:top w:val="nil"/>
              <w:left w:val="nil"/>
              <w:bottom w:val="nil"/>
              <w:right w:val="nil"/>
            </w:tcBorders>
            <w:shd w:val="clear" w:color="auto" w:fill="auto"/>
            <w:noWrap/>
            <w:vAlign w:val="bottom"/>
            <w:hideMark/>
          </w:tcPr>
          <w:p w14:paraId="5CE4D353"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1.891</w:t>
            </w:r>
          </w:p>
        </w:tc>
        <w:tc>
          <w:tcPr>
            <w:tcW w:w="939" w:type="dxa"/>
            <w:tcBorders>
              <w:top w:val="nil"/>
              <w:left w:val="nil"/>
              <w:bottom w:val="nil"/>
              <w:right w:val="nil"/>
            </w:tcBorders>
            <w:shd w:val="clear" w:color="auto" w:fill="auto"/>
            <w:noWrap/>
            <w:vAlign w:val="bottom"/>
            <w:hideMark/>
          </w:tcPr>
          <w:p w14:paraId="518C0C3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0.090</w:t>
            </w:r>
          </w:p>
        </w:tc>
        <w:tc>
          <w:tcPr>
            <w:tcW w:w="908" w:type="dxa"/>
            <w:tcBorders>
              <w:top w:val="nil"/>
              <w:left w:val="nil"/>
              <w:bottom w:val="nil"/>
              <w:right w:val="nil"/>
            </w:tcBorders>
            <w:shd w:val="clear" w:color="auto" w:fill="auto"/>
            <w:noWrap/>
            <w:vAlign w:val="bottom"/>
            <w:hideMark/>
          </w:tcPr>
          <w:p w14:paraId="04BC8301"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627C61F3" w14:textId="77777777" w:rsidTr="001E2057">
        <w:trPr>
          <w:trHeight w:val="300"/>
        </w:trPr>
        <w:tc>
          <w:tcPr>
            <w:tcW w:w="3140" w:type="dxa"/>
            <w:tcBorders>
              <w:top w:val="nil"/>
              <w:left w:val="nil"/>
              <w:bottom w:val="nil"/>
              <w:right w:val="nil"/>
            </w:tcBorders>
            <w:shd w:val="clear" w:color="auto" w:fill="auto"/>
            <w:noWrap/>
            <w:vAlign w:val="center"/>
            <w:hideMark/>
          </w:tcPr>
          <w:p w14:paraId="78BF1A2A"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565BA302"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0.693</w:t>
            </w:r>
          </w:p>
        </w:tc>
        <w:tc>
          <w:tcPr>
            <w:tcW w:w="1347" w:type="dxa"/>
            <w:tcBorders>
              <w:top w:val="nil"/>
              <w:left w:val="nil"/>
              <w:bottom w:val="nil"/>
              <w:right w:val="nil"/>
            </w:tcBorders>
            <w:shd w:val="clear" w:color="auto" w:fill="auto"/>
            <w:noWrap/>
            <w:vAlign w:val="bottom"/>
            <w:hideMark/>
          </w:tcPr>
          <w:p w14:paraId="14897758"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0.428</w:t>
            </w:r>
          </w:p>
        </w:tc>
        <w:tc>
          <w:tcPr>
            <w:tcW w:w="941" w:type="dxa"/>
            <w:tcBorders>
              <w:top w:val="nil"/>
              <w:left w:val="nil"/>
              <w:bottom w:val="nil"/>
              <w:right w:val="nil"/>
            </w:tcBorders>
            <w:shd w:val="clear" w:color="auto" w:fill="auto"/>
            <w:noWrap/>
            <w:vAlign w:val="bottom"/>
            <w:hideMark/>
          </w:tcPr>
          <w:p w14:paraId="78B428DB"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10.515</w:t>
            </w:r>
          </w:p>
        </w:tc>
        <w:tc>
          <w:tcPr>
            <w:tcW w:w="908" w:type="dxa"/>
            <w:tcBorders>
              <w:top w:val="nil"/>
              <w:left w:val="nil"/>
              <w:bottom w:val="nil"/>
              <w:right w:val="nil"/>
            </w:tcBorders>
            <w:shd w:val="clear" w:color="auto" w:fill="auto"/>
            <w:noWrap/>
            <w:vAlign w:val="bottom"/>
            <w:hideMark/>
          </w:tcPr>
          <w:p w14:paraId="32905B1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1.621</w:t>
            </w:r>
          </w:p>
        </w:tc>
        <w:tc>
          <w:tcPr>
            <w:tcW w:w="939" w:type="dxa"/>
            <w:tcBorders>
              <w:top w:val="nil"/>
              <w:left w:val="nil"/>
              <w:bottom w:val="nil"/>
              <w:right w:val="nil"/>
            </w:tcBorders>
            <w:shd w:val="clear" w:color="auto" w:fill="auto"/>
            <w:noWrap/>
            <w:vAlign w:val="bottom"/>
            <w:hideMark/>
          </w:tcPr>
          <w:p w14:paraId="67041D42"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0.135</w:t>
            </w:r>
          </w:p>
        </w:tc>
        <w:tc>
          <w:tcPr>
            <w:tcW w:w="908" w:type="dxa"/>
            <w:tcBorders>
              <w:top w:val="nil"/>
              <w:left w:val="nil"/>
              <w:bottom w:val="nil"/>
              <w:right w:val="nil"/>
            </w:tcBorders>
            <w:shd w:val="clear" w:color="auto" w:fill="auto"/>
            <w:noWrap/>
            <w:vAlign w:val="bottom"/>
            <w:hideMark/>
          </w:tcPr>
          <w:p w14:paraId="23E34FE2" w14:textId="77777777" w:rsidR="00437363" w:rsidRPr="00437363" w:rsidRDefault="00437363" w:rsidP="00437363">
            <w:pPr>
              <w:jc w:val="right"/>
              <w:rPr>
                <w:rFonts w:ascii="Calibri" w:eastAsia="Times New Roman" w:hAnsi="Calibri" w:cs="Calibri"/>
                <w:color w:val="000000"/>
              </w:rPr>
            </w:pPr>
          </w:p>
        </w:tc>
      </w:tr>
      <w:tr w:rsidR="00437363" w:rsidRPr="00437363" w14:paraId="49C2A640" w14:textId="77777777" w:rsidTr="001E2057">
        <w:trPr>
          <w:trHeight w:val="300"/>
        </w:trPr>
        <w:tc>
          <w:tcPr>
            <w:tcW w:w="3140" w:type="dxa"/>
            <w:tcBorders>
              <w:top w:val="nil"/>
              <w:left w:val="nil"/>
              <w:bottom w:val="nil"/>
              <w:right w:val="nil"/>
            </w:tcBorders>
            <w:shd w:val="clear" w:color="auto" w:fill="auto"/>
            <w:noWrap/>
            <w:vAlign w:val="bottom"/>
            <w:hideMark/>
          </w:tcPr>
          <w:p w14:paraId="58C680BE" w14:textId="77777777" w:rsidR="00437363" w:rsidRPr="00437363" w:rsidRDefault="00437363" w:rsidP="00437363">
            <w:pPr>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5245CE37" w14:textId="77777777" w:rsidR="00437363" w:rsidRPr="00437363" w:rsidRDefault="00437363" w:rsidP="00437363">
            <w:pPr>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5B0501F9" w14:textId="77777777" w:rsidR="00437363" w:rsidRPr="00437363" w:rsidRDefault="00437363" w:rsidP="00437363">
            <w:pPr>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6A29A02C" w14:textId="77777777" w:rsidR="00437363" w:rsidRPr="00437363" w:rsidRDefault="00437363" w:rsidP="00437363">
            <w:pPr>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59F29558" w14:textId="77777777" w:rsidR="00437363" w:rsidRPr="00437363" w:rsidRDefault="00437363" w:rsidP="00437363">
            <w:pPr>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4A58373F" w14:textId="77777777" w:rsidR="00437363" w:rsidRPr="00437363" w:rsidRDefault="00437363" w:rsidP="00437363">
            <w:pPr>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54C4367" w14:textId="77777777" w:rsidR="00437363" w:rsidRPr="00437363" w:rsidRDefault="00437363" w:rsidP="00437363">
            <w:pPr>
              <w:jc w:val="right"/>
              <w:rPr>
                <w:rFonts w:ascii="Times New Roman" w:eastAsia="Times New Roman" w:hAnsi="Times New Roman" w:cs="Times New Roman"/>
                <w:sz w:val="20"/>
                <w:szCs w:val="20"/>
              </w:rPr>
            </w:pPr>
          </w:p>
        </w:tc>
      </w:tr>
      <w:tr w:rsidR="00437363" w:rsidRPr="00437363" w14:paraId="5AA30DC2"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B70CB4D" w14:textId="088F110A"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Neuston</w:t>
            </w:r>
            <w:r w:rsidR="001E2057">
              <w:rPr>
                <w:rFonts w:ascii="Calibri" w:eastAsia="Times New Roman" w:hAnsi="Calibri" w:cs="Calibri"/>
                <w:color w:val="000000"/>
              </w:rPr>
              <w:t xml:space="preserve"> net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413431F3"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A6CFD1D"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237001A"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0BB29F"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2D05B0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E41BAAC"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3BE8654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C53AAF0"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0D17C65"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2F9E2C46"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62153D63" w14:textId="2F9FE2CA" w:rsidR="00437363" w:rsidRPr="00437363" w:rsidRDefault="00692B83" w:rsidP="00437363">
            <w:pPr>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63E0F580"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83716FA" w14:textId="210E7927" w:rsidR="00437363" w:rsidRPr="00437363" w:rsidRDefault="00EF0D37" w:rsidP="00437363">
            <w:pPr>
              <w:jc w:val="right"/>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047948BE"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43CFBA3"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5D826734"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w:t>
            </w:r>
          </w:p>
        </w:tc>
        <w:tc>
          <w:tcPr>
            <w:tcW w:w="1177" w:type="dxa"/>
            <w:tcBorders>
              <w:top w:val="nil"/>
              <w:left w:val="nil"/>
              <w:bottom w:val="single" w:sz="4" w:space="0" w:color="auto"/>
              <w:right w:val="nil"/>
            </w:tcBorders>
            <w:shd w:val="clear" w:color="auto" w:fill="auto"/>
            <w:noWrap/>
            <w:vAlign w:val="bottom"/>
            <w:hideMark/>
          </w:tcPr>
          <w:p w14:paraId="6EBE0CE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1.056</w:t>
            </w:r>
          </w:p>
        </w:tc>
        <w:tc>
          <w:tcPr>
            <w:tcW w:w="1347" w:type="dxa"/>
            <w:tcBorders>
              <w:top w:val="nil"/>
              <w:left w:val="nil"/>
              <w:bottom w:val="single" w:sz="4" w:space="0" w:color="auto"/>
              <w:right w:val="nil"/>
            </w:tcBorders>
            <w:shd w:val="clear" w:color="auto" w:fill="auto"/>
            <w:noWrap/>
            <w:vAlign w:val="bottom"/>
            <w:hideMark/>
          </w:tcPr>
          <w:p w14:paraId="0C010F86"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0.193</w:t>
            </w:r>
          </w:p>
        </w:tc>
        <w:tc>
          <w:tcPr>
            <w:tcW w:w="941" w:type="dxa"/>
            <w:tcBorders>
              <w:top w:val="nil"/>
              <w:left w:val="nil"/>
              <w:bottom w:val="single" w:sz="4" w:space="0" w:color="auto"/>
              <w:right w:val="nil"/>
            </w:tcBorders>
            <w:shd w:val="clear" w:color="auto" w:fill="auto"/>
            <w:noWrap/>
            <w:vAlign w:val="bottom"/>
            <w:hideMark/>
          </w:tcPr>
          <w:p w14:paraId="1FBD3DDB"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12.040</w:t>
            </w:r>
          </w:p>
        </w:tc>
        <w:tc>
          <w:tcPr>
            <w:tcW w:w="908" w:type="dxa"/>
            <w:tcBorders>
              <w:top w:val="nil"/>
              <w:left w:val="nil"/>
              <w:bottom w:val="single" w:sz="4" w:space="0" w:color="auto"/>
              <w:right w:val="nil"/>
            </w:tcBorders>
            <w:shd w:val="clear" w:color="auto" w:fill="auto"/>
            <w:noWrap/>
            <w:vAlign w:val="bottom"/>
            <w:hideMark/>
          </w:tcPr>
          <w:p w14:paraId="39FABA8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5.482</w:t>
            </w:r>
          </w:p>
        </w:tc>
        <w:tc>
          <w:tcPr>
            <w:tcW w:w="939" w:type="dxa"/>
            <w:tcBorders>
              <w:top w:val="nil"/>
              <w:left w:val="nil"/>
              <w:bottom w:val="single" w:sz="4" w:space="0" w:color="auto"/>
              <w:right w:val="nil"/>
            </w:tcBorders>
            <w:shd w:val="clear" w:color="auto" w:fill="auto"/>
            <w:noWrap/>
            <w:vAlign w:val="bottom"/>
            <w:hideMark/>
          </w:tcPr>
          <w:p w14:paraId="62D36B58"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single" w:sz="4" w:space="0" w:color="auto"/>
              <w:right w:val="nil"/>
            </w:tcBorders>
            <w:shd w:val="clear" w:color="auto" w:fill="auto"/>
            <w:noWrap/>
            <w:vAlign w:val="bottom"/>
            <w:hideMark/>
          </w:tcPr>
          <w:p w14:paraId="63C9EAAE"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D8BE1A2" w14:textId="77777777" w:rsidTr="001E2057">
        <w:trPr>
          <w:trHeight w:val="300"/>
        </w:trPr>
        <w:tc>
          <w:tcPr>
            <w:tcW w:w="3140" w:type="dxa"/>
            <w:tcBorders>
              <w:top w:val="nil"/>
              <w:left w:val="nil"/>
              <w:bottom w:val="nil"/>
              <w:right w:val="nil"/>
            </w:tcBorders>
            <w:shd w:val="clear" w:color="auto" w:fill="auto"/>
            <w:noWrap/>
            <w:vAlign w:val="bottom"/>
            <w:hideMark/>
          </w:tcPr>
          <w:p w14:paraId="428E81AB" w14:textId="77777777" w:rsidR="00437363" w:rsidRPr="00437363" w:rsidRDefault="00437363" w:rsidP="00437363">
            <w:pPr>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701154B6" w14:textId="77777777" w:rsidR="00437363" w:rsidRPr="00437363" w:rsidRDefault="00437363" w:rsidP="00437363">
            <w:pPr>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63EBB0EB" w14:textId="77777777" w:rsidR="00437363" w:rsidRPr="00437363" w:rsidRDefault="00437363" w:rsidP="00437363">
            <w:pPr>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63EF094D" w14:textId="77777777" w:rsidR="00437363" w:rsidRPr="00437363" w:rsidRDefault="00437363" w:rsidP="00437363">
            <w:pPr>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6444B852" w14:textId="77777777" w:rsidR="00437363" w:rsidRPr="00437363" w:rsidRDefault="00437363" w:rsidP="00437363">
            <w:pPr>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3B600A77" w14:textId="77777777" w:rsidR="00437363" w:rsidRPr="00437363" w:rsidRDefault="00437363" w:rsidP="00437363">
            <w:pPr>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6E7E478D" w14:textId="77777777" w:rsidR="00437363" w:rsidRPr="00437363" w:rsidRDefault="00437363" w:rsidP="00437363">
            <w:pPr>
              <w:rPr>
                <w:rFonts w:ascii="Times New Roman" w:eastAsia="Times New Roman" w:hAnsi="Times New Roman" w:cs="Times New Roman"/>
                <w:sz w:val="20"/>
                <w:szCs w:val="20"/>
              </w:rPr>
            </w:pPr>
          </w:p>
        </w:tc>
      </w:tr>
      <w:tr w:rsidR="00437363" w:rsidRPr="00437363" w14:paraId="31B4DA13"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7A5BF5F7" w14:textId="3EAB75F9"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Zooplankton</w:t>
            </w:r>
            <w:r w:rsidR="001E2057">
              <w:rPr>
                <w:rFonts w:ascii="Calibri" w:eastAsia="Times New Roman" w:hAnsi="Calibri" w:cs="Calibri"/>
                <w:color w:val="000000"/>
              </w:rPr>
              <w:t xml:space="preserve">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34F7F726"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7D12E5E"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EECA384"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7749D0D9"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65DE0320"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12ACADA"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38FBA458"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21ECC52"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29108DA"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410D93B3"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40E81836" w14:textId="6B23E3BE" w:rsidR="00437363" w:rsidRPr="00437363" w:rsidRDefault="00692B83" w:rsidP="00437363">
            <w:pPr>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22F5B5D2"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74D09D6" w14:textId="21774F17" w:rsidR="00437363" w:rsidRPr="00437363" w:rsidRDefault="00EF0D37" w:rsidP="00437363">
            <w:pPr>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717F3AB2"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05311227" w14:textId="77777777" w:rsidTr="001E2057">
        <w:trPr>
          <w:trHeight w:val="300"/>
        </w:trPr>
        <w:tc>
          <w:tcPr>
            <w:tcW w:w="3140" w:type="dxa"/>
            <w:tcBorders>
              <w:top w:val="nil"/>
              <w:left w:val="nil"/>
              <w:bottom w:val="nil"/>
              <w:right w:val="nil"/>
            </w:tcBorders>
            <w:shd w:val="clear" w:color="auto" w:fill="auto"/>
            <w:noWrap/>
            <w:vAlign w:val="center"/>
            <w:hideMark/>
          </w:tcPr>
          <w:p w14:paraId="28DC8A2E"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2FADC1C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6.345</w:t>
            </w:r>
          </w:p>
        </w:tc>
        <w:tc>
          <w:tcPr>
            <w:tcW w:w="1347" w:type="dxa"/>
            <w:tcBorders>
              <w:top w:val="nil"/>
              <w:left w:val="nil"/>
              <w:bottom w:val="nil"/>
              <w:right w:val="nil"/>
            </w:tcBorders>
            <w:shd w:val="clear" w:color="auto" w:fill="auto"/>
            <w:noWrap/>
            <w:vAlign w:val="bottom"/>
            <w:hideMark/>
          </w:tcPr>
          <w:p w14:paraId="37EEE80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0.788</w:t>
            </w:r>
          </w:p>
        </w:tc>
        <w:tc>
          <w:tcPr>
            <w:tcW w:w="941" w:type="dxa"/>
            <w:tcBorders>
              <w:top w:val="nil"/>
              <w:left w:val="nil"/>
              <w:bottom w:val="nil"/>
              <w:right w:val="nil"/>
            </w:tcBorders>
            <w:shd w:val="clear" w:color="auto" w:fill="auto"/>
            <w:noWrap/>
            <w:vAlign w:val="bottom"/>
            <w:hideMark/>
          </w:tcPr>
          <w:p w14:paraId="6348F384"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7.414</w:t>
            </w:r>
          </w:p>
        </w:tc>
        <w:tc>
          <w:tcPr>
            <w:tcW w:w="908" w:type="dxa"/>
            <w:tcBorders>
              <w:top w:val="nil"/>
              <w:left w:val="nil"/>
              <w:bottom w:val="nil"/>
              <w:right w:val="nil"/>
            </w:tcBorders>
            <w:shd w:val="clear" w:color="auto" w:fill="auto"/>
            <w:noWrap/>
            <w:vAlign w:val="bottom"/>
            <w:hideMark/>
          </w:tcPr>
          <w:p w14:paraId="00B30305"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8.057</w:t>
            </w:r>
          </w:p>
        </w:tc>
        <w:tc>
          <w:tcPr>
            <w:tcW w:w="939" w:type="dxa"/>
            <w:tcBorders>
              <w:top w:val="nil"/>
              <w:left w:val="nil"/>
              <w:bottom w:val="nil"/>
              <w:right w:val="nil"/>
            </w:tcBorders>
            <w:shd w:val="clear" w:color="auto" w:fill="auto"/>
            <w:noWrap/>
            <w:vAlign w:val="bottom"/>
            <w:hideMark/>
          </w:tcPr>
          <w:p w14:paraId="6E879827"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62E4F8FE"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35A73815" w14:textId="77777777" w:rsidTr="001E2057">
        <w:trPr>
          <w:trHeight w:val="300"/>
        </w:trPr>
        <w:tc>
          <w:tcPr>
            <w:tcW w:w="3140" w:type="dxa"/>
            <w:tcBorders>
              <w:top w:val="nil"/>
              <w:left w:val="nil"/>
              <w:bottom w:val="nil"/>
              <w:right w:val="nil"/>
            </w:tcBorders>
            <w:shd w:val="clear" w:color="auto" w:fill="auto"/>
            <w:noWrap/>
            <w:vAlign w:val="center"/>
            <w:hideMark/>
          </w:tcPr>
          <w:p w14:paraId="46920888"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6B5E233E"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-1.281</w:t>
            </w:r>
          </w:p>
        </w:tc>
        <w:tc>
          <w:tcPr>
            <w:tcW w:w="1347" w:type="dxa"/>
            <w:tcBorders>
              <w:top w:val="nil"/>
              <w:left w:val="nil"/>
              <w:bottom w:val="nil"/>
              <w:right w:val="nil"/>
            </w:tcBorders>
            <w:shd w:val="clear" w:color="auto" w:fill="auto"/>
            <w:noWrap/>
            <w:vAlign w:val="bottom"/>
            <w:hideMark/>
          </w:tcPr>
          <w:p w14:paraId="157AF990"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0.888</w:t>
            </w:r>
          </w:p>
        </w:tc>
        <w:tc>
          <w:tcPr>
            <w:tcW w:w="941" w:type="dxa"/>
            <w:tcBorders>
              <w:top w:val="nil"/>
              <w:left w:val="nil"/>
              <w:bottom w:val="nil"/>
              <w:right w:val="nil"/>
            </w:tcBorders>
            <w:shd w:val="clear" w:color="auto" w:fill="auto"/>
            <w:noWrap/>
            <w:vAlign w:val="bottom"/>
            <w:hideMark/>
          </w:tcPr>
          <w:p w14:paraId="29C4BC7D"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6.462</w:t>
            </w:r>
          </w:p>
        </w:tc>
        <w:tc>
          <w:tcPr>
            <w:tcW w:w="908" w:type="dxa"/>
            <w:tcBorders>
              <w:top w:val="nil"/>
              <w:left w:val="nil"/>
              <w:bottom w:val="nil"/>
              <w:right w:val="nil"/>
            </w:tcBorders>
            <w:shd w:val="clear" w:color="auto" w:fill="auto"/>
            <w:noWrap/>
            <w:vAlign w:val="bottom"/>
            <w:hideMark/>
          </w:tcPr>
          <w:p w14:paraId="7B7FE392"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-1.444</w:t>
            </w:r>
          </w:p>
        </w:tc>
        <w:tc>
          <w:tcPr>
            <w:tcW w:w="939" w:type="dxa"/>
            <w:tcBorders>
              <w:top w:val="nil"/>
              <w:left w:val="nil"/>
              <w:bottom w:val="nil"/>
              <w:right w:val="nil"/>
            </w:tcBorders>
            <w:shd w:val="clear" w:color="auto" w:fill="auto"/>
            <w:noWrap/>
            <w:vAlign w:val="bottom"/>
            <w:hideMark/>
          </w:tcPr>
          <w:p w14:paraId="744A41E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0.196</w:t>
            </w:r>
          </w:p>
        </w:tc>
        <w:tc>
          <w:tcPr>
            <w:tcW w:w="908" w:type="dxa"/>
            <w:tcBorders>
              <w:top w:val="nil"/>
              <w:left w:val="nil"/>
              <w:bottom w:val="nil"/>
              <w:right w:val="nil"/>
            </w:tcBorders>
            <w:shd w:val="clear" w:color="auto" w:fill="auto"/>
            <w:noWrap/>
            <w:vAlign w:val="bottom"/>
            <w:hideMark/>
          </w:tcPr>
          <w:p w14:paraId="5FCF7ACF" w14:textId="77777777" w:rsidR="00437363" w:rsidRPr="00437363" w:rsidRDefault="00437363" w:rsidP="00437363">
            <w:pPr>
              <w:jc w:val="right"/>
              <w:rPr>
                <w:rFonts w:ascii="Calibri" w:eastAsia="Times New Roman" w:hAnsi="Calibri" w:cs="Calibri"/>
                <w:color w:val="000000"/>
              </w:rPr>
            </w:pPr>
          </w:p>
        </w:tc>
      </w:tr>
      <w:tr w:rsidR="00437363" w:rsidRPr="00437363" w14:paraId="3A8DAF9E" w14:textId="77777777" w:rsidTr="001E2057">
        <w:trPr>
          <w:trHeight w:val="300"/>
        </w:trPr>
        <w:tc>
          <w:tcPr>
            <w:tcW w:w="3140" w:type="dxa"/>
            <w:tcBorders>
              <w:top w:val="nil"/>
              <w:left w:val="nil"/>
              <w:bottom w:val="nil"/>
              <w:right w:val="nil"/>
            </w:tcBorders>
            <w:shd w:val="clear" w:color="auto" w:fill="auto"/>
            <w:noWrap/>
            <w:vAlign w:val="center"/>
            <w:hideMark/>
          </w:tcPr>
          <w:p w14:paraId="6B1F5225"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Nurse-</w:t>
            </w:r>
            <w:proofErr w:type="spellStart"/>
            <w:r w:rsidRPr="00437363">
              <w:rPr>
                <w:rFonts w:ascii="Lucida Console" w:eastAsia="Times New Roman" w:hAnsi="Lucida Console" w:cs="Calibri"/>
                <w:color w:val="000000"/>
                <w:sz w:val="20"/>
                <w:szCs w:val="20"/>
              </w:rPr>
              <w:t>Denverton</w:t>
            </w:r>
            <w:proofErr w:type="spellEnd"/>
          </w:p>
        </w:tc>
        <w:tc>
          <w:tcPr>
            <w:tcW w:w="1177" w:type="dxa"/>
            <w:tcBorders>
              <w:top w:val="nil"/>
              <w:left w:val="nil"/>
              <w:bottom w:val="nil"/>
              <w:right w:val="nil"/>
            </w:tcBorders>
            <w:shd w:val="clear" w:color="auto" w:fill="auto"/>
            <w:noWrap/>
            <w:vAlign w:val="bottom"/>
            <w:hideMark/>
          </w:tcPr>
          <w:p w14:paraId="2B9F5173"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-0.102</w:t>
            </w:r>
          </w:p>
        </w:tc>
        <w:tc>
          <w:tcPr>
            <w:tcW w:w="1347" w:type="dxa"/>
            <w:tcBorders>
              <w:top w:val="nil"/>
              <w:left w:val="nil"/>
              <w:bottom w:val="nil"/>
              <w:right w:val="nil"/>
            </w:tcBorders>
            <w:shd w:val="clear" w:color="auto" w:fill="auto"/>
            <w:noWrap/>
            <w:vAlign w:val="bottom"/>
            <w:hideMark/>
          </w:tcPr>
          <w:p w14:paraId="1A0473E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1.005</w:t>
            </w:r>
          </w:p>
        </w:tc>
        <w:tc>
          <w:tcPr>
            <w:tcW w:w="941" w:type="dxa"/>
            <w:tcBorders>
              <w:top w:val="nil"/>
              <w:left w:val="nil"/>
              <w:bottom w:val="nil"/>
              <w:right w:val="nil"/>
            </w:tcBorders>
            <w:shd w:val="clear" w:color="auto" w:fill="auto"/>
            <w:noWrap/>
            <w:vAlign w:val="bottom"/>
            <w:hideMark/>
          </w:tcPr>
          <w:p w14:paraId="37E0526B"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7.256</w:t>
            </w:r>
          </w:p>
        </w:tc>
        <w:tc>
          <w:tcPr>
            <w:tcW w:w="908" w:type="dxa"/>
            <w:tcBorders>
              <w:top w:val="nil"/>
              <w:left w:val="nil"/>
              <w:bottom w:val="nil"/>
              <w:right w:val="nil"/>
            </w:tcBorders>
            <w:shd w:val="clear" w:color="auto" w:fill="auto"/>
            <w:noWrap/>
            <w:vAlign w:val="bottom"/>
            <w:hideMark/>
          </w:tcPr>
          <w:p w14:paraId="33C6AE5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-0.101</w:t>
            </w:r>
          </w:p>
        </w:tc>
        <w:tc>
          <w:tcPr>
            <w:tcW w:w="939" w:type="dxa"/>
            <w:tcBorders>
              <w:top w:val="nil"/>
              <w:left w:val="nil"/>
              <w:bottom w:val="nil"/>
              <w:right w:val="nil"/>
            </w:tcBorders>
            <w:shd w:val="clear" w:color="auto" w:fill="auto"/>
            <w:noWrap/>
            <w:vAlign w:val="bottom"/>
            <w:hideMark/>
          </w:tcPr>
          <w:p w14:paraId="681BD0F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0.922</w:t>
            </w:r>
          </w:p>
        </w:tc>
        <w:tc>
          <w:tcPr>
            <w:tcW w:w="908" w:type="dxa"/>
            <w:tcBorders>
              <w:top w:val="nil"/>
              <w:left w:val="nil"/>
              <w:bottom w:val="nil"/>
              <w:right w:val="nil"/>
            </w:tcBorders>
            <w:shd w:val="clear" w:color="auto" w:fill="auto"/>
            <w:noWrap/>
            <w:vAlign w:val="bottom"/>
            <w:hideMark/>
          </w:tcPr>
          <w:p w14:paraId="0E2B9F5F" w14:textId="77777777" w:rsidR="00437363" w:rsidRPr="00437363" w:rsidRDefault="00437363" w:rsidP="00437363">
            <w:pPr>
              <w:jc w:val="right"/>
              <w:rPr>
                <w:rFonts w:ascii="Calibri" w:eastAsia="Times New Roman" w:hAnsi="Calibri" w:cs="Calibri"/>
                <w:color w:val="000000"/>
              </w:rPr>
            </w:pPr>
          </w:p>
        </w:tc>
      </w:tr>
      <w:tr w:rsidR="00437363" w:rsidRPr="00437363" w14:paraId="6B67091D" w14:textId="77777777" w:rsidTr="001E2057">
        <w:trPr>
          <w:trHeight w:val="300"/>
        </w:trPr>
        <w:tc>
          <w:tcPr>
            <w:tcW w:w="3140" w:type="dxa"/>
            <w:tcBorders>
              <w:top w:val="nil"/>
              <w:left w:val="nil"/>
              <w:bottom w:val="nil"/>
              <w:right w:val="nil"/>
            </w:tcBorders>
            <w:shd w:val="clear" w:color="auto" w:fill="auto"/>
            <w:noWrap/>
            <w:vAlign w:val="center"/>
            <w:hideMark/>
          </w:tcPr>
          <w:p w14:paraId="68970B66"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059D417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-0.283</w:t>
            </w:r>
          </w:p>
        </w:tc>
        <w:tc>
          <w:tcPr>
            <w:tcW w:w="1347" w:type="dxa"/>
            <w:tcBorders>
              <w:top w:val="nil"/>
              <w:left w:val="nil"/>
              <w:bottom w:val="nil"/>
              <w:right w:val="nil"/>
            </w:tcBorders>
            <w:shd w:val="clear" w:color="auto" w:fill="auto"/>
            <w:noWrap/>
            <w:vAlign w:val="bottom"/>
            <w:hideMark/>
          </w:tcPr>
          <w:p w14:paraId="7CE4496A"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0.892</w:t>
            </w:r>
          </w:p>
        </w:tc>
        <w:tc>
          <w:tcPr>
            <w:tcW w:w="941" w:type="dxa"/>
            <w:tcBorders>
              <w:top w:val="nil"/>
              <w:left w:val="nil"/>
              <w:bottom w:val="nil"/>
              <w:right w:val="nil"/>
            </w:tcBorders>
            <w:shd w:val="clear" w:color="auto" w:fill="auto"/>
            <w:noWrap/>
            <w:vAlign w:val="bottom"/>
            <w:hideMark/>
          </w:tcPr>
          <w:p w14:paraId="5CE15EA4"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6.584</w:t>
            </w:r>
          </w:p>
        </w:tc>
        <w:tc>
          <w:tcPr>
            <w:tcW w:w="908" w:type="dxa"/>
            <w:tcBorders>
              <w:top w:val="nil"/>
              <w:left w:val="nil"/>
              <w:bottom w:val="nil"/>
              <w:right w:val="nil"/>
            </w:tcBorders>
            <w:shd w:val="clear" w:color="auto" w:fill="auto"/>
            <w:noWrap/>
            <w:vAlign w:val="bottom"/>
            <w:hideMark/>
          </w:tcPr>
          <w:p w14:paraId="4CF8B296"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-0.317</w:t>
            </w:r>
          </w:p>
        </w:tc>
        <w:tc>
          <w:tcPr>
            <w:tcW w:w="939" w:type="dxa"/>
            <w:tcBorders>
              <w:top w:val="nil"/>
              <w:left w:val="nil"/>
              <w:bottom w:val="nil"/>
              <w:right w:val="nil"/>
            </w:tcBorders>
            <w:shd w:val="clear" w:color="auto" w:fill="auto"/>
            <w:noWrap/>
            <w:vAlign w:val="bottom"/>
            <w:hideMark/>
          </w:tcPr>
          <w:p w14:paraId="7BE80BBD"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0.761</w:t>
            </w:r>
          </w:p>
        </w:tc>
        <w:tc>
          <w:tcPr>
            <w:tcW w:w="908" w:type="dxa"/>
            <w:tcBorders>
              <w:top w:val="nil"/>
              <w:left w:val="nil"/>
              <w:bottom w:val="nil"/>
              <w:right w:val="nil"/>
            </w:tcBorders>
            <w:shd w:val="clear" w:color="auto" w:fill="auto"/>
            <w:noWrap/>
            <w:vAlign w:val="bottom"/>
            <w:hideMark/>
          </w:tcPr>
          <w:p w14:paraId="10175D68" w14:textId="77777777" w:rsidR="00437363" w:rsidRPr="00437363" w:rsidRDefault="00437363" w:rsidP="00437363">
            <w:pPr>
              <w:jc w:val="right"/>
              <w:rPr>
                <w:rFonts w:ascii="Calibri" w:eastAsia="Times New Roman" w:hAnsi="Calibri" w:cs="Calibri"/>
                <w:color w:val="000000"/>
              </w:rPr>
            </w:pPr>
          </w:p>
        </w:tc>
      </w:tr>
      <w:tr w:rsidR="00437363" w:rsidRPr="00437363" w14:paraId="7457AF80" w14:textId="77777777" w:rsidTr="001E2057">
        <w:trPr>
          <w:trHeight w:val="300"/>
        </w:trPr>
        <w:tc>
          <w:tcPr>
            <w:tcW w:w="3140" w:type="dxa"/>
            <w:tcBorders>
              <w:top w:val="nil"/>
              <w:left w:val="nil"/>
              <w:bottom w:val="nil"/>
              <w:right w:val="nil"/>
            </w:tcBorders>
            <w:shd w:val="clear" w:color="auto" w:fill="auto"/>
            <w:noWrap/>
            <w:vAlign w:val="center"/>
            <w:hideMark/>
          </w:tcPr>
          <w:p w14:paraId="6AD58F6D"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1DEC260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-1.200</w:t>
            </w:r>
          </w:p>
        </w:tc>
        <w:tc>
          <w:tcPr>
            <w:tcW w:w="1347" w:type="dxa"/>
            <w:tcBorders>
              <w:top w:val="nil"/>
              <w:left w:val="nil"/>
              <w:bottom w:val="nil"/>
              <w:right w:val="nil"/>
            </w:tcBorders>
            <w:shd w:val="clear" w:color="auto" w:fill="auto"/>
            <w:noWrap/>
            <w:vAlign w:val="bottom"/>
            <w:hideMark/>
          </w:tcPr>
          <w:p w14:paraId="077BEE3B"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0.983</w:t>
            </w:r>
          </w:p>
        </w:tc>
        <w:tc>
          <w:tcPr>
            <w:tcW w:w="941" w:type="dxa"/>
            <w:tcBorders>
              <w:top w:val="nil"/>
              <w:left w:val="nil"/>
              <w:bottom w:val="nil"/>
              <w:right w:val="nil"/>
            </w:tcBorders>
            <w:shd w:val="clear" w:color="auto" w:fill="auto"/>
            <w:noWrap/>
            <w:vAlign w:val="bottom"/>
            <w:hideMark/>
          </w:tcPr>
          <w:p w14:paraId="386F016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6.651</w:t>
            </w:r>
          </w:p>
        </w:tc>
        <w:tc>
          <w:tcPr>
            <w:tcW w:w="908" w:type="dxa"/>
            <w:tcBorders>
              <w:top w:val="nil"/>
              <w:left w:val="nil"/>
              <w:bottom w:val="nil"/>
              <w:right w:val="nil"/>
            </w:tcBorders>
            <w:shd w:val="clear" w:color="auto" w:fill="auto"/>
            <w:noWrap/>
            <w:vAlign w:val="bottom"/>
            <w:hideMark/>
          </w:tcPr>
          <w:p w14:paraId="1596DB6A"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-1.221</w:t>
            </w:r>
          </w:p>
        </w:tc>
        <w:tc>
          <w:tcPr>
            <w:tcW w:w="939" w:type="dxa"/>
            <w:tcBorders>
              <w:top w:val="nil"/>
              <w:left w:val="nil"/>
              <w:bottom w:val="nil"/>
              <w:right w:val="nil"/>
            </w:tcBorders>
            <w:shd w:val="clear" w:color="auto" w:fill="auto"/>
            <w:noWrap/>
            <w:vAlign w:val="bottom"/>
            <w:hideMark/>
          </w:tcPr>
          <w:p w14:paraId="576C2E0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0.264</w:t>
            </w:r>
          </w:p>
        </w:tc>
        <w:tc>
          <w:tcPr>
            <w:tcW w:w="908" w:type="dxa"/>
            <w:tcBorders>
              <w:top w:val="nil"/>
              <w:left w:val="nil"/>
              <w:bottom w:val="nil"/>
              <w:right w:val="nil"/>
            </w:tcBorders>
            <w:shd w:val="clear" w:color="auto" w:fill="auto"/>
            <w:noWrap/>
            <w:vAlign w:val="bottom"/>
            <w:hideMark/>
          </w:tcPr>
          <w:p w14:paraId="6C2F7991" w14:textId="77777777" w:rsidR="00437363" w:rsidRPr="00437363" w:rsidRDefault="00437363" w:rsidP="00437363">
            <w:pPr>
              <w:jc w:val="right"/>
              <w:rPr>
                <w:rFonts w:ascii="Calibri" w:eastAsia="Times New Roman" w:hAnsi="Calibri" w:cs="Calibri"/>
                <w:color w:val="000000"/>
              </w:rPr>
            </w:pPr>
          </w:p>
        </w:tc>
      </w:tr>
      <w:tr w:rsidR="00437363" w:rsidRPr="00437363" w14:paraId="147F2625" w14:textId="77777777" w:rsidTr="001E2057">
        <w:trPr>
          <w:trHeight w:val="300"/>
        </w:trPr>
        <w:tc>
          <w:tcPr>
            <w:tcW w:w="3140" w:type="dxa"/>
            <w:tcBorders>
              <w:top w:val="nil"/>
              <w:left w:val="nil"/>
              <w:bottom w:val="nil"/>
              <w:right w:val="nil"/>
            </w:tcBorders>
            <w:shd w:val="clear" w:color="auto" w:fill="auto"/>
            <w:noWrap/>
            <w:vAlign w:val="center"/>
            <w:hideMark/>
          </w:tcPr>
          <w:p w14:paraId="62F4BD34" w14:textId="2156C770" w:rsidR="00437363" w:rsidRPr="00437363" w:rsidRDefault="001E2057"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620B6FE5"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2.560</w:t>
            </w:r>
          </w:p>
        </w:tc>
        <w:tc>
          <w:tcPr>
            <w:tcW w:w="1347" w:type="dxa"/>
            <w:tcBorders>
              <w:top w:val="nil"/>
              <w:left w:val="nil"/>
              <w:bottom w:val="nil"/>
              <w:right w:val="nil"/>
            </w:tcBorders>
            <w:shd w:val="clear" w:color="auto" w:fill="auto"/>
            <w:noWrap/>
            <w:vAlign w:val="bottom"/>
            <w:hideMark/>
          </w:tcPr>
          <w:p w14:paraId="6BD095A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1.009</w:t>
            </w:r>
          </w:p>
        </w:tc>
        <w:tc>
          <w:tcPr>
            <w:tcW w:w="941" w:type="dxa"/>
            <w:tcBorders>
              <w:top w:val="nil"/>
              <w:left w:val="nil"/>
              <w:bottom w:val="nil"/>
              <w:right w:val="nil"/>
            </w:tcBorders>
            <w:shd w:val="clear" w:color="auto" w:fill="auto"/>
            <w:noWrap/>
            <w:vAlign w:val="bottom"/>
            <w:hideMark/>
          </w:tcPr>
          <w:p w14:paraId="3C0941D7"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6.623</w:t>
            </w:r>
          </w:p>
        </w:tc>
        <w:tc>
          <w:tcPr>
            <w:tcW w:w="908" w:type="dxa"/>
            <w:tcBorders>
              <w:top w:val="nil"/>
              <w:left w:val="nil"/>
              <w:bottom w:val="nil"/>
              <w:right w:val="nil"/>
            </w:tcBorders>
            <w:shd w:val="clear" w:color="auto" w:fill="auto"/>
            <w:noWrap/>
            <w:vAlign w:val="bottom"/>
            <w:hideMark/>
          </w:tcPr>
          <w:p w14:paraId="4A2FB4CA"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2.537</w:t>
            </w:r>
          </w:p>
        </w:tc>
        <w:tc>
          <w:tcPr>
            <w:tcW w:w="939" w:type="dxa"/>
            <w:tcBorders>
              <w:top w:val="nil"/>
              <w:left w:val="nil"/>
              <w:bottom w:val="nil"/>
              <w:right w:val="nil"/>
            </w:tcBorders>
            <w:shd w:val="clear" w:color="auto" w:fill="auto"/>
            <w:noWrap/>
            <w:vAlign w:val="bottom"/>
            <w:hideMark/>
          </w:tcPr>
          <w:p w14:paraId="23378180"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0.041</w:t>
            </w:r>
          </w:p>
        </w:tc>
        <w:tc>
          <w:tcPr>
            <w:tcW w:w="908" w:type="dxa"/>
            <w:tcBorders>
              <w:top w:val="nil"/>
              <w:left w:val="nil"/>
              <w:bottom w:val="nil"/>
              <w:right w:val="nil"/>
            </w:tcBorders>
            <w:shd w:val="clear" w:color="auto" w:fill="auto"/>
            <w:noWrap/>
            <w:vAlign w:val="bottom"/>
            <w:hideMark/>
          </w:tcPr>
          <w:p w14:paraId="236FD65B"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9D31072" w14:textId="77777777" w:rsidTr="001E2057">
        <w:trPr>
          <w:trHeight w:val="300"/>
        </w:trPr>
        <w:tc>
          <w:tcPr>
            <w:tcW w:w="3140" w:type="dxa"/>
            <w:tcBorders>
              <w:top w:val="nil"/>
              <w:left w:val="nil"/>
              <w:bottom w:val="nil"/>
              <w:right w:val="nil"/>
            </w:tcBorders>
            <w:shd w:val="clear" w:color="auto" w:fill="auto"/>
            <w:noWrap/>
            <w:vAlign w:val="center"/>
            <w:hideMark/>
          </w:tcPr>
          <w:p w14:paraId="6CE71F0C" w14:textId="7FA51C21" w:rsidR="00437363" w:rsidRPr="00437363" w:rsidRDefault="001E2057"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799F05BE"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0.737</w:t>
            </w:r>
          </w:p>
        </w:tc>
        <w:tc>
          <w:tcPr>
            <w:tcW w:w="1347" w:type="dxa"/>
            <w:tcBorders>
              <w:top w:val="nil"/>
              <w:left w:val="nil"/>
              <w:bottom w:val="nil"/>
              <w:right w:val="nil"/>
            </w:tcBorders>
            <w:shd w:val="clear" w:color="auto" w:fill="auto"/>
            <w:noWrap/>
            <w:vAlign w:val="bottom"/>
            <w:hideMark/>
          </w:tcPr>
          <w:p w14:paraId="64AC49ED"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0.841</w:t>
            </w:r>
          </w:p>
        </w:tc>
        <w:tc>
          <w:tcPr>
            <w:tcW w:w="941" w:type="dxa"/>
            <w:tcBorders>
              <w:top w:val="nil"/>
              <w:left w:val="nil"/>
              <w:bottom w:val="nil"/>
              <w:right w:val="nil"/>
            </w:tcBorders>
            <w:shd w:val="clear" w:color="auto" w:fill="auto"/>
            <w:noWrap/>
            <w:vAlign w:val="bottom"/>
            <w:hideMark/>
          </w:tcPr>
          <w:p w14:paraId="409CE556"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6.456</w:t>
            </w:r>
          </w:p>
        </w:tc>
        <w:tc>
          <w:tcPr>
            <w:tcW w:w="908" w:type="dxa"/>
            <w:tcBorders>
              <w:top w:val="nil"/>
              <w:left w:val="nil"/>
              <w:bottom w:val="nil"/>
              <w:right w:val="nil"/>
            </w:tcBorders>
            <w:shd w:val="clear" w:color="auto" w:fill="auto"/>
            <w:noWrap/>
            <w:vAlign w:val="bottom"/>
            <w:hideMark/>
          </w:tcPr>
          <w:p w14:paraId="5E16DEB8"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0.876</w:t>
            </w:r>
          </w:p>
        </w:tc>
        <w:tc>
          <w:tcPr>
            <w:tcW w:w="939" w:type="dxa"/>
            <w:tcBorders>
              <w:top w:val="nil"/>
              <w:left w:val="nil"/>
              <w:bottom w:val="nil"/>
              <w:right w:val="nil"/>
            </w:tcBorders>
            <w:shd w:val="clear" w:color="auto" w:fill="auto"/>
            <w:noWrap/>
            <w:vAlign w:val="bottom"/>
            <w:hideMark/>
          </w:tcPr>
          <w:p w14:paraId="2E6B27D0"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0.412</w:t>
            </w:r>
          </w:p>
        </w:tc>
        <w:tc>
          <w:tcPr>
            <w:tcW w:w="908" w:type="dxa"/>
            <w:tcBorders>
              <w:top w:val="nil"/>
              <w:left w:val="nil"/>
              <w:bottom w:val="nil"/>
              <w:right w:val="nil"/>
            </w:tcBorders>
            <w:shd w:val="clear" w:color="auto" w:fill="auto"/>
            <w:noWrap/>
            <w:vAlign w:val="bottom"/>
            <w:hideMark/>
          </w:tcPr>
          <w:p w14:paraId="5FE330C6" w14:textId="77777777" w:rsidR="00437363" w:rsidRPr="00437363" w:rsidRDefault="00437363" w:rsidP="00437363">
            <w:pPr>
              <w:jc w:val="right"/>
              <w:rPr>
                <w:rFonts w:ascii="Calibri" w:eastAsia="Times New Roman" w:hAnsi="Calibri" w:cs="Calibri"/>
                <w:color w:val="000000"/>
              </w:rPr>
            </w:pPr>
          </w:p>
        </w:tc>
      </w:tr>
      <w:tr w:rsidR="00437363" w:rsidRPr="00437363" w14:paraId="454EF147" w14:textId="77777777" w:rsidTr="001E2057">
        <w:trPr>
          <w:trHeight w:val="300"/>
        </w:trPr>
        <w:tc>
          <w:tcPr>
            <w:tcW w:w="3140" w:type="dxa"/>
            <w:tcBorders>
              <w:top w:val="nil"/>
              <w:left w:val="nil"/>
              <w:bottom w:val="nil"/>
              <w:right w:val="nil"/>
            </w:tcBorders>
            <w:shd w:val="clear" w:color="auto" w:fill="auto"/>
            <w:noWrap/>
            <w:vAlign w:val="center"/>
            <w:hideMark/>
          </w:tcPr>
          <w:p w14:paraId="212AAA33" w14:textId="7EEFF390" w:rsidR="00437363" w:rsidRPr="00437363" w:rsidRDefault="001E2057"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nil"/>
              <w:right w:val="nil"/>
            </w:tcBorders>
            <w:shd w:val="clear" w:color="auto" w:fill="auto"/>
            <w:noWrap/>
            <w:vAlign w:val="bottom"/>
            <w:hideMark/>
          </w:tcPr>
          <w:p w14:paraId="7CD0369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0.330</w:t>
            </w:r>
          </w:p>
        </w:tc>
        <w:tc>
          <w:tcPr>
            <w:tcW w:w="1347" w:type="dxa"/>
            <w:tcBorders>
              <w:top w:val="nil"/>
              <w:left w:val="nil"/>
              <w:bottom w:val="nil"/>
              <w:right w:val="nil"/>
            </w:tcBorders>
            <w:shd w:val="clear" w:color="auto" w:fill="auto"/>
            <w:noWrap/>
            <w:vAlign w:val="bottom"/>
            <w:hideMark/>
          </w:tcPr>
          <w:p w14:paraId="5ACC78A2"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0.695</w:t>
            </w:r>
          </w:p>
        </w:tc>
        <w:tc>
          <w:tcPr>
            <w:tcW w:w="941" w:type="dxa"/>
            <w:tcBorders>
              <w:top w:val="nil"/>
              <w:left w:val="nil"/>
              <w:bottom w:val="nil"/>
              <w:right w:val="nil"/>
            </w:tcBorders>
            <w:shd w:val="clear" w:color="auto" w:fill="auto"/>
            <w:noWrap/>
            <w:vAlign w:val="bottom"/>
            <w:hideMark/>
          </w:tcPr>
          <w:p w14:paraId="713CB6E4"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6.739</w:t>
            </w:r>
          </w:p>
        </w:tc>
        <w:tc>
          <w:tcPr>
            <w:tcW w:w="908" w:type="dxa"/>
            <w:tcBorders>
              <w:top w:val="nil"/>
              <w:left w:val="nil"/>
              <w:bottom w:val="nil"/>
              <w:right w:val="nil"/>
            </w:tcBorders>
            <w:shd w:val="clear" w:color="auto" w:fill="auto"/>
            <w:noWrap/>
            <w:vAlign w:val="bottom"/>
            <w:hideMark/>
          </w:tcPr>
          <w:p w14:paraId="41413314"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0.475</w:t>
            </w:r>
          </w:p>
        </w:tc>
        <w:tc>
          <w:tcPr>
            <w:tcW w:w="939" w:type="dxa"/>
            <w:tcBorders>
              <w:top w:val="nil"/>
              <w:left w:val="nil"/>
              <w:bottom w:val="nil"/>
              <w:right w:val="nil"/>
            </w:tcBorders>
            <w:shd w:val="clear" w:color="auto" w:fill="auto"/>
            <w:noWrap/>
            <w:vAlign w:val="bottom"/>
            <w:hideMark/>
          </w:tcPr>
          <w:p w14:paraId="7D514F9E"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0.6501</w:t>
            </w:r>
          </w:p>
        </w:tc>
        <w:tc>
          <w:tcPr>
            <w:tcW w:w="908" w:type="dxa"/>
            <w:tcBorders>
              <w:top w:val="nil"/>
              <w:left w:val="nil"/>
              <w:bottom w:val="nil"/>
              <w:right w:val="nil"/>
            </w:tcBorders>
            <w:shd w:val="clear" w:color="auto" w:fill="auto"/>
            <w:noWrap/>
            <w:vAlign w:val="bottom"/>
            <w:hideMark/>
          </w:tcPr>
          <w:p w14:paraId="336859EF" w14:textId="77777777" w:rsidR="00437363" w:rsidRPr="00437363" w:rsidRDefault="00437363" w:rsidP="00437363">
            <w:pPr>
              <w:jc w:val="right"/>
              <w:rPr>
                <w:rFonts w:ascii="Calibri" w:eastAsia="Times New Roman" w:hAnsi="Calibri" w:cs="Calibri"/>
                <w:color w:val="000000"/>
              </w:rPr>
            </w:pPr>
          </w:p>
        </w:tc>
      </w:tr>
      <w:tr w:rsidR="00437363" w:rsidRPr="00437363" w14:paraId="5BA03421"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08B0744"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year: 2018</w:t>
            </w:r>
          </w:p>
        </w:tc>
        <w:tc>
          <w:tcPr>
            <w:tcW w:w="1177" w:type="dxa"/>
            <w:tcBorders>
              <w:top w:val="nil"/>
              <w:left w:val="nil"/>
              <w:bottom w:val="single" w:sz="4" w:space="0" w:color="auto"/>
              <w:right w:val="nil"/>
            </w:tcBorders>
            <w:shd w:val="clear" w:color="auto" w:fill="auto"/>
            <w:noWrap/>
            <w:vAlign w:val="bottom"/>
            <w:hideMark/>
          </w:tcPr>
          <w:p w14:paraId="70A26057"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0.451</w:t>
            </w:r>
          </w:p>
        </w:tc>
        <w:tc>
          <w:tcPr>
            <w:tcW w:w="1347" w:type="dxa"/>
            <w:tcBorders>
              <w:top w:val="nil"/>
              <w:left w:val="nil"/>
              <w:bottom w:val="single" w:sz="4" w:space="0" w:color="auto"/>
              <w:right w:val="nil"/>
            </w:tcBorders>
            <w:shd w:val="clear" w:color="auto" w:fill="auto"/>
            <w:noWrap/>
            <w:vAlign w:val="bottom"/>
            <w:hideMark/>
          </w:tcPr>
          <w:p w14:paraId="2056E2FE"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0.245</w:t>
            </w:r>
          </w:p>
        </w:tc>
        <w:tc>
          <w:tcPr>
            <w:tcW w:w="941" w:type="dxa"/>
            <w:tcBorders>
              <w:top w:val="nil"/>
              <w:left w:val="nil"/>
              <w:bottom w:val="single" w:sz="4" w:space="0" w:color="auto"/>
              <w:right w:val="nil"/>
            </w:tcBorders>
            <w:shd w:val="clear" w:color="auto" w:fill="auto"/>
            <w:noWrap/>
            <w:vAlign w:val="bottom"/>
            <w:hideMark/>
          </w:tcPr>
          <w:p w14:paraId="404EF32E"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124.870</w:t>
            </w:r>
          </w:p>
        </w:tc>
        <w:tc>
          <w:tcPr>
            <w:tcW w:w="908" w:type="dxa"/>
            <w:tcBorders>
              <w:top w:val="nil"/>
              <w:left w:val="nil"/>
              <w:bottom w:val="single" w:sz="4" w:space="0" w:color="auto"/>
              <w:right w:val="nil"/>
            </w:tcBorders>
            <w:shd w:val="clear" w:color="auto" w:fill="auto"/>
            <w:noWrap/>
            <w:vAlign w:val="bottom"/>
            <w:hideMark/>
          </w:tcPr>
          <w:p w14:paraId="2FD3FB70"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1.839</w:t>
            </w:r>
          </w:p>
        </w:tc>
        <w:tc>
          <w:tcPr>
            <w:tcW w:w="939" w:type="dxa"/>
            <w:tcBorders>
              <w:top w:val="nil"/>
              <w:left w:val="nil"/>
              <w:bottom w:val="single" w:sz="4" w:space="0" w:color="auto"/>
              <w:right w:val="nil"/>
            </w:tcBorders>
            <w:shd w:val="clear" w:color="auto" w:fill="auto"/>
            <w:noWrap/>
            <w:vAlign w:val="bottom"/>
            <w:hideMark/>
          </w:tcPr>
          <w:p w14:paraId="7261B55A"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0.0682</w:t>
            </w:r>
          </w:p>
        </w:tc>
        <w:tc>
          <w:tcPr>
            <w:tcW w:w="908" w:type="dxa"/>
            <w:tcBorders>
              <w:top w:val="nil"/>
              <w:left w:val="nil"/>
              <w:bottom w:val="single" w:sz="4" w:space="0" w:color="auto"/>
              <w:right w:val="nil"/>
            </w:tcBorders>
            <w:shd w:val="clear" w:color="auto" w:fill="auto"/>
            <w:noWrap/>
            <w:vAlign w:val="bottom"/>
            <w:hideMark/>
          </w:tcPr>
          <w:p w14:paraId="29772A58"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A68C1B3" w14:textId="77777777" w:rsidTr="001E2057">
        <w:trPr>
          <w:trHeight w:val="300"/>
        </w:trPr>
        <w:tc>
          <w:tcPr>
            <w:tcW w:w="3140" w:type="dxa"/>
            <w:tcBorders>
              <w:top w:val="nil"/>
              <w:left w:val="nil"/>
              <w:bottom w:val="nil"/>
              <w:right w:val="nil"/>
            </w:tcBorders>
            <w:shd w:val="clear" w:color="auto" w:fill="auto"/>
            <w:noWrap/>
            <w:vAlign w:val="bottom"/>
            <w:hideMark/>
          </w:tcPr>
          <w:p w14:paraId="2BFCBEBD" w14:textId="77777777" w:rsidR="00437363" w:rsidRPr="00437363" w:rsidRDefault="00437363" w:rsidP="00437363">
            <w:pPr>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1A2E2FF4" w14:textId="77777777" w:rsidR="00437363" w:rsidRPr="00437363" w:rsidRDefault="00437363" w:rsidP="00437363">
            <w:pPr>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78F26E91" w14:textId="77777777" w:rsidR="00437363" w:rsidRPr="00437363" w:rsidRDefault="00437363" w:rsidP="00437363">
            <w:pPr>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0788A318" w14:textId="77777777" w:rsidR="00437363" w:rsidRPr="00437363" w:rsidRDefault="00437363" w:rsidP="00437363">
            <w:pPr>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1FE59149" w14:textId="77777777" w:rsidR="00437363" w:rsidRPr="00437363" w:rsidRDefault="00437363" w:rsidP="00437363">
            <w:pPr>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45034E86" w14:textId="77777777" w:rsidR="00437363" w:rsidRPr="00437363" w:rsidRDefault="00437363" w:rsidP="00437363">
            <w:pPr>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2AE83C94" w14:textId="77777777" w:rsidR="00437363" w:rsidRPr="00437363" w:rsidRDefault="00437363" w:rsidP="00437363">
            <w:pPr>
              <w:rPr>
                <w:rFonts w:ascii="Times New Roman" w:eastAsia="Times New Roman" w:hAnsi="Times New Roman" w:cs="Times New Roman"/>
                <w:sz w:val="20"/>
                <w:szCs w:val="20"/>
              </w:rPr>
            </w:pPr>
          </w:p>
        </w:tc>
      </w:tr>
      <w:tr w:rsidR="00437363" w:rsidRPr="00437363" w14:paraId="2A4BEEBF"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0FDBB1E5" w14:textId="093207CE"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Clam</w:t>
            </w:r>
            <w:r w:rsidR="001E2057">
              <w:rPr>
                <w:rFonts w:ascii="Calibri" w:eastAsia="Times New Roman" w:hAnsi="Calibri" w:cs="Calibri"/>
                <w:color w:val="000000"/>
              </w:rPr>
              <w:t xml:space="preserve"> catch per m2</w:t>
            </w:r>
          </w:p>
        </w:tc>
        <w:tc>
          <w:tcPr>
            <w:tcW w:w="1177" w:type="dxa"/>
            <w:tcBorders>
              <w:top w:val="single" w:sz="4" w:space="0" w:color="auto"/>
              <w:left w:val="nil"/>
              <w:bottom w:val="single" w:sz="4" w:space="0" w:color="auto"/>
              <w:right w:val="nil"/>
            </w:tcBorders>
            <w:shd w:val="clear" w:color="000000" w:fill="D9D9D9"/>
            <w:noWrap/>
            <w:vAlign w:val="bottom"/>
            <w:hideMark/>
          </w:tcPr>
          <w:p w14:paraId="7A4444B4"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80C952B"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05C35C21"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2B218BC"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756BA75B"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E003DB4"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8D799EB" w14:textId="77777777" w:rsidTr="001E2057">
        <w:trPr>
          <w:trHeight w:val="300"/>
        </w:trPr>
        <w:tc>
          <w:tcPr>
            <w:tcW w:w="3140" w:type="dxa"/>
            <w:tcBorders>
              <w:top w:val="nil"/>
              <w:left w:val="nil"/>
              <w:bottom w:val="nil"/>
              <w:right w:val="nil"/>
            </w:tcBorders>
            <w:shd w:val="clear" w:color="auto" w:fill="auto"/>
            <w:noWrap/>
            <w:vAlign w:val="center"/>
            <w:hideMark/>
          </w:tcPr>
          <w:p w14:paraId="3E12CC62" w14:textId="77777777" w:rsidR="00437363" w:rsidRPr="00437363" w:rsidRDefault="00437363" w:rsidP="00437363">
            <w:pPr>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7237B1E0"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nil"/>
              <w:right w:val="nil"/>
            </w:tcBorders>
            <w:shd w:val="clear" w:color="auto" w:fill="auto"/>
            <w:noWrap/>
            <w:vAlign w:val="bottom"/>
            <w:hideMark/>
          </w:tcPr>
          <w:p w14:paraId="5DAFDC41"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nil"/>
              <w:right w:val="nil"/>
            </w:tcBorders>
            <w:shd w:val="clear" w:color="auto" w:fill="auto"/>
            <w:noWrap/>
            <w:vAlign w:val="bottom"/>
            <w:hideMark/>
          </w:tcPr>
          <w:p w14:paraId="3EA18972" w14:textId="17856500" w:rsidR="00437363" w:rsidRPr="00437363" w:rsidRDefault="00692B83" w:rsidP="00437363">
            <w:pPr>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nil"/>
              <w:right w:val="nil"/>
            </w:tcBorders>
            <w:shd w:val="clear" w:color="auto" w:fill="auto"/>
            <w:noWrap/>
            <w:vAlign w:val="bottom"/>
            <w:hideMark/>
          </w:tcPr>
          <w:p w14:paraId="5622C077"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nil"/>
              <w:right w:val="nil"/>
            </w:tcBorders>
            <w:shd w:val="clear" w:color="auto" w:fill="auto"/>
            <w:noWrap/>
            <w:vAlign w:val="bottom"/>
            <w:hideMark/>
          </w:tcPr>
          <w:p w14:paraId="0E3E7E35" w14:textId="26A445B8" w:rsidR="00437363" w:rsidRPr="00437363" w:rsidRDefault="00EF0D37" w:rsidP="00437363">
            <w:pPr>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nil"/>
              <w:right w:val="nil"/>
            </w:tcBorders>
            <w:shd w:val="clear" w:color="auto" w:fill="auto"/>
            <w:noWrap/>
            <w:vAlign w:val="bottom"/>
            <w:hideMark/>
          </w:tcPr>
          <w:p w14:paraId="0E7C7D17" w14:textId="77777777" w:rsidR="00437363" w:rsidRPr="00437363" w:rsidRDefault="00437363" w:rsidP="00437363">
            <w:pPr>
              <w:rPr>
                <w:rFonts w:ascii="Calibri" w:eastAsia="Times New Roman" w:hAnsi="Calibri" w:cs="Calibri"/>
                <w:color w:val="000000"/>
              </w:rPr>
            </w:pPr>
          </w:p>
        </w:tc>
      </w:tr>
      <w:tr w:rsidR="00437363" w:rsidRPr="00437363" w14:paraId="1370DE1D" w14:textId="77777777" w:rsidTr="001E2057">
        <w:trPr>
          <w:trHeight w:val="300"/>
        </w:trPr>
        <w:tc>
          <w:tcPr>
            <w:tcW w:w="3140" w:type="dxa"/>
            <w:tcBorders>
              <w:top w:val="nil"/>
              <w:left w:val="nil"/>
              <w:bottom w:val="nil"/>
              <w:right w:val="nil"/>
            </w:tcBorders>
            <w:shd w:val="clear" w:color="auto" w:fill="auto"/>
            <w:noWrap/>
            <w:vAlign w:val="center"/>
            <w:hideMark/>
          </w:tcPr>
          <w:p w14:paraId="6238BFE9"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lastRenderedPageBreak/>
              <w:t>(Intercept: Cache, Channel, 2017)</w:t>
            </w:r>
          </w:p>
        </w:tc>
        <w:tc>
          <w:tcPr>
            <w:tcW w:w="1177" w:type="dxa"/>
            <w:tcBorders>
              <w:top w:val="nil"/>
              <w:left w:val="nil"/>
              <w:bottom w:val="nil"/>
              <w:right w:val="nil"/>
            </w:tcBorders>
            <w:shd w:val="clear" w:color="auto" w:fill="auto"/>
            <w:noWrap/>
            <w:vAlign w:val="bottom"/>
            <w:hideMark/>
          </w:tcPr>
          <w:p w14:paraId="36272AEE"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4.791</w:t>
            </w:r>
          </w:p>
        </w:tc>
        <w:tc>
          <w:tcPr>
            <w:tcW w:w="1347" w:type="dxa"/>
            <w:tcBorders>
              <w:top w:val="nil"/>
              <w:left w:val="nil"/>
              <w:bottom w:val="nil"/>
              <w:right w:val="nil"/>
            </w:tcBorders>
            <w:shd w:val="clear" w:color="auto" w:fill="auto"/>
            <w:noWrap/>
            <w:vAlign w:val="bottom"/>
            <w:hideMark/>
          </w:tcPr>
          <w:p w14:paraId="17A6CBC6"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1.028</w:t>
            </w:r>
          </w:p>
        </w:tc>
        <w:tc>
          <w:tcPr>
            <w:tcW w:w="941" w:type="dxa"/>
            <w:tcBorders>
              <w:top w:val="nil"/>
              <w:left w:val="nil"/>
              <w:bottom w:val="nil"/>
              <w:right w:val="nil"/>
            </w:tcBorders>
            <w:shd w:val="clear" w:color="auto" w:fill="auto"/>
            <w:noWrap/>
            <w:vAlign w:val="bottom"/>
            <w:hideMark/>
          </w:tcPr>
          <w:p w14:paraId="74E42033"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23.387</w:t>
            </w:r>
          </w:p>
        </w:tc>
        <w:tc>
          <w:tcPr>
            <w:tcW w:w="908" w:type="dxa"/>
            <w:tcBorders>
              <w:top w:val="nil"/>
              <w:left w:val="nil"/>
              <w:bottom w:val="nil"/>
              <w:right w:val="nil"/>
            </w:tcBorders>
            <w:shd w:val="clear" w:color="auto" w:fill="auto"/>
            <w:noWrap/>
            <w:vAlign w:val="bottom"/>
            <w:hideMark/>
          </w:tcPr>
          <w:p w14:paraId="6EB44A5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4.662</w:t>
            </w:r>
          </w:p>
        </w:tc>
        <w:tc>
          <w:tcPr>
            <w:tcW w:w="939" w:type="dxa"/>
            <w:tcBorders>
              <w:top w:val="nil"/>
              <w:left w:val="nil"/>
              <w:bottom w:val="nil"/>
              <w:right w:val="nil"/>
            </w:tcBorders>
            <w:shd w:val="clear" w:color="auto" w:fill="auto"/>
            <w:noWrap/>
            <w:vAlign w:val="bottom"/>
            <w:hideMark/>
          </w:tcPr>
          <w:p w14:paraId="1595220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15485851"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0F8904AA" w14:textId="77777777" w:rsidTr="001E2057">
        <w:trPr>
          <w:trHeight w:val="300"/>
        </w:trPr>
        <w:tc>
          <w:tcPr>
            <w:tcW w:w="3140" w:type="dxa"/>
            <w:tcBorders>
              <w:top w:val="nil"/>
              <w:left w:val="nil"/>
              <w:bottom w:val="nil"/>
              <w:right w:val="nil"/>
            </w:tcBorders>
            <w:shd w:val="clear" w:color="auto" w:fill="auto"/>
            <w:noWrap/>
            <w:vAlign w:val="center"/>
            <w:hideMark/>
          </w:tcPr>
          <w:p w14:paraId="6C05CB56"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3556830D"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-0.225</w:t>
            </w:r>
          </w:p>
        </w:tc>
        <w:tc>
          <w:tcPr>
            <w:tcW w:w="1347" w:type="dxa"/>
            <w:tcBorders>
              <w:top w:val="nil"/>
              <w:left w:val="nil"/>
              <w:bottom w:val="nil"/>
              <w:right w:val="nil"/>
            </w:tcBorders>
            <w:shd w:val="clear" w:color="auto" w:fill="auto"/>
            <w:noWrap/>
            <w:vAlign w:val="bottom"/>
            <w:hideMark/>
          </w:tcPr>
          <w:p w14:paraId="52EE5746"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1.071</w:t>
            </w:r>
          </w:p>
        </w:tc>
        <w:tc>
          <w:tcPr>
            <w:tcW w:w="941" w:type="dxa"/>
            <w:tcBorders>
              <w:top w:val="nil"/>
              <w:left w:val="nil"/>
              <w:bottom w:val="nil"/>
              <w:right w:val="nil"/>
            </w:tcBorders>
            <w:shd w:val="clear" w:color="auto" w:fill="auto"/>
            <w:noWrap/>
            <w:vAlign w:val="bottom"/>
            <w:hideMark/>
          </w:tcPr>
          <w:p w14:paraId="1C96F232"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14.446</w:t>
            </w:r>
          </w:p>
        </w:tc>
        <w:tc>
          <w:tcPr>
            <w:tcW w:w="908" w:type="dxa"/>
            <w:tcBorders>
              <w:top w:val="nil"/>
              <w:left w:val="nil"/>
              <w:bottom w:val="nil"/>
              <w:right w:val="nil"/>
            </w:tcBorders>
            <w:shd w:val="clear" w:color="auto" w:fill="auto"/>
            <w:noWrap/>
            <w:vAlign w:val="bottom"/>
            <w:hideMark/>
          </w:tcPr>
          <w:p w14:paraId="65D632DE"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-0.210</w:t>
            </w:r>
          </w:p>
        </w:tc>
        <w:tc>
          <w:tcPr>
            <w:tcW w:w="939" w:type="dxa"/>
            <w:tcBorders>
              <w:top w:val="nil"/>
              <w:left w:val="nil"/>
              <w:bottom w:val="nil"/>
              <w:right w:val="nil"/>
            </w:tcBorders>
            <w:shd w:val="clear" w:color="auto" w:fill="auto"/>
            <w:noWrap/>
            <w:vAlign w:val="bottom"/>
            <w:hideMark/>
          </w:tcPr>
          <w:p w14:paraId="656A4C28"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0.837</w:t>
            </w:r>
          </w:p>
        </w:tc>
        <w:tc>
          <w:tcPr>
            <w:tcW w:w="908" w:type="dxa"/>
            <w:tcBorders>
              <w:top w:val="nil"/>
              <w:left w:val="nil"/>
              <w:bottom w:val="nil"/>
              <w:right w:val="nil"/>
            </w:tcBorders>
            <w:shd w:val="clear" w:color="auto" w:fill="auto"/>
            <w:noWrap/>
            <w:vAlign w:val="bottom"/>
            <w:hideMark/>
          </w:tcPr>
          <w:p w14:paraId="39F88EBF" w14:textId="77777777" w:rsidR="00437363" w:rsidRPr="00437363" w:rsidRDefault="00437363" w:rsidP="00437363">
            <w:pPr>
              <w:jc w:val="right"/>
              <w:rPr>
                <w:rFonts w:ascii="Calibri" w:eastAsia="Times New Roman" w:hAnsi="Calibri" w:cs="Calibri"/>
                <w:color w:val="000000"/>
              </w:rPr>
            </w:pPr>
          </w:p>
        </w:tc>
      </w:tr>
      <w:tr w:rsidR="00437363" w:rsidRPr="00437363" w14:paraId="44B68DC7" w14:textId="77777777" w:rsidTr="001E2057">
        <w:trPr>
          <w:trHeight w:val="300"/>
        </w:trPr>
        <w:tc>
          <w:tcPr>
            <w:tcW w:w="3140" w:type="dxa"/>
            <w:tcBorders>
              <w:top w:val="nil"/>
              <w:left w:val="nil"/>
              <w:bottom w:val="nil"/>
              <w:right w:val="nil"/>
            </w:tcBorders>
            <w:shd w:val="clear" w:color="auto" w:fill="auto"/>
            <w:noWrap/>
            <w:vAlign w:val="center"/>
            <w:hideMark/>
          </w:tcPr>
          <w:p w14:paraId="1684A7FB"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Nurse-</w:t>
            </w:r>
            <w:proofErr w:type="spellStart"/>
            <w:r w:rsidRPr="00437363">
              <w:rPr>
                <w:rFonts w:ascii="Lucida Console" w:eastAsia="Times New Roman" w:hAnsi="Lucida Console" w:cs="Calibri"/>
                <w:color w:val="000000"/>
                <w:sz w:val="20"/>
                <w:szCs w:val="20"/>
              </w:rPr>
              <w:t>Denverton</w:t>
            </w:r>
            <w:proofErr w:type="spellEnd"/>
          </w:p>
        </w:tc>
        <w:tc>
          <w:tcPr>
            <w:tcW w:w="1177" w:type="dxa"/>
            <w:tcBorders>
              <w:top w:val="nil"/>
              <w:left w:val="nil"/>
              <w:bottom w:val="nil"/>
              <w:right w:val="nil"/>
            </w:tcBorders>
            <w:shd w:val="clear" w:color="auto" w:fill="auto"/>
            <w:noWrap/>
            <w:vAlign w:val="bottom"/>
            <w:hideMark/>
          </w:tcPr>
          <w:p w14:paraId="7A2D00D3"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-1.499</w:t>
            </w:r>
          </w:p>
        </w:tc>
        <w:tc>
          <w:tcPr>
            <w:tcW w:w="1347" w:type="dxa"/>
            <w:tcBorders>
              <w:top w:val="nil"/>
              <w:left w:val="nil"/>
              <w:bottom w:val="nil"/>
              <w:right w:val="nil"/>
            </w:tcBorders>
            <w:shd w:val="clear" w:color="auto" w:fill="auto"/>
            <w:noWrap/>
            <w:vAlign w:val="bottom"/>
            <w:hideMark/>
          </w:tcPr>
          <w:p w14:paraId="2B85AB25"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1.039</w:t>
            </w:r>
          </w:p>
        </w:tc>
        <w:tc>
          <w:tcPr>
            <w:tcW w:w="941" w:type="dxa"/>
            <w:tcBorders>
              <w:top w:val="nil"/>
              <w:left w:val="nil"/>
              <w:bottom w:val="nil"/>
              <w:right w:val="nil"/>
            </w:tcBorders>
            <w:shd w:val="clear" w:color="auto" w:fill="auto"/>
            <w:noWrap/>
            <w:vAlign w:val="bottom"/>
            <w:hideMark/>
          </w:tcPr>
          <w:p w14:paraId="4203741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12.275</w:t>
            </w:r>
          </w:p>
        </w:tc>
        <w:tc>
          <w:tcPr>
            <w:tcW w:w="908" w:type="dxa"/>
            <w:tcBorders>
              <w:top w:val="nil"/>
              <w:left w:val="nil"/>
              <w:bottom w:val="nil"/>
              <w:right w:val="nil"/>
            </w:tcBorders>
            <w:shd w:val="clear" w:color="auto" w:fill="auto"/>
            <w:noWrap/>
            <w:vAlign w:val="bottom"/>
            <w:hideMark/>
          </w:tcPr>
          <w:p w14:paraId="1989ABC4"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-1.444</w:t>
            </w:r>
          </w:p>
        </w:tc>
        <w:tc>
          <w:tcPr>
            <w:tcW w:w="939" w:type="dxa"/>
            <w:tcBorders>
              <w:top w:val="nil"/>
              <w:left w:val="nil"/>
              <w:bottom w:val="nil"/>
              <w:right w:val="nil"/>
            </w:tcBorders>
            <w:shd w:val="clear" w:color="auto" w:fill="auto"/>
            <w:noWrap/>
            <w:vAlign w:val="bottom"/>
            <w:hideMark/>
          </w:tcPr>
          <w:p w14:paraId="518F3905"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0.174</w:t>
            </w:r>
          </w:p>
        </w:tc>
        <w:tc>
          <w:tcPr>
            <w:tcW w:w="908" w:type="dxa"/>
            <w:tcBorders>
              <w:top w:val="nil"/>
              <w:left w:val="nil"/>
              <w:bottom w:val="nil"/>
              <w:right w:val="nil"/>
            </w:tcBorders>
            <w:shd w:val="clear" w:color="auto" w:fill="auto"/>
            <w:noWrap/>
            <w:vAlign w:val="bottom"/>
            <w:hideMark/>
          </w:tcPr>
          <w:p w14:paraId="7E8B6535" w14:textId="77777777" w:rsidR="00437363" w:rsidRPr="00437363" w:rsidRDefault="00437363" w:rsidP="00437363">
            <w:pPr>
              <w:jc w:val="right"/>
              <w:rPr>
                <w:rFonts w:ascii="Calibri" w:eastAsia="Times New Roman" w:hAnsi="Calibri" w:cs="Calibri"/>
                <w:color w:val="000000"/>
              </w:rPr>
            </w:pPr>
          </w:p>
        </w:tc>
      </w:tr>
      <w:tr w:rsidR="00437363" w:rsidRPr="00437363" w14:paraId="6A8E94CD" w14:textId="77777777" w:rsidTr="001E2057">
        <w:trPr>
          <w:trHeight w:val="300"/>
        </w:trPr>
        <w:tc>
          <w:tcPr>
            <w:tcW w:w="3140" w:type="dxa"/>
            <w:tcBorders>
              <w:top w:val="nil"/>
              <w:left w:val="nil"/>
              <w:bottom w:val="nil"/>
              <w:right w:val="nil"/>
            </w:tcBorders>
            <w:shd w:val="clear" w:color="auto" w:fill="auto"/>
            <w:noWrap/>
            <w:vAlign w:val="center"/>
            <w:hideMark/>
          </w:tcPr>
          <w:p w14:paraId="2A69D7F2"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398E31C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0.464</w:t>
            </w:r>
          </w:p>
        </w:tc>
        <w:tc>
          <w:tcPr>
            <w:tcW w:w="1347" w:type="dxa"/>
            <w:tcBorders>
              <w:top w:val="nil"/>
              <w:left w:val="nil"/>
              <w:bottom w:val="nil"/>
              <w:right w:val="nil"/>
            </w:tcBorders>
            <w:shd w:val="clear" w:color="auto" w:fill="auto"/>
            <w:noWrap/>
            <w:vAlign w:val="bottom"/>
            <w:hideMark/>
          </w:tcPr>
          <w:p w14:paraId="1F18C1D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1.028</w:t>
            </w:r>
          </w:p>
        </w:tc>
        <w:tc>
          <w:tcPr>
            <w:tcW w:w="941" w:type="dxa"/>
            <w:tcBorders>
              <w:top w:val="nil"/>
              <w:left w:val="nil"/>
              <w:bottom w:val="nil"/>
              <w:right w:val="nil"/>
            </w:tcBorders>
            <w:shd w:val="clear" w:color="auto" w:fill="auto"/>
            <w:noWrap/>
            <w:vAlign w:val="bottom"/>
            <w:hideMark/>
          </w:tcPr>
          <w:p w14:paraId="13D02195"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11.876</w:t>
            </w:r>
          </w:p>
        </w:tc>
        <w:tc>
          <w:tcPr>
            <w:tcW w:w="908" w:type="dxa"/>
            <w:tcBorders>
              <w:top w:val="nil"/>
              <w:left w:val="nil"/>
              <w:bottom w:val="nil"/>
              <w:right w:val="nil"/>
            </w:tcBorders>
            <w:shd w:val="clear" w:color="auto" w:fill="auto"/>
            <w:noWrap/>
            <w:vAlign w:val="bottom"/>
            <w:hideMark/>
          </w:tcPr>
          <w:p w14:paraId="32A4FC83"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0.451</w:t>
            </w:r>
          </w:p>
        </w:tc>
        <w:tc>
          <w:tcPr>
            <w:tcW w:w="939" w:type="dxa"/>
            <w:tcBorders>
              <w:top w:val="nil"/>
              <w:left w:val="nil"/>
              <w:bottom w:val="nil"/>
              <w:right w:val="nil"/>
            </w:tcBorders>
            <w:shd w:val="clear" w:color="auto" w:fill="auto"/>
            <w:noWrap/>
            <w:vAlign w:val="bottom"/>
            <w:hideMark/>
          </w:tcPr>
          <w:p w14:paraId="7E780DF2"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0.660</w:t>
            </w:r>
          </w:p>
        </w:tc>
        <w:tc>
          <w:tcPr>
            <w:tcW w:w="908" w:type="dxa"/>
            <w:tcBorders>
              <w:top w:val="nil"/>
              <w:left w:val="nil"/>
              <w:bottom w:val="nil"/>
              <w:right w:val="nil"/>
            </w:tcBorders>
            <w:shd w:val="clear" w:color="auto" w:fill="auto"/>
            <w:noWrap/>
            <w:vAlign w:val="bottom"/>
            <w:hideMark/>
          </w:tcPr>
          <w:p w14:paraId="5EBBED61" w14:textId="77777777" w:rsidR="00437363" w:rsidRPr="00437363" w:rsidRDefault="00437363" w:rsidP="00437363">
            <w:pPr>
              <w:jc w:val="right"/>
              <w:rPr>
                <w:rFonts w:ascii="Calibri" w:eastAsia="Times New Roman" w:hAnsi="Calibri" w:cs="Calibri"/>
                <w:color w:val="000000"/>
              </w:rPr>
            </w:pPr>
          </w:p>
        </w:tc>
      </w:tr>
      <w:tr w:rsidR="00437363" w:rsidRPr="00437363" w14:paraId="69722944" w14:textId="77777777" w:rsidTr="001E2057">
        <w:trPr>
          <w:trHeight w:val="300"/>
        </w:trPr>
        <w:tc>
          <w:tcPr>
            <w:tcW w:w="3140" w:type="dxa"/>
            <w:tcBorders>
              <w:top w:val="nil"/>
              <w:left w:val="nil"/>
              <w:bottom w:val="nil"/>
              <w:right w:val="nil"/>
            </w:tcBorders>
            <w:shd w:val="clear" w:color="auto" w:fill="auto"/>
            <w:noWrap/>
            <w:vAlign w:val="center"/>
            <w:hideMark/>
          </w:tcPr>
          <w:p w14:paraId="7AEF7242"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4EFF3C7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-0.018</w:t>
            </w:r>
          </w:p>
        </w:tc>
        <w:tc>
          <w:tcPr>
            <w:tcW w:w="1347" w:type="dxa"/>
            <w:tcBorders>
              <w:top w:val="nil"/>
              <w:left w:val="nil"/>
              <w:bottom w:val="nil"/>
              <w:right w:val="nil"/>
            </w:tcBorders>
            <w:shd w:val="clear" w:color="auto" w:fill="auto"/>
            <w:noWrap/>
            <w:vAlign w:val="bottom"/>
            <w:hideMark/>
          </w:tcPr>
          <w:p w14:paraId="30C0AAFB"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0.963</w:t>
            </w:r>
          </w:p>
        </w:tc>
        <w:tc>
          <w:tcPr>
            <w:tcW w:w="941" w:type="dxa"/>
            <w:tcBorders>
              <w:top w:val="nil"/>
              <w:left w:val="nil"/>
              <w:bottom w:val="nil"/>
              <w:right w:val="nil"/>
            </w:tcBorders>
            <w:shd w:val="clear" w:color="auto" w:fill="auto"/>
            <w:noWrap/>
            <w:vAlign w:val="bottom"/>
            <w:hideMark/>
          </w:tcPr>
          <w:p w14:paraId="6A6C26AA"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9.218</w:t>
            </w:r>
          </w:p>
        </w:tc>
        <w:tc>
          <w:tcPr>
            <w:tcW w:w="908" w:type="dxa"/>
            <w:tcBorders>
              <w:top w:val="nil"/>
              <w:left w:val="nil"/>
              <w:bottom w:val="nil"/>
              <w:right w:val="nil"/>
            </w:tcBorders>
            <w:shd w:val="clear" w:color="auto" w:fill="auto"/>
            <w:noWrap/>
            <w:vAlign w:val="bottom"/>
            <w:hideMark/>
          </w:tcPr>
          <w:p w14:paraId="52142C8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-0.019</w:t>
            </w:r>
          </w:p>
        </w:tc>
        <w:tc>
          <w:tcPr>
            <w:tcW w:w="939" w:type="dxa"/>
            <w:tcBorders>
              <w:top w:val="nil"/>
              <w:left w:val="nil"/>
              <w:bottom w:val="nil"/>
              <w:right w:val="nil"/>
            </w:tcBorders>
            <w:shd w:val="clear" w:color="auto" w:fill="auto"/>
            <w:noWrap/>
            <w:vAlign w:val="bottom"/>
            <w:hideMark/>
          </w:tcPr>
          <w:p w14:paraId="6AFD695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0.985</w:t>
            </w:r>
          </w:p>
        </w:tc>
        <w:tc>
          <w:tcPr>
            <w:tcW w:w="908" w:type="dxa"/>
            <w:tcBorders>
              <w:top w:val="nil"/>
              <w:left w:val="nil"/>
              <w:bottom w:val="nil"/>
              <w:right w:val="nil"/>
            </w:tcBorders>
            <w:shd w:val="clear" w:color="auto" w:fill="auto"/>
            <w:noWrap/>
            <w:vAlign w:val="bottom"/>
            <w:hideMark/>
          </w:tcPr>
          <w:p w14:paraId="16C0470B" w14:textId="77777777" w:rsidR="00437363" w:rsidRPr="00437363" w:rsidRDefault="00437363" w:rsidP="00437363">
            <w:pPr>
              <w:jc w:val="right"/>
              <w:rPr>
                <w:rFonts w:ascii="Calibri" w:eastAsia="Times New Roman" w:hAnsi="Calibri" w:cs="Calibri"/>
                <w:color w:val="000000"/>
              </w:rPr>
            </w:pPr>
          </w:p>
        </w:tc>
      </w:tr>
      <w:tr w:rsidR="00437363" w:rsidRPr="00437363" w14:paraId="5673F33C" w14:textId="77777777" w:rsidTr="001E2057">
        <w:trPr>
          <w:trHeight w:val="300"/>
        </w:trPr>
        <w:tc>
          <w:tcPr>
            <w:tcW w:w="3140" w:type="dxa"/>
            <w:tcBorders>
              <w:top w:val="nil"/>
              <w:left w:val="nil"/>
              <w:bottom w:val="nil"/>
              <w:right w:val="nil"/>
            </w:tcBorders>
            <w:shd w:val="clear" w:color="auto" w:fill="auto"/>
            <w:noWrap/>
            <w:vAlign w:val="center"/>
            <w:hideMark/>
          </w:tcPr>
          <w:p w14:paraId="5BA5FF5A" w14:textId="2DD2C0B9" w:rsidR="00437363" w:rsidRPr="00437363" w:rsidRDefault="001E2057"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0A41FDE2"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-4.609</w:t>
            </w:r>
          </w:p>
        </w:tc>
        <w:tc>
          <w:tcPr>
            <w:tcW w:w="1347" w:type="dxa"/>
            <w:tcBorders>
              <w:top w:val="nil"/>
              <w:left w:val="nil"/>
              <w:bottom w:val="nil"/>
              <w:right w:val="nil"/>
            </w:tcBorders>
            <w:shd w:val="clear" w:color="auto" w:fill="auto"/>
            <w:noWrap/>
            <w:vAlign w:val="bottom"/>
            <w:hideMark/>
          </w:tcPr>
          <w:p w14:paraId="20B586F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0.925</w:t>
            </w:r>
          </w:p>
        </w:tc>
        <w:tc>
          <w:tcPr>
            <w:tcW w:w="941" w:type="dxa"/>
            <w:tcBorders>
              <w:top w:val="nil"/>
              <w:left w:val="nil"/>
              <w:bottom w:val="nil"/>
              <w:right w:val="nil"/>
            </w:tcBorders>
            <w:shd w:val="clear" w:color="auto" w:fill="auto"/>
            <w:noWrap/>
            <w:vAlign w:val="bottom"/>
            <w:hideMark/>
          </w:tcPr>
          <w:p w14:paraId="6F069C1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7.982</w:t>
            </w:r>
          </w:p>
        </w:tc>
        <w:tc>
          <w:tcPr>
            <w:tcW w:w="908" w:type="dxa"/>
            <w:tcBorders>
              <w:top w:val="nil"/>
              <w:left w:val="nil"/>
              <w:bottom w:val="nil"/>
              <w:right w:val="nil"/>
            </w:tcBorders>
            <w:shd w:val="clear" w:color="auto" w:fill="auto"/>
            <w:noWrap/>
            <w:vAlign w:val="bottom"/>
            <w:hideMark/>
          </w:tcPr>
          <w:p w14:paraId="6B9F4F0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-4.980</w:t>
            </w:r>
          </w:p>
        </w:tc>
        <w:tc>
          <w:tcPr>
            <w:tcW w:w="939" w:type="dxa"/>
            <w:tcBorders>
              <w:top w:val="nil"/>
              <w:left w:val="nil"/>
              <w:bottom w:val="nil"/>
              <w:right w:val="nil"/>
            </w:tcBorders>
            <w:shd w:val="clear" w:color="auto" w:fill="auto"/>
            <w:noWrap/>
            <w:vAlign w:val="bottom"/>
            <w:hideMark/>
          </w:tcPr>
          <w:p w14:paraId="59A7F21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0.001</w:t>
            </w:r>
          </w:p>
        </w:tc>
        <w:tc>
          <w:tcPr>
            <w:tcW w:w="908" w:type="dxa"/>
            <w:tcBorders>
              <w:top w:val="nil"/>
              <w:left w:val="nil"/>
              <w:bottom w:val="nil"/>
              <w:right w:val="nil"/>
            </w:tcBorders>
            <w:shd w:val="clear" w:color="auto" w:fill="auto"/>
            <w:noWrap/>
            <w:vAlign w:val="bottom"/>
            <w:hideMark/>
          </w:tcPr>
          <w:p w14:paraId="1AFF7D3B"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54739517" w14:textId="77777777" w:rsidTr="001E2057">
        <w:trPr>
          <w:trHeight w:val="300"/>
        </w:trPr>
        <w:tc>
          <w:tcPr>
            <w:tcW w:w="3140" w:type="dxa"/>
            <w:tcBorders>
              <w:top w:val="nil"/>
              <w:left w:val="nil"/>
              <w:bottom w:val="nil"/>
              <w:right w:val="nil"/>
            </w:tcBorders>
            <w:shd w:val="clear" w:color="auto" w:fill="auto"/>
            <w:noWrap/>
            <w:vAlign w:val="center"/>
            <w:hideMark/>
          </w:tcPr>
          <w:p w14:paraId="3947247B" w14:textId="07C3B244" w:rsidR="00437363" w:rsidRPr="00437363" w:rsidRDefault="001E2057"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794F5AC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-1.642</w:t>
            </w:r>
          </w:p>
        </w:tc>
        <w:tc>
          <w:tcPr>
            <w:tcW w:w="1347" w:type="dxa"/>
            <w:tcBorders>
              <w:top w:val="nil"/>
              <w:left w:val="nil"/>
              <w:bottom w:val="nil"/>
              <w:right w:val="nil"/>
            </w:tcBorders>
            <w:shd w:val="clear" w:color="auto" w:fill="auto"/>
            <w:noWrap/>
            <w:vAlign w:val="bottom"/>
            <w:hideMark/>
          </w:tcPr>
          <w:p w14:paraId="745B3553"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0.905</w:t>
            </w:r>
          </w:p>
        </w:tc>
        <w:tc>
          <w:tcPr>
            <w:tcW w:w="941" w:type="dxa"/>
            <w:tcBorders>
              <w:top w:val="nil"/>
              <w:left w:val="nil"/>
              <w:bottom w:val="nil"/>
              <w:right w:val="nil"/>
            </w:tcBorders>
            <w:shd w:val="clear" w:color="auto" w:fill="auto"/>
            <w:noWrap/>
            <w:vAlign w:val="bottom"/>
            <w:hideMark/>
          </w:tcPr>
          <w:p w14:paraId="6A199CA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7.409</w:t>
            </w:r>
          </w:p>
        </w:tc>
        <w:tc>
          <w:tcPr>
            <w:tcW w:w="908" w:type="dxa"/>
            <w:tcBorders>
              <w:top w:val="nil"/>
              <w:left w:val="nil"/>
              <w:bottom w:val="nil"/>
              <w:right w:val="nil"/>
            </w:tcBorders>
            <w:shd w:val="clear" w:color="auto" w:fill="auto"/>
            <w:noWrap/>
            <w:vAlign w:val="bottom"/>
            <w:hideMark/>
          </w:tcPr>
          <w:p w14:paraId="739C657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-1.815</w:t>
            </w:r>
          </w:p>
        </w:tc>
        <w:tc>
          <w:tcPr>
            <w:tcW w:w="939" w:type="dxa"/>
            <w:tcBorders>
              <w:top w:val="nil"/>
              <w:left w:val="nil"/>
              <w:bottom w:val="nil"/>
              <w:right w:val="nil"/>
            </w:tcBorders>
            <w:shd w:val="clear" w:color="auto" w:fill="auto"/>
            <w:noWrap/>
            <w:vAlign w:val="bottom"/>
            <w:hideMark/>
          </w:tcPr>
          <w:p w14:paraId="51EEB25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0.110</w:t>
            </w:r>
          </w:p>
        </w:tc>
        <w:tc>
          <w:tcPr>
            <w:tcW w:w="908" w:type="dxa"/>
            <w:tcBorders>
              <w:top w:val="nil"/>
              <w:left w:val="nil"/>
              <w:bottom w:val="nil"/>
              <w:right w:val="nil"/>
            </w:tcBorders>
            <w:shd w:val="clear" w:color="auto" w:fill="auto"/>
            <w:noWrap/>
            <w:vAlign w:val="bottom"/>
            <w:hideMark/>
          </w:tcPr>
          <w:p w14:paraId="4D3DBC74" w14:textId="77777777" w:rsidR="00437363" w:rsidRPr="00437363" w:rsidRDefault="00437363" w:rsidP="00437363">
            <w:pPr>
              <w:jc w:val="right"/>
              <w:rPr>
                <w:rFonts w:ascii="Calibri" w:eastAsia="Times New Roman" w:hAnsi="Calibri" w:cs="Calibri"/>
                <w:color w:val="000000"/>
              </w:rPr>
            </w:pPr>
          </w:p>
        </w:tc>
      </w:tr>
      <w:tr w:rsidR="00437363" w:rsidRPr="00437363" w14:paraId="583327E6" w14:textId="77777777" w:rsidTr="001E2057">
        <w:trPr>
          <w:trHeight w:val="300"/>
        </w:trPr>
        <w:tc>
          <w:tcPr>
            <w:tcW w:w="3140" w:type="dxa"/>
            <w:tcBorders>
              <w:top w:val="nil"/>
              <w:left w:val="nil"/>
              <w:bottom w:val="nil"/>
              <w:right w:val="nil"/>
            </w:tcBorders>
            <w:shd w:val="clear" w:color="auto" w:fill="auto"/>
            <w:noWrap/>
            <w:vAlign w:val="center"/>
            <w:hideMark/>
          </w:tcPr>
          <w:p w14:paraId="712B8339" w14:textId="10E438DD" w:rsidR="00437363" w:rsidRPr="00437363" w:rsidRDefault="001E2057"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nil"/>
              <w:right w:val="nil"/>
            </w:tcBorders>
            <w:shd w:val="clear" w:color="auto" w:fill="auto"/>
            <w:noWrap/>
            <w:vAlign w:val="bottom"/>
            <w:hideMark/>
          </w:tcPr>
          <w:p w14:paraId="2D5602D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-0.891</w:t>
            </w:r>
          </w:p>
        </w:tc>
        <w:tc>
          <w:tcPr>
            <w:tcW w:w="1347" w:type="dxa"/>
            <w:tcBorders>
              <w:top w:val="nil"/>
              <w:left w:val="nil"/>
              <w:bottom w:val="nil"/>
              <w:right w:val="nil"/>
            </w:tcBorders>
            <w:shd w:val="clear" w:color="auto" w:fill="auto"/>
            <w:noWrap/>
            <w:vAlign w:val="bottom"/>
            <w:hideMark/>
          </w:tcPr>
          <w:p w14:paraId="57B6CEF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0.673</w:t>
            </w:r>
          </w:p>
        </w:tc>
        <w:tc>
          <w:tcPr>
            <w:tcW w:w="941" w:type="dxa"/>
            <w:tcBorders>
              <w:top w:val="nil"/>
              <w:left w:val="nil"/>
              <w:bottom w:val="nil"/>
              <w:right w:val="nil"/>
            </w:tcBorders>
            <w:shd w:val="clear" w:color="auto" w:fill="auto"/>
            <w:noWrap/>
            <w:vAlign w:val="bottom"/>
            <w:hideMark/>
          </w:tcPr>
          <w:p w14:paraId="1B2F893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6.502</w:t>
            </w:r>
          </w:p>
        </w:tc>
        <w:tc>
          <w:tcPr>
            <w:tcW w:w="908" w:type="dxa"/>
            <w:tcBorders>
              <w:top w:val="nil"/>
              <w:left w:val="nil"/>
              <w:bottom w:val="nil"/>
              <w:right w:val="nil"/>
            </w:tcBorders>
            <w:shd w:val="clear" w:color="auto" w:fill="auto"/>
            <w:noWrap/>
            <w:vAlign w:val="bottom"/>
            <w:hideMark/>
          </w:tcPr>
          <w:p w14:paraId="09AEE902"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-1.323</w:t>
            </w:r>
          </w:p>
        </w:tc>
        <w:tc>
          <w:tcPr>
            <w:tcW w:w="939" w:type="dxa"/>
            <w:tcBorders>
              <w:top w:val="nil"/>
              <w:left w:val="nil"/>
              <w:bottom w:val="nil"/>
              <w:right w:val="nil"/>
            </w:tcBorders>
            <w:shd w:val="clear" w:color="auto" w:fill="auto"/>
            <w:noWrap/>
            <w:vAlign w:val="bottom"/>
            <w:hideMark/>
          </w:tcPr>
          <w:p w14:paraId="162D9ACA"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0.230</w:t>
            </w:r>
          </w:p>
        </w:tc>
        <w:tc>
          <w:tcPr>
            <w:tcW w:w="908" w:type="dxa"/>
            <w:tcBorders>
              <w:top w:val="nil"/>
              <w:left w:val="nil"/>
              <w:bottom w:val="nil"/>
              <w:right w:val="nil"/>
            </w:tcBorders>
            <w:shd w:val="clear" w:color="auto" w:fill="auto"/>
            <w:noWrap/>
            <w:vAlign w:val="bottom"/>
            <w:hideMark/>
          </w:tcPr>
          <w:p w14:paraId="6E97FF89" w14:textId="77777777" w:rsidR="00437363" w:rsidRPr="00437363" w:rsidRDefault="00437363" w:rsidP="00437363">
            <w:pPr>
              <w:jc w:val="right"/>
              <w:rPr>
                <w:rFonts w:ascii="Calibri" w:eastAsia="Times New Roman" w:hAnsi="Calibri" w:cs="Calibri"/>
                <w:color w:val="000000"/>
              </w:rPr>
            </w:pPr>
          </w:p>
        </w:tc>
      </w:tr>
      <w:tr w:rsidR="00437363" w:rsidRPr="00437363" w14:paraId="59502EF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D8E8995" w14:textId="5270B796" w:rsidR="00437363" w:rsidRPr="00437363" w:rsidRDefault="001E2057" w:rsidP="00437363">
            <w:pPr>
              <w:rPr>
                <w:rFonts w:ascii="Lucida Console" w:eastAsia="Times New Roman" w:hAnsi="Lucida Console" w:cs="Calibri"/>
                <w:color w:val="000000"/>
                <w:sz w:val="20"/>
                <w:szCs w:val="20"/>
              </w:rPr>
            </w:pPr>
            <w:r>
              <w:rPr>
                <w:rFonts w:ascii="Lucida Console" w:eastAsia="Times New Roman" w:hAnsi="Lucida Console" w:cs="Calibri"/>
                <w:color w:val="000000"/>
                <w:sz w:val="20"/>
                <w:szCs w:val="20"/>
              </w:rPr>
              <w:t>Y</w:t>
            </w:r>
            <w:r w:rsidR="00437363" w:rsidRPr="00437363">
              <w:rPr>
                <w:rFonts w:ascii="Lucida Console" w:eastAsia="Times New Roman" w:hAnsi="Lucida Console" w:cs="Calibri"/>
                <w:color w:val="000000"/>
                <w:sz w:val="20"/>
                <w:szCs w:val="20"/>
              </w:rPr>
              <w:t>ear: 2018</w:t>
            </w:r>
          </w:p>
        </w:tc>
        <w:tc>
          <w:tcPr>
            <w:tcW w:w="1177" w:type="dxa"/>
            <w:tcBorders>
              <w:top w:val="nil"/>
              <w:left w:val="nil"/>
              <w:bottom w:val="single" w:sz="4" w:space="0" w:color="auto"/>
              <w:right w:val="nil"/>
            </w:tcBorders>
            <w:shd w:val="clear" w:color="auto" w:fill="auto"/>
            <w:noWrap/>
            <w:vAlign w:val="bottom"/>
            <w:hideMark/>
          </w:tcPr>
          <w:p w14:paraId="2040E99B"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1.276</w:t>
            </w:r>
          </w:p>
        </w:tc>
        <w:tc>
          <w:tcPr>
            <w:tcW w:w="1347" w:type="dxa"/>
            <w:tcBorders>
              <w:top w:val="nil"/>
              <w:left w:val="nil"/>
              <w:bottom w:val="single" w:sz="4" w:space="0" w:color="auto"/>
              <w:right w:val="nil"/>
            </w:tcBorders>
            <w:shd w:val="clear" w:color="auto" w:fill="auto"/>
            <w:noWrap/>
            <w:vAlign w:val="bottom"/>
            <w:hideMark/>
          </w:tcPr>
          <w:p w14:paraId="754E95EE"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0.582</w:t>
            </w:r>
          </w:p>
        </w:tc>
        <w:tc>
          <w:tcPr>
            <w:tcW w:w="941" w:type="dxa"/>
            <w:tcBorders>
              <w:top w:val="nil"/>
              <w:left w:val="nil"/>
              <w:bottom w:val="single" w:sz="4" w:space="0" w:color="auto"/>
              <w:right w:val="nil"/>
            </w:tcBorders>
            <w:shd w:val="clear" w:color="auto" w:fill="auto"/>
            <w:noWrap/>
            <w:vAlign w:val="bottom"/>
            <w:hideMark/>
          </w:tcPr>
          <w:p w14:paraId="62DAB542"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75.740</w:t>
            </w:r>
          </w:p>
        </w:tc>
        <w:tc>
          <w:tcPr>
            <w:tcW w:w="908" w:type="dxa"/>
            <w:tcBorders>
              <w:top w:val="nil"/>
              <w:left w:val="nil"/>
              <w:bottom w:val="single" w:sz="4" w:space="0" w:color="auto"/>
              <w:right w:val="nil"/>
            </w:tcBorders>
            <w:shd w:val="clear" w:color="auto" w:fill="auto"/>
            <w:noWrap/>
            <w:vAlign w:val="bottom"/>
            <w:hideMark/>
          </w:tcPr>
          <w:p w14:paraId="7B689118"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2.193</w:t>
            </w:r>
          </w:p>
        </w:tc>
        <w:tc>
          <w:tcPr>
            <w:tcW w:w="939" w:type="dxa"/>
            <w:tcBorders>
              <w:top w:val="nil"/>
              <w:left w:val="nil"/>
              <w:bottom w:val="single" w:sz="4" w:space="0" w:color="auto"/>
              <w:right w:val="nil"/>
            </w:tcBorders>
            <w:shd w:val="clear" w:color="auto" w:fill="auto"/>
            <w:noWrap/>
            <w:vAlign w:val="bottom"/>
            <w:hideMark/>
          </w:tcPr>
          <w:p w14:paraId="75934A0A"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0.031</w:t>
            </w:r>
          </w:p>
        </w:tc>
        <w:tc>
          <w:tcPr>
            <w:tcW w:w="908" w:type="dxa"/>
            <w:tcBorders>
              <w:top w:val="nil"/>
              <w:left w:val="nil"/>
              <w:bottom w:val="single" w:sz="4" w:space="0" w:color="auto"/>
              <w:right w:val="nil"/>
            </w:tcBorders>
            <w:shd w:val="clear" w:color="auto" w:fill="auto"/>
            <w:noWrap/>
            <w:vAlign w:val="bottom"/>
            <w:hideMark/>
          </w:tcPr>
          <w:p w14:paraId="2E8C5972"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E0CE917" w14:textId="77777777" w:rsidTr="001E2057">
        <w:trPr>
          <w:trHeight w:val="300"/>
        </w:trPr>
        <w:tc>
          <w:tcPr>
            <w:tcW w:w="3140" w:type="dxa"/>
            <w:tcBorders>
              <w:top w:val="nil"/>
              <w:left w:val="nil"/>
              <w:bottom w:val="nil"/>
              <w:right w:val="nil"/>
            </w:tcBorders>
            <w:shd w:val="clear" w:color="auto" w:fill="auto"/>
            <w:noWrap/>
            <w:vAlign w:val="bottom"/>
            <w:hideMark/>
          </w:tcPr>
          <w:p w14:paraId="7426E803" w14:textId="77777777" w:rsidR="00437363" w:rsidRPr="00437363" w:rsidRDefault="00437363" w:rsidP="00437363">
            <w:pPr>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139FA7F7" w14:textId="77777777" w:rsidR="00437363" w:rsidRPr="00437363" w:rsidRDefault="00437363" w:rsidP="00437363">
            <w:pPr>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6EFB5F5B" w14:textId="77777777" w:rsidR="00437363" w:rsidRPr="00437363" w:rsidRDefault="00437363" w:rsidP="00437363">
            <w:pPr>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3C8621D7" w14:textId="77777777" w:rsidR="00437363" w:rsidRPr="00437363" w:rsidRDefault="00437363" w:rsidP="00437363">
            <w:pPr>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00CD11A5" w14:textId="77777777" w:rsidR="00437363" w:rsidRPr="00437363" w:rsidRDefault="00437363" w:rsidP="00437363">
            <w:pPr>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562AA6EE" w14:textId="77777777" w:rsidR="00437363" w:rsidRPr="00437363" w:rsidRDefault="00437363" w:rsidP="00437363">
            <w:pPr>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D52D6F2" w14:textId="77777777" w:rsidR="00437363" w:rsidRPr="00437363" w:rsidRDefault="00437363" w:rsidP="00437363">
            <w:pPr>
              <w:rPr>
                <w:rFonts w:ascii="Times New Roman" w:eastAsia="Times New Roman" w:hAnsi="Times New Roman" w:cs="Times New Roman"/>
                <w:sz w:val="20"/>
                <w:szCs w:val="20"/>
              </w:rPr>
            </w:pPr>
          </w:p>
        </w:tc>
      </w:tr>
      <w:tr w:rsidR="00437363" w:rsidRPr="00437363" w14:paraId="733C98D0"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056F5C4" w14:textId="398F029F"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xml:space="preserve">Chlorophyll </w:t>
            </w:r>
            <w:r w:rsidR="001E2057" w:rsidRPr="00437363">
              <w:rPr>
                <w:rFonts w:ascii="Calibri" w:eastAsia="Times New Roman" w:hAnsi="Calibri" w:cs="Calibri"/>
                <w:color w:val="000000"/>
              </w:rPr>
              <w:t>fluorescence</w:t>
            </w:r>
            <w:r w:rsidR="001E2057">
              <w:rPr>
                <w:rFonts w:ascii="Calibri" w:eastAsia="Times New Roman" w:hAnsi="Calibri" w:cs="Calibri"/>
                <w:color w:val="000000"/>
              </w:rPr>
              <w:t xml:space="preserve"> in ug/L</w:t>
            </w:r>
          </w:p>
        </w:tc>
        <w:tc>
          <w:tcPr>
            <w:tcW w:w="1177" w:type="dxa"/>
            <w:tcBorders>
              <w:top w:val="single" w:sz="4" w:space="0" w:color="auto"/>
              <w:left w:val="nil"/>
              <w:bottom w:val="single" w:sz="4" w:space="0" w:color="auto"/>
              <w:right w:val="nil"/>
            </w:tcBorders>
            <w:shd w:val="clear" w:color="000000" w:fill="D9D9D9"/>
            <w:noWrap/>
            <w:vAlign w:val="bottom"/>
            <w:hideMark/>
          </w:tcPr>
          <w:p w14:paraId="631F34F2"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3F3F1276"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71B41DF1"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25EDA807"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2953E997"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334FF8E"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0F17198C" w14:textId="77777777" w:rsidTr="001E2057">
        <w:trPr>
          <w:trHeight w:val="300"/>
        </w:trPr>
        <w:tc>
          <w:tcPr>
            <w:tcW w:w="3140" w:type="dxa"/>
            <w:tcBorders>
              <w:top w:val="nil"/>
              <w:left w:val="nil"/>
              <w:bottom w:val="nil"/>
              <w:right w:val="nil"/>
            </w:tcBorders>
            <w:shd w:val="clear" w:color="auto" w:fill="auto"/>
            <w:noWrap/>
            <w:vAlign w:val="center"/>
            <w:hideMark/>
          </w:tcPr>
          <w:p w14:paraId="76BF6689" w14:textId="77777777" w:rsidR="00437363" w:rsidRPr="00437363" w:rsidRDefault="00437363" w:rsidP="00437363">
            <w:pPr>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27CD8317"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nil"/>
              <w:right w:val="nil"/>
            </w:tcBorders>
            <w:shd w:val="clear" w:color="auto" w:fill="auto"/>
            <w:noWrap/>
            <w:vAlign w:val="bottom"/>
            <w:hideMark/>
          </w:tcPr>
          <w:p w14:paraId="122AE3CC"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nil"/>
              <w:right w:val="nil"/>
            </w:tcBorders>
            <w:shd w:val="clear" w:color="auto" w:fill="auto"/>
            <w:noWrap/>
            <w:vAlign w:val="bottom"/>
            <w:hideMark/>
          </w:tcPr>
          <w:p w14:paraId="1271C5CE" w14:textId="1EBE17F4" w:rsidR="00437363" w:rsidRPr="00437363" w:rsidRDefault="00692B83" w:rsidP="00437363">
            <w:pPr>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nil"/>
              <w:right w:val="nil"/>
            </w:tcBorders>
            <w:shd w:val="clear" w:color="auto" w:fill="auto"/>
            <w:noWrap/>
            <w:vAlign w:val="bottom"/>
            <w:hideMark/>
          </w:tcPr>
          <w:p w14:paraId="31BE2842"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nil"/>
              <w:right w:val="nil"/>
            </w:tcBorders>
            <w:shd w:val="clear" w:color="auto" w:fill="auto"/>
            <w:noWrap/>
            <w:vAlign w:val="bottom"/>
            <w:hideMark/>
          </w:tcPr>
          <w:p w14:paraId="671B3D32" w14:textId="0FE689FA" w:rsidR="00437363" w:rsidRPr="00437363" w:rsidRDefault="00EF0D37" w:rsidP="00437363">
            <w:pPr>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nil"/>
              <w:right w:val="nil"/>
            </w:tcBorders>
            <w:shd w:val="clear" w:color="auto" w:fill="auto"/>
            <w:noWrap/>
            <w:vAlign w:val="bottom"/>
            <w:hideMark/>
          </w:tcPr>
          <w:p w14:paraId="1B07A379" w14:textId="77777777" w:rsidR="00437363" w:rsidRPr="00437363" w:rsidRDefault="00437363" w:rsidP="00437363">
            <w:pPr>
              <w:rPr>
                <w:rFonts w:ascii="Calibri" w:eastAsia="Times New Roman" w:hAnsi="Calibri" w:cs="Calibri"/>
                <w:color w:val="000000"/>
              </w:rPr>
            </w:pPr>
          </w:p>
        </w:tc>
      </w:tr>
      <w:tr w:rsidR="00437363" w:rsidRPr="00437363" w14:paraId="3765BEBF" w14:textId="77777777" w:rsidTr="001E2057">
        <w:trPr>
          <w:trHeight w:val="300"/>
        </w:trPr>
        <w:tc>
          <w:tcPr>
            <w:tcW w:w="3140" w:type="dxa"/>
            <w:tcBorders>
              <w:top w:val="nil"/>
              <w:left w:val="nil"/>
              <w:bottom w:val="nil"/>
              <w:right w:val="nil"/>
            </w:tcBorders>
            <w:shd w:val="clear" w:color="auto" w:fill="auto"/>
            <w:noWrap/>
            <w:vAlign w:val="center"/>
            <w:hideMark/>
          </w:tcPr>
          <w:p w14:paraId="043BD95E"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channel)</w:t>
            </w:r>
          </w:p>
        </w:tc>
        <w:tc>
          <w:tcPr>
            <w:tcW w:w="1177" w:type="dxa"/>
            <w:tcBorders>
              <w:top w:val="nil"/>
              <w:left w:val="nil"/>
              <w:bottom w:val="nil"/>
              <w:right w:val="nil"/>
            </w:tcBorders>
            <w:shd w:val="clear" w:color="auto" w:fill="auto"/>
            <w:noWrap/>
            <w:vAlign w:val="bottom"/>
            <w:hideMark/>
          </w:tcPr>
          <w:p w14:paraId="070EA5E5"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1.577</w:t>
            </w:r>
          </w:p>
        </w:tc>
        <w:tc>
          <w:tcPr>
            <w:tcW w:w="1347" w:type="dxa"/>
            <w:tcBorders>
              <w:top w:val="nil"/>
              <w:left w:val="nil"/>
              <w:bottom w:val="nil"/>
              <w:right w:val="nil"/>
            </w:tcBorders>
            <w:shd w:val="clear" w:color="auto" w:fill="auto"/>
            <w:noWrap/>
            <w:vAlign w:val="bottom"/>
            <w:hideMark/>
          </w:tcPr>
          <w:p w14:paraId="57FF0540"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0.260</w:t>
            </w:r>
          </w:p>
        </w:tc>
        <w:tc>
          <w:tcPr>
            <w:tcW w:w="941" w:type="dxa"/>
            <w:tcBorders>
              <w:top w:val="nil"/>
              <w:left w:val="nil"/>
              <w:bottom w:val="nil"/>
              <w:right w:val="nil"/>
            </w:tcBorders>
            <w:shd w:val="clear" w:color="auto" w:fill="auto"/>
            <w:noWrap/>
            <w:vAlign w:val="bottom"/>
            <w:hideMark/>
          </w:tcPr>
          <w:p w14:paraId="6D7957E4"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12.062</w:t>
            </w:r>
          </w:p>
        </w:tc>
        <w:tc>
          <w:tcPr>
            <w:tcW w:w="908" w:type="dxa"/>
            <w:tcBorders>
              <w:top w:val="nil"/>
              <w:left w:val="nil"/>
              <w:bottom w:val="nil"/>
              <w:right w:val="nil"/>
            </w:tcBorders>
            <w:shd w:val="clear" w:color="auto" w:fill="auto"/>
            <w:noWrap/>
            <w:vAlign w:val="bottom"/>
            <w:hideMark/>
          </w:tcPr>
          <w:p w14:paraId="632DB864"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6.073</w:t>
            </w:r>
          </w:p>
        </w:tc>
        <w:tc>
          <w:tcPr>
            <w:tcW w:w="939" w:type="dxa"/>
            <w:tcBorders>
              <w:top w:val="nil"/>
              <w:left w:val="nil"/>
              <w:bottom w:val="nil"/>
              <w:right w:val="nil"/>
            </w:tcBorders>
            <w:shd w:val="clear" w:color="auto" w:fill="auto"/>
            <w:noWrap/>
            <w:vAlign w:val="bottom"/>
            <w:hideMark/>
          </w:tcPr>
          <w:p w14:paraId="6C07CA30"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01E488EE"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022BDA90" w14:textId="77777777" w:rsidTr="001E2057">
        <w:trPr>
          <w:trHeight w:val="300"/>
        </w:trPr>
        <w:tc>
          <w:tcPr>
            <w:tcW w:w="3140" w:type="dxa"/>
            <w:tcBorders>
              <w:top w:val="nil"/>
              <w:left w:val="nil"/>
              <w:bottom w:val="nil"/>
              <w:right w:val="nil"/>
            </w:tcBorders>
            <w:shd w:val="clear" w:color="auto" w:fill="auto"/>
            <w:noWrap/>
            <w:vAlign w:val="center"/>
            <w:hideMark/>
          </w:tcPr>
          <w:p w14:paraId="55536647" w14:textId="38A57F29" w:rsidR="00437363" w:rsidRPr="00437363" w:rsidRDefault="001E2057"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7B8787C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1.475</w:t>
            </w:r>
          </w:p>
        </w:tc>
        <w:tc>
          <w:tcPr>
            <w:tcW w:w="1347" w:type="dxa"/>
            <w:tcBorders>
              <w:top w:val="nil"/>
              <w:left w:val="nil"/>
              <w:bottom w:val="nil"/>
              <w:right w:val="nil"/>
            </w:tcBorders>
            <w:shd w:val="clear" w:color="auto" w:fill="auto"/>
            <w:noWrap/>
            <w:vAlign w:val="bottom"/>
            <w:hideMark/>
          </w:tcPr>
          <w:p w14:paraId="1971FE1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0.426</w:t>
            </w:r>
          </w:p>
        </w:tc>
        <w:tc>
          <w:tcPr>
            <w:tcW w:w="941" w:type="dxa"/>
            <w:tcBorders>
              <w:top w:val="nil"/>
              <w:left w:val="nil"/>
              <w:bottom w:val="nil"/>
              <w:right w:val="nil"/>
            </w:tcBorders>
            <w:shd w:val="clear" w:color="auto" w:fill="auto"/>
            <w:noWrap/>
            <w:vAlign w:val="bottom"/>
            <w:hideMark/>
          </w:tcPr>
          <w:p w14:paraId="452EB0B8"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12.292</w:t>
            </w:r>
          </w:p>
        </w:tc>
        <w:tc>
          <w:tcPr>
            <w:tcW w:w="908" w:type="dxa"/>
            <w:tcBorders>
              <w:top w:val="nil"/>
              <w:left w:val="nil"/>
              <w:bottom w:val="nil"/>
              <w:right w:val="nil"/>
            </w:tcBorders>
            <w:shd w:val="clear" w:color="auto" w:fill="auto"/>
            <w:noWrap/>
            <w:vAlign w:val="bottom"/>
            <w:hideMark/>
          </w:tcPr>
          <w:p w14:paraId="2B3E6B4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3.462</w:t>
            </w:r>
          </w:p>
        </w:tc>
        <w:tc>
          <w:tcPr>
            <w:tcW w:w="939" w:type="dxa"/>
            <w:tcBorders>
              <w:top w:val="nil"/>
              <w:left w:val="nil"/>
              <w:bottom w:val="nil"/>
              <w:right w:val="nil"/>
            </w:tcBorders>
            <w:shd w:val="clear" w:color="auto" w:fill="auto"/>
            <w:noWrap/>
            <w:vAlign w:val="bottom"/>
            <w:hideMark/>
          </w:tcPr>
          <w:p w14:paraId="14A6FE08"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0.005</w:t>
            </w:r>
          </w:p>
        </w:tc>
        <w:tc>
          <w:tcPr>
            <w:tcW w:w="908" w:type="dxa"/>
            <w:tcBorders>
              <w:top w:val="nil"/>
              <w:left w:val="nil"/>
              <w:bottom w:val="nil"/>
              <w:right w:val="nil"/>
            </w:tcBorders>
            <w:shd w:val="clear" w:color="auto" w:fill="auto"/>
            <w:noWrap/>
            <w:vAlign w:val="bottom"/>
            <w:hideMark/>
          </w:tcPr>
          <w:p w14:paraId="656C2DF4"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3C4892F0" w14:textId="77777777" w:rsidTr="001E2057">
        <w:trPr>
          <w:trHeight w:val="300"/>
        </w:trPr>
        <w:tc>
          <w:tcPr>
            <w:tcW w:w="3140" w:type="dxa"/>
            <w:tcBorders>
              <w:top w:val="nil"/>
              <w:left w:val="nil"/>
              <w:bottom w:val="nil"/>
              <w:right w:val="nil"/>
            </w:tcBorders>
            <w:shd w:val="clear" w:color="auto" w:fill="auto"/>
            <w:noWrap/>
            <w:vAlign w:val="center"/>
            <w:hideMark/>
          </w:tcPr>
          <w:p w14:paraId="676C6F85" w14:textId="3A08BE2D" w:rsidR="00437363" w:rsidRPr="00437363" w:rsidRDefault="001E2057"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45FF3DC6"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-0.381</w:t>
            </w:r>
          </w:p>
        </w:tc>
        <w:tc>
          <w:tcPr>
            <w:tcW w:w="1347" w:type="dxa"/>
            <w:tcBorders>
              <w:top w:val="nil"/>
              <w:left w:val="nil"/>
              <w:bottom w:val="nil"/>
              <w:right w:val="nil"/>
            </w:tcBorders>
            <w:shd w:val="clear" w:color="auto" w:fill="auto"/>
            <w:noWrap/>
            <w:vAlign w:val="bottom"/>
            <w:hideMark/>
          </w:tcPr>
          <w:p w14:paraId="6BF1BA75"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0.426</w:t>
            </w:r>
          </w:p>
        </w:tc>
        <w:tc>
          <w:tcPr>
            <w:tcW w:w="941" w:type="dxa"/>
            <w:tcBorders>
              <w:top w:val="nil"/>
              <w:left w:val="nil"/>
              <w:bottom w:val="nil"/>
              <w:right w:val="nil"/>
            </w:tcBorders>
            <w:shd w:val="clear" w:color="auto" w:fill="auto"/>
            <w:noWrap/>
            <w:vAlign w:val="bottom"/>
            <w:hideMark/>
          </w:tcPr>
          <w:p w14:paraId="338AF91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12.232</w:t>
            </w:r>
          </w:p>
        </w:tc>
        <w:tc>
          <w:tcPr>
            <w:tcW w:w="908" w:type="dxa"/>
            <w:tcBorders>
              <w:top w:val="nil"/>
              <w:left w:val="nil"/>
              <w:bottom w:val="nil"/>
              <w:right w:val="nil"/>
            </w:tcBorders>
            <w:shd w:val="clear" w:color="auto" w:fill="auto"/>
            <w:noWrap/>
            <w:vAlign w:val="bottom"/>
            <w:hideMark/>
          </w:tcPr>
          <w:p w14:paraId="7581BDA4"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-0.894</w:t>
            </w:r>
          </w:p>
        </w:tc>
        <w:tc>
          <w:tcPr>
            <w:tcW w:w="939" w:type="dxa"/>
            <w:tcBorders>
              <w:top w:val="nil"/>
              <w:left w:val="nil"/>
              <w:bottom w:val="nil"/>
              <w:right w:val="nil"/>
            </w:tcBorders>
            <w:shd w:val="clear" w:color="auto" w:fill="auto"/>
            <w:noWrap/>
            <w:vAlign w:val="bottom"/>
            <w:hideMark/>
          </w:tcPr>
          <w:p w14:paraId="0D552CD3"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0.388</w:t>
            </w:r>
          </w:p>
        </w:tc>
        <w:tc>
          <w:tcPr>
            <w:tcW w:w="908" w:type="dxa"/>
            <w:tcBorders>
              <w:top w:val="nil"/>
              <w:left w:val="nil"/>
              <w:bottom w:val="nil"/>
              <w:right w:val="nil"/>
            </w:tcBorders>
            <w:shd w:val="clear" w:color="auto" w:fill="auto"/>
            <w:noWrap/>
            <w:vAlign w:val="bottom"/>
            <w:hideMark/>
          </w:tcPr>
          <w:p w14:paraId="17A55207" w14:textId="77777777" w:rsidR="00437363" w:rsidRPr="00437363" w:rsidRDefault="00437363" w:rsidP="00437363">
            <w:pPr>
              <w:jc w:val="right"/>
              <w:rPr>
                <w:rFonts w:ascii="Calibri" w:eastAsia="Times New Roman" w:hAnsi="Calibri" w:cs="Calibri"/>
                <w:color w:val="000000"/>
              </w:rPr>
            </w:pPr>
          </w:p>
        </w:tc>
      </w:tr>
      <w:tr w:rsidR="00437363" w:rsidRPr="00437363" w14:paraId="76099B82"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4739C419" w14:textId="5311D707" w:rsidR="00437363" w:rsidRPr="00437363" w:rsidRDefault="001E2057"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single" w:sz="4" w:space="0" w:color="auto"/>
              <w:right w:val="nil"/>
            </w:tcBorders>
            <w:shd w:val="clear" w:color="auto" w:fill="auto"/>
            <w:noWrap/>
            <w:vAlign w:val="bottom"/>
            <w:hideMark/>
          </w:tcPr>
          <w:p w14:paraId="0E24D4CB"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-0.207</w:t>
            </w:r>
          </w:p>
        </w:tc>
        <w:tc>
          <w:tcPr>
            <w:tcW w:w="1347" w:type="dxa"/>
            <w:tcBorders>
              <w:top w:val="nil"/>
              <w:left w:val="nil"/>
              <w:bottom w:val="single" w:sz="4" w:space="0" w:color="auto"/>
              <w:right w:val="nil"/>
            </w:tcBorders>
            <w:shd w:val="clear" w:color="auto" w:fill="auto"/>
            <w:noWrap/>
            <w:vAlign w:val="bottom"/>
            <w:hideMark/>
          </w:tcPr>
          <w:p w14:paraId="36041DD4"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0.370</w:t>
            </w:r>
          </w:p>
        </w:tc>
        <w:tc>
          <w:tcPr>
            <w:tcW w:w="941" w:type="dxa"/>
            <w:tcBorders>
              <w:top w:val="nil"/>
              <w:left w:val="nil"/>
              <w:bottom w:val="single" w:sz="4" w:space="0" w:color="auto"/>
              <w:right w:val="nil"/>
            </w:tcBorders>
            <w:shd w:val="clear" w:color="auto" w:fill="auto"/>
            <w:noWrap/>
            <w:vAlign w:val="bottom"/>
            <w:hideMark/>
          </w:tcPr>
          <w:p w14:paraId="56F91CB0"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12.341</w:t>
            </w:r>
          </w:p>
        </w:tc>
        <w:tc>
          <w:tcPr>
            <w:tcW w:w="908" w:type="dxa"/>
            <w:tcBorders>
              <w:top w:val="nil"/>
              <w:left w:val="nil"/>
              <w:bottom w:val="single" w:sz="4" w:space="0" w:color="auto"/>
              <w:right w:val="nil"/>
            </w:tcBorders>
            <w:shd w:val="clear" w:color="auto" w:fill="auto"/>
            <w:noWrap/>
            <w:vAlign w:val="bottom"/>
            <w:hideMark/>
          </w:tcPr>
          <w:p w14:paraId="2DCE8180"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-0.559</w:t>
            </w:r>
          </w:p>
        </w:tc>
        <w:tc>
          <w:tcPr>
            <w:tcW w:w="939" w:type="dxa"/>
            <w:tcBorders>
              <w:top w:val="nil"/>
              <w:left w:val="nil"/>
              <w:bottom w:val="single" w:sz="4" w:space="0" w:color="auto"/>
              <w:right w:val="nil"/>
            </w:tcBorders>
            <w:shd w:val="clear" w:color="auto" w:fill="auto"/>
            <w:noWrap/>
            <w:vAlign w:val="bottom"/>
            <w:hideMark/>
          </w:tcPr>
          <w:p w14:paraId="664AE51D"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0.586</w:t>
            </w:r>
          </w:p>
        </w:tc>
        <w:tc>
          <w:tcPr>
            <w:tcW w:w="908" w:type="dxa"/>
            <w:tcBorders>
              <w:top w:val="nil"/>
              <w:left w:val="nil"/>
              <w:bottom w:val="single" w:sz="4" w:space="0" w:color="auto"/>
              <w:right w:val="nil"/>
            </w:tcBorders>
            <w:shd w:val="clear" w:color="auto" w:fill="auto"/>
            <w:noWrap/>
            <w:vAlign w:val="bottom"/>
            <w:hideMark/>
          </w:tcPr>
          <w:p w14:paraId="62446CAA"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r>
    </w:tbl>
    <w:p w14:paraId="09533366" w14:textId="57E78ACC" w:rsidR="00437363" w:rsidRDefault="00437363" w:rsidP="00437363"/>
    <w:p w14:paraId="442850D4" w14:textId="0715A706" w:rsidR="00B82835" w:rsidRDefault="003975AF" w:rsidP="00B82835">
      <w:pPr>
        <w:keepNext/>
      </w:pPr>
      <w:r>
        <w:rPr>
          <w:noProof/>
        </w:rPr>
        <w:lastRenderedPageBreak/>
        <w:drawing>
          <wp:inline distT="0" distB="0" distL="0" distR="0" wp14:anchorId="00D0DFB6" wp14:editId="0BABF63E">
            <wp:extent cx="6829425" cy="5374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338" cy="5397279"/>
                    </a:xfrm>
                    <a:prstGeom prst="rect">
                      <a:avLst/>
                    </a:prstGeom>
                  </pic:spPr>
                </pic:pic>
              </a:graphicData>
            </a:graphic>
          </wp:inline>
        </w:drawing>
      </w:r>
    </w:p>
    <w:p w14:paraId="42F5E08D" w14:textId="03D9BFEA" w:rsidR="00286EA2" w:rsidRDefault="00B82835" w:rsidP="00286EA2">
      <w:pPr>
        <w:pStyle w:val="Caption"/>
      </w:pPr>
      <w:bookmarkStart w:id="718" w:name="_Ref10461283"/>
      <w:r>
        <w:t xml:space="preserve">Figure </w:t>
      </w:r>
      <w:fldSimple w:instr=" SEQ Figure \* ARABIC ">
        <w:r w:rsidR="00F77CC9">
          <w:rPr>
            <w:noProof/>
          </w:rPr>
          <w:t>10</w:t>
        </w:r>
      </w:fldSimple>
      <w:bookmarkEnd w:id="718"/>
      <w:r>
        <w:t xml:space="preserve">. </w:t>
      </w:r>
      <w:r w:rsidR="00E62242">
        <w:t>Relative</w:t>
      </w:r>
      <w:r>
        <w:t xml:space="preserve"> composition of macroinvertebrate samples </w:t>
      </w:r>
      <w:r w:rsidR="00E62242">
        <w:t>separated</w:t>
      </w:r>
      <w:r w:rsidR="00286EA2">
        <w:t xml:space="preserve"> by gear type, site, and year for sampling during the intensive spring sampling period in 2017 and 2018.</w:t>
      </w:r>
    </w:p>
    <w:p w14:paraId="136A5617" w14:textId="21B1F44D" w:rsidR="00BE5423" w:rsidRDefault="00BE5423" w:rsidP="00B82835">
      <w:pPr>
        <w:pStyle w:val="Caption"/>
      </w:pPr>
    </w:p>
    <w:p w14:paraId="1C9235F0" w14:textId="77777777" w:rsidR="008825FD" w:rsidRDefault="008B037D" w:rsidP="008825FD">
      <w:pPr>
        <w:keepNext/>
      </w:pPr>
      <w:r>
        <w:rPr>
          <w:noProof/>
        </w:rPr>
        <w:lastRenderedPageBreak/>
        <w:drawing>
          <wp:inline distT="0" distB="0" distL="0" distR="0" wp14:anchorId="1088189B" wp14:editId="0DA163CC">
            <wp:extent cx="9113602" cy="4686300"/>
            <wp:effectExtent l="0" t="0" r="0" b="0"/>
            <wp:docPr id="2967" name="Picture 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26508" cy="4692936"/>
                    </a:xfrm>
                    <a:prstGeom prst="rect">
                      <a:avLst/>
                    </a:prstGeom>
                  </pic:spPr>
                </pic:pic>
              </a:graphicData>
            </a:graphic>
          </wp:inline>
        </w:drawing>
      </w:r>
    </w:p>
    <w:p w14:paraId="72EB857D" w14:textId="0C017949" w:rsidR="008B037D" w:rsidRDefault="008825FD" w:rsidP="008825FD">
      <w:pPr>
        <w:pStyle w:val="Caption"/>
      </w:pPr>
      <w:bookmarkStart w:id="719" w:name="_Ref10728316"/>
      <w:r>
        <w:t xml:space="preserve">Figure </w:t>
      </w:r>
      <w:fldSimple w:instr=" SEQ Figure \* ARABIC ">
        <w:r w:rsidR="00F77CC9">
          <w:rPr>
            <w:noProof/>
          </w:rPr>
          <w:t>11</w:t>
        </w:r>
      </w:fldSimple>
      <w:bookmarkEnd w:id="719"/>
      <w:r>
        <w:t xml:space="preserve"> - </w:t>
      </w:r>
      <w:r w:rsidR="00286EA2">
        <w:t>Relative composition of zooplankton samples separated by site, and year for sampling during the intensive spring sampling period in 2017 and 2018.</w:t>
      </w:r>
    </w:p>
    <w:p w14:paraId="595FF836" w14:textId="77777777" w:rsidR="008825FD" w:rsidRPr="008825FD" w:rsidRDefault="008825FD" w:rsidP="008825FD"/>
    <w:p w14:paraId="7CA819B9" w14:textId="77777777" w:rsidR="001E4B5E" w:rsidRDefault="001E4B5E" w:rsidP="001E4B5E">
      <w:pPr>
        <w:keepNext/>
      </w:pPr>
      <w:r w:rsidRPr="00C36E09">
        <w:rPr>
          <w:noProof/>
        </w:rPr>
        <w:lastRenderedPageBreak/>
        <w:drawing>
          <wp:inline distT="0" distB="0" distL="0" distR="0" wp14:anchorId="2452F4F7" wp14:editId="01490DCF">
            <wp:extent cx="8724900" cy="4682956"/>
            <wp:effectExtent l="0" t="0" r="0" b="381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r="21474" b="25326"/>
                    <a:stretch/>
                  </pic:blipFill>
                  <pic:spPr bwMode="auto">
                    <a:xfrm>
                      <a:off x="0" y="0"/>
                      <a:ext cx="8731032" cy="4686247"/>
                    </a:xfrm>
                    <a:prstGeom prst="rect">
                      <a:avLst/>
                    </a:prstGeom>
                    <a:noFill/>
                    <a:ln>
                      <a:noFill/>
                    </a:ln>
                    <a:extLst>
                      <a:ext uri="{53640926-AAD7-44D8-BBD7-CCE9431645EC}">
                        <a14:shadowObscured xmlns:a14="http://schemas.microsoft.com/office/drawing/2010/main"/>
                      </a:ext>
                    </a:extLst>
                  </pic:spPr>
                </pic:pic>
              </a:graphicData>
            </a:graphic>
          </wp:inline>
        </w:drawing>
      </w:r>
    </w:p>
    <w:p w14:paraId="3EA624C5" w14:textId="009649A7" w:rsidR="00286EA2" w:rsidRDefault="00286EA2" w:rsidP="00286EA2">
      <w:pPr>
        <w:pStyle w:val="Caption"/>
      </w:pPr>
      <w:r>
        <w:t xml:space="preserve">Figure </w:t>
      </w:r>
      <w:fldSimple w:instr=" SEQ Figure \* ARABIC ">
        <w:ins w:id="720" w:author="Dave Contreras" w:date="2019-07-24T07:13:00Z">
          <w:r w:rsidR="00F77CC9">
            <w:rPr>
              <w:noProof/>
            </w:rPr>
            <w:t>12</w:t>
          </w:r>
        </w:ins>
        <w:ins w:id="721" w:author="Dave Contreras" w:date="2019-07-22T13:44:00Z">
          <w:del w:id="722" w:author="Dave Contreras" w:date="2019-07-23T16:00:00Z">
            <w:r w:rsidR="00AF0116" w:rsidDel="00BD7140">
              <w:rPr>
                <w:noProof/>
              </w:rPr>
              <w:delText>12</w:delText>
            </w:r>
          </w:del>
        </w:ins>
        <w:ins w:id="723" w:author="Dave Contreras" w:date="2019-07-19T10:42:00Z">
          <w:del w:id="724" w:author="Dave Contreras" w:date="2019-07-23T16:00:00Z">
            <w:r w:rsidR="00957DB8" w:rsidDel="00BD7140">
              <w:rPr>
                <w:noProof/>
              </w:rPr>
              <w:delText>12</w:delText>
            </w:r>
          </w:del>
        </w:ins>
        <w:del w:id="725" w:author="Dave Contreras" w:date="2019-07-23T16:00:00Z">
          <w:r w:rsidDel="00BD7140">
            <w:rPr>
              <w:noProof/>
            </w:rPr>
            <w:delText>11</w:delText>
          </w:r>
        </w:del>
      </w:fldSimple>
      <w:r>
        <w:t xml:space="preserve"> - Relative composition of phytoplankton samples separated by site and year for sampling during the intensive spring sampling period in 2017 and 2018.</w:t>
      </w:r>
    </w:p>
    <w:p w14:paraId="57EFC485" w14:textId="5FD30CFD" w:rsidR="001E4B5E" w:rsidRDefault="001E4B5E" w:rsidP="001E4B5E">
      <w:pPr>
        <w:pStyle w:val="Caption"/>
      </w:pPr>
    </w:p>
    <w:p w14:paraId="1F26E129" w14:textId="77777777" w:rsidR="00286EA2" w:rsidRDefault="00286EA2" w:rsidP="001E4B5E">
      <w:pPr>
        <w:sectPr w:rsidR="00286EA2" w:rsidSect="00E7033D">
          <w:pgSz w:w="15840" w:h="12240" w:orient="landscape"/>
          <w:pgMar w:top="1440" w:right="1440" w:bottom="1440" w:left="1440" w:header="720" w:footer="720" w:gutter="0"/>
          <w:cols w:space="720"/>
          <w:docGrid w:linePitch="360"/>
        </w:sectPr>
      </w:pPr>
    </w:p>
    <w:p w14:paraId="067975C7" w14:textId="284FF997" w:rsidR="001E4B5E" w:rsidRPr="001E4B5E" w:rsidRDefault="001E4B5E" w:rsidP="001E4B5E"/>
    <w:p w14:paraId="3641A935" w14:textId="1ED6750A" w:rsidR="00835089" w:rsidRDefault="00835089" w:rsidP="00835089">
      <w:pPr>
        <w:pStyle w:val="Caption"/>
        <w:keepNext/>
      </w:pPr>
      <w:bookmarkStart w:id="726" w:name="_Ref10728855"/>
      <w:bookmarkStart w:id="727" w:name="_Ref10728851"/>
      <w:r>
        <w:t xml:space="preserve">Table </w:t>
      </w:r>
      <w:fldSimple w:instr=" SEQ Table \* ARABIC ">
        <w:ins w:id="728" w:author="Dave Contreras" w:date="2019-07-22T13:45:00Z">
          <w:r w:rsidR="00AF0116">
            <w:rPr>
              <w:noProof/>
            </w:rPr>
            <w:t>7</w:t>
          </w:r>
        </w:ins>
        <w:ins w:id="729" w:author="Dave Contreras" w:date="2019-07-19T10:40:00Z">
          <w:del w:id="730" w:author="Dave Contreras" w:date="2019-07-22T08:39:00Z">
            <w:r w:rsidR="001269F2" w:rsidDel="00257931">
              <w:rPr>
                <w:noProof/>
              </w:rPr>
              <w:delText>7</w:delText>
            </w:r>
          </w:del>
        </w:ins>
        <w:del w:id="731" w:author="Dave Contreras" w:date="2019-07-22T08:39:00Z">
          <w:r w:rsidR="007F7357" w:rsidDel="00257931">
            <w:rPr>
              <w:noProof/>
            </w:rPr>
            <w:delText>8</w:delText>
          </w:r>
        </w:del>
      </w:fldSimple>
      <w:bookmarkEnd w:id="726"/>
      <w:r>
        <w:t xml:space="preserve"> - Multilevel patter</w:t>
      </w:r>
      <w:r w:rsidR="00383111">
        <w:t>n</w:t>
      </w:r>
      <w:r>
        <w:t xml:space="preserve"> analysis</w:t>
      </w:r>
      <w:bookmarkEnd w:id="727"/>
      <w:r w:rsidR="00253860">
        <w:t xml:space="preserve"> of invertebrate associations with wetlands of differing types. </w:t>
      </w:r>
    </w:p>
    <w:tbl>
      <w:tblPr>
        <w:tblW w:w="5923" w:type="dxa"/>
        <w:tblLook w:val="04A0" w:firstRow="1" w:lastRow="0" w:firstColumn="1" w:lastColumn="0" w:noHBand="0" w:noVBand="1"/>
      </w:tblPr>
      <w:tblGrid>
        <w:gridCol w:w="3043"/>
        <w:gridCol w:w="960"/>
        <w:gridCol w:w="960"/>
        <w:gridCol w:w="960"/>
      </w:tblGrid>
      <w:tr w:rsidR="00835089" w:rsidRPr="00286EA2" w14:paraId="710188B7" w14:textId="77777777" w:rsidTr="00835089">
        <w:trPr>
          <w:trHeight w:val="288"/>
        </w:trPr>
        <w:tc>
          <w:tcPr>
            <w:tcW w:w="3043" w:type="dxa"/>
            <w:tcBorders>
              <w:top w:val="single" w:sz="4" w:space="0" w:color="auto"/>
              <w:left w:val="nil"/>
              <w:bottom w:val="nil"/>
              <w:right w:val="nil"/>
            </w:tcBorders>
            <w:shd w:val="clear" w:color="000000" w:fill="E7E6E6"/>
            <w:noWrap/>
            <w:vAlign w:val="bottom"/>
            <w:hideMark/>
          </w:tcPr>
          <w:p w14:paraId="7FC849FB"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Diked Wetlands</w:t>
            </w:r>
          </w:p>
        </w:tc>
        <w:tc>
          <w:tcPr>
            <w:tcW w:w="960" w:type="dxa"/>
            <w:tcBorders>
              <w:top w:val="single" w:sz="4" w:space="0" w:color="auto"/>
              <w:left w:val="nil"/>
              <w:bottom w:val="nil"/>
              <w:right w:val="nil"/>
            </w:tcBorders>
            <w:shd w:val="clear" w:color="000000" w:fill="E7E6E6"/>
            <w:noWrap/>
            <w:vAlign w:val="bottom"/>
            <w:hideMark/>
          </w:tcPr>
          <w:p w14:paraId="41CB0CBB"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25B4472A"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101AD8F2"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r>
      <w:tr w:rsidR="00835089" w:rsidRPr="00286EA2" w14:paraId="3A79DAF6" w14:textId="77777777" w:rsidTr="00835089">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62E6B549"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7C5A56F" w14:textId="2C0FA405" w:rsidR="00835089" w:rsidRPr="00286EA2" w:rsidRDefault="00004BCF" w:rsidP="0083508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single" w:sz="4" w:space="0" w:color="auto"/>
              <w:left w:val="nil"/>
              <w:bottom w:val="single" w:sz="4" w:space="0" w:color="auto"/>
              <w:right w:val="nil"/>
            </w:tcBorders>
            <w:shd w:val="clear" w:color="auto" w:fill="auto"/>
            <w:noWrap/>
            <w:vAlign w:val="bottom"/>
            <w:hideMark/>
          </w:tcPr>
          <w:p w14:paraId="04686D18" w14:textId="66524AD7" w:rsidR="00835089" w:rsidRPr="00286EA2" w:rsidRDefault="00EF5DE2" w:rsidP="0083508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352DD60F"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r>
      <w:tr w:rsidR="00835089" w:rsidRPr="00286EA2" w14:paraId="50AE3EB5" w14:textId="77777777" w:rsidTr="00835089">
        <w:trPr>
          <w:trHeight w:val="288"/>
        </w:trPr>
        <w:tc>
          <w:tcPr>
            <w:tcW w:w="3043" w:type="dxa"/>
            <w:tcBorders>
              <w:top w:val="nil"/>
              <w:left w:val="nil"/>
              <w:bottom w:val="nil"/>
              <w:right w:val="nil"/>
            </w:tcBorders>
            <w:shd w:val="clear" w:color="auto" w:fill="auto"/>
            <w:noWrap/>
            <w:vAlign w:val="center"/>
            <w:hideMark/>
          </w:tcPr>
          <w:p w14:paraId="6FD1DD37" w14:textId="5D31C038" w:rsidR="00835089" w:rsidRPr="00286EA2" w:rsidRDefault="00835089" w:rsidP="00EF5DE2">
            <w:pPr>
              <w:jc w:val="right"/>
              <w:rPr>
                <w:rFonts w:eastAsia="Times New Roman" w:cstheme="minorHAnsi"/>
                <w:i/>
                <w:color w:val="000000"/>
              </w:rPr>
            </w:pPr>
            <w:r w:rsidRPr="00286EA2">
              <w:rPr>
                <w:rFonts w:eastAsia="Times New Roman" w:cstheme="minorHAnsi"/>
                <w:i/>
                <w:color w:val="000000"/>
              </w:rPr>
              <w:t>Eogammarus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1207C9E"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0.361</w:t>
            </w:r>
          </w:p>
        </w:tc>
        <w:tc>
          <w:tcPr>
            <w:tcW w:w="960" w:type="dxa"/>
            <w:tcBorders>
              <w:top w:val="nil"/>
              <w:left w:val="nil"/>
              <w:bottom w:val="nil"/>
              <w:right w:val="nil"/>
            </w:tcBorders>
            <w:shd w:val="clear" w:color="auto" w:fill="auto"/>
            <w:noWrap/>
            <w:vAlign w:val="bottom"/>
            <w:hideMark/>
          </w:tcPr>
          <w:p w14:paraId="36599A22"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67AD0F0"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50DB3956" w14:textId="77777777" w:rsidTr="00835089">
        <w:trPr>
          <w:trHeight w:val="288"/>
        </w:trPr>
        <w:tc>
          <w:tcPr>
            <w:tcW w:w="3043" w:type="dxa"/>
            <w:tcBorders>
              <w:top w:val="nil"/>
              <w:left w:val="nil"/>
              <w:bottom w:val="nil"/>
              <w:right w:val="nil"/>
            </w:tcBorders>
            <w:shd w:val="clear" w:color="auto" w:fill="auto"/>
            <w:noWrap/>
            <w:vAlign w:val="center"/>
            <w:hideMark/>
          </w:tcPr>
          <w:p w14:paraId="47A89672"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Dytiscidae</w:t>
            </w:r>
          </w:p>
        </w:tc>
        <w:tc>
          <w:tcPr>
            <w:tcW w:w="960" w:type="dxa"/>
            <w:tcBorders>
              <w:top w:val="nil"/>
              <w:left w:val="nil"/>
              <w:bottom w:val="nil"/>
              <w:right w:val="nil"/>
            </w:tcBorders>
            <w:shd w:val="clear" w:color="auto" w:fill="auto"/>
            <w:noWrap/>
            <w:vAlign w:val="bottom"/>
            <w:hideMark/>
          </w:tcPr>
          <w:p w14:paraId="29A07473"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0.306</w:t>
            </w:r>
          </w:p>
        </w:tc>
        <w:tc>
          <w:tcPr>
            <w:tcW w:w="960" w:type="dxa"/>
            <w:tcBorders>
              <w:top w:val="nil"/>
              <w:left w:val="nil"/>
              <w:bottom w:val="nil"/>
              <w:right w:val="nil"/>
            </w:tcBorders>
            <w:shd w:val="clear" w:color="auto" w:fill="auto"/>
            <w:noWrap/>
            <w:vAlign w:val="bottom"/>
            <w:hideMark/>
          </w:tcPr>
          <w:p w14:paraId="0BA01BE0"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85A076A"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758D7EE4" w14:textId="77777777" w:rsidTr="00835089">
        <w:trPr>
          <w:trHeight w:val="288"/>
        </w:trPr>
        <w:tc>
          <w:tcPr>
            <w:tcW w:w="3043" w:type="dxa"/>
            <w:tcBorders>
              <w:top w:val="nil"/>
              <w:left w:val="nil"/>
              <w:bottom w:val="nil"/>
              <w:right w:val="nil"/>
            </w:tcBorders>
            <w:shd w:val="clear" w:color="auto" w:fill="auto"/>
            <w:noWrap/>
            <w:vAlign w:val="center"/>
            <w:hideMark/>
          </w:tcPr>
          <w:p w14:paraId="05336B31"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Mosquitofish</w:t>
            </w:r>
          </w:p>
        </w:tc>
        <w:tc>
          <w:tcPr>
            <w:tcW w:w="960" w:type="dxa"/>
            <w:tcBorders>
              <w:top w:val="nil"/>
              <w:left w:val="nil"/>
              <w:bottom w:val="nil"/>
              <w:right w:val="nil"/>
            </w:tcBorders>
            <w:shd w:val="clear" w:color="auto" w:fill="auto"/>
            <w:noWrap/>
            <w:vAlign w:val="bottom"/>
            <w:hideMark/>
          </w:tcPr>
          <w:p w14:paraId="20A3ED33"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4BCF926C"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5310B5A"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0E902CC4" w14:textId="77777777" w:rsidTr="00835089">
        <w:trPr>
          <w:trHeight w:val="288"/>
        </w:trPr>
        <w:tc>
          <w:tcPr>
            <w:tcW w:w="3043" w:type="dxa"/>
            <w:tcBorders>
              <w:top w:val="nil"/>
              <w:left w:val="nil"/>
              <w:bottom w:val="nil"/>
              <w:right w:val="nil"/>
            </w:tcBorders>
            <w:shd w:val="clear" w:color="auto" w:fill="auto"/>
            <w:noWrap/>
            <w:vAlign w:val="center"/>
            <w:hideMark/>
          </w:tcPr>
          <w:p w14:paraId="5049F321"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Hydrophilidae</w:t>
            </w:r>
          </w:p>
        </w:tc>
        <w:tc>
          <w:tcPr>
            <w:tcW w:w="960" w:type="dxa"/>
            <w:tcBorders>
              <w:top w:val="nil"/>
              <w:left w:val="nil"/>
              <w:bottom w:val="nil"/>
              <w:right w:val="nil"/>
            </w:tcBorders>
            <w:shd w:val="clear" w:color="auto" w:fill="auto"/>
            <w:noWrap/>
            <w:vAlign w:val="bottom"/>
            <w:hideMark/>
          </w:tcPr>
          <w:p w14:paraId="40010E08"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038428F8"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0246054"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2B1575CA" w14:textId="77777777" w:rsidTr="00835089">
        <w:trPr>
          <w:trHeight w:val="288"/>
        </w:trPr>
        <w:tc>
          <w:tcPr>
            <w:tcW w:w="3043" w:type="dxa"/>
            <w:tcBorders>
              <w:top w:val="nil"/>
              <w:left w:val="nil"/>
              <w:bottom w:val="nil"/>
              <w:right w:val="nil"/>
            </w:tcBorders>
            <w:shd w:val="clear" w:color="auto" w:fill="auto"/>
            <w:noWrap/>
            <w:vAlign w:val="center"/>
            <w:hideMark/>
          </w:tcPr>
          <w:p w14:paraId="4C122229"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Corixidae</w:t>
            </w:r>
          </w:p>
        </w:tc>
        <w:tc>
          <w:tcPr>
            <w:tcW w:w="960" w:type="dxa"/>
            <w:tcBorders>
              <w:top w:val="nil"/>
              <w:left w:val="nil"/>
              <w:bottom w:val="nil"/>
              <w:right w:val="nil"/>
            </w:tcBorders>
            <w:shd w:val="clear" w:color="auto" w:fill="auto"/>
            <w:noWrap/>
            <w:vAlign w:val="bottom"/>
            <w:hideMark/>
          </w:tcPr>
          <w:p w14:paraId="6EB5679F"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40554449"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229725F"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6C132F40" w14:textId="77777777" w:rsidTr="00835089">
        <w:trPr>
          <w:trHeight w:val="288"/>
        </w:trPr>
        <w:tc>
          <w:tcPr>
            <w:tcW w:w="3043" w:type="dxa"/>
            <w:tcBorders>
              <w:top w:val="nil"/>
              <w:left w:val="nil"/>
              <w:bottom w:val="nil"/>
              <w:right w:val="nil"/>
            </w:tcBorders>
            <w:shd w:val="clear" w:color="auto" w:fill="auto"/>
            <w:noWrap/>
            <w:vAlign w:val="center"/>
            <w:hideMark/>
          </w:tcPr>
          <w:p w14:paraId="7589DB54"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Threespine Stickleback</w:t>
            </w:r>
          </w:p>
        </w:tc>
        <w:tc>
          <w:tcPr>
            <w:tcW w:w="960" w:type="dxa"/>
            <w:tcBorders>
              <w:top w:val="nil"/>
              <w:left w:val="nil"/>
              <w:bottom w:val="nil"/>
              <w:right w:val="nil"/>
            </w:tcBorders>
            <w:shd w:val="clear" w:color="auto" w:fill="auto"/>
            <w:noWrap/>
            <w:vAlign w:val="bottom"/>
            <w:hideMark/>
          </w:tcPr>
          <w:p w14:paraId="44B01C80"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0.244</w:t>
            </w:r>
          </w:p>
        </w:tc>
        <w:tc>
          <w:tcPr>
            <w:tcW w:w="960" w:type="dxa"/>
            <w:tcBorders>
              <w:top w:val="nil"/>
              <w:left w:val="nil"/>
              <w:bottom w:val="nil"/>
              <w:right w:val="nil"/>
            </w:tcBorders>
            <w:shd w:val="clear" w:color="auto" w:fill="auto"/>
            <w:noWrap/>
            <w:vAlign w:val="bottom"/>
            <w:hideMark/>
          </w:tcPr>
          <w:p w14:paraId="3342456C"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06E21CB"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70FB5402" w14:textId="77777777" w:rsidTr="00835089">
        <w:trPr>
          <w:trHeight w:val="288"/>
        </w:trPr>
        <w:tc>
          <w:tcPr>
            <w:tcW w:w="3043" w:type="dxa"/>
            <w:tcBorders>
              <w:top w:val="nil"/>
              <w:left w:val="nil"/>
              <w:bottom w:val="nil"/>
              <w:right w:val="nil"/>
            </w:tcBorders>
            <w:shd w:val="clear" w:color="auto" w:fill="auto"/>
            <w:noWrap/>
            <w:vAlign w:val="center"/>
            <w:hideMark/>
          </w:tcPr>
          <w:p w14:paraId="3708A788" w14:textId="55C3514D" w:rsidR="00835089" w:rsidRPr="00286EA2" w:rsidRDefault="00BF525A" w:rsidP="00EF5DE2">
            <w:pPr>
              <w:jc w:val="right"/>
              <w:rPr>
                <w:rFonts w:eastAsia="Times New Roman" w:cstheme="minorHAnsi"/>
                <w:i/>
                <w:color w:val="000000"/>
              </w:rPr>
            </w:pPr>
            <w:r w:rsidRPr="00286EA2">
              <w:rPr>
                <w:rFonts w:eastAsia="Times New Roman" w:cstheme="minorHAnsi"/>
                <w:i/>
                <w:color w:val="000000"/>
              </w:rPr>
              <w:t>Procambarus clarkii</w:t>
            </w:r>
          </w:p>
        </w:tc>
        <w:tc>
          <w:tcPr>
            <w:tcW w:w="960" w:type="dxa"/>
            <w:tcBorders>
              <w:top w:val="nil"/>
              <w:left w:val="nil"/>
              <w:bottom w:val="nil"/>
              <w:right w:val="nil"/>
            </w:tcBorders>
            <w:shd w:val="clear" w:color="auto" w:fill="auto"/>
            <w:noWrap/>
            <w:vAlign w:val="bottom"/>
            <w:hideMark/>
          </w:tcPr>
          <w:p w14:paraId="620FDADB"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0.233</w:t>
            </w:r>
          </w:p>
        </w:tc>
        <w:tc>
          <w:tcPr>
            <w:tcW w:w="960" w:type="dxa"/>
            <w:tcBorders>
              <w:top w:val="nil"/>
              <w:left w:val="nil"/>
              <w:bottom w:val="nil"/>
              <w:right w:val="nil"/>
            </w:tcBorders>
            <w:shd w:val="clear" w:color="auto" w:fill="auto"/>
            <w:noWrap/>
            <w:vAlign w:val="bottom"/>
            <w:hideMark/>
          </w:tcPr>
          <w:p w14:paraId="154BE438"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B7EF7F6"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2BA102DF" w14:textId="77777777" w:rsidTr="00835089">
        <w:trPr>
          <w:trHeight w:val="288"/>
        </w:trPr>
        <w:tc>
          <w:tcPr>
            <w:tcW w:w="3043" w:type="dxa"/>
            <w:tcBorders>
              <w:top w:val="nil"/>
              <w:left w:val="nil"/>
              <w:bottom w:val="nil"/>
              <w:right w:val="nil"/>
            </w:tcBorders>
            <w:shd w:val="clear" w:color="auto" w:fill="auto"/>
            <w:noWrap/>
            <w:vAlign w:val="center"/>
            <w:hideMark/>
          </w:tcPr>
          <w:p w14:paraId="74D2C10B"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Prickly Sculpin</w:t>
            </w:r>
          </w:p>
        </w:tc>
        <w:tc>
          <w:tcPr>
            <w:tcW w:w="960" w:type="dxa"/>
            <w:tcBorders>
              <w:top w:val="nil"/>
              <w:left w:val="nil"/>
              <w:bottom w:val="nil"/>
              <w:right w:val="nil"/>
            </w:tcBorders>
            <w:shd w:val="clear" w:color="auto" w:fill="auto"/>
            <w:noWrap/>
            <w:vAlign w:val="bottom"/>
            <w:hideMark/>
          </w:tcPr>
          <w:p w14:paraId="5444A7A0"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0.226</w:t>
            </w:r>
          </w:p>
        </w:tc>
        <w:tc>
          <w:tcPr>
            <w:tcW w:w="960" w:type="dxa"/>
            <w:tcBorders>
              <w:top w:val="nil"/>
              <w:left w:val="nil"/>
              <w:bottom w:val="nil"/>
              <w:right w:val="nil"/>
            </w:tcBorders>
            <w:shd w:val="clear" w:color="auto" w:fill="auto"/>
            <w:noWrap/>
            <w:vAlign w:val="bottom"/>
            <w:hideMark/>
          </w:tcPr>
          <w:p w14:paraId="68DF7CDD"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0C61F06"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4142A690" w14:textId="77777777" w:rsidTr="00835089">
        <w:trPr>
          <w:trHeight w:val="288"/>
        </w:trPr>
        <w:tc>
          <w:tcPr>
            <w:tcW w:w="3043" w:type="dxa"/>
            <w:tcBorders>
              <w:top w:val="nil"/>
              <w:left w:val="nil"/>
              <w:bottom w:val="nil"/>
              <w:right w:val="nil"/>
            </w:tcBorders>
            <w:shd w:val="clear" w:color="auto" w:fill="auto"/>
            <w:noWrap/>
            <w:vAlign w:val="center"/>
            <w:hideMark/>
          </w:tcPr>
          <w:p w14:paraId="5AF7E8BF" w14:textId="77777777" w:rsidR="00835089" w:rsidRPr="00286EA2" w:rsidRDefault="00835089" w:rsidP="00EF5DE2">
            <w:pPr>
              <w:jc w:val="right"/>
              <w:rPr>
                <w:rFonts w:eastAsia="Times New Roman" w:cstheme="minorHAnsi"/>
                <w:i/>
                <w:color w:val="000000"/>
              </w:rPr>
            </w:pPr>
            <w:r w:rsidRPr="00286EA2">
              <w:rPr>
                <w:rFonts w:eastAsia="Times New Roman" w:cstheme="minorHAnsi"/>
                <w:i/>
                <w:color w:val="000000"/>
              </w:rPr>
              <w:t>Americorophium spinicorne</w:t>
            </w:r>
          </w:p>
        </w:tc>
        <w:tc>
          <w:tcPr>
            <w:tcW w:w="960" w:type="dxa"/>
            <w:tcBorders>
              <w:top w:val="nil"/>
              <w:left w:val="nil"/>
              <w:bottom w:val="nil"/>
              <w:right w:val="nil"/>
            </w:tcBorders>
            <w:shd w:val="clear" w:color="auto" w:fill="auto"/>
            <w:noWrap/>
            <w:vAlign w:val="bottom"/>
            <w:hideMark/>
          </w:tcPr>
          <w:p w14:paraId="73A8C904"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0.218</w:t>
            </w:r>
          </w:p>
        </w:tc>
        <w:tc>
          <w:tcPr>
            <w:tcW w:w="960" w:type="dxa"/>
            <w:tcBorders>
              <w:top w:val="nil"/>
              <w:left w:val="nil"/>
              <w:bottom w:val="nil"/>
              <w:right w:val="nil"/>
            </w:tcBorders>
            <w:shd w:val="clear" w:color="auto" w:fill="auto"/>
            <w:noWrap/>
            <w:vAlign w:val="bottom"/>
            <w:hideMark/>
          </w:tcPr>
          <w:p w14:paraId="2D34924B"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54DD1A31"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1D461530" w14:textId="77777777" w:rsidTr="00835089">
        <w:trPr>
          <w:trHeight w:val="288"/>
        </w:trPr>
        <w:tc>
          <w:tcPr>
            <w:tcW w:w="3043" w:type="dxa"/>
            <w:tcBorders>
              <w:top w:val="nil"/>
              <w:left w:val="nil"/>
              <w:bottom w:val="nil"/>
              <w:right w:val="nil"/>
            </w:tcBorders>
            <w:shd w:val="clear" w:color="auto" w:fill="auto"/>
            <w:noWrap/>
            <w:vAlign w:val="center"/>
            <w:hideMark/>
          </w:tcPr>
          <w:p w14:paraId="34FCB735"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Notonectidae</w:t>
            </w:r>
          </w:p>
        </w:tc>
        <w:tc>
          <w:tcPr>
            <w:tcW w:w="960" w:type="dxa"/>
            <w:tcBorders>
              <w:top w:val="nil"/>
              <w:left w:val="nil"/>
              <w:bottom w:val="nil"/>
              <w:right w:val="nil"/>
            </w:tcBorders>
            <w:shd w:val="clear" w:color="auto" w:fill="auto"/>
            <w:noWrap/>
            <w:vAlign w:val="bottom"/>
            <w:hideMark/>
          </w:tcPr>
          <w:p w14:paraId="5E0D3E60"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0.195</w:t>
            </w:r>
          </w:p>
        </w:tc>
        <w:tc>
          <w:tcPr>
            <w:tcW w:w="960" w:type="dxa"/>
            <w:tcBorders>
              <w:top w:val="nil"/>
              <w:left w:val="nil"/>
              <w:bottom w:val="nil"/>
              <w:right w:val="nil"/>
            </w:tcBorders>
            <w:shd w:val="clear" w:color="auto" w:fill="auto"/>
            <w:noWrap/>
            <w:vAlign w:val="bottom"/>
            <w:hideMark/>
          </w:tcPr>
          <w:p w14:paraId="3D1EC5B6"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6093B2FA"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002B6D1D" w14:textId="77777777" w:rsidTr="00835089">
        <w:trPr>
          <w:trHeight w:val="288"/>
        </w:trPr>
        <w:tc>
          <w:tcPr>
            <w:tcW w:w="3043" w:type="dxa"/>
            <w:tcBorders>
              <w:top w:val="nil"/>
              <w:left w:val="nil"/>
              <w:bottom w:val="nil"/>
              <w:right w:val="nil"/>
            </w:tcBorders>
            <w:shd w:val="clear" w:color="auto" w:fill="auto"/>
            <w:noWrap/>
            <w:vAlign w:val="center"/>
            <w:hideMark/>
          </w:tcPr>
          <w:p w14:paraId="7BD0896D"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Hydrobiidae</w:t>
            </w:r>
          </w:p>
        </w:tc>
        <w:tc>
          <w:tcPr>
            <w:tcW w:w="960" w:type="dxa"/>
            <w:tcBorders>
              <w:top w:val="nil"/>
              <w:left w:val="nil"/>
              <w:bottom w:val="nil"/>
              <w:right w:val="nil"/>
            </w:tcBorders>
            <w:shd w:val="clear" w:color="auto" w:fill="auto"/>
            <w:noWrap/>
            <w:vAlign w:val="bottom"/>
            <w:hideMark/>
          </w:tcPr>
          <w:p w14:paraId="0A35030D"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0.159</w:t>
            </w:r>
          </w:p>
        </w:tc>
        <w:tc>
          <w:tcPr>
            <w:tcW w:w="960" w:type="dxa"/>
            <w:tcBorders>
              <w:top w:val="nil"/>
              <w:left w:val="nil"/>
              <w:bottom w:val="nil"/>
              <w:right w:val="nil"/>
            </w:tcBorders>
            <w:shd w:val="clear" w:color="auto" w:fill="auto"/>
            <w:noWrap/>
            <w:vAlign w:val="bottom"/>
            <w:hideMark/>
          </w:tcPr>
          <w:p w14:paraId="2EC2C54B"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0.003</w:t>
            </w:r>
          </w:p>
        </w:tc>
        <w:tc>
          <w:tcPr>
            <w:tcW w:w="960" w:type="dxa"/>
            <w:tcBorders>
              <w:top w:val="nil"/>
              <w:left w:val="nil"/>
              <w:bottom w:val="nil"/>
              <w:right w:val="nil"/>
            </w:tcBorders>
            <w:shd w:val="clear" w:color="auto" w:fill="auto"/>
            <w:noWrap/>
            <w:vAlign w:val="bottom"/>
            <w:hideMark/>
          </w:tcPr>
          <w:p w14:paraId="0117913C"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48D44AA3" w14:textId="77777777" w:rsidTr="00835089">
        <w:trPr>
          <w:trHeight w:val="288"/>
        </w:trPr>
        <w:tc>
          <w:tcPr>
            <w:tcW w:w="3043" w:type="dxa"/>
            <w:tcBorders>
              <w:top w:val="nil"/>
              <w:left w:val="nil"/>
              <w:bottom w:val="nil"/>
              <w:right w:val="nil"/>
            </w:tcBorders>
            <w:shd w:val="clear" w:color="auto" w:fill="auto"/>
            <w:noWrap/>
            <w:vAlign w:val="center"/>
            <w:hideMark/>
          </w:tcPr>
          <w:p w14:paraId="1D059B80"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Hydroscaphidae</w:t>
            </w:r>
          </w:p>
        </w:tc>
        <w:tc>
          <w:tcPr>
            <w:tcW w:w="960" w:type="dxa"/>
            <w:tcBorders>
              <w:top w:val="nil"/>
              <w:left w:val="nil"/>
              <w:bottom w:val="nil"/>
              <w:right w:val="nil"/>
            </w:tcBorders>
            <w:shd w:val="clear" w:color="auto" w:fill="auto"/>
            <w:noWrap/>
            <w:vAlign w:val="bottom"/>
            <w:hideMark/>
          </w:tcPr>
          <w:p w14:paraId="7B2B31AF"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0.152</w:t>
            </w:r>
          </w:p>
        </w:tc>
        <w:tc>
          <w:tcPr>
            <w:tcW w:w="960" w:type="dxa"/>
            <w:tcBorders>
              <w:top w:val="nil"/>
              <w:left w:val="nil"/>
              <w:bottom w:val="nil"/>
              <w:right w:val="nil"/>
            </w:tcBorders>
            <w:shd w:val="clear" w:color="auto" w:fill="auto"/>
            <w:noWrap/>
            <w:vAlign w:val="bottom"/>
            <w:hideMark/>
          </w:tcPr>
          <w:p w14:paraId="431DF325"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0.007</w:t>
            </w:r>
          </w:p>
        </w:tc>
        <w:tc>
          <w:tcPr>
            <w:tcW w:w="960" w:type="dxa"/>
            <w:tcBorders>
              <w:top w:val="nil"/>
              <w:left w:val="nil"/>
              <w:bottom w:val="nil"/>
              <w:right w:val="nil"/>
            </w:tcBorders>
            <w:shd w:val="clear" w:color="auto" w:fill="auto"/>
            <w:noWrap/>
            <w:vAlign w:val="bottom"/>
            <w:hideMark/>
          </w:tcPr>
          <w:p w14:paraId="6F05B3EC"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0B07EB09"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13402A41"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Hemiptera Other</w:t>
            </w:r>
          </w:p>
        </w:tc>
        <w:tc>
          <w:tcPr>
            <w:tcW w:w="960" w:type="dxa"/>
            <w:tcBorders>
              <w:top w:val="nil"/>
              <w:left w:val="nil"/>
              <w:bottom w:val="single" w:sz="4" w:space="0" w:color="auto"/>
              <w:right w:val="nil"/>
            </w:tcBorders>
            <w:shd w:val="clear" w:color="auto" w:fill="auto"/>
            <w:noWrap/>
            <w:vAlign w:val="bottom"/>
            <w:hideMark/>
          </w:tcPr>
          <w:p w14:paraId="1FA1CDB1"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0.137</w:t>
            </w:r>
          </w:p>
        </w:tc>
        <w:tc>
          <w:tcPr>
            <w:tcW w:w="960" w:type="dxa"/>
            <w:tcBorders>
              <w:top w:val="nil"/>
              <w:left w:val="nil"/>
              <w:bottom w:val="single" w:sz="4" w:space="0" w:color="auto"/>
              <w:right w:val="nil"/>
            </w:tcBorders>
            <w:shd w:val="clear" w:color="auto" w:fill="auto"/>
            <w:noWrap/>
            <w:vAlign w:val="bottom"/>
            <w:hideMark/>
          </w:tcPr>
          <w:p w14:paraId="1D5CBD1E"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09CFFC1F"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16A9781F" w14:textId="77777777" w:rsidTr="00835089">
        <w:trPr>
          <w:trHeight w:val="288"/>
        </w:trPr>
        <w:tc>
          <w:tcPr>
            <w:tcW w:w="3043" w:type="dxa"/>
            <w:tcBorders>
              <w:top w:val="nil"/>
              <w:left w:val="nil"/>
              <w:bottom w:val="nil"/>
              <w:right w:val="nil"/>
            </w:tcBorders>
            <w:shd w:val="clear" w:color="auto" w:fill="auto"/>
            <w:noWrap/>
            <w:vAlign w:val="bottom"/>
            <w:hideMark/>
          </w:tcPr>
          <w:p w14:paraId="49D06D78" w14:textId="77777777" w:rsidR="00835089" w:rsidRPr="00286EA2" w:rsidRDefault="00835089" w:rsidP="00835089">
            <w:pPr>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5C046D15" w14:textId="77777777" w:rsidR="00835089" w:rsidRPr="00286EA2" w:rsidRDefault="00835089" w:rsidP="0083508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30D9AC53" w14:textId="77777777" w:rsidR="00835089" w:rsidRPr="00286EA2" w:rsidRDefault="00835089" w:rsidP="0083508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29B4C2FF" w14:textId="77777777" w:rsidR="00835089" w:rsidRPr="00286EA2" w:rsidRDefault="00835089" w:rsidP="00835089">
            <w:pPr>
              <w:rPr>
                <w:rFonts w:eastAsia="Times New Roman" w:cstheme="minorHAnsi"/>
              </w:rPr>
            </w:pPr>
          </w:p>
        </w:tc>
      </w:tr>
      <w:tr w:rsidR="00835089" w:rsidRPr="00286EA2" w14:paraId="291397D2"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7E71FBAC"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Muted 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75D10173"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6E317E4D"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7BC754F8"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r>
      <w:tr w:rsidR="00835089" w:rsidRPr="00286EA2" w14:paraId="27936495"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FB41227"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6A294B37" w14:textId="0DFA4E5B" w:rsidR="00835089" w:rsidRPr="00286EA2" w:rsidRDefault="00004BCF" w:rsidP="0083508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D37704B" w14:textId="77229384" w:rsidR="00835089" w:rsidRPr="00286EA2" w:rsidRDefault="00EF5DE2" w:rsidP="0083508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62DBDBFD"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r>
      <w:tr w:rsidR="00835089" w:rsidRPr="00286EA2" w14:paraId="7F16C48F" w14:textId="77777777" w:rsidTr="00835089">
        <w:trPr>
          <w:trHeight w:val="288"/>
        </w:trPr>
        <w:tc>
          <w:tcPr>
            <w:tcW w:w="3043" w:type="dxa"/>
            <w:tcBorders>
              <w:top w:val="nil"/>
              <w:left w:val="nil"/>
              <w:bottom w:val="nil"/>
              <w:right w:val="nil"/>
            </w:tcBorders>
            <w:shd w:val="clear" w:color="auto" w:fill="auto"/>
            <w:noWrap/>
            <w:vAlign w:val="center"/>
            <w:hideMark/>
          </w:tcPr>
          <w:p w14:paraId="5C8682A4"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Mesoveliidae</w:t>
            </w:r>
          </w:p>
        </w:tc>
        <w:tc>
          <w:tcPr>
            <w:tcW w:w="960" w:type="dxa"/>
            <w:tcBorders>
              <w:top w:val="nil"/>
              <w:left w:val="nil"/>
              <w:bottom w:val="nil"/>
              <w:right w:val="nil"/>
            </w:tcBorders>
            <w:shd w:val="clear" w:color="auto" w:fill="auto"/>
            <w:noWrap/>
            <w:vAlign w:val="bottom"/>
            <w:hideMark/>
          </w:tcPr>
          <w:p w14:paraId="2F4EB79A"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79E6699B"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76E5746"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0BBF7DF5" w14:textId="77777777" w:rsidTr="00835089">
        <w:trPr>
          <w:trHeight w:val="288"/>
        </w:trPr>
        <w:tc>
          <w:tcPr>
            <w:tcW w:w="3043" w:type="dxa"/>
            <w:tcBorders>
              <w:top w:val="nil"/>
              <w:left w:val="nil"/>
              <w:bottom w:val="nil"/>
              <w:right w:val="nil"/>
            </w:tcBorders>
            <w:shd w:val="clear" w:color="auto" w:fill="auto"/>
            <w:noWrap/>
            <w:vAlign w:val="center"/>
            <w:hideMark/>
          </w:tcPr>
          <w:p w14:paraId="277FA1A1" w14:textId="2109A09F" w:rsidR="00835089" w:rsidRPr="00286EA2" w:rsidRDefault="00835089" w:rsidP="00EF5DE2">
            <w:pPr>
              <w:jc w:val="right"/>
              <w:rPr>
                <w:rFonts w:eastAsia="Times New Roman" w:cstheme="minorHAnsi"/>
                <w:i/>
                <w:color w:val="000000"/>
              </w:rPr>
            </w:pPr>
            <w:r w:rsidRPr="00286EA2">
              <w:rPr>
                <w:rFonts w:eastAsia="Times New Roman" w:cstheme="minorHAnsi"/>
                <w:i/>
                <w:color w:val="000000"/>
              </w:rPr>
              <w:t>Palaemonetes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66864BE"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0.203</w:t>
            </w:r>
          </w:p>
        </w:tc>
        <w:tc>
          <w:tcPr>
            <w:tcW w:w="960" w:type="dxa"/>
            <w:tcBorders>
              <w:top w:val="nil"/>
              <w:left w:val="nil"/>
              <w:bottom w:val="nil"/>
              <w:right w:val="nil"/>
            </w:tcBorders>
            <w:shd w:val="clear" w:color="auto" w:fill="auto"/>
            <w:noWrap/>
            <w:vAlign w:val="bottom"/>
            <w:hideMark/>
          </w:tcPr>
          <w:p w14:paraId="4DEDC342"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0.002</w:t>
            </w:r>
          </w:p>
        </w:tc>
        <w:tc>
          <w:tcPr>
            <w:tcW w:w="960" w:type="dxa"/>
            <w:tcBorders>
              <w:top w:val="nil"/>
              <w:left w:val="nil"/>
              <w:bottom w:val="nil"/>
              <w:right w:val="nil"/>
            </w:tcBorders>
            <w:shd w:val="clear" w:color="auto" w:fill="auto"/>
            <w:noWrap/>
            <w:vAlign w:val="bottom"/>
            <w:hideMark/>
          </w:tcPr>
          <w:p w14:paraId="3568ACF2"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08A21265" w14:textId="77777777" w:rsidTr="00835089">
        <w:trPr>
          <w:trHeight w:val="288"/>
        </w:trPr>
        <w:tc>
          <w:tcPr>
            <w:tcW w:w="3043" w:type="dxa"/>
            <w:tcBorders>
              <w:top w:val="nil"/>
              <w:left w:val="nil"/>
              <w:bottom w:val="nil"/>
              <w:right w:val="nil"/>
            </w:tcBorders>
            <w:shd w:val="clear" w:color="auto" w:fill="auto"/>
            <w:noWrap/>
            <w:vAlign w:val="center"/>
            <w:hideMark/>
          </w:tcPr>
          <w:p w14:paraId="4C4FE2C4" w14:textId="7C2A090D" w:rsidR="00835089" w:rsidRPr="00286EA2" w:rsidRDefault="00BF525A" w:rsidP="00EF5DE2">
            <w:pPr>
              <w:jc w:val="right"/>
              <w:rPr>
                <w:rFonts w:eastAsia="Times New Roman" w:cstheme="minorHAnsi"/>
                <w:color w:val="000000"/>
              </w:rPr>
            </w:pPr>
            <w:r w:rsidRPr="00286EA2">
              <w:rPr>
                <w:rFonts w:eastAsia="Times New Roman" w:cstheme="minorHAnsi"/>
                <w:color w:val="000000"/>
              </w:rPr>
              <w:t>Hymenoptera adult</w:t>
            </w:r>
          </w:p>
        </w:tc>
        <w:tc>
          <w:tcPr>
            <w:tcW w:w="960" w:type="dxa"/>
            <w:tcBorders>
              <w:top w:val="nil"/>
              <w:left w:val="nil"/>
              <w:bottom w:val="nil"/>
              <w:right w:val="nil"/>
            </w:tcBorders>
            <w:shd w:val="clear" w:color="auto" w:fill="auto"/>
            <w:noWrap/>
            <w:vAlign w:val="bottom"/>
            <w:hideMark/>
          </w:tcPr>
          <w:p w14:paraId="2FBB4CF9"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0.168</w:t>
            </w:r>
          </w:p>
        </w:tc>
        <w:tc>
          <w:tcPr>
            <w:tcW w:w="960" w:type="dxa"/>
            <w:tcBorders>
              <w:top w:val="nil"/>
              <w:left w:val="nil"/>
              <w:bottom w:val="nil"/>
              <w:right w:val="nil"/>
            </w:tcBorders>
            <w:shd w:val="clear" w:color="auto" w:fill="auto"/>
            <w:noWrap/>
            <w:vAlign w:val="bottom"/>
            <w:hideMark/>
          </w:tcPr>
          <w:p w14:paraId="3F84C925"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0.015</w:t>
            </w:r>
          </w:p>
        </w:tc>
        <w:tc>
          <w:tcPr>
            <w:tcW w:w="960" w:type="dxa"/>
            <w:tcBorders>
              <w:top w:val="nil"/>
              <w:left w:val="nil"/>
              <w:bottom w:val="nil"/>
              <w:right w:val="nil"/>
            </w:tcBorders>
            <w:shd w:val="clear" w:color="auto" w:fill="auto"/>
            <w:noWrap/>
            <w:vAlign w:val="bottom"/>
            <w:hideMark/>
          </w:tcPr>
          <w:p w14:paraId="64255E5D"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7F5990CA" w14:textId="77777777" w:rsidTr="00835089">
        <w:trPr>
          <w:trHeight w:val="288"/>
        </w:trPr>
        <w:tc>
          <w:tcPr>
            <w:tcW w:w="3043" w:type="dxa"/>
            <w:tcBorders>
              <w:top w:val="nil"/>
              <w:left w:val="nil"/>
              <w:bottom w:val="nil"/>
              <w:right w:val="nil"/>
            </w:tcBorders>
            <w:shd w:val="clear" w:color="auto" w:fill="auto"/>
            <w:noWrap/>
            <w:vAlign w:val="center"/>
            <w:hideMark/>
          </w:tcPr>
          <w:p w14:paraId="4CA862CA" w14:textId="7CA10132" w:rsidR="00835089" w:rsidRPr="00286EA2" w:rsidRDefault="00835089" w:rsidP="00EF5DE2">
            <w:pPr>
              <w:jc w:val="right"/>
              <w:rPr>
                <w:rFonts w:eastAsia="Times New Roman" w:cstheme="minorHAnsi"/>
                <w:color w:val="000000"/>
              </w:rPr>
            </w:pPr>
            <w:r w:rsidRPr="00286EA2">
              <w:rPr>
                <w:rFonts w:eastAsia="Times New Roman" w:cstheme="minorHAnsi"/>
                <w:color w:val="000000"/>
              </w:rPr>
              <w:t>Libellulidae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E2BEC4"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0.162</w:t>
            </w:r>
          </w:p>
        </w:tc>
        <w:tc>
          <w:tcPr>
            <w:tcW w:w="960" w:type="dxa"/>
            <w:tcBorders>
              <w:top w:val="nil"/>
              <w:left w:val="nil"/>
              <w:bottom w:val="nil"/>
              <w:right w:val="nil"/>
            </w:tcBorders>
            <w:shd w:val="clear" w:color="auto" w:fill="auto"/>
            <w:noWrap/>
            <w:vAlign w:val="bottom"/>
            <w:hideMark/>
          </w:tcPr>
          <w:p w14:paraId="7FBD47CE"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0.02</w:t>
            </w:r>
          </w:p>
        </w:tc>
        <w:tc>
          <w:tcPr>
            <w:tcW w:w="960" w:type="dxa"/>
            <w:tcBorders>
              <w:top w:val="nil"/>
              <w:left w:val="nil"/>
              <w:bottom w:val="nil"/>
              <w:right w:val="nil"/>
            </w:tcBorders>
            <w:shd w:val="clear" w:color="auto" w:fill="auto"/>
            <w:noWrap/>
            <w:vAlign w:val="bottom"/>
            <w:hideMark/>
          </w:tcPr>
          <w:p w14:paraId="1B78AB8A"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2099695E" w14:textId="77777777" w:rsidTr="00835089">
        <w:trPr>
          <w:trHeight w:val="288"/>
        </w:trPr>
        <w:tc>
          <w:tcPr>
            <w:tcW w:w="3043" w:type="dxa"/>
            <w:tcBorders>
              <w:top w:val="nil"/>
              <w:left w:val="nil"/>
              <w:bottom w:val="nil"/>
              <w:right w:val="nil"/>
            </w:tcBorders>
            <w:shd w:val="clear" w:color="auto" w:fill="auto"/>
            <w:noWrap/>
            <w:vAlign w:val="center"/>
            <w:hideMark/>
          </w:tcPr>
          <w:p w14:paraId="2A149669" w14:textId="77777777" w:rsidR="00835089" w:rsidRPr="00286EA2" w:rsidRDefault="00835089" w:rsidP="00EF5DE2">
            <w:pPr>
              <w:jc w:val="right"/>
              <w:rPr>
                <w:rFonts w:eastAsia="Times New Roman" w:cstheme="minorHAnsi"/>
                <w:color w:val="000000"/>
              </w:rPr>
            </w:pPr>
            <w:proofErr w:type="spellStart"/>
            <w:r w:rsidRPr="00286EA2">
              <w:rPr>
                <w:rFonts w:eastAsia="Times New Roman" w:cstheme="minorHAnsi"/>
                <w:color w:val="000000"/>
              </w:rPr>
              <w:t>Coenagrionidae</w:t>
            </w:r>
            <w:proofErr w:type="spellEnd"/>
            <w:r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DB0BE3"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0.157</w:t>
            </w:r>
          </w:p>
        </w:tc>
        <w:tc>
          <w:tcPr>
            <w:tcW w:w="960" w:type="dxa"/>
            <w:tcBorders>
              <w:top w:val="nil"/>
              <w:left w:val="nil"/>
              <w:bottom w:val="nil"/>
              <w:right w:val="nil"/>
            </w:tcBorders>
            <w:shd w:val="clear" w:color="auto" w:fill="auto"/>
            <w:noWrap/>
            <w:vAlign w:val="bottom"/>
            <w:hideMark/>
          </w:tcPr>
          <w:p w14:paraId="58640A2F"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0.016</w:t>
            </w:r>
          </w:p>
        </w:tc>
        <w:tc>
          <w:tcPr>
            <w:tcW w:w="960" w:type="dxa"/>
            <w:tcBorders>
              <w:top w:val="nil"/>
              <w:left w:val="nil"/>
              <w:bottom w:val="nil"/>
              <w:right w:val="nil"/>
            </w:tcBorders>
            <w:shd w:val="clear" w:color="auto" w:fill="auto"/>
            <w:noWrap/>
            <w:vAlign w:val="bottom"/>
            <w:hideMark/>
          </w:tcPr>
          <w:p w14:paraId="10E79DB2"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2843840E" w14:textId="77777777" w:rsidTr="00835089">
        <w:trPr>
          <w:trHeight w:val="288"/>
        </w:trPr>
        <w:tc>
          <w:tcPr>
            <w:tcW w:w="3043" w:type="dxa"/>
            <w:tcBorders>
              <w:top w:val="nil"/>
              <w:left w:val="nil"/>
              <w:bottom w:val="nil"/>
              <w:right w:val="nil"/>
            </w:tcBorders>
            <w:shd w:val="clear" w:color="auto" w:fill="auto"/>
            <w:noWrap/>
            <w:vAlign w:val="center"/>
            <w:hideMark/>
          </w:tcPr>
          <w:p w14:paraId="386BFB5D"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Diptera adult</w:t>
            </w:r>
          </w:p>
        </w:tc>
        <w:tc>
          <w:tcPr>
            <w:tcW w:w="960" w:type="dxa"/>
            <w:tcBorders>
              <w:top w:val="nil"/>
              <w:left w:val="nil"/>
              <w:bottom w:val="nil"/>
              <w:right w:val="nil"/>
            </w:tcBorders>
            <w:shd w:val="clear" w:color="auto" w:fill="auto"/>
            <w:noWrap/>
            <w:vAlign w:val="bottom"/>
            <w:hideMark/>
          </w:tcPr>
          <w:p w14:paraId="2196EBD0"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0.153</w:t>
            </w:r>
          </w:p>
        </w:tc>
        <w:tc>
          <w:tcPr>
            <w:tcW w:w="960" w:type="dxa"/>
            <w:tcBorders>
              <w:top w:val="nil"/>
              <w:left w:val="nil"/>
              <w:bottom w:val="nil"/>
              <w:right w:val="nil"/>
            </w:tcBorders>
            <w:shd w:val="clear" w:color="auto" w:fill="auto"/>
            <w:noWrap/>
            <w:vAlign w:val="bottom"/>
            <w:hideMark/>
          </w:tcPr>
          <w:p w14:paraId="35E159EA"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21432733"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7956A19E" w14:textId="77777777" w:rsidTr="00835089">
        <w:trPr>
          <w:trHeight w:val="288"/>
        </w:trPr>
        <w:tc>
          <w:tcPr>
            <w:tcW w:w="3043" w:type="dxa"/>
            <w:tcBorders>
              <w:top w:val="nil"/>
              <w:left w:val="nil"/>
              <w:bottom w:val="nil"/>
              <w:right w:val="nil"/>
            </w:tcBorders>
            <w:shd w:val="clear" w:color="auto" w:fill="auto"/>
            <w:noWrap/>
            <w:vAlign w:val="center"/>
            <w:hideMark/>
          </w:tcPr>
          <w:p w14:paraId="412DCD3A" w14:textId="32E907E5" w:rsidR="00835089" w:rsidRPr="00286EA2" w:rsidRDefault="006A6983" w:rsidP="00EF5DE2">
            <w:pPr>
              <w:jc w:val="right"/>
              <w:rPr>
                <w:rFonts w:eastAsia="Times New Roman" w:cstheme="minorHAnsi"/>
                <w:i/>
                <w:color w:val="000000"/>
              </w:rPr>
            </w:pPr>
            <w:r w:rsidRPr="00286EA2">
              <w:rPr>
                <w:rFonts w:eastAsia="Times New Roman" w:cstheme="minorHAnsi"/>
                <w:i/>
                <w:color w:val="000000"/>
              </w:rPr>
              <w:t xml:space="preserve">Ferrissia </w:t>
            </w:r>
            <w:r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1526F022"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11D6F576"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0.034</w:t>
            </w:r>
          </w:p>
        </w:tc>
        <w:tc>
          <w:tcPr>
            <w:tcW w:w="960" w:type="dxa"/>
            <w:tcBorders>
              <w:top w:val="nil"/>
              <w:left w:val="nil"/>
              <w:bottom w:val="nil"/>
              <w:right w:val="nil"/>
            </w:tcBorders>
            <w:shd w:val="clear" w:color="auto" w:fill="auto"/>
            <w:noWrap/>
            <w:vAlign w:val="bottom"/>
            <w:hideMark/>
          </w:tcPr>
          <w:p w14:paraId="7E9370AD"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1D61278A" w14:textId="77777777" w:rsidTr="00835089">
        <w:trPr>
          <w:trHeight w:val="288"/>
        </w:trPr>
        <w:tc>
          <w:tcPr>
            <w:tcW w:w="3043" w:type="dxa"/>
            <w:tcBorders>
              <w:top w:val="nil"/>
              <w:left w:val="nil"/>
              <w:bottom w:val="nil"/>
              <w:right w:val="nil"/>
            </w:tcBorders>
            <w:shd w:val="clear" w:color="auto" w:fill="auto"/>
            <w:noWrap/>
            <w:vAlign w:val="center"/>
            <w:hideMark/>
          </w:tcPr>
          <w:p w14:paraId="0B832582" w14:textId="05460142" w:rsidR="00835089" w:rsidRPr="00286EA2" w:rsidRDefault="00835089" w:rsidP="00EF5DE2">
            <w:pPr>
              <w:jc w:val="right"/>
              <w:rPr>
                <w:rFonts w:eastAsia="Times New Roman" w:cstheme="minorHAnsi"/>
                <w:color w:val="000000"/>
              </w:rPr>
            </w:pPr>
            <w:r w:rsidRPr="00286EA2">
              <w:rPr>
                <w:rFonts w:eastAsia="Times New Roman" w:cstheme="minorHAnsi"/>
                <w:color w:val="000000"/>
              </w:rPr>
              <w:t>Ceratopogonidae</w:t>
            </w:r>
            <w:r w:rsidR="00BF525A"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142B07D"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36797118"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0.021</w:t>
            </w:r>
          </w:p>
        </w:tc>
        <w:tc>
          <w:tcPr>
            <w:tcW w:w="960" w:type="dxa"/>
            <w:tcBorders>
              <w:top w:val="nil"/>
              <w:left w:val="nil"/>
              <w:bottom w:val="nil"/>
              <w:right w:val="nil"/>
            </w:tcBorders>
            <w:shd w:val="clear" w:color="auto" w:fill="auto"/>
            <w:noWrap/>
            <w:vAlign w:val="bottom"/>
            <w:hideMark/>
          </w:tcPr>
          <w:p w14:paraId="6BF47CB5"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528E2757" w14:textId="77777777" w:rsidTr="00835089">
        <w:trPr>
          <w:trHeight w:val="288"/>
        </w:trPr>
        <w:tc>
          <w:tcPr>
            <w:tcW w:w="3043" w:type="dxa"/>
            <w:tcBorders>
              <w:top w:val="nil"/>
              <w:left w:val="nil"/>
              <w:bottom w:val="nil"/>
              <w:right w:val="nil"/>
            </w:tcBorders>
            <w:shd w:val="clear" w:color="auto" w:fill="auto"/>
            <w:noWrap/>
            <w:vAlign w:val="center"/>
            <w:hideMark/>
          </w:tcPr>
          <w:p w14:paraId="33368F4F" w14:textId="15A245FB" w:rsidR="00835089" w:rsidRPr="00286EA2" w:rsidRDefault="00835089" w:rsidP="00EF5DE2">
            <w:pPr>
              <w:jc w:val="right"/>
              <w:rPr>
                <w:rFonts w:eastAsia="Times New Roman" w:cstheme="minorHAnsi"/>
                <w:color w:val="000000"/>
              </w:rPr>
            </w:pPr>
            <w:r w:rsidRPr="00286EA2">
              <w:rPr>
                <w:rFonts w:eastAsia="Times New Roman" w:cstheme="minorHAnsi"/>
                <w:color w:val="000000"/>
              </w:rPr>
              <w:t>Tipulidae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F2489B0"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C3036C"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1F6721F3"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59DA5DF6"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32881A0F" w14:textId="061ABF9E" w:rsidR="00835089" w:rsidRPr="00286EA2" w:rsidRDefault="00835089" w:rsidP="00EF5DE2">
            <w:pPr>
              <w:jc w:val="right"/>
              <w:rPr>
                <w:rFonts w:eastAsia="Times New Roman" w:cstheme="minorHAnsi"/>
                <w:color w:val="000000"/>
              </w:rPr>
            </w:pPr>
            <w:r w:rsidRPr="00286EA2">
              <w:rPr>
                <w:rFonts w:eastAsia="Times New Roman" w:cstheme="minorHAnsi"/>
                <w:color w:val="000000"/>
              </w:rPr>
              <w:t>Vellidae</w:t>
            </w:r>
            <w:r w:rsidR="00BF525A" w:rsidRPr="00286EA2">
              <w:rPr>
                <w:rFonts w:eastAsia="Times New Roman" w:cstheme="minorHAnsi"/>
                <w:color w:val="000000"/>
              </w:rPr>
              <w:t xml:space="preserve"> adult</w:t>
            </w:r>
          </w:p>
        </w:tc>
        <w:tc>
          <w:tcPr>
            <w:tcW w:w="960" w:type="dxa"/>
            <w:tcBorders>
              <w:top w:val="nil"/>
              <w:left w:val="nil"/>
              <w:bottom w:val="single" w:sz="4" w:space="0" w:color="auto"/>
              <w:right w:val="nil"/>
            </w:tcBorders>
            <w:shd w:val="clear" w:color="auto" w:fill="auto"/>
            <w:noWrap/>
            <w:vAlign w:val="bottom"/>
            <w:hideMark/>
          </w:tcPr>
          <w:p w14:paraId="2A5C890B"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0.127</w:t>
            </w:r>
          </w:p>
        </w:tc>
        <w:tc>
          <w:tcPr>
            <w:tcW w:w="960" w:type="dxa"/>
            <w:tcBorders>
              <w:top w:val="nil"/>
              <w:left w:val="nil"/>
              <w:bottom w:val="single" w:sz="4" w:space="0" w:color="auto"/>
              <w:right w:val="nil"/>
            </w:tcBorders>
            <w:shd w:val="clear" w:color="auto" w:fill="auto"/>
            <w:noWrap/>
            <w:vAlign w:val="bottom"/>
            <w:hideMark/>
          </w:tcPr>
          <w:p w14:paraId="3B022B6F"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0.028</w:t>
            </w:r>
          </w:p>
        </w:tc>
        <w:tc>
          <w:tcPr>
            <w:tcW w:w="960" w:type="dxa"/>
            <w:tcBorders>
              <w:top w:val="nil"/>
              <w:left w:val="nil"/>
              <w:bottom w:val="single" w:sz="4" w:space="0" w:color="auto"/>
              <w:right w:val="nil"/>
            </w:tcBorders>
            <w:shd w:val="clear" w:color="auto" w:fill="auto"/>
            <w:noWrap/>
            <w:vAlign w:val="bottom"/>
            <w:hideMark/>
          </w:tcPr>
          <w:p w14:paraId="5D492341"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2F9BE008" w14:textId="77777777" w:rsidTr="00835089">
        <w:trPr>
          <w:trHeight w:val="288"/>
        </w:trPr>
        <w:tc>
          <w:tcPr>
            <w:tcW w:w="3043" w:type="dxa"/>
            <w:tcBorders>
              <w:top w:val="nil"/>
              <w:left w:val="nil"/>
              <w:bottom w:val="nil"/>
              <w:right w:val="nil"/>
            </w:tcBorders>
            <w:shd w:val="clear" w:color="auto" w:fill="auto"/>
            <w:noWrap/>
            <w:vAlign w:val="center"/>
            <w:hideMark/>
          </w:tcPr>
          <w:p w14:paraId="29538F0B" w14:textId="77777777" w:rsidR="00835089" w:rsidRPr="00286EA2" w:rsidRDefault="00835089" w:rsidP="00835089">
            <w:pPr>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5A36953" w14:textId="77777777" w:rsidR="00835089" w:rsidRPr="00286EA2" w:rsidRDefault="00835089" w:rsidP="0083508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690C3DD6" w14:textId="77777777" w:rsidR="00835089" w:rsidRPr="00286EA2" w:rsidRDefault="00835089" w:rsidP="0083508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15AD2CC9" w14:textId="77777777" w:rsidR="00835089" w:rsidRPr="00286EA2" w:rsidRDefault="00835089" w:rsidP="00835089">
            <w:pPr>
              <w:rPr>
                <w:rFonts w:eastAsia="Times New Roman" w:cstheme="minorHAnsi"/>
              </w:rPr>
            </w:pPr>
          </w:p>
        </w:tc>
      </w:tr>
      <w:tr w:rsidR="00835089" w:rsidRPr="00286EA2" w14:paraId="230A8CB0"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9EE518D" w14:textId="0C802979" w:rsidR="00835089" w:rsidRPr="00286EA2" w:rsidRDefault="00835089" w:rsidP="00835089">
            <w:pPr>
              <w:rPr>
                <w:rFonts w:eastAsia="Times New Roman" w:cstheme="minorHAnsi"/>
                <w:b/>
                <w:color w:val="000000"/>
              </w:rPr>
            </w:pPr>
            <w:r w:rsidRPr="00286EA2">
              <w:rPr>
                <w:rFonts w:eastAsia="Times New Roman" w:cstheme="minorHAnsi"/>
                <w:b/>
                <w:color w:val="000000"/>
              </w:rPr>
              <w:t>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16BB3C02"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27F9CB88"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501D9BA"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r>
      <w:tr w:rsidR="00835089" w:rsidRPr="00286EA2" w14:paraId="01E4E55E"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6C406CA"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09455ED5" w14:textId="5F13E95F" w:rsidR="00835089" w:rsidRPr="00286EA2" w:rsidRDefault="00004BCF" w:rsidP="0083508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553D6FD" w14:textId="332C3F08" w:rsidR="00835089" w:rsidRPr="00286EA2" w:rsidRDefault="00EF5DE2" w:rsidP="0083508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3C6B77EF"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r>
      <w:tr w:rsidR="00835089" w:rsidRPr="00286EA2" w14:paraId="17515C33" w14:textId="77777777" w:rsidTr="00835089">
        <w:trPr>
          <w:trHeight w:val="288"/>
        </w:trPr>
        <w:tc>
          <w:tcPr>
            <w:tcW w:w="3043" w:type="dxa"/>
            <w:tcBorders>
              <w:top w:val="nil"/>
              <w:left w:val="nil"/>
              <w:bottom w:val="nil"/>
              <w:right w:val="nil"/>
            </w:tcBorders>
            <w:shd w:val="clear" w:color="auto" w:fill="auto"/>
            <w:noWrap/>
            <w:vAlign w:val="center"/>
            <w:hideMark/>
          </w:tcPr>
          <w:p w14:paraId="453FFCF2" w14:textId="77777777" w:rsidR="00835089" w:rsidRPr="00286EA2" w:rsidRDefault="00835089" w:rsidP="00EF5DE2">
            <w:pPr>
              <w:jc w:val="right"/>
              <w:rPr>
                <w:rFonts w:eastAsia="Times New Roman" w:cstheme="minorHAnsi"/>
                <w:i/>
                <w:color w:val="000000"/>
              </w:rPr>
            </w:pPr>
            <w:r w:rsidRPr="00286EA2">
              <w:rPr>
                <w:rFonts w:eastAsia="Times New Roman" w:cstheme="minorHAnsi"/>
                <w:i/>
                <w:color w:val="000000"/>
              </w:rPr>
              <w:t>Gnorimosphaeroma</w:t>
            </w:r>
          </w:p>
        </w:tc>
        <w:tc>
          <w:tcPr>
            <w:tcW w:w="960" w:type="dxa"/>
            <w:tcBorders>
              <w:top w:val="nil"/>
              <w:left w:val="nil"/>
              <w:bottom w:val="nil"/>
              <w:right w:val="nil"/>
            </w:tcBorders>
            <w:shd w:val="clear" w:color="auto" w:fill="auto"/>
            <w:noWrap/>
            <w:vAlign w:val="bottom"/>
            <w:hideMark/>
          </w:tcPr>
          <w:p w14:paraId="42D7B9CA"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0.22</w:t>
            </w:r>
          </w:p>
        </w:tc>
        <w:tc>
          <w:tcPr>
            <w:tcW w:w="960" w:type="dxa"/>
            <w:tcBorders>
              <w:top w:val="nil"/>
              <w:left w:val="nil"/>
              <w:bottom w:val="nil"/>
              <w:right w:val="nil"/>
            </w:tcBorders>
            <w:shd w:val="clear" w:color="auto" w:fill="auto"/>
            <w:noWrap/>
            <w:vAlign w:val="bottom"/>
            <w:hideMark/>
          </w:tcPr>
          <w:p w14:paraId="68FF5E1C"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7CA4F4F"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337A96AC" w14:textId="77777777" w:rsidTr="00835089">
        <w:trPr>
          <w:trHeight w:val="288"/>
        </w:trPr>
        <w:tc>
          <w:tcPr>
            <w:tcW w:w="3043" w:type="dxa"/>
            <w:tcBorders>
              <w:top w:val="nil"/>
              <w:left w:val="nil"/>
              <w:bottom w:val="nil"/>
              <w:right w:val="nil"/>
            </w:tcBorders>
            <w:shd w:val="clear" w:color="auto" w:fill="auto"/>
            <w:noWrap/>
            <w:vAlign w:val="center"/>
            <w:hideMark/>
          </w:tcPr>
          <w:p w14:paraId="274AC37B"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Collembola</w:t>
            </w:r>
          </w:p>
        </w:tc>
        <w:tc>
          <w:tcPr>
            <w:tcW w:w="960" w:type="dxa"/>
            <w:tcBorders>
              <w:top w:val="nil"/>
              <w:left w:val="nil"/>
              <w:bottom w:val="nil"/>
              <w:right w:val="nil"/>
            </w:tcBorders>
            <w:shd w:val="clear" w:color="auto" w:fill="auto"/>
            <w:noWrap/>
            <w:vAlign w:val="bottom"/>
            <w:hideMark/>
          </w:tcPr>
          <w:p w14:paraId="7A3A0CF0"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0.151</w:t>
            </w:r>
          </w:p>
        </w:tc>
        <w:tc>
          <w:tcPr>
            <w:tcW w:w="960" w:type="dxa"/>
            <w:tcBorders>
              <w:top w:val="nil"/>
              <w:left w:val="nil"/>
              <w:bottom w:val="nil"/>
              <w:right w:val="nil"/>
            </w:tcBorders>
            <w:shd w:val="clear" w:color="auto" w:fill="auto"/>
            <w:noWrap/>
            <w:vAlign w:val="bottom"/>
            <w:hideMark/>
          </w:tcPr>
          <w:p w14:paraId="200F496D"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0580A65B"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64ABC641"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00F3255F" w14:textId="1560C46F" w:rsidR="00835089" w:rsidRPr="00286EA2" w:rsidRDefault="00835089" w:rsidP="00EF5DE2">
            <w:pPr>
              <w:jc w:val="right"/>
              <w:rPr>
                <w:rFonts w:eastAsia="Times New Roman" w:cstheme="minorHAnsi"/>
                <w:color w:val="000000"/>
              </w:rPr>
            </w:pPr>
            <w:r w:rsidRPr="00286EA2">
              <w:rPr>
                <w:rFonts w:eastAsia="Times New Roman" w:cstheme="minorHAnsi"/>
                <w:color w:val="000000"/>
              </w:rPr>
              <w:t>Tanaid</w:t>
            </w:r>
            <w:r w:rsidR="00BF525A" w:rsidRPr="00286EA2">
              <w:rPr>
                <w:rFonts w:eastAsia="Times New Roman" w:cstheme="minorHAnsi"/>
                <w:color w:val="000000"/>
              </w:rPr>
              <w:t>acea</w:t>
            </w:r>
          </w:p>
        </w:tc>
        <w:tc>
          <w:tcPr>
            <w:tcW w:w="960" w:type="dxa"/>
            <w:tcBorders>
              <w:top w:val="nil"/>
              <w:left w:val="nil"/>
              <w:bottom w:val="single" w:sz="4" w:space="0" w:color="auto"/>
              <w:right w:val="nil"/>
            </w:tcBorders>
            <w:shd w:val="clear" w:color="auto" w:fill="auto"/>
            <w:noWrap/>
            <w:vAlign w:val="bottom"/>
            <w:hideMark/>
          </w:tcPr>
          <w:p w14:paraId="0AED5BAC"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0.131</w:t>
            </w:r>
          </w:p>
        </w:tc>
        <w:tc>
          <w:tcPr>
            <w:tcW w:w="960" w:type="dxa"/>
            <w:tcBorders>
              <w:top w:val="nil"/>
              <w:left w:val="nil"/>
              <w:bottom w:val="single" w:sz="4" w:space="0" w:color="auto"/>
              <w:right w:val="nil"/>
            </w:tcBorders>
            <w:shd w:val="clear" w:color="auto" w:fill="auto"/>
            <w:noWrap/>
            <w:vAlign w:val="bottom"/>
            <w:hideMark/>
          </w:tcPr>
          <w:p w14:paraId="4EE284C4"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630C29C8"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bl>
    <w:p w14:paraId="46EB7967" w14:textId="77777777" w:rsidR="00835089" w:rsidRDefault="00835089" w:rsidP="00286EA2"/>
    <w:p w14:paraId="34F74937" w14:textId="77777777" w:rsidR="00E56397" w:rsidRDefault="00E56397" w:rsidP="0085051D">
      <w:r w:rsidRPr="00E56397">
        <w:rPr>
          <w:noProof/>
        </w:rPr>
        <w:lastRenderedPageBreak/>
        <w:drawing>
          <wp:inline distT="0" distB="0" distL="0" distR="0" wp14:anchorId="2793C4A5" wp14:editId="294E8FC0">
            <wp:extent cx="4457700"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t="9277" r="14128" b="30983"/>
                    <a:stretch/>
                  </pic:blipFill>
                  <pic:spPr bwMode="auto">
                    <a:xfrm>
                      <a:off x="0" y="0"/>
                      <a:ext cx="4457700"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74F18114" w14:textId="46F8F659" w:rsidR="00835089" w:rsidRDefault="00E56397" w:rsidP="00E56397">
      <w:pPr>
        <w:pStyle w:val="Caption"/>
      </w:pPr>
      <w:bookmarkStart w:id="732" w:name="_Ref10728720"/>
      <w:r>
        <w:t xml:space="preserve">Figure </w:t>
      </w:r>
      <w:fldSimple w:instr=" SEQ Figure \* ARABIC ">
        <w:r w:rsidR="00F77CC9">
          <w:rPr>
            <w:noProof/>
          </w:rPr>
          <w:t>13</w:t>
        </w:r>
      </w:fldSimple>
      <w:bookmarkEnd w:id="732"/>
      <w:r>
        <w:t xml:space="preserve"> - Mysid NDMS</w:t>
      </w:r>
      <w:r w:rsidR="0085051D">
        <w:t xml:space="preserve"> of bray-</w:t>
      </w:r>
      <w:proofErr w:type="spellStart"/>
      <w:r w:rsidR="0085051D">
        <w:t>curtis</w:t>
      </w:r>
      <w:proofErr w:type="spellEnd"/>
      <w:r w:rsidR="0085051D">
        <w:t xml:space="preserve"> dissimilarities</w:t>
      </w:r>
      <w:r>
        <w:t>, stress = 0.2276</w:t>
      </w:r>
      <w:r w:rsidR="006E6AD6">
        <w:t xml:space="preserve">. Two convergent solutions found after </w:t>
      </w:r>
      <w:r w:rsidR="00AE15AA">
        <w:t>100 tries.</w:t>
      </w:r>
    </w:p>
    <w:p w14:paraId="606C23A2" w14:textId="77777777" w:rsidR="00AE15AA" w:rsidRDefault="00AE15AA" w:rsidP="00AE15AA">
      <w:pPr>
        <w:keepNext/>
      </w:pPr>
      <w:r w:rsidRPr="00AE15AA">
        <w:rPr>
          <w:noProof/>
        </w:rPr>
        <w:drawing>
          <wp:inline distT="0" distB="0" distL="0" distR="0" wp14:anchorId="4434AB72" wp14:editId="6DA0E57D">
            <wp:extent cx="3933825" cy="3724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r="24220" b="27458"/>
                    <a:stretch/>
                  </pic:blipFill>
                  <pic:spPr bwMode="auto">
                    <a:xfrm>
                      <a:off x="0" y="0"/>
                      <a:ext cx="3933825" cy="3724275"/>
                    </a:xfrm>
                    <a:prstGeom prst="rect">
                      <a:avLst/>
                    </a:prstGeom>
                    <a:noFill/>
                    <a:ln>
                      <a:noFill/>
                    </a:ln>
                    <a:extLst>
                      <a:ext uri="{53640926-AAD7-44D8-BBD7-CCE9431645EC}">
                        <a14:shadowObscured xmlns:a14="http://schemas.microsoft.com/office/drawing/2010/main"/>
                      </a:ext>
                    </a:extLst>
                  </pic:spPr>
                </pic:pic>
              </a:graphicData>
            </a:graphic>
          </wp:inline>
        </w:drawing>
      </w:r>
    </w:p>
    <w:p w14:paraId="3B8A3983" w14:textId="6C6D517B" w:rsidR="00AE15AA" w:rsidRDefault="00AE15AA" w:rsidP="00AE15AA">
      <w:pPr>
        <w:pStyle w:val="Caption"/>
        <w:rPr>
          <w:noProof/>
        </w:rPr>
      </w:pPr>
      <w:bookmarkStart w:id="733" w:name="_Ref10728721"/>
      <w:r>
        <w:t xml:space="preserve">Figure </w:t>
      </w:r>
      <w:fldSimple w:instr=" SEQ Figure \* ARABIC ">
        <w:r w:rsidR="00F77CC9">
          <w:rPr>
            <w:noProof/>
          </w:rPr>
          <w:t>14</w:t>
        </w:r>
      </w:fldSimple>
      <w:bookmarkEnd w:id="733"/>
      <w:r>
        <w:t xml:space="preserve"> </w:t>
      </w:r>
      <w:r w:rsidR="0085051D">
        <w:t>–</w:t>
      </w:r>
      <w:r>
        <w:t xml:space="preserve"> NMD</w:t>
      </w:r>
      <w:r w:rsidR="0085051D">
        <w:t>S of bray-</w:t>
      </w:r>
      <w:proofErr w:type="spellStart"/>
      <w:r w:rsidR="0085051D">
        <w:t>curtis</w:t>
      </w:r>
      <w:proofErr w:type="spellEnd"/>
      <w:r w:rsidR="0085051D">
        <w:t xml:space="preserve"> </w:t>
      </w:r>
      <w:proofErr w:type="gramStart"/>
      <w:r w:rsidR="0085051D">
        <w:t>dissimilarities  for</w:t>
      </w:r>
      <w:proofErr w:type="gramEnd"/>
      <w:r>
        <w:t xml:space="preserve"> neuston tow samples. Stress </w:t>
      </w:r>
      <w:proofErr w:type="gramStart"/>
      <w:r>
        <w:t xml:space="preserve">= </w:t>
      </w:r>
      <w:r>
        <w:rPr>
          <w:noProof/>
        </w:rPr>
        <w:t xml:space="preserve"> 0.122.</w:t>
      </w:r>
      <w:proofErr w:type="gramEnd"/>
      <w:r>
        <w:rPr>
          <w:noProof/>
        </w:rPr>
        <w:t xml:space="preserve"> Two convergent solutions found after 63 tries.</w:t>
      </w:r>
    </w:p>
    <w:p w14:paraId="7862A93B" w14:textId="77777777" w:rsidR="00C36E09" w:rsidRDefault="00AE15AA" w:rsidP="00C36E09">
      <w:pPr>
        <w:keepNext/>
      </w:pPr>
      <w:r w:rsidRPr="00AE15AA">
        <w:rPr>
          <w:noProof/>
        </w:rPr>
        <w:lastRenderedPageBreak/>
        <w:drawing>
          <wp:inline distT="0" distB="0" distL="0" distR="0" wp14:anchorId="7A9CB43F" wp14:editId="1BAABE0E">
            <wp:extent cx="4629150" cy="3228975"/>
            <wp:effectExtent l="0" t="0" r="0" b="9525"/>
            <wp:docPr id="2946" name="Picture 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t="10019" r="10826" b="27087"/>
                    <a:stretch/>
                  </pic:blipFill>
                  <pic:spPr bwMode="auto">
                    <a:xfrm>
                      <a:off x="0" y="0"/>
                      <a:ext cx="462915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3F92F837" w14:textId="5E74C440" w:rsidR="00AE15AA" w:rsidRDefault="00C36E09" w:rsidP="00C36E09">
      <w:pPr>
        <w:pStyle w:val="Caption"/>
        <w:rPr>
          <w:noProof/>
        </w:rPr>
      </w:pPr>
      <w:bookmarkStart w:id="734" w:name="_Ref10728722"/>
      <w:r>
        <w:t xml:space="preserve">Figure </w:t>
      </w:r>
      <w:fldSimple w:instr=" SEQ Figure \* ARABIC ">
        <w:r w:rsidR="00F77CC9">
          <w:rPr>
            <w:noProof/>
          </w:rPr>
          <w:t>15</w:t>
        </w:r>
      </w:fldSimple>
      <w:bookmarkEnd w:id="734"/>
      <w:r>
        <w:t xml:space="preserve"> - NMDS of </w:t>
      </w:r>
      <w:r w:rsidR="0085051D">
        <w:t xml:space="preserve">Bray-Curtis dissimilarities for </w:t>
      </w:r>
      <w:r>
        <w:t xml:space="preserve">sweep net data (2018 only). </w:t>
      </w:r>
      <w:proofErr w:type="gramStart"/>
      <w:r>
        <w:t xml:space="preserve">Stress </w:t>
      </w:r>
      <w:r>
        <w:rPr>
          <w:noProof/>
        </w:rPr>
        <w:t xml:space="preserve"> =</w:t>
      </w:r>
      <w:proofErr w:type="gramEnd"/>
      <w:r>
        <w:rPr>
          <w:noProof/>
        </w:rPr>
        <w:t xml:space="preserve"> 0.153. Two convergent solutions found fter 624 tries.</w:t>
      </w:r>
    </w:p>
    <w:p w14:paraId="2A0EECFE" w14:textId="77777777" w:rsidR="001E4B5E" w:rsidRDefault="001E4B5E" w:rsidP="001E4B5E">
      <w:pPr>
        <w:keepNext/>
      </w:pPr>
      <w:r w:rsidRPr="00056F69">
        <w:rPr>
          <w:noProof/>
        </w:rPr>
        <w:drawing>
          <wp:inline distT="0" distB="0" distL="0" distR="0" wp14:anchorId="24854EA8" wp14:editId="29273EAD">
            <wp:extent cx="4591050" cy="27146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t="11910" r="22756" b="31520"/>
                    <a:stretch/>
                  </pic:blipFill>
                  <pic:spPr bwMode="auto">
                    <a:xfrm>
                      <a:off x="0" y="0"/>
                      <a:ext cx="459105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19A68692" w14:textId="4B68BD40" w:rsidR="001E4B5E" w:rsidRPr="00056F69" w:rsidRDefault="001E4B5E" w:rsidP="001E4B5E">
      <w:pPr>
        <w:pStyle w:val="Caption"/>
      </w:pPr>
      <w:bookmarkStart w:id="735" w:name="_Ref10728723"/>
      <w:r>
        <w:t xml:space="preserve">Figure </w:t>
      </w:r>
      <w:fldSimple w:instr=" SEQ Figure \* ARABIC ">
        <w:r w:rsidR="00F77CC9">
          <w:rPr>
            <w:noProof/>
          </w:rPr>
          <w:t>16</w:t>
        </w:r>
      </w:fldSimple>
      <w:bookmarkEnd w:id="735"/>
      <w:r>
        <w:t xml:space="preserve"> - NMDS of </w:t>
      </w:r>
      <w:proofErr w:type="spellStart"/>
      <w:r w:rsidR="0085051D">
        <w:t>of</w:t>
      </w:r>
      <w:proofErr w:type="spellEnd"/>
      <w:r w:rsidR="0085051D">
        <w:t xml:space="preserve"> Bray-Curtis dissimilarities for </w:t>
      </w:r>
      <w:r>
        <w:t xml:space="preserve">phytoplankton </w:t>
      </w:r>
      <w:proofErr w:type="gramStart"/>
      <w:r>
        <w:t>taxa  scaling</w:t>
      </w:r>
      <w:proofErr w:type="gramEnd"/>
      <w:r>
        <w:t xml:space="preserve"> using Bray-Curtis Dissimilarity index. Stress = 0.227. Two convergent solutions after 99 tries.</w:t>
      </w:r>
    </w:p>
    <w:p w14:paraId="46AE5C12" w14:textId="77777777" w:rsidR="001E4B5E" w:rsidRPr="001E4B5E" w:rsidRDefault="001E4B5E" w:rsidP="001E4B5E"/>
    <w:p w14:paraId="642A788A" w14:textId="0D5CA0FB" w:rsidR="00CF6AD6" w:rsidRDefault="00CF6AD6" w:rsidP="00CF6AD6">
      <w:pPr>
        <w:pStyle w:val="Caption"/>
        <w:keepNext/>
      </w:pPr>
      <w:bookmarkStart w:id="736" w:name="_Ref10457875"/>
      <w:r>
        <w:t xml:space="preserve">Table </w:t>
      </w:r>
      <w:fldSimple w:instr=" SEQ Table \* ARABIC ">
        <w:ins w:id="737" w:author="Dave Contreras" w:date="2019-07-22T13:45:00Z">
          <w:r w:rsidR="00AF0116">
            <w:rPr>
              <w:noProof/>
            </w:rPr>
            <w:t>8</w:t>
          </w:r>
        </w:ins>
        <w:ins w:id="738" w:author="Dave Contreras" w:date="2019-07-19T10:40:00Z">
          <w:del w:id="739" w:author="Dave Contreras" w:date="2019-07-22T08:39:00Z">
            <w:r w:rsidR="001269F2" w:rsidDel="00257931">
              <w:rPr>
                <w:noProof/>
              </w:rPr>
              <w:delText>8</w:delText>
            </w:r>
          </w:del>
        </w:ins>
        <w:del w:id="740" w:author="Dave Contreras" w:date="2019-07-22T08:39:00Z">
          <w:r w:rsidR="007F7357" w:rsidDel="00257931">
            <w:rPr>
              <w:noProof/>
            </w:rPr>
            <w:delText>9</w:delText>
          </w:r>
        </w:del>
      </w:fldSimple>
      <w:bookmarkEnd w:id="736"/>
      <w:r>
        <w:t xml:space="preserve"> – </w:t>
      </w:r>
      <w:proofErr w:type="spellStart"/>
      <w:r>
        <w:t>PerMANOVA</w:t>
      </w:r>
      <w:proofErr w:type="spellEnd"/>
      <w:r>
        <w:t xml:space="preserve"> of relative percent composition of taxa for each ecosystem component.</w:t>
      </w:r>
    </w:p>
    <w:tbl>
      <w:tblPr>
        <w:tblW w:w="9740" w:type="dxa"/>
        <w:tblLook w:val="04A0" w:firstRow="1" w:lastRow="0" w:firstColumn="1" w:lastColumn="0" w:noHBand="0" w:noVBand="1"/>
      </w:tblPr>
      <w:tblGrid>
        <w:gridCol w:w="2120"/>
        <w:gridCol w:w="960"/>
        <w:gridCol w:w="1340"/>
        <w:gridCol w:w="1120"/>
        <w:gridCol w:w="1160"/>
        <w:gridCol w:w="1120"/>
        <w:gridCol w:w="960"/>
        <w:gridCol w:w="960"/>
      </w:tblGrid>
      <w:tr w:rsidR="006B0D73" w:rsidRPr="00692B83" w14:paraId="107C7799"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8C6CDE2"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xml:space="preserve">Mysids </w:t>
            </w:r>
          </w:p>
        </w:tc>
        <w:tc>
          <w:tcPr>
            <w:tcW w:w="960" w:type="dxa"/>
            <w:tcBorders>
              <w:top w:val="single" w:sz="4" w:space="0" w:color="auto"/>
              <w:left w:val="nil"/>
              <w:bottom w:val="single" w:sz="4" w:space="0" w:color="auto"/>
              <w:right w:val="nil"/>
            </w:tcBorders>
            <w:shd w:val="clear" w:color="000000" w:fill="D9D9D9"/>
            <w:noWrap/>
            <w:vAlign w:val="bottom"/>
            <w:hideMark/>
          </w:tcPr>
          <w:p w14:paraId="3DD537C3"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37C90A75"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6A30372"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26C7F732"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062F747"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4FB54EE3"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79A02A1C"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r>
      <w:tr w:rsidR="006B0D73" w:rsidRPr="00692B83" w14:paraId="7EC14B96"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1204F324" w14:textId="77777777" w:rsidR="006B0D73" w:rsidRPr="00692B83" w:rsidRDefault="006B0D73" w:rsidP="006B0D73">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2F05549" w14:textId="70CB423D" w:rsidR="006B0D73" w:rsidRPr="00692B83" w:rsidRDefault="00692B83" w:rsidP="006B0D73">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904CDFA" w14:textId="77777777" w:rsidR="006B0D73" w:rsidRPr="00692B83" w:rsidRDefault="006B0D73" w:rsidP="006B0D73">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085EBE59" w14:textId="77777777" w:rsidR="006B0D73" w:rsidRPr="00692B83" w:rsidRDefault="006B0D73" w:rsidP="006B0D73">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35B91D98" w14:textId="4C09AA3E" w:rsidR="006B0D73" w:rsidRPr="00692B83" w:rsidRDefault="00692B83" w:rsidP="006B0D73">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9B13214" w14:textId="5C1D7D5F" w:rsidR="006B0D73" w:rsidRPr="00692B83" w:rsidRDefault="00692B83" w:rsidP="006B0D73">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DDAE549" w14:textId="792CDBA0" w:rsidR="006B0D73" w:rsidRPr="00692B83" w:rsidRDefault="00571CA1" w:rsidP="006B0D73">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119AE7F5" w14:textId="77777777" w:rsidR="006B0D73" w:rsidRPr="00692B83" w:rsidRDefault="006B0D73" w:rsidP="006B0D73">
            <w:pPr>
              <w:rPr>
                <w:rFonts w:eastAsia="Times New Roman" w:cstheme="minorHAnsi"/>
                <w:b/>
                <w:color w:val="000000"/>
              </w:rPr>
            </w:pPr>
          </w:p>
        </w:tc>
      </w:tr>
      <w:tr w:rsidR="006B0D73" w:rsidRPr="00692B83" w14:paraId="219904D4"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587DB26D" w14:textId="17E6CEC4" w:rsidR="006B0D73" w:rsidRPr="00692B83" w:rsidRDefault="0003440B" w:rsidP="006B0D73">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 type</w:t>
            </w:r>
          </w:p>
        </w:tc>
        <w:tc>
          <w:tcPr>
            <w:tcW w:w="960" w:type="dxa"/>
            <w:tcBorders>
              <w:top w:val="single" w:sz="4" w:space="0" w:color="auto"/>
              <w:left w:val="nil"/>
              <w:bottom w:val="nil"/>
              <w:right w:val="nil"/>
            </w:tcBorders>
            <w:shd w:val="clear" w:color="auto" w:fill="auto"/>
            <w:noWrap/>
            <w:vAlign w:val="bottom"/>
            <w:hideMark/>
          </w:tcPr>
          <w:p w14:paraId="6932E00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2</w:t>
            </w:r>
          </w:p>
        </w:tc>
        <w:tc>
          <w:tcPr>
            <w:tcW w:w="1340" w:type="dxa"/>
            <w:tcBorders>
              <w:top w:val="single" w:sz="4" w:space="0" w:color="auto"/>
              <w:left w:val="nil"/>
              <w:bottom w:val="nil"/>
              <w:right w:val="nil"/>
            </w:tcBorders>
            <w:shd w:val="clear" w:color="auto" w:fill="auto"/>
            <w:noWrap/>
            <w:vAlign w:val="bottom"/>
            <w:hideMark/>
          </w:tcPr>
          <w:p w14:paraId="5FC963FA"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2.210</w:t>
            </w:r>
          </w:p>
        </w:tc>
        <w:tc>
          <w:tcPr>
            <w:tcW w:w="1120" w:type="dxa"/>
            <w:tcBorders>
              <w:top w:val="single" w:sz="4" w:space="0" w:color="auto"/>
              <w:left w:val="nil"/>
              <w:bottom w:val="nil"/>
              <w:right w:val="nil"/>
            </w:tcBorders>
            <w:shd w:val="clear" w:color="auto" w:fill="auto"/>
            <w:noWrap/>
            <w:vAlign w:val="bottom"/>
            <w:hideMark/>
          </w:tcPr>
          <w:p w14:paraId="4C0D5C30"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1.105</w:t>
            </w:r>
          </w:p>
        </w:tc>
        <w:tc>
          <w:tcPr>
            <w:tcW w:w="1160" w:type="dxa"/>
            <w:tcBorders>
              <w:top w:val="single" w:sz="4" w:space="0" w:color="auto"/>
              <w:left w:val="nil"/>
              <w:bottom w:val="nil"/>
              <w:right w:val="nil"/>
            </w:tcBorders>
            <w:shd w:val="clear" w:color="auto" w:fill="auto"/>
            <w:noWrap/>
            <w:vAlign w:val="bottom"/>
            <w:hideMark/>
          </w:tcPr>
          <w:p w14:paraId="37968CA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5.753</w:t>
            </w:r>
          </w:p>
        </w:tc>
        <w:tc>
          <w:tcPr>
            <w:tcW w:w="1120" w:type="dxa"/>
            <w:tcBorders>
              <w:top w:val="single" w:sz="4" w:space="0" w:color="auto"/>
              <w:left w:val="nil"/>
              <w:bottom w:val="nil"/>
              <w:right w:val="nil"/>
            </w:tcBorders>
            <w:shd w:val="clear" w:color="auto" w:fill="auto"/>
            <w:noWrap/>
            <w:vAlign w:val="bottom"/>
            <w:hideMark/>
          </w:tcPr>
          <w:p w14:paraId="259DEB9C"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0.068</w:t>
            </w:r>
          </w:p>
        </w:tc>
        <w:tc>
          <w:tcPr>
            <w:tcW w:w="960" w:type="dxa"/>
            <w:tcBorders>
              <w:top w:val="single" w:sz="4" w:space="0" w:color="auto"/>
              <w:left w:val="nil"/>
              <w:bottom w:val="nil"/>
              <w:right w:val="nil"/>
            </w:tcBorders>
            <w:shd w:val="clear" w:color="auto" w:fill="auto"/>
            <w:noWrap/>
            <w:vAlign w:val="bottom"/>
            <w:hideMark/>
          </w:tcPr>
          <w:p w14:paraId="3664817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48C751C6"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561B6FB7" w14:textId="77777777" w:rsidTr="006B0D73">
        <w:trPr>
          <w:trHeight w:val="300"/>
        </w:trPr>
        <w:tc>
          <w:tcPr>
            <w:tcW w:w="2120" w:type="dxa"/>
            <w:tcBorders>
              <w:top w:val="nil"/>
              <w:left w:val="nil"/>
              <w:bottom w:val="nil"/>
              <w:right w:val="nil"/>
            </w:tcBorders>
            <w:shd w:val="clear" w:color="auto" w:fill="auto"/>
            <w:noWrap/>
            <w:vAlign w:val="center"/>
            <w:hideMark/>
          </w:tcPr>
          <w:p w14:paraId="065B0213"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6C6B4A3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B0A6250"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0.767</w:t>
            </w:r>
          </w:p>
        </w:tc>
        <w:tc>
          <w:tcPr>
            <w:tcW w:w="1120" w:type="dxa"/>
            <w:tcBorders>
              <w:top w:val="nil"/>
              <w:left w:val="nil"/>
              <w:bottom w:val="nil"/>
              <w:right w:val="nil"/>
            </w:tcBorders>
            <w:shd w:val="clear" w:color="auto" w:fill="auto"/>
            <w:noWrap/>
            <w:vAlign w:val="bottom"/>
            <w:hideMark/>
          </w:tcPr>
          <w:p w14:paraId="086A8489"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0.767</w:t>
            </w:r>
          </w:p>
        </w:tc>
        <w:tc>
          <w:tcPr>
            <w:tcW w:w="1160" w:type="dxa"/>
            <w:tcBorders>
              <w:top w:val="nil"/>
              <w:left w:val="nil"/>
              <w:bottom w:val="nil"/>
              <w:right w:val="nil"/>
            </w:tcBorders>
            <w:shd w:val="clear" w:color="auto" w:fill="auto"/>
            <w:noWrap/>
            <w:vAlign w:val="bottom"/>
            <w:hideMark/>
          </w:tcPr>
          <w:p w14:paraId="796B3DC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3.995</w:t>
            </w:r>
          </w:p>
        </w:tc>
        <w:tc>
          <w:tcPr>
            <w:tcW w:w="1120" w:type="dxa"/>
            <w:tcBorders>
              <w:top w:val="nil"/>
              <w:left w:val="nil"/>
              <w:bottom w:val="nil"/>
              <w:right w:val="nil"/>
            </w:tcBorders>
            <w:shd w:val="clear" w:color="auto" w:fill="auto"/>
            <w:noWrap/>
            <w:vAlign w:val="bottom"/>
            <w:hideMark/>
          </w:tcPr>
          <w:p w14:paraId="222DFC79"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0.024</w:t>
            </w:r>
          </w:p>
        </w:tc>
        <w:tc>
          <w:tcPr>
            <w:tcW w:w="960" w:type="dxa"/>
            <w:tcBorders>
              <w:top w:val="nil"/>
              <w:left w:val="nil"/>
              <w:bottom w:val="nil"/>
              <w:right w:val="nil"/>
            </w:tcBorders>
            <w:shd w:val="clear" w:color="auto" w:fill="auto"/>
            <w:noWrap/>
            <w:vAlign w:val="bottom"/>
            <w:hideMark/>
          </w:tcPr>
          <w:p w14:paraId="593B6720"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56F0272B"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2A7FC866" w14:textId="77777777" w:rsidTr="006B0D73">
        <w:trPr>
          <w:trHeight w:val="300"/>
        </w:trPr>
        <w:tc>
          <w:tcPr>
            <w:tcW w:w="2120" w:type="dxa"/>
            <w:tcBorders>
              <w:top w:val="nil"/>
              <w:left w:val="nil"/>
              <w:bottom w:val="nil"/>
              <w:right w:val="nil"/>
            </w:tcBorders>
            <w:shd w:val="clear" w:color="auto" w:fill="auto"/>
            <w:noWrap/>
            <w:vAlign w:val="center"/>
            <w:hideMark/>
          </w:tcPr>
          <w:p w14:paraId="7599AA2D"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2322735D"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7BB089BA"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3.085</w:t>
            </w:r>
          </w:p>
        </w:tc>
        <w:tc>
          <w:tcPr>
            <w:tcW w:w="1120" w:type="dxa"/>
            <w:tcBorders>
              <w:top w:val="nil"/>
              <w:left w:val="nil"/>
              <w:bottom w:val="nil"/>
              <w:right w:val="nil"/>
            </w:tcBorders>
            <w:shd w:val="clear" w:color="auto" w:fill="auto"/>
            <w:noWrap/>
            <w:vAlign w:val="bottom"/>
            <w:hideMark/>
          </w:tcPr>
          <w:p w14:paraId="3EA0A7B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0.771</w:t>
            </w:r>
          </w:p>
        </w:tc>
        <w:tc>
          <w:tcPr>
            <w:tcW w:w="1160" w:type="dxa"/>
            <w:tcBorders>
              <w:top w:val="nil"/>
              <w:left w:val="nil"/>
              <w:bottom w:val="nil"/>
              <w:right w:val="nil"/>
            </w:tcBorders>
            <w:shd w:val="clear" w:color="auto" w:fill="auto"/>
            <w:noWrap/>
            <w:vAlign w:val="bottom"/>
            <w:hideMark/>
          </w:tcPr>
          <w:p w14:paraId="344E2CB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4.016</w:t>
            </w:r>
          </w:p>
        </w:tc>
        <w:tc>
          <w:tcPr>
            <w:tcW w:w="1120" w:type="dxa"/>
            <w:tcBorders>
              <w:top w:val="nil"/>
              <w:left w:val="nil"/>
              <w:bottom w:val="nil"/>
              <w:right w:val="nil"/>
            </w:tcBorders>
            <w:shd w:val="clear" w:color="auto" w:fill="auto"/>
            <w:noWrap/>
            <w:vAlign w:val="bottom"/>
            <w:hideMark/>
          </w:tcPr>
          <w:p w14:paraId="3615FBD0"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0.096</w:t>
            </w:r>
          </w:p>
        </w:tc>
        <w:tc>
          <w:tcPr>
            <w:tcW w:w="960" w:type="dxa"/>
            <w:tcBorders>
              <w:top w:val="nil"/>
              <w:left w:val="nil"/>
              <w:bottom w:val="nil"/>
              <w:right w:val="nil"/>
            </w:tcBorders>
            <w:shd w:val="clear" w:color="auto" w:fill="auto"/>
            <w:noWrap/>
            <w:vAlign w:val="bottom"/>
            <w:hideMark/>
          </w:tcPr>
          <w:p w14:paraId="046A2F29"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789FEE24"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6179011B" w14:textId="77777777" w:rsidTr="006B0D73">
        <w:trPr>
          <w:trHeight w:val="300"/>
        </w:trPr>
        <w:tc>
          <w:tcPr>
            <w:tcW w:w="2120" w:type="dxa"/>
            <w:tcBorders>
              <w:top w:val="nil"/>
              <w:left w:val="nil"/>
              <w:bottom w:val="nil"/>
              <w:right w:val="nil"/>
            </w:tcBorders>
            <w:shd w:val="clear" w:color="auto" w:fill="auto"/>
            <w:noWrap/>
            <w:vAlign w:val="center"/>
            <w:hideMark/>
          </w:tcPr>
          <w:p w14:paraId="0337CB7F" w14:textId="14A2AA4D" w:rsidR="006B0D73" w:rsidRPr="00692B83" w:rsidRDefault="0003440B" w:rsidP="006B0D73">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0E8683D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6</w:t>
            </w:r>
          </w:p>
        </w:tc>
        <w:tc>
          <w:tcPr>
            <w:tcW w:w="1340" w:type="dxa"/>
            <w:tcBorders>
              <w:top w:val="nil"/>
              <w:left w:val="nil"/>
              <w:bottom w:val="nil"/>
              <w:right w:val="nil"/>
            </w:tcBorders>
            <w:shd w:val="clear" w:color="auto" w:fill="auto"/>
            <w:noWrap/>
            <w:vAlign w:val="bottom"/>
            <w:hideMark/>
          </w:tcPr>
          <w:p w14:paraId="597C3ACD"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3.160</w:t>
            </w:r>
          </w:p>
        </w:tc>
        <w:tc>
          <w:tcPr>
            <w:tcW w:w="1120" w:type="dxa"/>
            <w:tcBorders>
              <w:top w:val="nil"/>
              <w:left w:val="nil"/>
              <w:bottom w:val="nil"/>
              <w:right w:val="nil"/>
            </w:tcBorders>
            <w:shd w:val="clear" w:color="auto" w:fill="auto"/>
            <w:noWrap/>
            <w:vAlign w:val="bottom"/>
            <w:hideMark/>
          </w:tcPr>
          <w:p w14:paraId="0DE8B2B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0.527</w:t>
            </w:r>
          </w:p>
        </w:tc>
        <w:tc>
          <w:tcPr>
            <w:tcW w:w="1160" w:type="dxa"/>
            <w:tcBorders>
              <w:top w:val="nil"/>
              <w:left w:val="nil"/>
              <w:bottom w:val="nil"/>
              <w:right w:val="nil"/>
            </w:tcBorders>
            <w:shd w:val="clear" w:color="auto" w:fill="auto"/>
            <w:noWrap/>
            <w:vAlign w:val="bottom"/>
            <w:hideMark/>
          </w:tcPr>
          <w:p w14:paraId="331C49E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2.742</w:t>
            </w:r>
          </w:p>
        </w:tc>
        <w:tc>
          <w:tcPr>
            <w:tcW w:w="1120" w:type="dxa"/>
            <w:tcBorders>
              <w:top w:val="nil"/>
              <w:left w:val="nil"/>
              <w:bottom w:val="nil"/>
              <w:right w:val="nil"/>
            </w:tcBorders>
            <w:shd w:val="clear" w:color="auto" w:fill="auto"/>
            <w:noWrap/>
            <w:vAlign w:val="bottom"/>
            <w:hideMark/>
          </w:tcPr>
          <w:p w14:paraId="5F4C0AB1"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0.098</w:t>
            </w:r>
          </w:p>
        </w:tc>
        <w:tc>
          <w:tcPr>
            <w:tcW w:w="960" w:type="dxa"/>
            <w:tcBorders>
              <w:top w:val="nil"/>
              <w:left w:val="nil"/>
              <w:bottom w:val="nil"/>
              <w:right w:val="nil"/>
            </w:tcBorders>
            <w:shd w:val="clear" w:color="auto" w:fill="auto"/>
            <w:noWrap/>
            <w:vAlign w:val="bottom"/>
            <w:hideMark/>
          </w:tcPr>
          <w:p w14:paraId="03431819"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0002ADC"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124C34C1" w14:textId="77777777" w:rsidTr="006B0D73">
        <w:trPr>
          <w:trHeight w:val="300"/>
        </w:trPr>
        <w:tc>
          <w:tcPr>
            <w:tcW w:w="2120" w:type="dxa"/>
            <w:tcBorders>
              <w:top w:val="nil"/>
              <w:left w:val="nil"/>
              <w:bottom w:val="nil"/>
              <w:right w:val="nil"/>
            </w:tcBorders>
            <w:shd w:val="clear" w:color="auto" w:fill="auto"/>
            <w:noWrap/>
            <w:vAlign w:val="center"/>
            <w:hideMark/>
          </w:tcPr>
          <w:p w14:paraId="7A2C48B7" w14:textId="77777777" w:rsidR="006B0D73" w:rsidRPr="00692B83" w:rsidRDefault="006B0D73" w:rsidP="006B0D73">
            <w:pPr>
              <w:rPr>
                <w:rFonts w:eastAsia="Times New Roman" w:cstheme="minorHAnsi"/>
                <w:color w:val="000000"/>
              </w:rPr>
            </w:pPr>
            <w:r w:rsidRPr="00692B83">
              <w:rPr>
                <w:rFonts w:eastAsia="Times New Roman" w:cstheme="minorHAnsi"/>
                <w:color w:val="000000"/>
              </w:rPr>
              <w:lastRenderedPageBreak/>
              <w:t>Residuals</w:t>
            </w:r>
          </w:p>
        </w:tc>
        <w:tc>
          <w:tcPr>
            <w:tcW w:w="960" w:type="dxa"/>
            <w:tcBorders>
              <w:top w:val="nil"/>
              <w:left w:val="nil"/>
              <w:bottom w:val="nil"/>
              <w:right w:val="nil"/>
            </w:tcBorders>
            <w:shd w:val="clear" w:color="auto" w:fill="auto"/>
            <w:noWrap/>
            <w:vAlign w:val="bottom"/>
            <w:hideMark/>
          </w:tcPr>
          <w:p w14:paraId="0FEE8181"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120</w:t>
            </w:r>
          </w:p>
        </w:tc>
        <w:tc>
          <w:tcPr>
            <w:tcW w:w="1340" w:type="dxa"/>
            <w:tcBorders>
              <w:top w:val="nil"/>
              <w:left w:val="nil"/>
              <w:bottom w:val="nil"/>
              <w:right w:val="nil"/>
            </w:tcBorders>
            <w:shd w:val="clear" w:color="auto" w:fill="auto"/>
            <w:noWrap/>
            <w:vAlign w:val="bottom"/>
            <w:hideMark/>
          </w:tcPr>
          <w:p w14:paraId="4BEAF06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23.046</w:t>
            </w:r>
          </w:p>
        </w:tc>
        <w:tc>
          <w:tcPr>
            <w:tcW w:w="1120" w:type="dxa"/>
            <w:tcBorders>
              <w:top w:val="nil"/>
              <w:left w:val="nil"/>
              <w:bottom w:val="nil"/>
              <w:right w:val="nil"/>
            </w:tcBorders>
            <w:shd w:val="clear" w:color="auto" w:fill="auto"/>
            <w:noWrap/>
            <w:vAlign w:val="bottom"/>
            <w:hideMark/>
          </w:tcPr>
          <w:p w14:paraId="0F16792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0.192</w:t>
            </w:r>
          </w:p>
        </w:tc>
        <w:tc>
          <w:tcPr>
            <w:tcW w:w="1160" w:type="dxa"/>
            <w:tcBorders>
              <w:top w:val="nil"/>
              <w:left w:val="nil"/>
              <w:bottom w:val="nil"/>
              <w:right w:val="nil"/>
            </w:tcBorders>
            <w:shd w:val="clear" w:color="auto" w:fill="auto"/>
            <w:noWrap/>
            <w:vAlign w:val="bottom"/>
            <w:hideMark/>
          </w:tcPr>
          <w:p w14:paraId="6C321100" w14:textId="77777777" w:rsidR="006B0D73" w:rsidRPr="00692B83" w:rsidRDefault="006B0D73" w:rsidP="006B0D73">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7C30C4F"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0.714</w:t>
            </w:r>
          </w:p>
        </w:tc>
        <w:tc>
          <w:tcPr>
            <w:tcW w:w="960" w:type="dxa"/>
            <w:tcBorders>
              <w:top w:val="nil"/>
              <w:left w:val="nil"/>
              <w:bottom w:val="nil"/>
              <w:right w:val="nil"/>
            </w:tcBorders>
            <w:shd w:val="clear" w:color="auto" w:fill="auto"/>
            <w:noWrap/>
            <w:vAlign w:val="bottom"/>
            <w:hideMark/>
          </w:tcPr>
          <w:p w14:paraId="70BC0E55" w14:textId="77777777" w:rsidR="006B0D73" w:rsidRPr="00692B83" w:rsidRDefault="006B0D73" w:rsidP="006B0D73">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797ED8B3" w14:textId="77777777" w:rsidR="006B0D73" w:rsidRPr="00692B83" w:rsidRDefault="006B0D73" w:rsidP="006B0D73">
            <w:pPr>
              <w:rPr>
                <w:rFonts w:eastAsia="Times New Roman" w:cstheme="minorHAnsi"/>
              </w:rPr>
            </w:pPr>
          </w:p>
        </w:tc>
      </w:tr>
      <w:tr w:rsidR="006B0D73" w:rsidRPr="00692B83" w14:paraId="479C5FA9"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10908EFB"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14C9F5DF"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133</w:t>
            </w:r>
          </w:p>
        </w:tc>
        <w:tc>
          <w:tcPr>
            <w:tcW w:w="1340" w:type="dxa"/>
            <w:tcBorders>
              <w:top w:val="nil"/>
              <w:left w:val="nil"/>
              <w:bottom w:val="single" w:sz="4" w:space="0" w:color="auto"/>
              <w:right w:val="nil"/>
            </w:tcBorders>
            <w:shd w:val="clear" w:color="auto" w:fill="auto"/>
            <w:noWrap/>
            <w:vAlign w:val="bottom"/>
            <w:hideMark/>
          </w:tcPr>
          <w:p w14:paraId="22EA38D1"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32.268</w:t>
            </w:r>
          </w:p>
        </w:tc>
        <w:tc>
          <w:tcPr>
            <w:tcW w:w="1120" w:type="dxa"/>
            <w:tcBorders>
              <w:top w:val="nil"/>
              <w:left w:val="nil"/>
              <w:bottom w:val="single" w:sz="4" w:space="0" w:color="auto"/>
              <w:right w:val="nil"/>
            </w:tcBorders>
            <w:shd w:val="clear" w:color="auto" w:fill="auto"/>
            <w:noWrap/>
            <w:vAlign w:val="bottom"/>
            <w:hideMark/>
          </w:tcPr>
          <w:p w14:paraId="0E926460"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21215E11"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1822659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7A9FA977"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5A353E1A"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r>
      <w:tr w:rsidR="006B0D73" w:rsidRPr="00692B83" w14:paraId="6EABA8BD" w14:textId="77777777" w:rsidTr="006B0D73">
        <w:trPr>
          <w:trHeight w:val="300"/>
        </w:trPr>
        <w:tc>
          <w:tcPr>
            <w:tcW w:w="2120" w:type="dxa"/>
            <w:tcBorders>
              <w:top w:val="nil"/>
              <w:left w:val="nil"/>
              <w:bottom w:val="nil"/>
              <w:right w:val="nil"/>
            </w:tcBorders>
            <w:shd w:val="clear" w:color="000000" w:fill="FFFFFF"/>
            <w:noWrap/>
            <w:vAlign w:val="center"/>
            <w:hideMark/>
          </w:tcPr>
          <w:p w14:paraId="550EA5AB"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nil"/>
              <w:right w:val="nil"/>
            </w:tcBorders>
            <w:shd w:val="clear" w:color="auto" w:fill="auto"/>
            <w:noWrap/>
            <w:vAlign w:val="bottom"/>
            <w:hideMark/>
          </w:tcPr>
          <w:p w14:paraId="2DF671B5" w14:textId="77777777" w:rsidR="006B0D73" w:rsidRPr="00692B83" w:rsidRDefault="006B0D73" w:rsidP="006B0D73">
            <w:pPr>
              <w:rPr>
                <w:rFonts w:eastAsia="Times New Roman" w:cstheme="minorHAnsi"/>
                <w:color w:val="000000"/>
              </w:rPr>
            </w:pPr>
          </w:p>
        </w:tc>
        <w:tc>
          <w:tcPr>
            <w:tcW w:w="1340" w:type="dxa"/>
            <w:tcBorders>
              <w:top w:val="nil"/>
              <w:left w:val="nil"/>
              <w:bottom w:val="nil"/>
              <w:right w:val="nil"/>
            </w:tcBorders>
            <w:shd w:val="clear" w:color="auto" w:fill="auto"/>
            <w:noWrap/>
            <w:vAlign w:val="bottom"/>
            <w:hideMark/>
          </w:tcPr>
          <w:p w14:paraId="6274E566" w14:textId="77777777" w:rsidR="006B0D73" w:rsidRPr="00692B83" w:rsidRDefault="006B0D73" w:rsidP="006B0D73">
            <w:pPr>
              <w:rPr>
                <w:rFonts w:eastAsia="Times New Roman" w:cstheme="minorHAnsi"/>
              </w:rPr>
            </w:pPr>
          </w:p>
        </w:tc>
        <w:tc>
          <w:tcPr>
            <w:tcW w:w="1120" w:type="dxa"/>
            <w:tcBorders>
              <w:top w:val="nil"/>
              <w:left w:val="nil"/>
              <w:bottom w:val="nil"/>
              <w:right w:val="nil"/>
            </w:tcBorders>
            <w:shd w:val="clear" w:color="auto" w:fill="auto"/>
            <w:noWrap/>
            <w:vAlign w:val="bottom"/>
            <w:hideMark/>
          </w:tcPr>
          <w:p w14:paraId="3991602F" w14:textId="77777777" w:rsidR="006B0D73" w:rsidRPr="00692B83" w:rsidRDefault="006B0D73" w:rsidP="006B0D73">
            <w:pPr>
              <w:rPr>
                <w:rFonts w:eastAsia="Times New Roman" w:cstheme="minorHAnsi"/>
              </w:rPr>
            </w:pPr>
          </w:p>
        </w:tc>
        <w:tc>
          <w:tcPr>
            <w:tcW w:w="1160" w:type="dxa"/>
            <w:tcBorders>
              <w:top w:val="nil"/>
              <w:left w:val="nil"/>
              <w:bottom w:val="nil"/>
              <w:right w:val="nil"/>
            </w:tcBorders>
            <w:shd w:val="clear" w:color="auto" w:fill="auto"/>
            <w:noWrap/>
            <w:vAlign w:val="bottom"/>
            <w:hideMark/>
          </w:tcPr>
          <w:p w14:paraId="1923B4A8" w14:textId="77777777" w:rsidR="006B0D73" w:rsidRPr="00692B83" w:rsidRDefault="006B0D73" w:rsidP="006B0D73">
            <w:pPr>
              <w:rPr>
                <w:rFonts w:eastAsia="Times New Roman" w:cstheme="minorHAnsi"/>
              </w:rPr>
            </w:pPr>
          </w:p>
        </w:tc>
        <w:tc>
          <w:tcPr>
            <w:tcW w:w="1120" w:type="dxa"/>
            <w:tcBorders>
              <w:top w:val="nil"/>
              <w:left w:val="nil"/>
              <w:bottom w:val="nil"/>
              <w:right w:val="nil"/>
            </w:tcBorders>
            <w:shd w:val="clear" w:color="auto" w:fill="auto"/>
            <w:noWrap/>
            <w:vAlign w:val="bottom"/>
            <w:hideMark/>
          </w:tcPr>
          <w:p w14:paraId="09D652BF" w14:textId="77777777" w:rsidR="006B0D73" w:rsidRPr="00692B83" w:rsidRDefault="006B0D73" w:rsidP="006B0D73">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7E312853" w14:textId="77777777" w:rsidR="006B0D73" w:rsidRPr="00692B83" w:rsidRDefault="006B0D73" w:rsidP="006B0D73">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3EE4E82C" w14:textId="77777777" w:rsidR="006B0D73" w:rsidRPr="00692B83" w:rsidRDefault="006B0D73" w:rsidP="006B0D73">
            <w:pPr>
              <w:rPr>
                <w:rFonts w:eastAsia="Times New Roman" w:cstheme="minorHAnsi"/>
              </w:rPr>
            </w:pPr>
          </w:p>
        </w:tc>
      </w:tr>
      <w:tr w:rsidR="006B0D73" w:rsidRPr="00692B83" w14:paraId="29FB9628"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center"/>
            <w:hideMark/>
          </w:tcPr>
          <w:p w14:paraId="4A7542CF" w14:textId="77777777" w:rsidR="006B0D73" w:rsidRPr="00692B83" w:rsidRDefault="006B0D73" w:rsidP="006B0D73">
            <w:pPr>
              <w:rPr>
                <w:rFonts w:eastAsia="Times New Roman" w:cstheme="minorHAnsi"/>
                <w:b/>
                <w:color w:val="000000"/>
              </w:rPr>
            </w:pPr>
            <w:proofErr w:type="spellStart"/>
            <w:r w:rsidRPr="00692B83">
              <w:rPr>
                <w:rFonts w:eastAsia="Times New Roman" w:cstheme="minorHAnsi"/>
                <w:b/>
                <w:color w:val="000000"/>
              </w:rPr>
              <w:t>Sweepnets</w:t>
            </w:r>
            <w:proofErr w:type="spellEnd"/>
            <w:r w:rsidRPr="00692B83">
              <w:rPr>
                <w:rFonts w:eastAsia="Times New Roman" w:cstheme="minorHAnsi"/>
                <w:b/>
                <w:color w:val="000000"/>
              </w:rPr>
              <w:t xml:space="preserve"> </w:t>
            </w:r>
          </w:p>
        </w:tc>
        <w:tc>
          <w:tcPr>
            <w:tcW w:w="960" w:type="dxa"/>
            <w:tcBorders>
              <w:top w:val="single" w:sz="4" w:space="0" w:color="auto"/>
              <w:left w:val="nil"/>
              <w:bottom w:val="single" w:sz="4" w:space="0" w:color="auto"/>
              <w:right w:val="nil"/>
            </w:tcBorders>
            <w:shd w:val="clear" w:color="000000" w:fill="D9D9D9"/>
            <w:noWrap/>
            <w:vAlign w:val="bottom"/>
            <w:hideMark/>
          </w:tcPr>
          <w:p w14:paraId="0F90EBA0"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5AC063B"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377EC9B"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5ABCFB15"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EF92960"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B50C0F"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9C8087"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r>
      <w:tr w:rsidR="006B0D73" w:rsidRPr="00692B83" w14:paraId="512ACB1C"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33BC5193" w14:textId="77777777" w:rsidR="006B0D73" w:rsidRPr="00692B83" w:rsidRDefault="006B0D73" w:rsidP="006B0D73">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A925476" w14:textId="6060F9E3" w:rsidR="006B0D73" w:rsidRPr="00692B83" w:rsidRDefault="00692B83" w:rsidP="006B0D73">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ABF0776" w14:textId="77777777" w:rsidR="006B0D73" w:rsidRPr="00692B83" w:rsidRDefault="006B0D73" w:rsidP="006B0D73">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4D8E167A" w14:textId="77777777" w:rsidR="006B0D73" w:rsidRPr="00692B83" w:rsidRDefault="006B0D73" w:rsidP="006B0D73">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5F0133A4" w14:textId="4F503A03" w:rsidR="006B0D73" w:rsidRPr="00692B83" w:rsidRDefault="006B0D73" w:rsidP="006B0D73">
            <w:pPr>
              <w:rPr>
                <w:rFonts w:eastAsia="Times New Roman" w:cstheme="minorHAnsi"/>
                <w:b/>
                <w:color w:val="000000"/>
              </w:rPr>
            </w:pPr>
            <w:r w:rsidRPr="00692B83">
              <w:rPr>
                <w:rFonts w:eastAsia="Times New Roman" w:cstheme="minorHAnsi"/>
                <w:b/>
                <w:color w:val="000000"/>
              </w:rPr>
              <w:t>F</w:t>
            </w:r>
            <w:r w:rsidR="00692B83" w:rsidRPr="00692B83">
              <w:rPr>
                <w:rFonts w:eastAsia="Times New Roman" w:cstheme="minorHAnsi"/>
                <w:b/>
                <w:color w:val="000000"/>
              </w:rPr>
              <w:t xml:space="preserve"> value</w:t>
            </w:r>
          </w:p>
        </w:tc>
        <w:tc>
          <w:tcPr>
            <w:tcW w:w="1120" w:type="dxa"/>
            <w:tcBorders>
              <w:top w:val="single" w:sz="4" w:space="0" w:color="auto"/>
              <w:left w:val="nil"/>
              <w:bottom w:val="single" w:sz="4" w:space="0" w:color="auto"/>
              <w:right w:val="nil"/>
            </w:tcBorders>
            <w:shd w:val="clear" w:color="auto" w:fill="auto"/>
            <w:noWrap/>
            <w:vAlign w:val="bottom"/>
            <w:hideMark/>
          </w:tcPr>
          <w:p w14:paraId="4C26F4F1" w14:textId="710F22FF" w:rsidR="006B0D73" w:rsidRPr="00692B83" w:rsidRDefault="00692B83" w:rsidP="006B0D73">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0D8F9DA4" w14:textId="1C266648" w:rsidR="006B0D73" w:rsidRPr="00692B83" w:rsidRDefault="00571CA1" w:rsidP="006B0D73">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599F591E" w14:textId="77777777" w:rsidR="006B0D73" w:rsidRPr="00692B83" w:rsidRDefault="006B0D73" w:rsidP="006B0D73">
            <w:pPr>
              <w:rPr>
                <w:rFonts w:eastAsia="Times New Roman" w:cstheme="minorHAnsi"/>
                <w:b/>
                <w:color w:val="000000"/>
              </w:rPr>
            </w:pPr>
          </w:p>
        </w:tc>
      </w:tr>
      <w:tr w:rsidR="006B0D73" w:rsidRPr="00692B83" w14:paraId="64A23C79"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71BECAA2" w14:textId="617A1C1E" w:rsidR="006B0D73" w:rsidRPr="00692B83" w:rsidRDefault="0003440B" w:rsidP="006B0D73">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F70A469"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5F6017D9"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5.022</w:t>
            </w:r>
          </w:p>
        </w:tc>
        <w:tc>
          <w:tcPr>
            <w:tcW w:w="1120" w:type="dxa"/>
            <w:tcBorders>
              <w:top w:val="single" w:sz="4" w:space="0" w:color="auto"/>
              <w:left w:val="nil"/>
              <w:bottom w:val="nil"/>
              <w:right w:val="nil"/>
            </w:tcBorders>
            <w:shd w:val="clear" w:color="auto" w:fill="auto"/>
            <w:noWrap/>
            <w:vAlign w:val="bottom"/>
            <w:hideMark/>
          </w:tcPr>
          <w:p w14:paraId="047FD98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1.674</w:t>
            </w:r>
          </w:p>
        </w:tc>
        <w:tc>
          <w:tcPr>
            <w:tcW w:w="1160" w:type="dxa"/>
            <w:tcBorders>
              <w:top w:val="single" w:sz="4" w:space="0" w:color="auto"/>
              <w:left w:val="nil"/>
              <w:bottom w:val="nil"/>
              <w:right w:val="nil"/>
            </w:tcBorders>
            <w:shd w:val="clear" w:color="auto" w:fill="auto"/>
            <w:noWrap/>
            <w:vAlign w:val="bottom"/>
            <w:hideMark/>
          </w:tcPr>
          <w:p w14:paraId="37C8763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13.546</w:t>
            </w:r>
          </w:p>
        </w:tc>
        <w:tc>
          <w:tcPr>
            <w:tcW w:w="1120" w:type="dxa"/>
            <w:tcBorders>
              <w:top w:val="single" w:sz="4" w:space="0" w:color="auto"/>
              <w:left w:val="nil"/>
              <w:bottom w:val="nil"/>
              <w:right w:val="nil"/>
            </w:tcBorders>
            <w:shd w:val="clear" w:color="auto" w:fill="auto"/>
            <w:noWrap/>
            <w:vAlign w:val="bottom"/>
            <w:hideMark/>
          </w:tcPr>
          <w:p w14:paraId="206B1C7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0.121</w:t>
            </w:r>
          </w:p>
        </w:tc>
        <w:tc>
          <w:tcPr>
            <w:tcW w:w="960" w:type="dxa"/>
            <w:tcBorders>
              <w:top w:val="single" w:sz="4" w:space="0" w:color="auto"/>
              <w:left w:val="nil"/>
              <w:bottom w:val="nil"/>
              <w:right w:val="nil"/>
            </w:tcBorders>
            <w:shd w:val="clear" w:color="auto" w:fill="auto"/>
            <w:noWrap/>
            <w:vAlign w:val="bottom"/>
            <w:hideMark/>
          </w:tcPr>
          <w:p w14:paraId="482F6223"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CD4A3F1"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7F9084F4" w14:textId="77777777" w:rsidTr="006B0D73">
        <w:trPr>
          <w:trHeight w:val="300"/>
        </w:trPr>
        <w:tc>
          <w:tcPr>
            <w:tcW w:w="2120" w:type="dxa"/>
            <w:tcBorders>
              <w:top w:val="nil"/>
              <w:left w:val="nil"/>
              <w:bottom w:val="nil"/>
              <w:right w:val="nil"/>
            </w:tcBorders>
            <w:shd w:val="clear" w:color="auto" w:fill="auto"/>
            <w:noWrap/>
            <w:vAlign w:val="center"/>
            <w:hideMark/>
          </w:tcPr>
          <w:p w14:paraId="3EF6EBB0"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1BC90D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5A0D29AC"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1.210</w:t>
            </w:r>
          </w:p>
        </w:tc>
        <w:tc>
          <w:tcPr>
            <w:tcW w:w="1120" w:type="dxa"/>
            <w:tcBorders>
              <w:top w:val="nil"/>
              <w:left w:val="nil"/>
              <w:bottom w:val="nil"/>
              <w:right w:val="nil"/>
            </w:tcBorders>
            <w:shd w:val="clear" w:color="auto" w:fill="auto"/>
            <w:noWrap/>
            <w:vAlign w:val="bottom"/>
            <w:hideMark/>
          </w:tcPr>
          <w:p w14:paraId="460493B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1.210</w:t>
            </w:r>
          </w:p>
        </w:tc>
        <w:tc>
          <w:tcPr>
            <w:tcW w:w="1160" w:type="dxa"/>
            <w:tcBorders>
              <w:top w:val="nil"/>
              <w:left w:val="nil"/>
              <w:bottom w:val="nil"/>
              <w:right w:val="nil"/>
            </w:tcBorders>
            <w:shd w:val="clear" w:color="auto" w:fill="auto"/>
            <w:noWrap/>
            <w:vAlign w:val="bottom"/>
            <w:hideMark/>
          </w:tcPr>
          <w:p w14:paraId="38A379FF"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9.789</w:t>
            </w:r>
          </w:p>
        </w:tc>
        <w:tc>
          <w:tcPr>
            <w:tcW w:w="1120" w:type="dxa"/>
            <w:tcBorders>
              <w:top w:val="nil"/>
              <w:left w:val="nil"/>
              <w:bottom w:val="nil"/>
              <w:right w:val="nil"/>
            </w:tcBorders>
            <w:shd w:val="clear" w:color="auto" w:fill="auto"/>
            <w:noWrap/>
            <w:vAlign w:val="bottom"/>
            <w:hideMark/>
          </w:tcPr>
          <w:p w14:paraId="728BED0C"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7D11D52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02B134F"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15F25E60" w14:textId="77777777" w:rsidTr="006B0D73">
        <w:trPr>
          <w:trHeight w:val="300"/>
        </w:trPr>
        <w:tc>
          <w:tcPr>
            <w:tcW w:w="2120" w:type="dxa"/>
            <w:tcBorders>
              <w:top w:val="nil"/>
              <w:left w:val="nil"/>
              <w:bottom w:val="nil"/>
              <w:right w:val="nil"/>
            </w:tcBorders>
            <w:shd w:val="clear" w:color="auto" w:fill="auto"/>
            <w:noWrap/>
            <w:vAlign w:val="center"/>
            <w:hideMark/>
          </w:tcPr>
          <w:p w14:paraId="66497AE0"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Vegetation type</w:t>
            </w:r>
          </w:p>
        </w:tc>
        <w:tc>
          <w:tcPr>
            <w:tcW w:w="960" w:type="dxa"/>
            <w:tcBorders>
              <w:top w:val="nil"/>
              <w:left w:val="nil"/>
              <w:bottom w:val="nil"/>
              <w:right w:val="nil"/>
            </w:tcBorders>
            <w:shd w:val="clear" w:color="auto" w:fill="auto"/>
            <w:noWrap/>
            <w:vAlign w:val="bottom"/>
            <w:hideMark/>
          </w:tcPr>
          <w:p w14:paraId="2BFBD57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2</w:t>
            </w:r>
          </w:p>
        </w:tc>
        <w:tc>
          <w:tcPr>
            <w:tcW w:w="1340" w:type="dxa"/>
            <w:tcBorders>
              <w:top w:val="nil"/>
              <w:left w:val="nil"/>
              <w:bottom w:val="nil"/>
              <w:right w:val="nil"/>
            </w:tcBorders>
            <w:shd w:val="clear" w:color="auto" w:fill="auto"/>
            <w:noWrap/>
            <w:vAlign w:val="bottom"/>
            <w:hideMark/>
          </w:tcPr>
          <w:p w14:paraId="773A0EBF"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3.627</w:t>
            </w:r>
          </w:p>
        </w:tc>
        <w:tc>
          <w:tcPr>
            <w:tcW w:w="1120" w:type="dxa"/>
            <w:tcBorders>
              <w:top w:val="nil"/>
              <w:left w:val="nil"/>
              <w:bottom w:val="nil"/>
              <w:right w:val="nil"/>
            </w:tcBorders>
            <w:shd w:val="clear" w:color="auto" w:fill="auto"/>
            <w:noWrap/>
            <w:vAlign w:val="bottom"/>
            <w:hideMark/>
          </w:tcPr>
          <w:p w14:paraId="0954BCA3"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1.813</w:t>
            </w:r>
          </w:p>
        </w:tc>
        <w:tc>
          <w:tcPr>
            <w:tcW w:w="1160" w:type="dxa"/>
            <w:tcBorders>
              <w:top w:val="nil"/>
              <w:left w:val="nil"/>
              <w:bottom w:val="nil"/>
              <w:right w:val="nil"/>
            </w:tcBorders>
            <w:shd w:val="clear" w:color="auto" w:fill="auto"/>
            <w:noWrap/>
            <w:vAlign w:val="bottom"/>
            <w:hideMark/>
          </w:tcPr>
          <w:p w14:paraId="12D56773"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14.672</w:t>
            </w:r>
          </w:p>
        </w:tc>
        <w:tc>
          <w:tcPr>
            <w:tcW w:w="1120" w:type="dxa"/>
            <w:tcBorders>
              <w:top w:val="nil"/>
              <w:left w:val="nil"/>
              <w:bottom w:val="nil"/>
              <w:right w:val="nil"/>
            </w:tcBorders>
            <w:shd w:val="clear" w:color="auto" w:fill="auto"/>
            <w:noWrap/>
            <w:vAlign w:val="bottom"/>
            <w:hideMark/>
          </w:tcPr>
          <w:p w14:paraId="1FEE5D0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0.088</w:t>
            </w:r>
          </w:p>
        </w:tc>
        <w:tc>
          <w:tcPr>
            <w:tcW w:w="960" w:type="dxa"/>
            <w:tcBorders>
              <w:top w:val="nil"/>
              <w:left w:val="nil"/>
              <w:bottom w:val="nil"/>
              <w:right w:val="nil"/>
            </w:tcBorders>
            <w:shd w:val="clear" w:color="auto" w:fill="auto"/>
            <w:noWrap/>
            <w:vAlign w:val="bottom"/>
            <w:hideMark/>
          </w:tcPr>
          <w:p w14:paraId="16739C81"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C47B4DC"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48F37C90" w14:textId="77777777" w:rsidTr="006B0D73">
        <w:trPr>
          <w:trHeight w:val="300"/>
        </w:trPr>
        <w:tc>
          <w:tcPr>
            <w:tcW w:w="2120" w:type="dxa"/>
            <w:tcBorders>
              <w:top w:val="nil"/>
              <w:left w:val="nil"/>
              <w:bottom w:val="nil"/>
              <w:right w:val="nil"/>
            </w:tcBorders>
            <w:shd w:val="clear" w:color="auto" w:fill="auto"/>
            <w:noWrap/>
            <w:vAlign w:val="center"/>
            <w:hideMark/>
          </w:tcPr>
          <w:p w14:paraId="0E1B457F"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4745CA9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5B79D833"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4.867</w:t>
            </w:r>
          </w:p>
        </w:tc>
        <w:tc>
          <w:tcPr>
            <w:tcW w:w="1120" w:type="dxa"/>
            <w:tcBorders>
              <w:top w:val="nil"/>
              <w:left w:val="nil"/>
              <w:bottom w:val="nil"/>
              <w:right w:val="nil"/>
            </w:tcBorders>
            <w:shd w:val="clear" w:color="auto" w:fill="auto"/>
            <w:noWrap/>
            <w:vAlign w:val="bottom"/>
            <w:hideMark/>
          </w:tcPr>
          <w:p w14:paraId="6C67F21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1.217</w:t>
            </w:r>
          </w:p>
        </w:tc>
        <w:tc>
          <w:tcPr>
            <w:tcW w:w="1160" w:type="dxa"/>
            <w:tcBorders>
              <w:top w:val="nil"/>
              <w:left w:val="nil"/>
              <w:bottom w:val="nil"/>
              <w:right w:val="nil"/>
            </w:tcBorders>
            <w:shd w:val="clear" w:color="auto" w:fill="auto"/>
            <w:noWrap/>
            <w:vAlign w:val="bottom"/>
            <w:hideMark/>
          </w:tcPr>
          <w:p w14:paraId="6ABF6D31"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9.845</w:t>
            </w:r>
          </w:p>
        </w:tc>
        <w:tc>
          <w:tcPr>
            <w:tcW w:w="1120" w:type="dxa"/>
            <w:tcBorders>
              <w:top w:val="nil"/>
              <w:left w:val="nil"/>
              <w:bottom w:val="nil"/>
              <w:right w:val="nil"/>
            </w:tcBorders>
            <w:shd w:val="clear" w:color="auto" w:fill="auto"/>
            <w:noWrap/>
            <w:vAlign w:val="bottom"/>
            <w:hideMark/>
          </w:tcPr>
          <w:p w14:paraId="4CCCCEFC"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0.117</w:t>
            </w:r>
          </w:p>
        </w:tc>
        <w:tc>
          <w:tcPr>
            <w:tcW w:w="960" w:type="dxa"/>
            <w:tcBorders>
              <w:top w:val="nil"/>
              <w:left w:val="nil"/>
              <w:bottom w:val="nil"/>
              <w:right w:val="nil"/>
            </w:tcBorders>
            <w:shd w:val="clear" w:color="auto" w:fill="auto"/>
            <w:noWrap/>
            <w:vAlign w:val="bottom"/>
            <w:hideMark/>
          </w:tcPr>
          <w:p w14:paraId="682D7FBF"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48AB94D"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2157A337" w14:textId="77777777" w:rsidTr="006B0D73">
        <w:trPr>
          <w:trHeight w:val="300"/>
        </w:trPr>
        <w:tc>
          <w:tcPr>
            <w:tcW w:w="2120" w:type="dxa"/>
            <w:tcBorders>
              <w:top w:val="nil"/>
              <w:left w:val="nil"/>
              <w:bottom w:val="nil"/>
              <w:right w:val="nil"/>
            </w:tcBorders>
            <w:shd w:val="clear" w:color="auto" w:fill="auto"/>
            <w:noWrap/>
            <w:vAlign w:val="center"/>
            <w:hideMark/>
          </w:tcPr>
          <w:p w14:paraId="3FFE85FE" w14:textId="2C47FB0E" w:rsidR="006B0D73" w:rsidRPr="00692B83" w:rsidRDefault="0003440B" w:rsidP="006B0D73">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2672769"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6A5F9B3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4.587</w:t>
            </w:r>
          </w:p>
        </w:tc>
        <w:tc>
          <w:tcPr>
            <w:tcW w:w="1120" w:type="dxa"/>
            <w:tcBorders>
              <w:top w:val="nil"/>
              <w:left w:val="nil"/>
              <w:bottom w:val="nil"/>
              <w:right w:val="nil"/>
            </w:tcBorders>
            <w:shd w:val="clear" w:color="auto" w:fill="auto"/>
            <w:noWrap/>
            <w:vAlign w:val="bottom"/>
            <w:hideMark/>
          </w:tcPr>
          <w:p w14:paraId="70D2966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0.655</w:t>
            </w:r>
          </w:p>
        </w:tc>
        <w:tc>
          <w:tcPr>
            <w:tcW w:w="1160" w:type="dxa"/>
            <w:tcBorders>
              <w:top w:val="nil"/>
              <w:left w:val="nil"/>
              <w:bottom w:val="nil"/>
              <w:right w:val="nil"/>
            </w:tcBorders>
            <w:shd w:val="clear" w:color="auto" w:fill="auto"/>
            <w:noWrap/>
            <w:vAlign w:val="bottom"/>
            <w:hideMark/>
          </w:tcPr>
          <w:p w14:paraId="59E0A5D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5.303</w:t>
            </w:r>
          </w:p>
        </w:tc>
        <w:tc>
          <w:tcPr>
            <w:tcW w:w="1120" w:type="dxa"/>
            <w:tcBorders>
              <w:top w:val="nil"/>
              <w:left w:val="nil"/>
              <w:bottom w:val="nil"/>
              <w:right w:val="nil"/>
            </w:tcBorders>
            <w:shd w:val="clear" w:color="auto" w:fill="auto"/>
            <w:noWrap/>
            <w:vAlign w:val="bottom"/>
            <w:hideMark/>
          </w:tcPr>
          <w:p w14:paraId="1A46FA6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0.111</w:t>
            </w:r>
          </w:p>
        </w:tc>
        <w:tc>
          <w:tcPr>
            <w:tcW w:w="960" w:type="dxa"/>
            <w:tcBorders>
              <w:top w:val="nil"/>
              <w:left w:val="nil"/>
              <w:bottom w:val="nil"/>
              <w:right w:val="nil"/>
            </w:tcBorders>
            <w:shd w:val="clear" w:color="auto" w:fill="auto"/>
            <w:noWrap/>
            <w:vAlign w:val="bottom"/>
            <w:hideMark/>
          </w:tcPr>
          <w:p w14:paraId="30011E5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5F55F59"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1F9A5E82" w14:textId="77777777" w:rsidTr="006B0D73">
        <w:trPr>
          <w:trHeight w:val="300"/>
        </w:trPr>
        <w:tc>
          <w:tcPr>
            <w:tcW w:w="2120" w:type="dxa"/>
            <w:tcBorders>
              <w:top w:val="nil"/>
              <w:left w:val="nil"/>
              <w:bottom w:val="nil"/>
              <w:right w:val="nil"/>
            </w:tcBorders>
            <w:shd w:val="clear" w:color="auto" w:fill="auto"/>
            <w:noWrap/>
            <w:vAlign w:val="center"/>
            <w:hideMark/>
          </w:tcPr>
          <w:p w14:paraId="3A1D2C34"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C359BB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179</w:t>
            </w:r>
          </w:p>
        </w:tc>
        <w:tc>
          <w:tcPr>
            <w:tcW w:w="1340" w:type="dxa"/>
            <w:tcBorders>
              <w:top w:val="nil"/>
              <w:left w:val="nil"/>
              <w:bottom w:val="nil"/>
              <w:right w:val="nil"/>
            </w:tcBorders>
            <w:shd w:val="clear" w:color="auto" w:fill="auto"/>
            <w:noWrap/>
            <w:vAlign w:val="bottom"/>
            <w:hideMark/>
          </w:tcPr>
          <w:p w14:paraId="7FA3604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22.122</w:t>
            </w:r>
          </w:p>
        </w:tc>
        <w:tc>
          <w:tcPr>
            <w:tcW w:w="1120" w:type="dxa"/>
            <w:tcBorders>
              <w:top w:val="nil"/>
              <w:left w:val="nil"/>
              <w:bottom w:val="nil"/>
              <w:right w:val="nil"/>
            </w:tcBorders>
            <w:shd w:val="clear" w:color="auto" w:fill="auto"/>
            <w:noWrap/>
            <w:vAlign w:val="bottom"/>
            <w:hideMark/>
          </w:tcPr>
          <w:p w14:paraId="39B1180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0.124</w:t>
            </w:r>
          </w:p>
        </w:tc>
        <w:tc>
          <w:tcPr>
            <w:tcW w:w="1160" w:type="dxa"/>
            <w:tcBorders>
              <w:top w:val="nil"/>
              <w:left w:val="nil"/>
              <w:bottom w:val="nil"/>
              <w:right w:val="nil"/>
            </w:tcBorders>
            <w:shd w:val="clear" w:color="auto" w:fill="auto"/>
            <w:noWrap/>
            <w:vAlign w:val="bottom"/>
            <w:hideMark/>
          </w:tcPr>
          <w:p w14:paraId="59F379D1" w14:textId="77777777" w:rsidR="006B0D73" w:rsidRPr="00692B83" w:rsidRDefault="006B0D73" w:rsidP="006B0D73">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6C95266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0.534</w:t>
            </w:r>
          </w:p>
        </w:tc>
        <w:tc>
          <w:tcPr>
            <w:tcW w:w="960" w:type="dxa"/>
            <w:tcBorders>
              <w:top w:val="nil"/>
              <w:left w:val="nil"/>
              <w:bottom w:val="nil"/>
              <w:right w:val="nil"/>
            </w:tcBorders>
            <w:shd w:val="clear" w:color="auto" w:fill="auto"/>
            <w:noWrap/>
            <w:vAlign w:val="bottom"/>
            <w:hideMark/>
          </w:tcPr>
          <w:p w14:paraId="30EE672D" w14:textId="77777777" w:rsidR="006B0D73" w:rsidRPr="00692B83" w:rsidRDefault="006B0D73" w:rsidP="006B0D73">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44F900A4" w14:textId="77777777" w:rsidR="006B0D73" w:rsidRPr="00692B83" w:rsidRDefault="006B0D73" w:rsidP="006B0D73">
            <w:pPr>
              <w:rPr>
                <w:rFonts w:eastAsia="Times New Roman" w:cstheme="minorHAnsi"/>
              </w:rPr>
            </w:pPr>
          </w:p>
        </w:tc>
      </w:tr>
      <w:tr w:rsidR="006B0D73" w:rsidRPr="00692B83" w14:paraId="512C855A"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00286D48"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9F524A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196</w:t>
            </w:r>
          </w:p>
        </w:tc>
        <w:tc>
          <w:tcPr>
            <w:tcW w:w="1340" w:type="dxa"/>
            <w:tcBorders>
              <w:top w:val="nil"/>
              <w:left w:val="nil"/>
              <w:bottom w:val="single" w:sz="4" w:space="0" w:color="auto"/>
              <w:right w:val="nil"/>
            </w:tcBorders>
            <w:shd w:val="clear" w:color="auto" w:fill="auto"/>
            <w:noWrap/>
            <w:vAlign w:val="bottom"/>
            <w:hideMark/>
          </w:tcPr>
          <w:p w14:paraId="3C8B9E5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41.436</w:t>
            </w:r>
          </w:p>
        </w:tc>
        <w:tc>
          <w:tcPr>
            <w:tcW w:w="1120" w:type="dxa"/>
            <w:tcBorders>
              <w:top w:val="nil"/>
              <w:left w:val="nil"/>
              <w:bottom w:val="single" w:sz="4" w:space="0" w:color="auto"/>
              <w:right w:val="nil"/>
            </w:tcBorders>
            <w:shd w:val="clear" w:color="auto" w:fill="auto"/>
            <w:noWrap/>
            <w:vAlign w:val="bottom"/>
            <w:hideMark/>
          </w:tcPr>
          <w:p w14:paraId="53465402"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C11B9DA"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5F13B3F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11EBE76B"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2219C1CC"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r>
      <w:tr w:rsidR="006B0D73" w:rsidRPr="00692B83" w14:paraId="318A0EAD"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3404AA28" w14:textId="77777777" w:rsidR="006B0D73" w:rsidRPr="00692B83" w:rsidRDefault="006B0D73" w:rsidP="006B0D73">
            <w:pPr>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32009FEB" w14:textId="77777777" w:rsidR="006B0D73" w:rsidRPr="00692B83" w:rsidRDefault="006B0D73" w:rsidP="006B0D73">
            <w:pPr>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5D03B69D" w14:textId="77777777" w:rsidR="006B0D73" w:rsidRPr="00692B83" w:rsidRDefault="006B0D73" w:rsidP="006B0D73">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281805F" w14:textId="77777777" w:rsidR="006B0D73" w:rsidRPr="00692B83" w:rsidRDefault="006B0D73" w:rsidP="006B0D73">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6D26A675" w14:textId="77777777" w:rsidR="006B0D73" w:rsidRPr="00692B83" w:rsidRDefault="006B0D73" w:rsidP="006B0D73">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ECCD0B5" w14:textId="77777777" w:rsidR="006B0D73" w:rsidRPr="00692B83" w:rsidRDefault="006B0D73" w:rsidP="006B0D73">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126FB9DA" w14:textId="77777777" w:rsidR="006B0D73" w:rsidRPr="00692B83" w:rsidRDefault="006B0D73" w:rsidP="006B0D73">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3398AAE" w14:textId="77777777" w:rsidR="006B0D73" w:rsidRPr="00692B83" w:rsidRDefault="006B0D73" w:rsidP="006B0D73">
            <w:pPr>
              <w:rPr>
                <w:rFonts w:eastAsia="Times New Roman" w:cstheme="minorHAnsi"/>
              </w:rPr>
            </w:pPr>
          </w:p>
        </w:tc>
      </w:tr>
      <w:tr w:rsidR="006B0D73" w:rsidRPr="00692B83" w14:paraId="40E1AA8E"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1861D80B"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Neuston</w:t>
            </w:r>
          </w:p>
        </w:tc>
        <w:tc>
          <w:tcPr>
            <w:tcW w:w="960" w:type="dxa"/>
            <w:tcBorders>
              <w:top w:val="single" w:sz="4" w:space="0" w:color="auto"/>
              <w:left w:val="nil"/>
              <w:bottom w:val="single" w:sz="4" w:space="0" w:color="auto"/>
              <w:right w:val="nil"/>
            </w:tcBorders>
            <w:shd w:val="clear" w:color="000000" w:fill="D9D9D9"/>
            <w:noWrap/>
            <w:vAlign w:val="bottom"/>
            <w:hideMark/>
          </w:tcPr>
          <w:p w14:paraId="7CA9E5A0"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CDB1DD8"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D149E8B"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3B130161"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328B9A2" w14:textId="77777777" w:rsidR="006B0D73" w:rsidRPr="00692B83" w:rsidRDefault="006B0D73" w:rsidP="006B0D73">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C665C10"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6DE68DFA"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r>
      <w:tr w:rsidR="006B0D73" w:rsidRPr="00692B83" w14:paraId="3EA3547F"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2C58D172" w14:textId="77777777" w:rsidR="006B0D73" w:rsidRPr="00692B83" w:rsidRDefault="006B0D73" w:rsidP="006B0D73">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667BD4E" w14:textId="7C9E16E6" w:rsidR="006B0D73" w:rsidRPr="00692B83" w:rsidRDefault="00692B83" w:rsidP="006B0D73">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4D650B3" w14:textId="77777777" w:rsidR="006B0D73" w:rsidRPr="00692B83" w:rsidRDefault="006B0D73" w:rsidP="006B0D73">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1CE2A411" w14:textId="77777777" w:rsidR="006B0D73" w:rsidRPr="00692B83" w:rsidRDefault="006B0D73" w:rsidP="006B0D73">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3DBCED21" w14:textId="327FDF65" w:rsidR="006B0D73" w:rsidRPr="00692B83" w:rsidRDefault="00692B83" w:rsidP="006B0D73">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3E1D35F"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5976A8D2" w14:textId="7ECEDF14" w:rsidR="006B0D73" w:rsidRPr="00692B83" w:rsidRDefault="00571CA1" w:rsidP="006B0D73">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8375ACE" w14:textId="77777777" w:rsidR="006B0D73" w:rsidRPr="00692B83" w:rsidRDefault="006B0D73" w:rsidP="006B0D73">
            <w:pPr>
              <w:rPr>
                <w:rFonts w:eastAsia="Times New Roman" w:cstheme="minorHAnsi"/>
                <w:b/>
                <w:color w:val="000000"/>
              </w:rPr>
            </w:pPr>
          </w:p>
        </w:tc>
      </w:tr>
      <w:tr w:rsidR="006B0D73" w:rsidRPr="00692B83" w14:paraId="77EB8DCB"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1AED66CD"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site type</w:t>
            </w:r>
          </w:p>
        </w:tc>
        <w:tc>
          <w:tcPr>
            <w:tcW w:w="960" w:type="dxa"/>
            <w:tcBorders>
              <w:top w:val="single" w:sz="4" w:space="0" w:color="auto"/>
              <w:left w:val="nil"/>
              <w:bottom w:val="nil"/>
              <w:right w:val="nil"/>
            </w:tcBorders>
            <w:shd w:val="clear" w:color="auto" w:fill="auto"/>
            <w:noWrap/>
            <w:vAlign w:val="bottom"/>
            <w:hideMark/>
          </w:tcPr>
          <w:p w14:paraId="208D981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730FBCF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2.517</w:t>
            </w:r>
          </w:p>
        </w:tc>
        <w:tc>
          <w:tcPr>
            <w:tcW w:w="1120" w:type="dxa"/>
            <w:tcBorders>
              <w:top w:val="single" w:sz="4" w:space="0" w:color="auto"/>
              <w:left w:val="nil"/>
              <w:bottom w:val="nil"/>
              <w:right w:val="nil"/>
            </w:tcBorders>
            <w:shd w:val="clear" w:color="auto" w:fill="auto"/>
            <w:noWrap/>
            <w:vAlign w:val="bottom"/>
            <w:hideMark/>
          </w:tcPr>
          <w:p w14:paraId="3DD0FBB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0.839</w:t>
            </w:r>
          </w:p>
        </w:tc>
        <w:tc>
          <w:tcPr>
            <w:tcW w:w="1160" w:type="dxa"/>
            <w:tcBorders>
              <w:top w:val="single" w:sz="4" w:space="0" w:color="auto"/>
              <w:left w:val="nil"/>
              <w:bottom w:val="nil"/>
              <w:right w:val="nil"/>
            </w:tcBorders>
            <w:shd w:val="clear" w:color="auto" w:fill="auto"/>
            <w:noWrap/>
            <w:vAlign w:val="bottom"/>
            <w:hideMark/>
          </w:tcPr>
          <w:p w14:paraId="155566F0"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6.923</w:t>
            </w:r>
          </w:p>
        </w:tc>
        <w:tc>
          <w:tcPr>
            <w:tcW w:w="1120" w:type="dxa"/>
            <w:tcBorders>
              <w:top w:val="single" w:sz="4" w:space="0" w:color="auto"/>
              <w:left w:val="nil"/>
              <w:bottom w:val="nil"/>
              <w:right w:val="nil"/>
            </w:tcBorders>
            <w:shd w:val="clear" w:color="auto" w:fill="auto"/>
            <w:noWrap/>
            <w:vAlign w:val="bottom"/>
            <w:hideMark/>
          </w:tcPr>
          <w:p w14:paraId="085AB54C"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0.139</w:t>
            </w:r>
          </w:p>
        </w:tc>
        <w:tc>
          <w:tcPr>
            <w:tcW w:w="960" w:type="dxa"/>
            <w:tcBorders>
              <w:top w:val="single" w:sz="4" w:space="0" w:color="auto"/>
              <w:left w:val="nil"/>
              <w:bottom w:val="nil"/>
              <w:right w:val="nil"/>
            </w:tcBorders>
            <w:shd w:val="clear" w:color="auto" w:fill="auto"/>
            <w:noWrap/>
            <w:vAlign w:val="bottom"/>
            <w:hideMark/>
          </w:tcPr>
          <w:p w14:paraId="1AE9C940"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15DA6F46"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6D7D1CED" w14:textId="77777777" w:rsidTr="006B0D73">
        <w:trPr>
          <w:trHeight w:val="300"/>
        </w:trPr>
        <w:tc>
          <w:tcPr>
            <w:tcW w:w="2120" w:type="dxa"/>
            <w:tcBorders>
              <w:top w:val="nil"/>
              <w:left w:val="nil"/>
              <w:bottom w:val="nil"/>
              <w:right w:val="nil"/>
            </w:tcBorders>
            <w:shd w:val="clear" w:color="auto" w:fill="auto"/>
            <w:noWrap/>
            <w:vAlign w:val="center"/>
            <w:hideMark/>
          </w:tcPr>
          <w:p w14:paraId="22AB9BE2"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C87FFC0"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86B29A3"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0.172</w:t>
            </w:r>
          </w:p>
        </w:tc>
        <w:tc>
          <w:tcPr>
            <w:tcW w:w="1120" w:type="dxa"/>
            <w:tcBorders>
              <w:top w:val="nil"/>
              <w:left w:val="nil"/>
              <w:bottom w:val="nil"/>
              <w:right w:val="nil"/>
            </w:tcBorders>
            <w:shd w:val="clear" w:color="auto" w:fill="auto"/>
            <w:noWrap/>
            <w:vAlign w:val="bottom"/>
            <w:hideMark/>
          </w:tcPr>
          <w:p w14:paraId="4229379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0.172</w:t>
            </w:r>
          </w:p>
        </w:tc>
        <w:tc>
          <w:tcPr>
            <w:tcW w:w="1160" w:type="dxa"/>
            <w:tcBorders>
              <w:top w:val="nil"/>
              <w:left w:val="nil"/>
              <w:bottom w:val="nil"/>
              <w:right w:val="nil"/>
            </w:tcBorders>
            <w:shd w:val="clear" w:color="auto" w:fill="auto"/>
            <w:noWrap/>
            <w:vAlign w:val="bottom"/>
            <w:hideMark/>
          </w:tcPr>
          <w:p w14:paraId="424692EB"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1.420</w:t>
            </w:r>
          </w:p>
        </w:tc>
        <w:tc>
          <w:tcPr>
            <w:tcW w:w="1120" w:type="dxa"/>
            <w:tcBorders>
              <w:top w:val="nil"/>
              <w:left w:val="nil"/>
              <w:bottom w:val="nil"/>
              <w:right w:val="nil"/>
            </w:tcBorders>
            <w:shd w:val="clear" w:color="auto" w:fill="auto"/>
            <w:noWrap/>
            <w:vAlign w:val="bottom"/>
            <w:hideMark/>
          </w:tcPr>
          <w:p w14:paraId="287F0CE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0.010</w:t>
            </w:r>
          </w:p>
        </w:tc>
        <w:tc>
          <w:tcPr>
            <w:tcW w:w="960" w:type="dxa"/>
            <w:tcBorders>
              <w:top w:val="nil"/>
              <w:left w:val="nil"/>
              <w:bottom w:val="nil"/>
              <w:right w:val="nil"/>
            </w:tcBorders>
            <w:shd w:val="clear" w:color="auto" w:fill="auto"/>
            <w:noWrap/>
            <w:vAlign w:val="bottom"/>
            <w:hideMark/>
          </w:tcPr>
          <w:p w14:paraId="2D1EB0F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0.263</w:t>
            </w:r>
          </w:p>
        </w:tc>
        <w:tc>
          <w:tcPr>
            <w:tcW w:w="960" w:type="dxa"/>
            <w:tcBorders>
              <w:top w:val="nil"/>
              <w:left w:val="nil"/>
              <w:bottom w:val="nil"/>
              <w:right w:val="nil"/>
            </w:tcBorders>
            <w:shd w:val="clear" w:color="auto" w:fill="auto"/>
            <w:noWrap/>
            <w:vAlign w:val="bottom"/>
            <w:hideMark/>
          </w:tcPr>
          <w:p w14:paraId="0D78C729" w14:textId="77777777" w:rsidR="006B0D73" w:rsidRPr="00692B83" w:rsidRDefault="006B0D73" w:rsidP="006B0D73">
            <w:pPr>
              <w:jc w:val="right"/>
              <w:rPr>
                <w:rFonts w:eastAsia="Times New Roman" w:cstheme="minorHAnsi"/>
                <w:color w:val="000000"/>
              </w:rPr>
            </w:pPr>
          </w:p>
        </w:tc>
      </w:tr>
      <w:tr w:rsidR="006B0D73" w:rsidRPr="00692B83" w14:paraId="13CC1156" w14:textId="77777777" w:rsidTr="006B0D73">
        <w:trPr>
          <w:trHeight w:val="300"/>
        </w:trPr>
        <w:tc>
          <w:tcPr>
            <w:tcW w:w="2120" w:type="dxa"/>
            <w:tcBorders>
              <w:top w:val="nil"/>
              <w:left w:val="nil"/>
              <w:bottom w:val="nil"/>
              <w:right w:val="nil"/>
            </w:tcBorders>
            <w:shd w:val="clear" w:color="auto" w:fill="auto"/>
            <w:noWrap/>
            <w:vAlign w:val="center"/>
            <w:hideMark/>
          </w:tcPr>
          <w:p w14:paraId="73CB904E"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636BE2DD"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3CEB331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2.380</w:t>
            </w:r>
          </w:p>
        </w:tc>
        <w:tc>
          <w:tcPr>
            <w:tcW w:w="1120" w:type="dxa"/>
            <w:tcBorders>
              <w:top w:val="nil"/>
              <w:left w:val="nil"/>
              <w:bottom w:val="nil"/>
              <w:right w:val="nil"/>
            </w:tcBorders>
            <w:shd w:val="clear" w:color="auto" w:fill="auto"/>
            <w:noWrap/>
            <w:vAlign w:val="bottom"/>
            <w:hideMark/>
          </w:tcPr>
          <w:p w14:paraId="2613EE6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0.595</w:t>
            </w:r>
          </w:p>
        </w:tc>
        <w:tc>
          <w:tcPr>
            <w:tcW w:w="1160" w:type="dxa"/>
            <w:tcBorders>
              <w:top w:val="nil"/>
              <w:left w:val="nil"/>
              <w:bottom w:val="nil"/>
              <w:right w:val="nil"/>
            </w:tcBorders>
            <w:shd w:val="clear" w:color="auto" w:fill="auto"/>
            <w:noWrap/>
            <w:vAlign w:val="bottom"/>
            <w:hideMark/>
          </w:tcPr>
          <w:p w14:paraId="65AD67E3"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4.910</w:t>
            </w:r>
          </w:p>
        </w:tc>
        <w:tc>
          <w:tcPr>
            <w:tcW w:w="1120" w:type="dxa"/>
            <w:tcBorders>
              <w:top w:val="nil"/>
              <w:left w:val="nil"/>
              <w:bottom w:val="nil"/>
              <w:right w:val="nil"/>
            </w:tcBorders>
            <w:shd w:val="clear" w:color="auto" w:fill="auto"/>
            <w:noWrap/>
            <w:vAlign w:val="bottom"/>
            <w:hideMark/>
          </w:tcPr>
          <w:p w14:paraId="48776F71"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28FB252F"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5CE3B77"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14F3EAA6" w14:textId="77777777" w:rsidTr="006B0D73">
        <w:trPr>
          <w:trHeight w:val="300"/>
        </w:trPr>
        <w:tc>
          <w:tcPr>
            <w:tcW w:w="2120" w:type="dxa"/>
            <w:tcBorders>
              <w:top w:val="nil"/>
              <w:left w:val="nil"/>
              <w:bottom w:val="nil"/>
              <w:right w:val="nil"/>
            </w:tcBorders>
            <w:shd w:val="clear" w:color="auto" w:fill="auto"/>
            <w:noWrap/>
            <w:vAlign w:val="center"/>
            <w:hideMark/>
          </w:tcPr>
          <w:p w14:paraId="16C1C033" w14:textId="54326038" w:rsidR="006B0D73" w:rsidRPr="00692B83" w:rsidRDefault="0003440B" w:rsidP="006B0D73">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1F72199"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20D09F7C"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2.589</w:t>
            </w:r>
          </w:p>
        </w:tc>
        <w:tc>
          <w:tcPr>
            <w:tcW w:w="1120" w:type="dxa"/>
            <w:tcBorders>
              <w:top w:val="nil"/>
              <w:left w:val="nil"/>
              <w:bottom w:val="nil"/>
              <w:right w:val="nil"/>
            </w:tcBorders>
            <w:shd w:val="clear" w:color="auto" w:fill="auto"/>
            <w:noWrap/>
            <w:vAlign w:val="bottom"/>
            <w:hideMark/>
          </w:tcPr>
          <w:p w14:paraId="7E8314A9"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0.370</w:t>
            </w:r>
          </w:p>
        </w:tc>
        <w:tc>
          <w:tcPr>
            <w:tcW w:w="1160" w:type="dxa"/>
            <w:tcBorders>
              <w:top w:val="nil"/>
              <w:left w:val="nil"/>
              <w:bottom w:val="nil"/>
              <w:right w:val="nil"/>
            </w:tcBorders>
            <w:shd w:val="clear" w:color="auto" w:fill="auto"/>
            <w:noWrap/>
            <w:vAlign w:val="bottom"/>
            <w:hideMark/>
          </w:tcPr>
          <w:p w14:paraId="05BC959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3.052</w:t>
            </w:r>
          </w:p>
        </w:tc>
        <w:tc>
          <w:tcPr>
            <w:tcW w:w="1120" w:type="dxa"/>
            <w:tcBorders>
              <w:top w:val="nil"/>
              <w:left w:val="nil"/>
              <w:bottom w:val="nil"/>
              <w:right w:val="nil"/>
            </w:tcBorders>
            <w:shd w:val="clear" w:color="auto" w:fill="auto"/>
            <w:noWrap/>
            <w:vAlign w:val="bottom"/>
            <w:hideMark/>
          </w:tcPr>
          <w:p w14:paraId="2EC2FDBF"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0.143</w:t>
            </w:r>
          </w:p>
        </w:tc>
        <w:tc>
          <w:tcPr>
            <w:tcW w:w="960" w:type="dxa"/>
            <w:tcBorders>
              <w:top w:val="nil"/>
              <w:left w:val="nil"/>
              <w:bottom w:val="nil"/>
              <w:right w:val="nil"/>
            </w:tcBorders>
            <w:shd w:val="clear" w:color="auto" w:fill="auto"/>
            <w:noWrap/>
            <w:vAlign w:val="bottom"/>
            <w:hideMark/>
          </w:tcPr>
          <w:p w14:paraId="098D5DF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F5A441E"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3A38E476" w14:textId="77777777" w:rsidTr="006B0D73">
        <w:trPr>
          <w:trHeight w:val="300"/>
        </w:trPr>
        <w:tc>
          <w:tcPr>
            <w:tcW w:w="2120" w:type="dxa"/>
            <w:tcBorders>
              <w:top w:val="nil"/>
              <w:left w:val="nil"/>
              <w:bottom w:val="nil"/>
              <w:right w:val="nil"/>
            </w:tcBorders>
            <w:shd w:val="clear" w:color="auto" w:fill="auto"/>
            <w:noWrap/>
            <w:vAlign w:val="center"/>
            <w:hideMark/>
          </w:tcPr>
          <w:p w14:paraId="6C7D9B2C"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29B6E20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86</w:t>
            </w:r>
          </w:p>
        </w:tc>
        <w:tc>
          <w:tcPr>
            <w:tcW w:w="1340" w:type="dxa"/>
            <w:tcBorders>
              <w:top w:val="nil"/>
              <w:left w:val="nil"/>
              <w:bottom w:val="nil"/>
              <w:right w:val="nil"/>
            </w:tcBorders>
            <w:shd w:val="clear" w:color="auto" w:fill="auto"/>
            <w:noWrap/>
            <w:vAlign w:val="bottom"/>
            <w:hideMark/>
          </w:tcPr>
          <w:p w14:paraId="6809972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10.422</w:t>
            </w:r>
          </w:p>
        </w:tc>
        <w:tc>
          <w:tcPr>
            <w:tcW w:w="1120" w:type="dxa"/>
            <w:tcBorders>
              <w:top w:val="nil"/>
              <w:left w:val="nil"/>
              <w:bottom w:val="nil"/>
              <w:right w:val="nil"/>
            </w:tcBorders>
            <w:shd w:val="clear" w:color="auto" w:fill="auto"/>
            <w:noWrap/>
            <w:vAlign w:val="bottom"/>
            <w:hideMark/>
          </w:tcPr>
          <w:p w14:paraId="52F9B6D9"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0.121</w:t>
            </w:r>
          </w:p>
        </w:tc>
        <w:tc>
          <w:tcPr>
            <w:tcW w:w="1160" w:type="dxa"/>
            <w:tcBorders>
              <w:top w:val="nil"/>
              <w:left w:val="nil"/>
              <w:bottom w:val="nil"/>
              <w:right w:val="nil"/>
            </w:tcBorders>
            <w:shd w:val="clear" w:color="auto" w:fill="auto"/>
            <w:noWrap/>
            <w:vAlign w:val="bottom"/>
            <w:hideMark/>
          </w:tcPr>
          <w:p w14:paraId="50E87554" w14:textId="77777777" w:rsidR="006B0D73" w:rsidRPr="00692B83" w:rsidRDefault="006B0D73" w:rsidP="006B0D73">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00E9F0D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0.576</w:t>
            </w:r>
          </w:p>
        </w:tc>
        <w:tc>
          <w:tcPr>
            <w:tcW w:w="960" w:type="dxa"/>
            <w:tcBorders>
              <w:top w:val="nil"/>
              <w:left w:val="nil"/>
              <w:bottom w:val="nil"/>
              <w:right w:val="nil"/>
            </w:tcBorders>
            <w:shd w:val="clear" w:color="auto" w:fill="auto"/>
            <w:noWrap/>
            <w:vAlign w:val="bottom"/>
            <w:hideMark/>
          </w:tcPr>
          <w:p w14:paraId="29C8E2A3" w14:textId="77777777" w:rsidR="006B0D73" w:rsidRPr="00692B83" w:rsidRDefault="006B0D73" w:rsidP="006B0D73">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AAB5718" w14:textId="77777777" w:rsidR="006B0D73" w:rsidRPr="00692B83" w:rsidRDefault="006B0D73" w:rsidP="006B0D73">
            <w:pPr>
              <w:rPr>
                <w:rFonts w:eastAsia="Times New Roman" w:cstheme="minorHAnsi"/>
              </w:rPr>
            </w:pPr>
          </w:p>
        </w:tc>
      </w:tr>
      <w:tr w:rsidR="006B0D73" w:rsidRPr="00692B83" w14:paraId="19774A2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3A14F8F"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4E75E41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101</w:t>
            </w:r>
          </w:p>
        </w:tc>
        <w:tc>
          <w:tcPr>
            <w:tcW w:w="1340" w:type="dxa"/>
            <w:tcBorders>
              <w:top w:val="nil"/>
              <w:left w:val="nil"/>
              <w:bottom w:val="single" w:sz="4" w:space="0" w:color="auto"/>
              <w:right w:val="nil"/>
            </w:tcBorders>
            <w:shd w:val="clear" w:color="auto" w:fill="auto"/>
            <w:noWrap/>
            <w:vAlign w:val="bottom"/>
            <w:hideMark/>
          </w:tcPr>
          <w:p w14:paraId="1BBBF03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18.079</w:t>
            </w:r>
          </w:p>
        </w:tc>
        <w:tc>
          <w:tcPr>
            <w:tcW w:w="1120" w:type="dxa"/>
            <w:tcBorders>
              <w:top w:val="nil"/>
              <w:left w:val="nil"/>
              <w:bottom w:val="single" w:sz="4" w:space="0" w:color="auto"/>
              <w:right w:val="nil"/>
            </w:tcBorders>
            <w:shd w:val="clear" w:color="auto" w:fill="auto"/>
            <w:noWrap/>
            <w:vAlign w:val="bottom"/>
            <w:hideMark/>
          </w:tcPr>
          <w:p w14:paraId="13FC429C"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F94041B"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7C6E6AC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304495D"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467F373F"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r>
      <w:tr w:rsidR="006B0D73" w:rsidRPr="00692B83" w14:paraId="393B5B06" w14:textId="77777777" w:rsidTr="00692B83">
        <w:trPr>
          <w:trHeight w:val="300"/>
        </w:trPr>
        <w:tc>
          <w:tcPr>
            <w:tcW w:w="2120" w:type="dxa"/>
            <w:tcBorders>
              <w:top w:val="nil"/>
              <w:left w:val="nil"/>
              <w:bottom w:val="single" w:sz="4" w:space="0" w:color="auto"/>
              <w:right w:val="nil"/>
            </w:tcBorders>
            <w:shd w:val="clear" w:color="000000" w:fill="FFFFFF"/>
            <w:noWrap/>
            <w:vAlign w:val="center"/>
            <w:hideMark/>
          </w:tcPr>
          <w:p w14:paraId="10645A9D"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4F50576" w14:textId="77777777" w:rsidR="006B0D73" w:rsidRPr="00692B83" w:rsidRDefault="006B0D73" w:rsidP="006B0D73">
            <w:pPr>
              <w:rPr>
                <w:rFonts w:eastAsia="Times New Roman" w:cstheme="minorHAnsi"/>
                <w:color w:val="000000"/>
              </w:rPr>
            </w:pPr>
          </w:p>
        </w:tc>
        <w:tc>
          <w:tcPr>
            <w:tcW w:w="1340" w:type="dxa"/>
            <w:tcBorders>
              <w:top w:val="nil"/>
              <w:left w:val="nil"/>
              <w:bottom w:val="single" w:sz="4" w:space="0" w:color="auto"/>
              <w:right w:val="nil"/>
            </w:tcBorders>
            <w:shd w:val="clear" w:color="auto" w:fill="auto"/>
            <w:noWrap/>
            <w:vAlign w:val="bottom"/>
            <w:hideMark/>
          </w:tcPr>
          <w:p w14:paraId="76DF6431" w14:textId="77777777" w:rsidR="006B0D73" w:rsidRPr="00692B83" w:rsidRDefault="006B0D73" w:rsidP="006B0D73">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313B464" w14:textId="77777777" w:rsidR="006B0D73" w:rsidRPr="00692B83" w:rsidRDefault="006B0D73" w:rsidP="006B0D73">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55FC65A0" w14:textId="77777777" w:rsidR="006B0D73" w:rsidRPr="00692B83" w:rsidRDefault="006B0D73" w:rsidP="006B0D73">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ED38A5C" w14:textId="77777777" w:rsidR="006B0D73" w:rsidRPr="00692B83" w:rsidRDefault="006B0D73" w:rsidP="006B0D73">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246FC018" w14:textId="77777777" w:rsidR="006B0D73" w:rsidRPr="00692B83" w:rsidRDefault="006B0D73" w:rsidP="006B0D73">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E2915EF" w14:textId="77777777" w:rsidR="006B0D73" w:rsidRPr="00692B83" w:rsidRDefault="006B0D73" w:rsidP="006B0D73">
            <w:pPr>
              <w:rPr>
                <w:rFonts w:eastAsia="Times New Roman" w:cstheme="minorHAnsi"/>
              </w:rPr>
            </w:pPr>
          </w:p>
        </w:tc>
      </w:tr>
      <w:tr w:rsidR="006B0D73" w:rsidRPr="00692B83" w14:paraId="425CC7ED"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51FCFEB"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Zooplankton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207842F0"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0ACBF7D"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E3AF122"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76416D34"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47076B83" w14:textId="77777777" w:rsidR="006B0D73" w:rsidRPr="00692B83" w:rsidRDefault="006B0D73" w:rsidP="006B0D73">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2B451BE"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AB08EA2"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r>
      <w:tr w:rsidR="006B0D73" w:rsidRPr="00692B83" w14:paraId="4E426AB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7C6EAF3A" w14:textId="77777777" w:rsidR="006B0D73" w:rsidRPr="00692B83" w:rsidRDefault="006B0D73" w:rsidP="006B0D73">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D4545FF" w14:textId="7F24A895" w:rsidR="006B0D73" w:rsidRPr="00692B83" w:rsidRDefault="00692B83" w:rsidP="006B0D73">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259B2047" w14:textId="77777777" w:rsidR="006B0D73" w:rsidRPr="00692B83" w:rsidRDefault="006B0D73" w:rsidP="006B0D73">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4B321910" w14:textId="77777777" w:rsidR="006B0D73" w:rsidRPr="00692B83" w:rsidRDefault="006B0D73" w:rsidP="006B0D73">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5BF84969" w14:textId="066D07BE" w:rsidR="006B0D73" w:rsidRPr="00692B83" w:rsidRDefault="00692B83" w:rsidP="006B0D73">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5F252FBD" w14:textId="2EC9D7EF" w:rsidR="006B0D73" w:rsidRPr="00692B83" w:rsidRDefault="00692B83" w:rsidP="006B0D73">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0A54366" w14:textId="7A09BC3C" w:rsidR="006B0D73" w:rsidRPr="00692B83" w:rsidRDefault="00571CA1" w:rsidP="006B0D73">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4F175C72" w14:textId="77777777" w:rsidR="006B0D73" w:rsidRPr="00692B83" w:rsidRDefault="006B0D73" w:rsidP="006B0D73">
            <w:pPr>
              <w:rPr>
                <w:rFonts w:eastAsia="Times New Roman" w:cstheme="minorHAnsi"/>
                <w:b/>
                <w:color w:val="000000"/>
              </w:rPr>
            </w:pPr>
          </w:p>
        </w:tc>
      </w:tr>
      <w:tr w:rsidR="006B0D73" w:rsidRPr="00692B83" w14:paraId="7B22C51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6503C3A4" w14:textId="3641975F" w:rsidR="006B0D73" w:rsidRPr="00692B83" w:rsidRDefault="0003440B" w:rsidP="006B0D73">
            <w:pPr>
              <w:rPr>
                <w:rFonts w:eastAsia="Times New Roman" w:cstheme="minorHAnsi"/>
                <w:color w:val="000000"/>
              </w:rPr>
            </w:pPr>
            <w:r w:rsidRPr="00692B83">
              <w:rPr>
                <w:rFonts w:eastAsia="Times New Roman" w:cstheme="minorHAnsi"/>
                <w:color w:val="000000"/>
              </w:rPr>
              <w:t>Region</w:t>
            </w:r>
          </w:p>
        </w:tc>
        <w:tc>
          <w:tcPr>
            <w:tcW w:w="960" w:type="dxa"/>
            <w:tcBorders>
              <w:top w:val="single" w:sz="4" w:space="0" w:color="auto"/>
              <w:left w:val="nil"/>
              <w:bottom w:val="nil"/>
              <w:right w:val="nil"/>
            </w:tcBorders>
            <w:shd w:val="clear" w:color="auto" w:fill="auto"/>
            <w:noWrap/>
            <w:vAlign w:val="bottom"/>
            <w:hideMark/>
          </w:tcPr>
          <w:p w14:paraId="5C75656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w:t>
            </w:r>
          </w:p>
        </w:tc>
        <w:tc>
          <w:tcPr>
            <w:tcW w:w="1340" w:type="dxa"/>
            <w:tcBorders>
              <w:top w:val="single" w:sz="4" w:space="0" w:color="auto"/>
              <w:left w:val="nil"/>
              <w:bottom w:val="nil"/>
              <w:right w:val="nil"/>
            </w:tcBorders>
            <w:shd w:val="clear" w:color="auto" w:fill="auto"/>
            <w:noWrap/>
            <w:vAlign w:val="bottom"/>
            <w:hideMark/>
          </w:tcPr>
          <w:p w14:paraId="1EBF55A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4.687</w:t>
            </w:r>
          </w:p>
        </w:tc>
        <w:tc>
          <w:tcPr>
            <w:tcW w:w="1120" w:type="dxa"/>
            <w:tcBorders>
              <w:top w:val="single" w:sz="4" w:space="0" w:color="auto"/>
              <w:left w:val="nil"/>
              <w:bottom w:val="nil"/>
              <w:right w:val="nil"/>
            </w:tcBorders>
            <w:shd w:val="clear" w:color="auto" w:fill="auto"/>
            <w:noWrap/>
            <w:vAlign w:val="bottom"/>
            <w:hideMark/>
          </w:tcPr>
          <w:p w14:paraId="2D4543C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1.172</w:t>
            </w:r>
          </w:p>
        </w:tc>
        <w:tc>
          <w:tcPr>
            <w:tcW w:w="1160" w:type="dxa"/>
            <w:tcBorders>
              <w:top w:val="single" w:sz="4" w:space="0" w:color="auto"/>
              <w:left w:val="nil"/>
              <w:bottom w:val="nil"/>
              <w:right w:val="nil"/>
            </w:tcBorders>
            <w:shd w:val="clear" w:color="auto" w:fill="auto"/>
            <w:noWrap/>
            <w:vAlign w:val="bottom"/>
            <w:hideMark/>
          </w:tcPr>
          <w:p w14:paraId="554602E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9.303</w:t>
            </w:r>
          </w:p>
        </w:tc>
        <w:tc>
          <w:tcPr>
            <w:tcW w:w="1120" w:type="dxa"/>
            <w:tcBorders>
              <w:top w:val="single" w:sz="4" w:space="0" w:color="auto"/>
              <w:left w:val="nil"/>
              <w:bottom w:val="nil"/>
              <w:right w:val="nil"/>
            </w:tcBorders>
            <w:shd w:val="clear" w:color="auto" w:fill="auto"/>
            <w:noWrap/>
            <w:vAlign w:val="bottom"/>
            <w:hideMark/>
          </w:tcPr>
          <w:p w14:paraId="79EA616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0.157</w:t>
            </w:r>
          </w:p>
        </w:tc>
        <w:tc>
          <w:tcPr>
            <w:tcW w:w="960" w:type="dxa"/>
            <w:tcBorders>
              <w:top w:val="single" w:sz="4" w:space="0" w:color="auto"/>
              <w:left w:val="nil"/>
              <w:bottom w:val="nil"/>
              <w:right w:val="nil"/>
            </w:tcBorders>
            <w:shd w:val="clear" w:color="auto" w:fill="auto"/>
            <w:noWrap/>
            <w:vAlign w:val="bottom"/>
            <w:hideMark/>
          </w:tcPr>
          <w:p w14:paraId="2FA7DEE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61EEACE"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14227A18" w14:textId="77777777" w:rsidTr="006B0D73">
        <w:trPr>
          <w:trHeight w:val="300"/>
        </w:trPr>
        <w:tc>
          <w:tcPr>
            <w:tcW w:w="2120" w:type="dxa"/>
            <w:tcBorders>
              <w:top w:val="nil"/>
              <w:left w:val="nil"/>
              <w:bottom w:val="nil"/>
              <w:right w:val="nil"/>
            </w:tcBorders>
            <w:shd w:val="clear" w:color="auto" w:fill="auto"/>
            <w:noWrap/>
            <w:vAlign w:val="center"/>
            <w:hideMark/>
          </w:tcPr>
          <w:p w14:paraId="7FEFDE8A" w14:textId="2CD36C0B" w:rsidR="006B0D73" w:rsidRPr="00692B83" w:rsidRDefault="008D4483" w:rsidP="006B0D73">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nil"/>
              <w:left w:val="nil"/>
              <w:bottom w:val="nil"/>
              <w:right w:val="nil"/>
            </w:tcBorders>
            <w:shd w:val="clear" w:color="auto" w:fill="auto"/>
            <w:noWrap/>
            <w:vAlign w:val="bottom"/>
            <w:hideMark/>
          </w:tcPr>
          <w:p w14:paraId="3039569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w:t>
            </w:r>
          </w:p>
        </w:tc>
        <w:tc>
          <w:tcPr>
            <w:tcW w:w="1340" w:type="dxa"/>
            <w:tcBorders>
              <w:top w:val="nil"/>
              <w:left w:val="nil"/>
              <w:bottom w:val="nil"/>
              <w:right w:val="nil"/>
            </w:tcBorders>
            <w:shd w:val="clear" w:color="auto" w:fill="auto"/>
            <w:noWrap/>
            <w:vAlign w:val="bottom"/>
            <w:hideMark/>
          </w:tcPr>
          <w:p w14:paraId="22BB751C"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4.355</w:t>
            </w:r>
          </w:p>
        </w:tc>
        <w:tc>
          <w:tcPr>
            <w:tcW w:w="1120" w:type="dxa"/>
            <w:tcBorders>
              <w:top w:val="nil"/>
              <w:left w:val="nil"/>
              <w:bottom w:val="nil"/>
              <w:right w:val="nil"/>
            </w:tcBorders>
            <w:shd w:val="clear" w:color="auto" w:fill="auto"/>
            <w:noWrap/>
            <w:vAlign w:val="bottom"/>
            <w:hideMark/>
          </w:tcPr>
          <w:p w14:paraId="0C888AF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1.452</w:t>
            </w:r>
          </w:p>
        </w:tc>
        <w:tc>
          <w:tcPr>
            <w:tcW w:w="1160" w:type="dxa"/>
            <w:tcBorders>
              <w:top w:val="nil"/>
              <w:left w:val="nil"/>
              <w:bottom w:val="nil"/>
              <w:right w:val="nil"/>
            </w:tcBorders>
            <w:shd w:val="clear" w:color="auto" w:fill="auto"/>
            <w:noWrap/>
            <w:vAlign w:val="bottom"/>
            <w:hideMark/>
          </w:tcPr>
          <w:p w14:paraId="6D48E140"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11.526</w:t>
            </w:r>
          </w:p>
        </w:tc>
        <w:tc>
          <w:tcPr>
            <w:tcW w:w="1120" w:type="dxa"/>
            <w:tcBorders>
              <w:top w:val="nil"/>
              <w:left w:val="nil"/>
              <w:bottom w:val="nil"/>
              <w:right w:val="nil"/>
            </w:tcBorders>
            <w:shd w:val="clear" w:color="auto" w:fill="auto"/>
            <w:noWrap/>
            <w:vAlign w:val="bottom"/>
            <w:hideMark/>
          </w:tcPr>
          <w:p w14:paraId="1FF6502F"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6EDF5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37AABEE"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1B19E5B1" w14:textId="77777777" w:rsidTr="006B0D73">
        <w:trPr>
          <w:trHeight w:val="300"/>
        </w:trPr>
        <w:tc>
          <w:tcPr>
            <w:tcW w:w="2120" w:type="dxa"/>
            <w:tcBorders>
              <w:top w:val="nil"/>
              <w:left w:val="nil"/>
              <w:bottom w:val="nil"/>
              <w:right w:val="nil"/>
            </w:tcBorders>
            <w:shd w:val="clear" w:color="auto" w:fill="auto"/>
            <w:noWrap/>
            <w:vAlign w:val="center"/>
            <w:hideMark/>
          </w:tcPr>
          <w:p w14:paraId="09B299C7"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3C21D7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8F1449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1.571</w:t>
            </w:r>
          </w:p>
        </w:tc>
        <w:tc>
          <w:tcPr>
            <w:tcW w:w="1120" w:type="dxa"/>
            <w:tcBorders>
              <w:top w:val="nil"/>
              <w:left w:val="nil"/>
              <w:bottom w:val="nil"/>
              <w:right w:val="nil"/>
            </w:tcBorders>
            <w:shd w:val="clear" w:color="auto" w:fill="auto"/>
            <w:noWrap/>
            <w:vAlign w:val="bottom"/>
            <w:hideMark/>
          </w:tcPr>
          <w:p w14:paraId="0AE0E69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1.571</w:t>
            </w:r>
          </w:p>
        </w:tc>
        <w:tc>
          <w:tcPr>
            <w:tcW w:w="1160" w:type="dxa"/>
            <w:tcBorders>
              <w:top w:val="nil"/>
              <w:left w:val="nil"/>
              <w:bottom w:val="nil"/>
              <w:right w:val="nil"/>
            </w:tcBorders>
            <w:shd w:val="clear" w:color="auto" w:fill="auto"/>
            <w:noWrap/>
            <w:vAlign w:val="bottom"/>
            <w:hideMark/>
          </w:tcPr>
          <w:p w14:paraId="70FBF0BF"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12.469</w:t>
            </w:r>
          </w:p>
        </w:tc>
        <w:tc>
          <w:tcPr>
            <w:tcW w:w="1120" w:type="dxa"/>
            <w:tcBorders>
              <w:top w:val="nil"/>
              <w:left w:val="nil"/>
              <w:bottom w:val="nil"/>
              <w:right w:val="nil"/>
            </w:tcBorders>
            <w:shd w:val="clear" w:color="auto" w:fill="auto"/>
            <w:noWrap/>
            <w:vAlign w:val="bottom"/>
            <w:hideMark/>
          </w:tcPr>
          <w:p w14:paraId="0C4FB5D1"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0.052</w:t>
            </w:r>
          </w:p>
        </w:tc>
        <w:tc>
          <w:tcPr>
            <w:tcW w:w="960" w:type="dxa"/>
            <w:tcBorders>
              <w:top w:val="nil"/>
              <w:left w:val="nil"/>
              <w:bottom w:val="nil"/>
              <w:right w:val="nil"/>
            </w:tcBorders>
            <w:shd w:val="clear" w:color="auto" w:fill="auto"/>
            <w:noWrap/>
            <w:vAlign w:val="bottom"/>
            <w:hideMark/>
          </w:tcPr>
          <w:p w14:paraId="68FED21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2CE9AEB"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3D4342BB" w14:textId="77777777" w:rsidTr="006B0D73">
        <w:trPr>
          <w:trHeight w:val="300"/>
        </w:trPr>
        <w:tc>
          <w:tcPr>
            <w:tcW w:w="2120" w:type="dxa"/>
            <w:tcBorders>
              <w:top w:val="nil"/>
              <w:left w:val="nil"/>
              <w:bottom w:val="nil"/>
              <w:right w:val="nil"/>
            </w:tcBorders>
            <w:shd w:val="clear" w:color="auto" w:fill="auto"/>
            <w:noWrap/>
            <w:vAlign w:val="center"/>
            <w:hideMark/>
          </w:tcPr>
          <w:p w14:paraId="4B8D733E"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0C8AF75B"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4A400BC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3.951</w:t>
            </w:r>
          </w:p>
        </w:tc>
        <w:tc>
          <w:tcPr>
            <w:tcW w:w="1120" w:type="dxa"/>
            <w:tcBorders>
              <w:top w:val="nil"/>
              <w:left w:val="nil"/>
              <w:bottom w:val="nil"/>
              <w:right w:val="nil"/>
            </w:tcBorders>
            <w:shd w:val="clear" w:color="auto" w:fill="auto"/>
            <w:noWrap/>
            <w:vAlign w:val="bottom"/>
            <w:hideMark/>
          </w:tcPr>
          <w:p w14:paraId="1610306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0.564</w:t>
            </w:r>
          </w:p>
        </w:tc>
        <w:tc>
          <w:tcPr>
            <w:tcW w:w="1160" w:type="dxa"/>
            <w:tcBorders>
              <w:top w:val="nil"/>
              <w:left w:val="nil"/>
              <w:bottom w:val="nil"/>
              <w:right w:val="nil"/>
            </w:tcBorders>
            <w:shd w:val="clear" w:color="auto" w:fill="auto"/>
            <w:noWrap/>
            <w:vAlign w:val="bottom"/>
            <w:hideMark/>
          </w:tcPr>
          <w:p w14:paraId="061D9CDD"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4.481</w:t>
            </w:r>
          </w:p>
        </w:tc>
        <w:tc>
          <w:tcPr>
            <w:tcW w:w="1120" w:type="dxa"/>
            <w:tcBorders>
              <w:top w:val="nil"/>
              <w:left w:val="nil"/>
              <w:bottom w:val="nil"/>
              <w:right w:val="nil"/>
            </w:tcBorders>
            <w:shd w:val="clear" w:color="auto" w:fill="auto"/>
            <w:noWrap/>
            <w:vAlign w:val="bottom"/>
            <w:hideMark/>
          </w:tcPr>
          <w:p w14:paraId="39177BAA"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54EFF72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4E8AD0B"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5A2924EC" w14:textId="77777777" w:rsidTr="006B0D73">
        <w:trPr>
          <w:trHeight w:val="300"/>
        </w:trPr>
        <w:tc>
          <w:tcPr>
            <w:tcW w:w="2120" w:type="dxa"/>
            <w:tcBorders>
              <w:top w:val="nil"/>
              <w:left w:val="nil"/>
              <w:bottom w:val="nil"/>
              <w:right w:val="nil"/>
            </w:tcBorders>
            <w:shd w:val="clear" w:color="auto" w:fill="auto"/>
            <w:noWrap/>
            <w:vAlign w:val="center"/>
            <w:hideMark/>
          </w:tcPr>
          <w:p w14:paraId="5863E190"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AD1452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122</w:t>
            </w:r>
          </w:p>
        </w:tc>
        <w:tc>
          <w:tcPr>
            <w:tcW w:w="1340" w:type="dxa"/>
            <w:tcBorders>
              <w:top w:val="nil"/>
              <w:left w:val="nil"/>
              <w:bottom w:val="nil"/>
              <w:right w:val="nil"/>
            </w:tcBorders>
            <w:shd w:val="clear" w:color="auto" w:fill="auto"/>
            <w:noWrap/>
            <w:vAlign w:val="bottom"/>
            <w:hideMark/>
          </w:tcPr>
          <w:p w14:paraId="1956BBF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15.367</w:t>
            </w:r>
          </w:p>
        </w:tc>
        <w:tc>
          <w:tcPr>
            <w:tcW w:w="1120" w:type="dxa"/>
            <w:tcBorders>
              <w:top w:val="nil"/>
              <w:left w:val="nil"/>
              <w:bottom w:val="nil"/>
              <w:right w:val="nil"/>
            </w:tcBorders>
            <w:shd w:val="clear" w:color="auto" w:fill="auto"/>
            <w:noWrap/>
            <w:vAlign w:val="bottom"/>
            <w:hideMark/>
          </w:tcPr>
          <w:p w14:paraId="2F75C18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0.126</w:t>
            </w:r>
          </w:p>
        </w:tc>
        <w:tc>
          <w:tcPr>
            <w:tcW w:w="1160" w:type="dxa"/>
            <w:tcBorders>
              <w:top w:val="nil"/>
              <w:left w:val="nil"/>
              <w:bottom w:val="nil"/>
              <w:right w:val="nil"/>
            </w:tcBorders>
            <w:shd w:val="clear" w:color="auto" w:fill="auto"/>
            <w:noWrap/>
            <w:vAlign w:val="bottom"/>
            <w:hideMark/>
          </w:tcPr>
          <w:p w14:paraId="538F41B9" w14:textId="77777777" w:rsidR="006B0D73" w:rsidRPr="00692B83" w:rsidRDefault="006B0D73" w:rsidP="006B0D73">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39D9279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0.513</w:t>
            </w:r>
          </w:p>
        </w:tc>
        <w:tc>
          <w:tcPr>
            <w:tcW w:w="960" w:type="dxa"/>
            <w:tcBorders>
              <w:top w:val="nil"/>
              <w:left w:val="nil"/>
              <w:bottom w:val="nil"/>
              <w:right w:val="nil"/>
            </w:tcBorders>
            <w:shd w:val="clear" w:color="auto" w:fill="auto"/>
            <w:noWrap/>
            <w:vAlign w:val="bottom"/>
            <w:hideMark/>
          </w:tcPr>
          <w:p w14:paraId="5AD03CA5" w14:textId="77777777" w:rsidR="006B0D73" w:rsidRPr="00692B83" w:rsidRDefault="006B0D73" w:rsidP="006B0D73">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1B364A8" w14:textId="77777777" w:rsidR="006B0D73" w:rsidRPr="00692B83" w:rsidRDefault="006B0D73" w:rsidP="006B0D73">
            <w:pPr>
              <w:rPr>
                <w:rFonts w:eastAsia="Times New Roman" w:cstheme="minorHAnsi"/>
              </w:rPr>
            </w:pPr>
          </w:p>
        </w:tc>
      </w:tr>
      <w:tr w:rsidR="006B0D73" w:rsidRPr="00692B83" w14:paraId="0B84E72F"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777A4BCC"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xml:space="preserve">Total  </w:t>
            </w:r>
          </w:p>
        </w:tc>
        <w:tc>
          <w:tcPr>
            <w:tcW w:w="960" w:type="dxa"/>
            <w:tcBorders>
              <w:top w:val="nil"/>
              <w:left w:val="nil"/>
              <w:bottom w:val="single" w:sz="4" w:space="0" w:color="auto"/>
              <w:right w:val="nil"/>
            </w:tcBorders>
            <w:shd w:val="clear" w:color="auto" w:fill="auto"/>
            <w:noWrap/>
            <w:vAlign w:val="bottom"/>
            <w:hideMark/>
          </w:tcPr>
          <w:p w14:paraId="29BACEB1"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137</w:t>
            </w:r>
          </w:p>
        </w:tc>
        <w:tc>
          <w:tcPr>
            <w:tcW w:w="1340" w:type="dxa"/>
            <w:tcBorders>
              <w:top w:val="nil"/>
              <w:left w:val="nil"/>
              <w:bottom w:val="single" w:sz="4" w:space="0" w:color="auto"/>
              <w:right w:val="nil"/>
            </w:tcBorders>
            <w:shd w:val="clear" w:color="auto" w:fill="auto"/>
            <w:noWrap/>
            <w:vAlign w:val="bottom"/>
            <w:hideMark/>
          </w:tcPr>
          <w:p w14:paraId="7E98204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29.930</w:t>
            </w:r>
          </w:p>
        </w:tc>
        <w:tc>
          <w:tcPr>
            <w:tcW w:w="1120" w:type="dxa"/>
            <w:tcBorders>
              <w:top w:val="nil"/>
              <w:left w:val="nil"/>
              <w:bottom w:val="single" w:sz="4" w:space="0" w:color="auto"/>
              <w:right w:val="nil"/>
            </w:tcBorders>
            <w:shd w:val="clear" w:color="auto" w:fill="auto"/>
            <w:noWrap/>
            <w:vAlign w:val="bottom"/>
            <w:hideMark/>
          </w:tcPr>
          <w:p w14:paraId="2D1A7A84"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6BDADB37"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4618AED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BF82A46"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3A7A93CD"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r>
      <w:tr w:rsidR="006B0D73" w:rsidRPr="00692B83" w14:paraId="622EBDFC"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04A5A309" w14:textId="77777777" w:rsidR="006B0D73" w:rsidRPr="00692B83" w:rsidRDefault="006B0D73" w:rsidP="006B0D73">
            <w:pPr>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616C4325" w14:textId="77777777" w:rsidR="006B0D73" w:rsidRPr="00692B83" w:rsidRDefault="006B0D73" w:rsidP="006B0D73">
            <w:pPr>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1158C919" w14:textId="77777777" w:rsidR="006B0D73" w:rsidRPr="00692B83" w:rsidRDefault="006B0D73" w:rsidP="006B0D73">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162771B7" w14:textId="77777777" w:rsidR="006B0D73" w:rsidRPr="00692B83" w:rsidRDefault="006B0D73" w:rsidP="006B0D73">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024244B6" w14:textId="77777777" w:rsidR="006B0D73" w:rsidRPr="00692B83" w:rsidRDefault="006B0D73" w:rsidP="006B0D73">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352BBAE" w14:textId="77777777" w:rsidR="006B0D73" w:rsidRPr="00692B83" w:rsidRDefault="006B0D73" w:rsidP="006B0D73">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57F6D994" w14:textId="77777777" w:rsidR="006B0D73" w:rsidRPr="00692B83" w:rsidRDefault="006B0D73" w:rsidP="006B0D73">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3405EBAB" w14:textId="77777777" w:rsidR="006B0D73" w:rsidRPr="00692B83" w:rsidRDefault="006B0D73" w:rsidP="006B0D73">
            <w:pPr>
              <w:rPr>
                <w:rFonts w:eastAsia="Times New Roman" w:cstheme="minorHAnsi"/>
              </w:rPr>
            </w:pPr>
          </w:p>
        </w:tc>
      </w:tr>
      <w:tr w:rsidR="006B0D73" w:rsidRPr="00692B83" w14:paraId="5A6929CA"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63B5599" w14:textId="6F5660F1" w:rsidR="006B0D73" w:rsidRPr="00692B83" w:rsidRDefault="00692B83" w:rsidP="006B0D73">
            <w:pPr>
              <w:rPr>
                <w:rFonts w:eastAsia="Times New Roman" w:cstheme="minorHAnsi"/>
                <w:b/>
                <w:color w:val="000000"/>
              </w:rPr>
            </w:pPr>
            <w:r w:rsidRPr="00692B83">
              <w:rPr>
                <w:rFonts w:eastAsia="Times New Roman" w:cstheme="minorHAnsi"/>
                <w:b/>
                <w:color w:val="000000"/>
              </w:rPr>
              <w:t>Phytoplankton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1D4F9B63"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208DF69"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96F8CB1"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4775626E"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D4DE0D0" w14:textId="77777777" w:rsidR="006B0D73" w:rsidRPr="00692B83" w:rsidRDefault="006B0D73" w:rsidP="006B0D73">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FB67703"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60073DA"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r>
      <w:tr w:rsidR="006B0D73" w:rsidRPr="00692B83" w14:paraId="2170DED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0F75220C" w14:textId="77777777" w:rsidR="006B0D73" w:rsidRPr="00692B83" w:rsidRDefault="006B0D73" w:rsidP="006B0D73">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BA7DCE9" w14:textId="71005D01" w:rsidR="006B0D73" w:rsidRPr="00692B83" w:rsidRDefault="00692B83" w:rsidP="006B0D73">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11D2931D" w14:textId="77777777" w:rsidR="006B0D73" w:rsidRPr="00692B83" w:rsidRDefault="006B0D73" w:rsidP="006B0D73">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5662896A" w14:textId="77777777" w:rsidR="006B0D73" w:rsidRPr="00692B83" w:rsidRDefault="006B0D73" w:rsidP="006B0D73">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1D3E8518" w14:textId="59C6EB22" w:rsidR="006B0D73" w:rsidRPr="00692B83" w:rsidRDefault="00692B83" w:rsidP="006B0D73">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0284BE8B" w14:textId="5B569E2F" w:rsidR="006B0D73" w:rsidRPr="00692B83" w:rsidRDefault="00692B83" w:rsidP="006B0D73">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98E7F49" w14:textId="79266B3A" w:rsidR="006B0D73" w:rsidRPr="00692B83" w:rsidRDefault="00571CA1" w:rsidP="006B0D73">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2AB5F47B" w14:textId="77777777" w:rsidR="006B0D73" w:rsidRPr="00692B83" w:rsidRDefault="006B0D73" w:rsidP="006B0D73">
            <w:pPr>
              <w:rPr>
                <w:rFonts w:eastAsia="Times New Roman" w:cstheme="minorHAnsi"/>
                <w:b/>
                <w:color w:val="000000"/>
              </w:rPr>
            </w:pPr>
          </w:p>
        </w:tc>
      </w:tr>
      <w:tr w:rsidR="006B0D73" w:rsidRPr="00692B83" w14:paraId="2376737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02209A06" w14:textId="0B05DDD0" w:rsidR="006B0D73" w:rsidRPr="00692B83" w:rsidRDefault="0003440B" w:rsidP="006B0D73">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7C17E1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150F351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5.127</w:t>
            </w:r>
          </w:p>
        </w:tc>
        <w:tc>
          <w:tcPr>
            <w:tcW w:w="1120" w:type="dxa"/>
            <w:tcBorders>
              <w:top w:val="single" w:sz="4" w:space="0" w:color="auto"/>
              <w:left w:val="nil"/>
              <w:bottom w:val="nil"/>
              <w:right w:val="nil"/>
            </w:tcBorders>
            <w:shd w:val="clear" w:color="auto" w:fill="auto"/>
            <w:noWrap/>
            <w:vAlign w:val="bottom"/>
            <w:hideMark/>
          </w:tcPr>
          <w:p w14:paraId="0375749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1.709</w:t>
            </w:r>
          </w:p>
        </w:tc>
        <w:tc>
          <w:tcPr>
            <w:tcW w:w="1160" w:type="dxa"/>
            <w:tcBorders>
              <w:top w:val="single" w:sz="4" w:space="0" w:color="auto"/>
              <w:left w:val="nil"/>
              <w:bottom w:val="nil"/>
              <w:right w:val="nil"/>
            </w:tcBorders>
            <w:shd w:val="clear" w:color="auto" w:fill="auto"/>
            <w:noWrap/>
            <w:vAlign w:val="bottom"/>
            <w:hideMark/>
          </w:tcPr>
          <w:p w14:paraId="4C05F97A"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7.830</w:t>
            </w:r>
          </w:p>
        </w:tc>
        <w:tc>
          <w:tcPr>
            <w:tcW w:w="1120" w:type="dxa"/>
            <w:tcBorders>
              <w:top w:val="single" w:sz="4" w:space="0" w:color="auto"/>
              <w:left w:val="nil"/>
              <w:bottom w:val="nil"/>
              <w:right w:val="nil"/>
            </w:tcBorders>
            <w:shd w:val="clear" w:color="auto" w:fill="auto"/>
            <w:noWrap/>
            <w:vAlign w:val="bottom"/>
            <w:hideMark/>
          </w:tcPr>
          <w:p w14:paraId="1C40A180"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0.109</w:t>
            </w:r>
          </w:p>
        </w:tc>
        <w:tc>
          <w:tcPr>
            <w:tcW w:w="960" w:type="dxa"/>
            <w:tcBorders>
              <w:top w:val="single" w:sz="4" w:space="0" w:color="auto"/>
              <w:left w:val="nil"/>
              <w:bottom w:val="nil"/>
              <w:right w:val="nil"/>
            </w:tcBorders>
            <w:shd w:val="clear" w:color="auto" w:fill="auto"/>
            <w:noWrap/>
            <w:vAlign w:val="bottom"/>
            <w:hideMark/>
          </w:tcPr>
          <w:p w14:paraId="76807FB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3AB095FA"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77AF2EF9" w14:textId="77777777" w:rsidTr="006B0D73">
        <w:trPr>
          <w:trHeight w:val="300"/>
        </w:trPr>
        <w:tc>
          <w:tcPr>
            <w:tcW w:w="2120" w:type="dxa"/>
            <w:tcBorders>
              <w:top w:val="nil"/>
              <w:left w:val="nil"/>
              <w:bottom w:val="nil"/>
              <w:right w:val="nil"/>
            </w:tcBorders>
            <w:shd w:val="clear" w:color="auto" w:fill="auto"/>
            <w:noWrap/>
            <w:vAlign w:val="center"/>
            <w:hideMark/>
          </w:tcPr>
          <w:p w14:paraId="12382EF7"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106E7CF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9BC00C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3.050</w:t>
            </w:r>
          </w:p>
        </w:tc>
        <w:tc>
          <w:tcPr>
            <w:tcW w:w="1120" w:type="dxa"/>
            <w:tcBorders>
              <w:top w:val="nil"/>
              <w:left w:val="nil"/>
              <w:bottom w:val="nil"/>
              <w:right w:val="nil"/>
            </w:tcBorders>
            <w:shd w:val="clear" w:color="auto" w:fill="auto"/>
            <w:noWrap/>
            <w:vAlign w:val="bottom"/>
            <w:hideMark/>
          </w:tcPr>
          <w:p w14:paraId="3C76498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3.050</w:t>
            </w:r>
          </w:p>
        </w:tc>
        <w:tc>
          <w:tcPr>
            <w:tcW w:w="1160" w:type="dxa"/>
            <w:tcBorders>
              <w:top w:val="nil"/>
              <w:left w:val="nil"/>
              <w:bottom w:val="nil"/>
              <w:right w:val="nil"/>
            </w:tcBorders>
            <w:shd w:val="clear" w:color="auto" w:fill="auto"/>
            <w:noWrap/>
            <w:vAlign w:val="bottom"/>
            <w:hideMark/>
          </w:tcPr>
          <w:p w14:paraId="20EF904B"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13.976</w:t>
            </w:r>
          </w:p>
        </w:tc>
        <w:tc>
          <w:tcPr>
            <w:tcW w:w="1120" w:type="dxa"/>
            <w:tcBorders>
              <w:top w:val="nil"/>
              <w:left w:val="nil"/>
              <w:bottom w:val="nil"/>
              <w:right w:val="nil"/>
            </w:tcBorders>
            <w:shd w:val="clear" w:color="auto" w:fill="auto"/>
            <w:noWrap/>
            <w:vAlign w:val="bottom"/>
            <w:hideMark/>
          </w:tcPr>
          <w:p w14:paraId="217F555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0.065</w:t>
            </w:r>
          </w:p>
        </w:tc>
        <w:tc>
          <w:tcPr>
            <w:tcW w:w="960" w:type="dxa"/>
            <w:tcBorders>
              <w:top w:val="nil"/>
              <w:left w:val="nil"/>
              <w:bottom w:val="nil"/>
              <w:right w:val="nil"/>
            </w:tcBorders>
            <w:shd w:val="clear" w:color="auto" w:fill="auto"/>
            <w:noWrap/>
            <w:vAlign w:val="bottom"/>
            <w:hideMark/>
          </w:tcPr>
          <w:p w14:paraId="2CF94751"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231B30F"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7479728B" w14:textId="77777777" w:rsidTr="006B0D73">
        <w:trPr>
          <w:trHeight w:val="300"/>
        </w:trPr>
        <w:tc>
          <w:tcPr>
            <w:tcW w:w="2120" w:type="dxa"/>
            <w:tcBorders>
              <w:top w:val="nil"/>
              <w:left w:val="nil"/>
              <w:bottom w:val="nil"/>
              <w:right w:val="nil"/>
            </w:tcBorders>
            <w:shd w:val="clear" w:color="auto" w:fill="auto"/>
            <w:noWrap/>
            <w:vAlign w:val="center"/>
            <w:hideMark/>
          </w:tcPr>
          <w:p w14:paraId="16A9EF49" w14:textId="5EB8D853" w:rsidR="006B0D73" w:rsidRPr="00692B83" w:rsidRDefault="0003440B" w:rsidP="006B0D73">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104D7B7F"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07875E8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5.920</w:t>
            </w:r>
          </w:p>
        </w:tc>
        <w:tc>
          <w:tcPr>
            <w:tcW w:w="1120" w:type="dxa"/>
            <w:tcBorders>
              <w:top w:val="nil"/>
              <w:left w:val="nil"/>
              <w:bottom w:val="nil"/>
              <w:right w:val="nil"/>
            </w:tcBorders>
            <w:shd w:val="clear" w:color="auto" w:fill="auto"/>
            <w:noWrap/>
            <w:vAlign w:val="bottom"/>
            <w:hideMark/>
          </w:tcPr>
          <w:p w14:paraId="6F430F8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1.480</w:t>
            </w:r>
          </w:p>
        </w:tc>
        <w:tc>
          <w:tcPr>
            <w:tcW w:w="1160" w:type="dxa"/>
            <w:tcBorders>
              <w:top w:val="nil"/>
              <w:left w:val="nil"/>
              <w:bottom w:val="nil"/>
              <w:right w:val="nil"/>
            </w:tcBorders>
            <w:shd w:val="clear" w:color="auto" w:fill="auto"/>
            <w:noWrap/>
            <w:vAlign w:val="bottom"/>
            <w:hideMark/>
          </w:tcPr>
          <w:p w14:paraId="7AB792B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6.782</w:t>
            </w:r>
          </w:p>
        </w:tc>
        <w:tc>
          <w:tcPr>
            <w:tcW w:w="1120" w:type="dxa"/>
            <w:tcBorders>
              <w:top w:val="nil"/>
              <w:left w:val="nil"/>
              <w:bottom w:val="nil"/>
              <w:right w:val="nil"/>
            </w:tcBorders>
            <w:shd w:val="clear" w:color="auto" w:fill="auto"/>
            <w:noWrap/>
            <w:vAlign w:val="bottom"/>
            <w:hideMark/>
          </w:tcPr>
          <w:p w14:paraId="6F85880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0.126</w:t>
            </w:r>
          </w:p>
        </w:tc>
        <w:tc>
          <w:tcPr>
            <w:tcW w:w="960" w:type="dxa"/>
            <w:tcBorders>
              <w:top w:val="nil"/>
              <w:left w:val="nil"/>
              <w:bottom w:val="nil"/>
              <w:right w:val="nil"/>
            </w:tcBorders>
            <w:shd w:val="clear" w:color="auto" w:fill="auto"/>
            <w:noWrap/>
            <w:vAlign w:val="bottom"/>
            <w:hideMark/>
          </w:tcPr>
          <w:p w14:paraId="70C0118A"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36DC05D"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65CF9F60" w14:textId="77777777" w:rsidTr="006B0D73">
        <w:trPr>
          <w:trHeight w:val="300"/>
        </w:trPr>
        <w:tc>
          <w:tcPr>
            <w:tcW w:w="2120" w:type="dxa"/>
            <w:tcBorders>
              <w:top w:val="nil"/>
              <w:left w:val="nil"/>
              <w:bottom w:val="nil"/>
              <w:right w:val="nil"/>
            </w:tcBorders>
            <w:shd w:val="clear" w:color="auto" w:fill="auto"/>
            <w:noWrap/>
            <w:vAlign w:val="center"/>
            <w:hideMark/>
          </w:tcPr>
          <w:p w14:paraId="722C38A0"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2585555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07272D1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6.510</w:t>
            </w:r>
          </w:p>
        </w:tc>
        <w:tc>
          <w:tcPr>
            <w:tcW w:w="1120" w:type="dxa"/>
            <w:tcBorders>
              <w:top w:val="nil"/>
              <w:left w:val="nil"/>
              <w:bottom w:val="nil"/>
              <w:right w:val="nil"/>
            </w:tcBorders>
            <w:shd w:val="clear" w:color="auto" w:fill="auto"/>
            <w:noWrap/>
            <w:vAlign w:val="bottom"/>
            <w:hideMark/>
          </w:tcPr>
          <w:p w14:paraId="04F9A05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0.930</w:t>
            </w:r>
          </w:p>
        </w:tc>
        <w:tc>
          <w:tcPr>
            <w:tcW w:w="1160" w:type="dxa"/>
            <w:tcBorders>
              <w:top w:val="nil"/>
              <w:left w:val="nil"/>
              <w:bottom w:val="nil"/>
              <w:right w:val="nil"/>
            </w:tcBorders>
            <w:shd w:val="clear" w:color="auto" w:fill="auto"/>
            <w:noWrap/>
            <w:vAlign w:val="bottom"/>
            <w:hideMark/>
          </w:tcPr>
          <w:p w14:paraId="7788693D"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4.262</w:t>
            </w:r>
          </w:p>
        </w:tc>
        <w:tc>
          <w:tcPr>
            <w:tcW w:w="1120" w:type="dxa"/>
            <w:tcBorders>
              <w:top w:val="nil"/>
              <w:left w:val="nil"/>
              <w:bottom w:val="nil"/>
              <w:right w:val="nil"/>
            </w:tcBorders>
            <w:shd w:val="clear" w:color="auto" w:fill="auto"/>
            <w:noWrap/>
            <w:vAlign w:val="bottom"/>
            <w:hideMark/>
          </w:tcPr>
          <w:p w14:paraId="473A483D"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0.138</w:t>
            </w:r>
          </w:p>
        </w:tc>
        <w:tc>
          <w:tcPr>
            <w:tcW w:w="960" w:type="dxa"/>
            <w:tcBorders>
              <w:top w:val="nil"/>
              <w:left w:val="nil"/>
              <w:bottom w:val="nil"/>
              <w:right w:val="nil"/>
            </w:tcBorders>
            <w:shd w:val="clear" w:color="auto" w:fill="auto"/>
            <w:noWrap/>
            <w:vAlign w:val="bottom"/>
            <w:hideMark/>
          </w:tcPr>
          <w:p w14:paraId="21F2286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2049B88"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4C3F52DF" w14:textId="77777777" w:rsidTr="006B0D73">
        <w:trPr>
          <w:trHeight w:val="300"/>
        </w:trPr>
        <w:tc>
          <w:tcPr>
            <w:tcW w:w="2120" w:type="dxa"/>
            <w:tcBorders>
              <w:top w:val="nil"/>
              <w:left w:val="nil"/>
              <w:bottom w:val="nil"/>
              <w:right w:val="nil"/>
            </w:tcBorders>
            <w:shd w:val="clear" w:color="auto" w:fill="auto"/>
            <w:noWrap/>
            <w:vAlign w:val="center"/>
            <w:hideMark/>
          </w:tcPr>
          <w:p w14:paraId="69220016"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586A4081"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121</w:t>
            </w:r>
          </w:p>
        </w:tc>
        <w:tc>
          <w:tcPr>
            <w:tcW w:w="1340" w:type="dxa"/>
            <w:tcBorders>
              <w:top w:val="nil"/>
              <w:left w:val="nil"/>
              <w:bottom w:val="nil"/>
              <w:right w:val="nil"/>
            </w:tcBorders>
            <w:shd w:val="clear" w:color="auto" w:fill="auto"/>
            <w:noWrap/>
            <w:vAlign w:val="bottom"/>
            <w:hideMark/>
          </w:tcPr>
          <w:p w14:paraId="7F39800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26.408</w:t>
            </w:r>
          </w:p>
        </w:tc>
        <w:tc>
          <w:tcPr>
            <w:tcW w:w="1120" w:type="dxa"/>
            <w:tcBorders>
              <w:top w:val="nil"/>
              <w:left w:val="nil"/>
              <w:bottom w:val="nil"/>
              <w:right w:val="nil"/>
            </w:tcBorders>
            <w:shd w:val="clear" w:color="auto" w:fill="auto"/>
            <w:noWrap/>
            <w:vAlign w:val="bottom"/>
            <w:hideMark/>
          </w:tcPr>
          <w:p w14:paraId="5BF0C330"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0.218</w:t>
            </w:r>
          </w:p>
        </w:tc>
        <w:tc>
          <w:tcPr>
            <w:tcW w:w="1160" w:type="dxa"/>
            <w:tcBorders>
              <w:top w:val="nil"/>
              <w:left w:val="nil"/>
              <w:bottom w:val="nil"/>
              <w:right w:val="nil"/>
            </w:tcBorders>
            <w:shd w:val="clear" w:color="auto" w:fill="auto"/>
            <w:noWrap/>
            <w:vAlign w:val="bottom"/>
            <w:hideMark/>
          </w:tcPr>
          <w:p w14:paraId="3E7CE905" w14:textId="77777777" w:rsidR="006B0D73" w:rsidRPr="00692B83" w:rsidRDefault="006B0D73" w:rsidP="006B0D73">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90443D3"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0.562</w:t>
            </w:r>
          </w:p>
        </w:tc>
        <w:tc>
          <w:tcPr>
            <w:tcW w:w="960" w:type="dxa"/>
            <w:tcBorders>
              <w:top w:val="nil"/>
              <w:left w:val="nil"/>
              <w:bottom w:val="nil"/>
              <w:right w:val="nil"/>
            </w:tcBorders>
            <w:shd w:val="clear" w:color="auto" w:fill="auto"/>
            <w:noWrap/>
            <w:vAlign w:val="bottom"/>
            <w:hideMark/>
          </w:tcPr>
          <w:p w14:paraId="13AADBC8" w14:textId="77777777" w:rsidR="006B0D73" w:rsidRPr="00692B83" w:rsidRDefault="006B0D73" w:rsidP="006B0D73">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CBE513D" w14:textId="77777777" w:rsidR="006B0D73" w:rsidRPr="00692B83" w:rsidRDefault="006B0D73" w:rsidP="006B0D73">
            <w:pPr>
              <w:rPr>
                <w:rFonts w:eastAsia="Times New Roman" w:cstheme="minorHAnsi"/>
              </w:rPr>
            </w:pPr>
          </w:p>
        </w:tc>
      </w:tr>
      <w:tr w:rsidR="006B0D73" w:rsidRPr="00692B83" w14:paraId="4F2C225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45B1A51"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60D5F1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136</w:t>
            </w:r>
          </w:p>
        </w:tc>
        <w:tc>
          <w:tcPr>
            <w:tcW w:w="1340" w:type="dxa"/>
            <w:tcBorders>
              <w:top w:val="nil"/>
              <w:left w:val="nil"/>
              <w:bottom w:val="single" w:sz="4" w:space="0" w:color="auto"/>
              <w:right w:val="nil"/>
            </w:tcBorders>
            <w:shd w:val="clear" w:color="auto" w:fill="auto"/>
            <w:noWrap/>
            <w:vAlign w:val="bottom"/>
            <w:hideMark/>
          </w:tcPr>
          <w:p w14:paraId="6A05714F"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47.015</w:t>
            </w:r>
          </w:p>
        </w:tc>
        <w:tc>
          <w:tcPr>
            <w:tcW w:w="1120" w:type="dxa"/>
            <w:tcBorders>
              <w:top w:val="nil"/>
              <w:left w:val="nil"/>
              <w:bottom w:val="single" w:sz="4" w:space="0" w:color="auto"/>
              <w:right w:val="nil"/>
            </w:tcBorders>
            <w:shd w:val="clear" w:color="auto" w:fill="auto"/>
            <w:noWrap/>
            <w:vAlign w:val="bottom"/>
            <w:hideMark/>
          </w:tcPr>
          <w:p w14:paraId="6DD8C4E1"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3005DC22"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6BDAC98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4371732B"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25C04AC"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r>
    </w:tbl>
    <w:p w14:paraId="138C799A" w14:textId="0F21BF1F" w:rsidR="00F326FB" w:rsidRDefault="00F326FB" w:rsidP="00F326FB"/>
    <w:p w14:paraId="1CADC841" w14:textId="77777777" w:rsidR="00F326FB" w:rsidRPr="00F326FB" w:rsidRDefault="00F326FB" w:rsidP="00F326FB"/>
    <w:p w14:paraId="21429D44" w14:textId="588CA852" w:rsidR="00F57AC8" w:rsidRDefault="00F57AC8" w:rsidP="00F57AC8">
      <w:pPr>
        <w:pStyle w:val="Caption"/>
        <w:keepNext/>
      </w:pPr>
      <w:bookmarkStart w:id="741" w:name="_Ref10727333"/>
      <w:bookmarkStart w:id="742" w:name="_Ref10727329"/>
      <w:r>
        <w:lastRenderedPageBreak/>
        <w:t xml:space="preserve">Table </w:t>
      </w:r>
      <w:fldSimple w:instr=" SEQ Table \* ARABIC ">
        <w:ins w:id="743" w:author="Dave Contreras" w:date="2019-07-22T13:45:00Z">
          <w:r w:rsidR="00AF0116">
            <w:rPr>
              <w:noProof/>
            </w:rPr>
            <w:t>9</w:t>
          </w:r>
        </w:ins>
        <w:ins w:id="744" w:author="Dave Contreras" w:date="2019-07-19T10:40:00Z">
          <w:del w:id="745" w:author="Dave Contreras" w:date="2019-07-22T08:39:00Z">
            <w:r w:rsidR="001269F2" w:rsidDel="00257931">
              <w:rPr>
                <w:noProof/>
              </w:rPr>
              <w:delText>9</w:delText>
            </w:r>
          </w:del>
        </w:ins>
        <w:del w:id="746" w:author="Dave Contreras" w:date="2019-07-22T08:39:00Z">
          <w:r w:rsidR="007F7357" w:rsidDel="00257931">
            <w:rPr>
              <w:noProof/>
            </w:rPr>
            <w:delText>10</w:delText>
          </w:r>
        </w:del>
      </w:fldSimple>
      <w:bookmarkEnd w:id="741"/>
      <w:r>
        <w:t xml:space="preserve"> - coefficients of </w:t>
      </w:r>
      <w:r w:rsidR="00EF0D37">
        <w:t>variation</w:t>
      </w:r>
      <w:r>
        <w:t xml:space="preserve"> for each sample type in each year.</w:t>
      </w:r>
      <w:bookmarkEnd w:id="742"/>
    </w:p>
    <w:tbl>
      <w:tblPr>
        <w:tblW w:w="6750" w:type="dxa"/>
        <w:tblLook w:val="04A0" w:firstRow="1" w:lastRow="0" w:firstColumn="1" w:lastColumn="0" w:noHBand="0" w:noVBand="1"/>
      </w:tblPr>
      <w:tblGrid>
        <w:gridCol w:w="1620"/>
        <w:gridCol w:w="668"/>
        <w:gridCol w:w="2140"/>
        <w:gridCol w:w="2322"/>
      </w:tblGrid>
      <w:tr w:rsidR="00245BD5" w:rsidRPr="0085051D" w14:paraId="705F905F" w14:textId="77777777" w:rsidTr="00F57AC8">
        <w:trPr>
          <w:trHeight w:val="300"/>
        </w:trPr>
        <w:tc>
          <w:tcPr>
            <w:tcW w:w="1620" w:type="dxa"/>
            <w:tcBorders>
              <w:top w:val="single" w:sz="4" w:space="0" w:color="auto"/>
              <w:left w:val="nil"/>
              <w:bottom w:val="single" w:sz="4" w:space="0" w:color="auto"/>
              <w:right w:val="nil"/>
            </w:tcBorders>
            <w:shd w:val="clear" w:color="auto" w:fill="auto"/>
            <w:noWrap/>
            <w:vAlign w:val="bottom"/>
            <w:hideMark/>
          </w:tcPr>
          <w:p w14:paraId="64877398" w14:textId="77777777" w:rsidR="00245BD5" w:rsidRPr="0085051D" w:rsidRDefault="00245BD5" w:rsidP="0085051D">
            <w:pPr>
              <w:jc w:val="right"/>
              <w:rPr>
                <w:rFonts w:ascii="Calibri" w:eastAsia="Times New Roman" w:hAnsi="Calibri" w:cs="Calibri"/>
                <w:b/>
                <w:color w:val="000000"/>
              </w:rPr>
            </w:pPr>
            <w:r w:rsidRPr="0085051D">
              <w:rPr>
                <w:rFonts w:ascii="Calibri" w:eastAsia="Times New Roman" w:hAnsi="Calibri" w:cs="Calibri"/>
                <w:b/>
                <w:color w:val="000000"/>
              </w:rPr>
              <w:t>Sample Type</w:t>
            </w:r>
          </w:p>
        </w:tc>
        <w:tc>
          <w:tcPr>
            <w:tcW w:w="668" w:type="dxa"/>
            <w:tcBorders>
              <w:top w:val="single" w:sz="4" w:space="0" w:color="auto"/>
              <w:left w:val="nil"/>
              <w:bottom w:val="single" w:sz="4" w:space="0" w:color="auto"/>
              <w:right w:val="nil"/>
            </w:tcBorders>
            <w:shd w:val="clear" w:color="auto" w:fill="auto"/>
            <w:noWrap/>
            <w:vAlign w:val="bottom"/>
            <w:hideMark/>
          </w:tcPr>
          <w:p w14:paraId="3B6A814F" w14:textId="77777777" w:rsidR="00245BD5" w:rsidRPr="0085051D" w:rsidRDefault="00245BD5" w:rsidP="00245BD5">
            <w:pPr>
              <w:rPr>
                <w:rFonts w:ascii="Calibri" w:eastAsia="Times New Roman" w:hAnsi="Calibri" w:cs="Calibri"/>
                <w:b/>
                <w:color w:val="000000"/>
              </w:rPr>
            </w:pPr>
            <w:r w:rsidRPr="0085051D">
              <w:rPr>
                <w:rFonts w:ascii="Calibri" w:eastAsia="Times New Roman" w:hAnsi="Calibri" w:cs="Calibri"/>
                <w:b/>
                <w:color w:val="000000"/>
              </w:rPr>
              <w:t>Year</w:t>
            </w:r>
          </w:p>
        </w:tc>
        <w:tc>
          <w:tcPr>
            <w:tcW w:w="2140" w:type="dxa"/>
            <w:tcBorders>
              <w:top w:val="single" w:sz="4" w:space="0" w:color="auto"/>
              <w:left w:val="nil"/>
              <w:bottom w:val="single" w:sz="4" w:space="0" w:color="auto"/>
              <w:right w:val="nil"/>
            </w:tcBorders>
            <w:shd w:val="clear" w:color="auto" w:fill="auto"/>
            <w:noWrap/>
            <w:vAlign w:val="bottom"/>
            <w:hideMark/>
          </w:tcPr>
          <w:p w14:paraId="7FEF8D89" w14:textId="77777777" w:rsidR="00245BD5" w:rsidRPr="0085051D" w:rsidRDefault="00245BD5" w:rsidP="00245BD5">
            <w:pPr>
              <w:rPr>
                <w:rFonts w:ascii="Calibri" w:eastAsia="Times New Roman" w:hAnsi="Calibri" w:cs="Calibri"/>
                <w:b/>
                <w:color w:val="000000"/>
              </w:rPr>
            </w:pPr>
            <w:r w:rsidRPr="0085051D">
              <w:rPr>
                <w:rFonts w:ascii="Calibri" w:eastAsia="Times New Roman" w:hAnsi="Calibri" w:cs="Calibri"/>
                <w:b/>
                <w:color w:val="000000"/>
              </w:rPr>
              <w:t>Mean within-site CV</w:t>
            </w:r>
          </w:p>
        </w:tc>
        <w:tc>
          <w:tcPr>
            <w:tcW w:w="2322" w:type="dxa"/>
            <w:tcBorders>
              <w:top w:val="single" w:sz="4" w:space="0" w:color="auto"/>
              <w:left w:val="nil"/>
              <w:bottom w:val="single" w:sz="4" w:space="0" w:color="auto"/>
              <w:right w:val="nil"/>
            </w:tcBorders>
            <w:shd w:val="clear" w:color="auto" w:fill="auto"/>
            <w:noWrap/>
            <w:vAlign w:val="bottom"/>
            <w:hideMark/>
          </w:tcPr>
          <w:p w14:paraId="2415B8CF" w14:textId="77777777" w:rsidR="00245BD5" w:rsidRPr="0085051D" w:rsidRDefault="00245BD5" w:rsidP="00245BD5">
            <w:pPr>
              <w:rPr>
                <w:rFonts w:ascii="Calibri" w:eastAsia="Times New Roman" w:hAnsi="Calibri" w:cs="Calibri"/>
                <w:b/>
                <w:color w:val="000000"/>
              </w:rPr>
            </w:pPr>
            <w:r w:rsidRPr="0085051D">
              <w:rPr>
                <w:rFonts w:ascii="Calibri" w:eastAsia="Times New Roman" w:hAnsi="Calibri" w:cs="Calibri"/>
                <w:b/>
                <w:color w:val="000000"/>
              </w:rPr>
              <w:t>Mean between-site CV</w:t>
            </w:r>
          </w:p>
        </w:tc>
      </w:tr>
      <w:tr w:rsidR="00245BD5" w:rsidRPr="00245BD5" w14:paraId="3BA98605" w14:textId="77777777" w:rsidTr="00F57AC8">
        <w:trPr>
          <w:trHeight w:val="300"/>
        </w:trPr>
        <w:tc>
          <w:tcPr>
            <w:tcW w:w="1620" w:type="dxa"/>
            <w:tcBorders>
              <w:top w:val="single" w:sz="4" w:space="0" w:color="auto"/>
              <w:left w:val="nil"/>
              <w:bottom w:val="nil"/>
              <w:right w:val="nil"/>
            </w:tcBorders>
            <w:shd w:val="clear" w:color="auto" w:fill="auto"/>
            <w:noWrap/>
            <w:vAlign w:val="bottom"/>
            <w:hideMark/>
          </w:tcPr>
          <w:p w14:paraId="1D328F0A" w14:textId="77777777" w:rsidR="00245BD5" w:rsidRPr="00245BD5" w:rsidRDefault="00245BD5" w:rsidP="0085051D">
            <w:pPr>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single" w:sz="4" w:space="0" w:color="auto"/>
              <w:left w:val="nil"/>
              <w:bottom w:val="nil"/>
              <w:right w:val="nil"/>
            </w:tcBorders>
            <w:shd w:val="clear" w:color="auto" w:fill="auto"/>
            <w:noWrap/>
            <w:vAlign w:val="bottom"/>
            <w:hideMark/>
          </w:tcPr>
          <w:p w14:paraId="37A6364B"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single" w:sz="4" w:space="0" w:color="auto"/>
              <w:left w:val="nil"/>
              <w:bottom w:val="nil"/>
              <w:right w:val="nil"/>
            </w:tcBorders>
            <w:shd w:val="clear" w:color="auto" w:fill="auto"/>
            <w:noWrap/>
            <w:vAlign w:val="bottom"/>
            <w:hideMark/>
          </w:tcPr>
          <w:p w14:paraId="7E7DB5E8"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0.826577536</w:t>
            </w:r>
          </w:p>
        </w:tc>
        <w:tc>
          <w:tcPr>
            <w:tcW w:w="2322" w:type="dxa"/>
            <w:tcBorders>
              <w:top w:val="single" w:sz="4" w:space="0" w:color="auto"/>
              <w:left w:val="nil"/>
              <w:bottom w:val="nil"/>
              <w:right w:val="nil"/>
            </w:tcBorders>
            <w:shd w:val="clear" w:color="auto" w:fill="auto"/>
            <w:noWrap/>
            <w:vAlign w:val="bottom"/>
            <w:hideMark/>
          </w:tcPr>
          <w:p w14:paraId="37B87D3E"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1.894361</w:t>
            </w:r>
          </w:p>
        </w:tc>
      </w:tr>
      <w:tr w:rsidR="00245BD5" w:rsidRPr="00245BD5" w14:paraId="067DCD09" w14:textId="77777777" w:rsidTr="00F57AC8">
        <w:trPr>
          <w:trHeight w:val="300"/>
        </w:trPr>
        <w:tc>
          <w:tcPr>
            <w:tcW w:w="1620" w:type="dxa"/>
            <w:tcBorders>
              <w:top w:val="nil"/>
              <w:left w:val="nil"/>
              <w:bottom w:val="nil"/>
              <w:right w:val="nil"/>
            </w:tcBorders>
            <w:shd w:val="clear" w:color="auto" w:fill="auto"/>
            <w:noWrap/>
            <w:vAlign w:val="bottom"/>
            <w:hideMark/>
          </w:tcPr>
          <w:p w14:paraId="71874721" w14:textId="77777777" w:rsidR="00245BD5" w:rsidRPr="00245BD5" w:rsidRDefault="00245BD5" w:rsidP="0085051D">
            <w:pPr>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nil"/>
              <w:left w:val="nil"/>
              <w:bottom w:val="nil"/>
              <w:right w:val="nil"/>
            </w:tcBorders>
            <w:shd w:val="clear" w:color="auto" w:fill="auto"/>
            <w:noWrap/>
            <w:vAlign w:val="bottom"/>
            <w:hideMark/>
          </w:tcPr>
          <w:p w14:paraId="6DC0AA9B"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35DF2A0"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1.015171266</w:t>
            </w:r>
          </w:p>
        </w:tc>
        <w:tc>
          <w:tcPr>
            <w:tcW w:w="2322" w:type="dxa"/>
            <w:tcBorders>
              <w:top w:val="nil"/>
              <w:left w:val="nil"/>
              <w:bottom w:val="nil"/>
              <w:right w:val="nil"/>
            </w:tcBorders>
            <w:shd w:val="clear" w:color="auto" w:fill="auto"/>
            <w:noWrap/>
            <w:vAlign w:val="bottom"/>
            <w:hideMark/>
          </w:tcPr>
          <w:p w14:paraId="16319069"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1.212494</w:t>
            </w:r>
          </w:p>
        </w:tc>
      </w:tr>
      <w:tr w:rsidR="00245BD5" w:rsidRPr="00245BD5" w14:paraId="7514C753" w14:textId="77777777" w:rsidTr="00F57AC8">
        <w:trPr>
          <w:trHeight w:val="300"/>
        </w:trPr>
        <w:tc>
          <w:tcPr>
            <w:tcW w:w="1620" w:type="dxa"/>
            <w:tcBorders>
              <w:top w:val="nil"/>
              <w:left w:val="nil"/>
              <w:bottom w:val="nil"/>
              <w:right w:val="nil"/>
            </w:tcBorders>
            <w:shd w:val="clear" w:color="auto" w:fill="auto"/>
            <w:noWrap/>
            <w:vAlign w:val="bottom"/>
            <w:hideMark/>
          </w:tcPr>
          <w:p w14:paraId="232F9149" w14:textId="77777777" w:rsidR="00245BD5" w:rsidRPr="00245BD5" w:rsidRDefault="00245BD5" w:rsidP="0085051D">
            <w:pPr>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2E56E24"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6BF4600"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0.740843281</w:t>
            </w:r>
          </w:p>
        </w:tc>
        <w:tc>
          <w:tcPr>
            <w:tcW w:w="2322" w:type="dxa"/>
            <w:tcBorders>
              <w:top w:val="nil"/>
              <w:left w:val="nil"/>
              <w:bottom w:val="nil"/>
              <w:right w:val="nil"/>
            </w:tcBorders>
            <w:shd w:val="clear" w:color="auto" w:fill="auto"/>
            <w:noWrap/>
            <w:vAlign w:val="bottom"/>
            <w:hideMark/>
          </w:tcPr>
          <w:p w14:paraId="52ED4FA1"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0.922856</w:t>
            </w:r>
          </w:p>
        </w:tc>
      </w:tr>
      <w:tr w:rsidR="00245BD5" w:rsidRPr="00245BD5" w14:paraId="39CB1C82" w14:textId="77777777" w:rsidTr="00F57AC8">
        <w:trPr>
          <w:trHeight w:val="300"/>
        </w:trPr>
        <w:tc>
          <w:tcPr>
            <w:tcW w:w="1620" w:type="dxa"/>
            <w:tcBorders>
              <w:top w:val="nil"/>
              <w:left w:val="nil"/>
              <w:bottom w:val="nil"/>
              <w:right w:val="nil"/>
            </w:tcBorders>
            <w:shd w:val="clear" w:color="auto" w:fill="auto"/>
            <w:noWrap/>
            <w:vAlign w:val="bottom"/>
            <w:hideMark/>
          </w:tcPr>
          <w:p w14:paraId="392FB450" w14:textId="77777777" w:rsidR="00245BD5" w:rsidRPr="00245BD5" w:rsidRDefault="00245BD5" w:rsidP="0085051D">
            <w:pPr>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6252FF6"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BADD47A"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1.367034748</w:t>
            </w:r>
          </w:p>
        </w:tc>
        <w:tc>
          <w:tcPr>
            <w:tcW w:w="2322" w:type="dxa"/>
            <w:tcBorders>
              <w:top w:val="nil"/>
              <w:left w:val="nil"/>
              <w:bottom w:val="nil"/>
              <w:right w:val="nil"/>
            </w:tcBorders>
            <w:shd w:val="clear" w:color="auto" w:fill="auto"/>
            <w:noWrap/>
            <w:vAlign w:val="bottom"/>
            <w:hideMark/>
          </w:tcPr>
          <w:p w14:paraId="26BCF336"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1.550785</w:t>
            </w:r>
          </w:p>
        </w:tc>
      </w:tr>
      <w:tr w:rsidR="00245BD5" w:rsidRPr="00245BD5" w14:paraId="337E892A" w14:textId="77777777" w:rsidTr="00F57AC8">
        <w:trPr>
          <w:trHeight w:val="300"/>
        </w:trPr>
        <w:tc>
          <w:tcPr>
            <w:tcW w:w="1620" w:type="dxa"/>
            <w:tcBorders>
              <w:top w:val="nil"/>
              <w:left w:val="nil"/>
              <w:bottom w:val="nil"/>
              <w:right w:val="nil"/>
            </w:tcBorders>
            <w:shd w:val="clear" w:color="auto" w:fill="auto"/>
            <w:noWrap/>
            <w:vAlign w:val="bottom"/>
            <w:hideMark/>
          </w:tcPr>
          <w:p w14:paraId="4011826A" w14:textId="77777777" w:rsidR="00245BD5" w:rsidRPr="00245BD5" w:rsidRDefault="00245BD5" w:rsidP="0085051D">
            <w:pPr>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7AC4F884"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717EE240"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0.970689418</w:t>
            </w:r>
          </w:p>
        </w:tc>
        <w:tc>
          <w:tcPr>
            <w:tcW w:w="2322" w:type="dxa"/>
            <w:tcBorders>
              <w:top w:val="nil"/>
              <w:left w:val="nil"/>
              <w:bottom w:val="nil"/>
              <w:right w:val="nil"/>
            </w:tcBorders>
            <w:shd w:val="clear" w:color="auto" w:fill="auto"/>
            <w:noWrap/>
            <w:vAlign w:val="bottom"/>
            <w:hideMark/>
          </w:tcPr>
          <w:p w14:paraId="2BBAACA9"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0.995882</w:t>
            </w:r>
          </w:p>
        </w:tc>
      </w:tr>
      <w:tr w:rsidR="00245BD5" w:rsidRPr="00245BD5" w14:paraId="45B6D598" w14:textId="77777777" w:rsidTr="00F57AC8">
        <w:trPr>
          <w:trHeight w:val="300"/>
        </w:trPr>
        <w:tc>
          <w:tcPr>
            <w:tcW w:w="1620" w:type="dxa"/>
            <w:tcBorders>
              <w:top w:val="nil"/>
              <w:left w:val="nil"/>
              <w:bottom w:val="nil"/>
              <w:right w:val="nil"/>
            </w:tcBorders>
            <w:shd w:val="clear" w:color="auto" w:fill="auto"/>
            <w:noWrap/>
            <w:vAlign w:val="bottom"/>
            <w:hideMark/>
          </w:tcPr>
          <w:p w14:paraId="1860EBD3" w14:textId="77777777" w:rsidR="00245BD5" w:rsidRPr="00245BD5" w:rsidRDefault="00245BD5" w:rsidP="0085051D">
            <w:pPr>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5943AFC7"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4BB52FE"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0.933620472</w:t>
            </w:r>
          </w:p>
        </w:tc>
        <w:tc>
          <w:tcPr>
            <w:tcW w:w="2322" w:type="dxa"/>
            <w:tcBorders>
              <w:top w:val="nil"/>
              <w:left w:val="nil"/>
              <w:bottom w:val="nil"/>
              <w:right w:val="nil"/>
            </w:tcBorders>
            <w:shd w:val="clear" w:color="auto" w:fill="auto"/>
            <w:noWrap/>
            <w:vAlign w:val="bottom"/>
            <w:hideMark/>
          </w:tcPr>
          <w:p w14:paraId="716B8AC0"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1.445109</w:t>
            </w:r>
          </w:p>
        </w:tc>
      </w:tr>
      <w:tr w:rsidR="00245BD5" w:rsidRPr="00245BD5" w14:paraId="1943888F" w14:textId="77777777" w:rsidTr="00F57AC8">
        <w:trPr>
          <w:trHeight w:val="300"/>
        </w:trPr>
        <w:tc>
          <w:tcPr>
            <w:tcW w:w="1620" w:type="dxa"/>
            <w:tcBorders>
              <w:top w:val="nil"/>
              <w:left w:val="nil"/>
              <w:bottom w:val="nil"/>
              <w:right w:val="nil"/>
            </w:tcBorders>
            <w:shd w:val="clear" w:color="auto" w:fill="auto"/>
            <w:noWrap/>
            <w:vAlign w:val="bottom"/>
            <w:hideMark/>
          </w:tcPr>
          <w:p w14:paraId="122D0D26" w14:textId="77777777" w:rsidR="00245BD5" w:rsidRPr="00245BD5" w:rsidRDefault="00245BD5" w:rsidP="0085051D">
            <w:pPr>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655E37FB"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A967578"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1.125644042</w:t>
            </w:r>
          </w:p>
        </w:tc>
        <w:tc>
          <w:tcPr>
            <w:tcW w:w="2322" w:type="dxa"/>
            <w:tcBorders>
              <w:top w:val="nil"/>
              <w:left w:val="nil"/>
              <w:bottom w:val="nil"/>
              <w:right w:val="nil"/>
            </w:tcBorders>
            <w:shd w:val="clear" w:color="auto" w:fill="auto"/>
            <w:noWrap/>
            <w:vAlign w:val="bottom"/>
            <w:hideMark/>
          </w:tcPr>
          <w:p w14:paraId="29255BE7"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1.47165</w:t>
            </w:r>
          </w:p>
        </w:tc>
      </w:tr>
      <w:tr w:rsidR="00245BD5" w:rsidRPr="00245BD5" w14:paraId="7B48745C" w14:textId="77777777" w:rsidTr="00F57AC8">
        <w:trPr>
          <w:trHeight w:val="300"/>
        </w:trPr>
        <w:tc>
          <w:tcPr>
            <w:tcW w:w="1620" w:type="dxa"/>
            <w:tcBorders>
              <w:top w:val="nil"/>
              <w:left w:val="nil"/>
              <w:bottom w:val="nil"/>
              <w:right w:val="nil"/>
            </w:tcBorders>
            <w:shd w:val="clear" w:color="auto" w:fill="auto"/>
            <w:noWrap/>
            <w:vAlign w:val="bottom"/>
            <w:hideMark/>
          </w:tcPr>
          <w:p w14:paraId="4EDA8F0B" w14:textId="77777777" w:rsidR="00245BD5" w:rsidRPr="00245BD5" w:rsidRDefault="00245BD5" w:rsidP="0085051D">
            <w:pPr>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31AE8292"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ED3F242"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1.039019521</w:t>
            </w:r>
          </w:p>
        </w:tc>
        <w:tc>
          <w:tcPr>
            <w:tcW w:w="2322" w:type="dxa"/>
            <w:tcBorders>
              <w:top w:val="nil"/>
              <w:left w:val="nil"/>
              <w:bottom w:val="nil"/>
              <w:right w:val="nil"/>
            </w:tcBorders>
            <w:shd w:val="clear" w:color="auto" w:fill="auto"/>
            <w:noWrap/>
            <w:vAlign w:val="bottom"/>
            <w:hideMark/>
          </w:tcPr>
          <w:p w14:paraId="740191EF"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1.416646</w:t>
            </w:r>
          </w:p>
        </w:tc>
      </w:tr>
      <w:tr w:rsidR="00245BD5" w:rsidRPr="00245BD5" w14:paraId="40CE0D7F" w14:textId="77777777" w:rsidTr="00F57AC8">
        <w:trPr>
          <w:trHeight w:val="300"/>
        </w:trPr>
        <w:tc>
          <w:tcPr>
            <w:tcW w:w="1620" w:type="dxa"/>
            <w:tcBorders>
              <w:top w:val="nil"/>
              <w:left w:val="nil"/>
              <w:right w:val="nil"/>
            </w:tcBorders>
            <w:shd w:val="clear" w:color="auto" w:fill="auto"/>
            <w:noWrap/>
            <w:vAlign w:val="bottom"/>
            <w:hideMark/>
          </w:tcPr>
          <w:p w14:paraId="25A4D50D" w14:textId="77777777" w:rsidR="00245BD5" w:rsidRPr="00245BD5" w:rsidRDefault="00245BD5" w:rsidP="0085051D">
            <w:pPr>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right w:val="nil"/>
            </w:tcBorders>
            <w:shd w:val="clear" w:color="auto" w:fill="auto"/>
            <w:noWrap/>
            <w:vAlign w:val="bottom"/>
            <w:hideMark/>
          </w:tcPr>
          <w:p w14:paraId="3F8E0F4A"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right w:val="nil"/>
            </w:tcBorders>
            <w:shd w:val="clear" w:color="auto" w:fill="auto"/>
            <w:noWrap/>
            <w:vAlign w:val="bottom"/>
            <w:hideMark/>
          </w:tcPr>
          <w:p w14:paraId="47ED733B"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0.9318</w:t>
            </w:r>
          </w:p>
        </w:tc>
        <w:tc>
          <w:tcPr>
            <w:tcW w:w="2322" w:type="dxa"/>
            <w:tcBorders>
              <w:top w:val="nil"/>
              <w:left w:val="nil"/>
              <w:right w:val="nil"/>
            </w:tcBorders>
            <w:shd w:val="clear" w:color="auto" w:fill="auto"/>
            <w:noWrap/>
            <w:vAlign w:val="bottom"/>
            <w:hideMark/>
          </w:tcPr>
          <w:p w14:paraId="7B6A871B"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1.4391</w:t>
            </w:r>
          </w:p>
        </w:tc>
      </w:tr>
      <w:tr w:rsidR="00245BD5" w:rsidRPr="00245BD5" w14:paraId="315C45AA" w14:textId="77777777" w:rsidTr="00F57AC8">
        <w:trPr>
          <w:trHeight w:val="300"/>
        </w:trPr>
        <w:tc>
          <w:tcPr>
            <w:tcW w:w="1620" w:type="dxa"/>
            <w:tcBorders>
              <w:top w:val="nil"/>
              <w:left w:val="nil"/>
              <w:bottom w:val="single" w:sz="4" w:space="0" w:color="auto"/>
              <w:right w:val="nil"/>
            </w:tcBorders>
            <w:shd w:val="clear" w:color="auto" w:fill="auto"/>
            <w:noWrap/>
            <w:vAlign w:val="bottom"/>
            <w:hideMark/>
          </w:tcPr>
          <w:p w14:paraId="3BE89030" w14:textId="77777777" w:rsidR="00245BD5" w:rsidRPr="00245BD5" w:rsidRDefault="00245BD5" w:rsidP="0085051D">
            <w:pPr>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bottom w:val="single" w:sz="4" w:space="0" w:color="auto"/>
              <w:right w:val="nil"/>
            </w:tcBorders>
            <w:shd w:val="clear" w:color="auto" w:fill="auto"/>
            <w:noWrap/>
            <w:vAlign w:val="bottom"/>
            <w:hideMark/>
          </w:tcPr>
          <w:p w14:paraId="63F04D1D"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single" w:sz="4" w:space="0" w:color="auto"/>
              <w:right w:val="nil"/>
            </w:tcBorders>
            <w:shd w:val="clear" w:color="auto" w:fill="auto"/>
            <w:noWrap/>
            <w:vAlign w:val="bottom"/>
            <w:hideMark/>
          </w:tcPr>
          <w:p w14:paraId="14CB3CE9"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0.7345</w:t>
            </w:r>
          </w:p>
        </w:tc>
        <w:tc>
          <w:tcPr>
            <w:tcW w:w="2322" w:type="dxa"/>
            <w:tcBorders>
              <w:top w:val="nil"/>
              <w:left w:val="nil"/>
              <w:bottom w:val="single" w:sz="4" w:space="0" w:color="auto"/>
              <w:right w:val="nil"/>
            </w:tcBorders>
            <w:shd w:val="clear" w:color="auto" w:fill="auto"/>
            <w:noWrap/>
            <w:vAlign w:val="bottom"/>
            <w:hideMark/>
          </w:tcPr>
          <w:p w14:paraId="53EC7549"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3.2851</w:t>
            </w:r>
          </w:p>
        </w:tc>
      </w:tr>
    </w:tbl>
    <w:p w14:paraId="48CEEAD8" w14:textId="77777777" w:rsidR="00286EA2" w:rsidRDefault="00286EA2" w:rsidP="00AE15AA">
      <w:pPr>
        <w:sectPr w:rsidR="00286EA2" w:rsidSect="00286EA2">
          <w:pgSz w:w="12240" w:h="15840"/>
          <w:pgMar w:top="1440" w:right="1440" w:bottom="1440" w:left="1440" w:header="720" w:footer="720" w:gutter="0"/>
          <w:cols w:space="720"/>
          <w:docGrid w:linePitch="360"/>
        </w:sectPr>
      </w:pPr>
    </w:p>
    <w:p w14:paraId="531136E7" w14:textId="3198AA6D" w:rsidR="00AE15AA" w:rsidRPr="00AE15AA" w:rsidRDefault="00AE15AA" w:rsidP="00AE15AA"/>
    <w:p w14:paraId="032D1E76" w14:textId="77777777" w:rsidR="00364CE1" w:rsidRDefault="00364CE1" w:rsidP="00364CE1">
      <w:pPr>
        <w:keepNext/>
      </w:pPr>
      <w:r w:rsidRPr="00364CE1">
        <w:rPr>
          <w:noProof/>
        </w:rPr>
        <w:drawing>
          <wp:inline distT="0" distB="0" distL="0" distR="0" wp14:anchorId="696E15A3" wp14:editId="7F9A54DF">
            <wp:extent cx="8905708" cy="5000625"/>
            <wp:effectExtent l="0" t="0" r="0" b="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a:extLst>
                        <a:ext uri="{28A0092B-C50C-407E-A947-70E740481C1C}">
                          <a14:useLocalDpi xmlns:a14="http://schemas.microsoft.com/office/drawing/2010/main" val="0"/>
                        </a:ext>
                      </a:extLst>
                    </a:blip>
                    <a:srcRect r="19231" b="16634"/>
                    <a:stretch/>
                  </pic:blipFill>
                  <pic:spPr bwMode="auto">
                    <a:xfrm>
                      <a:off x="0" y="0"/>
                      <a:ext cx="8911128" cy="5003669"/>
                    </a:xfrm>
                    <a:prstGeom prst="rect">
                      <a:avLst/>
                    </a:prstGeom>
                    <a:noFill/>
                    <a:ln>
                      <a:noFill/>
                    </a:ln>
                    <a:extLst>
                      <a:ext uri="{53640926-AAD7-44D8-BBD7-CCE9431645EC}">
                        <a14:shadowObscured xmlns:a14="http://schemas.microsoft.com/office/drawing/2010/main"/>
                      </a:ext>
                    </a:extLst>
                  </pic:spPr>
                </pic:pic>
              </a:graphicData>
            </a:graphic>
          </wp:inline>
        </w:drawing>
      </w:r>
    </w:p>
    <w:p w14:paraId="32EB676F" w14:textId="160C7E38" w:rsidR="00286EA2" w:rsidRDefault="00364CE1" w:rsidP="00364CE1">
      <w:pPr>
        <w:pStyle w:val="Caption"/>
        <w:sectPr w:rsidR="00286EA2" w:rsidSect="00286EA2">
          <w:pgSz w:w="15840" w:h="12240" w:orient="landscape"/>
          <w:pgMar w:top="1440" w:right="1440" w:bottom="1440" w:left="1440" w:header="720" w:footer="720" w:gutter="0"/>
          <w:cols w:space="720"/>
          <w:docGrid w:linePitch="360"/>
        </w:sectPr>
      </w:pPr>
      <w:r>
        <w:t xml:space="preserve">Figure </w:t>
      </w:r>
      <w:fldSimple w:instr=" SEQ Figure \* ARABIC ">
        <w:r w:rsidR="00F77CC9">
          <w:rPr>
            <w:noProof/>
          </w:rPr>
          <w:t>17</w:t>
        </w:r>
      </w:fldSimple>
      <w:r w:rsidR="00286EA2">
        <w:t xml:space="preserve"> – CPUE </w:t>
      </w:r>
      <w:r>
        <w:t>of macroinvertebrates at Decker Island over the course of the spring.</w:t>
      </w:r>
    </w:p>
    <w:p w14:paraId="178F0E55" w14:textId="451432BD" w:rsidR="00364CE1" w:rsidRDefault="00364CE1" w:rsidP="00364CE1">
      <w:pPr>
        <w:pStyle w:val="Caption"/>
      </w:pPr>
    </w:p>
    <w:p w14:paraId="7AF5AF25" w14:textId="3D234CBB" w:rsidR="00364CE1" w:rsidRDefault="00364CE1" w:rsidP="00364CE1">
      <w:pPr>
        <w:pStyle w:val="Caption"/>
        <w:keepNext/>
      </w:pPr>
      <w:bookmarkStart w:id="747" w:name="_Ref9317158"/>
      <w:r>
        <w:t xml:space="preserve">Table </w:t>
      </w:r>
      <w:fldSimple w:instr=" SEQ Table \* ARABIC ">
        <w:ins w:id="748" w:author="Dave Contreras" w:date="2019-07-22T13:45:00Z">
          <w:r w:rsidR="00AF0116">
            <w:rPr>
              <w:noProof/>
            </w:rPr>
            <w:t>10</w:t>
          </w:r>
        </w:ins>
        <w:ins w:id="749" w:author="Dave Contreras" w:date="2019-07-19T10:40:00Z">
          <w:del w:id="750" w:author="Dave Contreras" w:date="2019-07-22T08:39:00Z">
            <w:r w:rsidR="001269F2" w:rsidDel="00257931">
              <w:rPr>
                <w:noProof/>
              </w:rPr>
              <w:delText>10</w:delText>
            </w:r>
          </w:del>
        </w:ins>
        <w:del w:id="751" w:author="Dave Contreras" w:date="2019-07-22T08:39:00Z">
          <w:r w:rsidR="007F7357" w:rsidDel="00257931">
            <w:rPr>
              <w:noProof/>
            </w:rPr>
            <w:delText>11</w:delText>
          </w:r>
        </w:del>
      </w:fldSimple>
      <w:bookmarkEnd w:id="747"/>
      <w:r>
        <w:t xml:space="preserve"> - GLMM of log total CPUE of macroinvertebrate samples collected at Decker over the course of the spring of 2017 and 2018. Preliminary analyses found no significant effect of Julian Day unless the interaction term was included.</w:t>
      </w:r>
    </w:p>
    <w:tbl>
      <w:tblPr>
        <w:tblpPr w:leftFromText="180" w:rightFromText="180" w:vertAnchor="text" w:tblpY="1"/>
        <w:tblOverlap w:val="never"/>
        <w:tblW w:w="6996" w:type="dxa"/>
        <w:tblLook w:val="04A0" w:firstRow="1" w:lastRow="0" w:firstColumn="1" w:lastColumn="0" w:noHBand="0" w:noVBand="1"/>
      </w:tblPr>
      <w:tblGrid>
        <w:gridCol w:w="2610"/>
        <w:gridCol w:w="1016"/>
        <w:gridCol w:w="1170"/>
        <w:gridCol w:w="900"/>
        <w:gridCol w:w="900"/>
        <w:gridCol w:w="606"/>
      </w:tblGrid>
      <w:tr w:rsidR="00364CE1" w:rsidRPr="00692B83" w14:paraId="5611A9A0" w14:textId="77777777" w:rsidTr="00692B83">
        <w:trPr>
          <w:trHeight w:val="288"/>
        </w:trPr>
        <w:tc>
          <w:tcPr>
            <w:tcW w:w="2610" w:type="dxa"/>
            <w:tcBorders>
              <w:top w:val="single" w:sz="4" w:space="0" w:color="auto"/>
              <w:left w:val="nil"/>
              <w:bottom w:val="single" w:sz="4" w:space="0" w:color="auto"/>
              <w:right w:val="nil"/>
            </w:tcBorders>
            <w:shd w:val="clear" w:color="auto" w:fill="auto"/>
            <w:noWrap/>
            <w:vAlign w:val="center"/>
            <w:hideMark/>
          </w:tcPr>
          <w:p w14:paraId="02C5C10B" w14:textId="13217288" w:rsidR="00364CE1" w:rsidRPr="00692B83" w:rsidRDefault="00692B83" w:rsidP="00692B83">
            <w:pPr>
              <w:jc w:val="center"/>
              <w:rPr>
                <w:rFonts w:eastAsia="Times New Roman" w:cstheme="minorHAnsi"/>
                <w:b/>
                <w:color w:val="000000"/>
              </w:rPr>
            </w:pPr>
            <w:r w:rsidRPr="00692B83">
              <w:rPr>
                <w:rFonts w:eastAsia="Times New Roman" w:cstheme="minorHAnsi"/>
                <w:b/>
                <w:color w:val="000000"/>
              </w:rPr>
              <w:t>Factor</w:t>
            </w:r>
          </w:p>
        </w:tc>
        <w:tc>
          <w:tcPr>
            <w:tcW w:w="810" w:type="dxa"/>
            <w:tcBorders>
              <w:top w:val="single" w:sz="4" w:space="0" w:color="auto"/>
              <w:left w:val="nil"/>
              <w:bottom w:val="single" w:sz="4" w:space="0" w:color="auto"/>
              <w:right w:val="nil"/>
            </w:tcBorders>
            <w:shd w:val="clear" w:color="auto" w:fill="auto"/>
            <w:noWrap/>
            <w:vAlign w:val="bottom"/>
            <w:hideMark/>
          </w:tcPr>
          <w:p w14:paraId="778B6370" w14:textId="77777777" w:rsidR="00364CE1" w:rsidRPr="00692B83" w:rsidRDefault="00364CE1" w:rsidP="00692B83">
            <w:pPr>
              <w:jc w:val="center"/>
              <w:rPr>
                <w:rFonts w:eastAsia="Times New Roman" w:cstheme="minorHAnsi"/>
                <w:b/>
                <w:color w:val="000000"/>
              </w:rPr>
            </w:pPr>
            <w:r w:rsidRPr="00692B83">
              <w:rPr>
                <w:rFonts w:eastAsia="Times New Roman" w:cstheme="minorHAnsi"/>
                <w:b/>
                <w:color w:val="000000"/>
              </w:rPr>
              <w:t>Estimate</w:t>
            </w:r>
          </w:p>
        </w:tc>
        <w:tc>
          <w:tcPr>
            <w:tcW w:w="1170" w:type="dxa"/>
            <w:tcBorders>
              <w:top w:val="single" w:sz="4" w:space="0" w:color="auto"/>
              <w:left w:val="nil"/>
              <w:bottom w:val="single" w:sz="4" w:space="0" w:color="auto"/>
              <w:right w:val="nil"/>
            </w:tcBorders>
            <w:shd w:val="clear" w:color="auto" w:fill="auto"/>
            <w:noWrap/>
            <w:vAlign w:val="bottom"/>
            <w:hideMark/>
          </w:tcPr>
          <w:p w14:paraId="3972B27B" w14:textId="77777777" w:rsidR="00364CE1" w:rsidRPr="00692B83" w:rsidRDefault="00364CE1" w:rsidP="00692B83">
            <w:pPr>
              <w:jc w:val="cente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0035EDBB" w14:textId="77777777" w:rsidR="00364CE1" w:rsidRPr="00692B83" w:rsidRDefault="00364CE1" w:rsidP="00692B83">
            <w:pPr>
              <w:jc w:val="cente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FEDD8A1" w14:textId="54E7C5F4" w:rsidR="00364CE1" w:rsidRPr="00692B83" w:rsidRDefault="00EF0D37" w:rsidP="00692B83">
            <w:pPr>
              <w:jc w:val="center"/>
              <w:rPr>
                <w:rFonts w:eastAsia="Times New Roman" w:cstheme="minorHAnsi"/>
                <w:b/>
                <w:color w:val="000000"/>
              </w:rPr>
            </w:pPr>
            <w:r w:rsidRPr="00692B83">
              <w:rPr>
                <w:rFonts w:eastAsia="Times New Roman" w:cstheme="minorHAnsi"/>
                <w:b/>
                <w:color w:val="000000"/>
              </w:rPr>
              <w:t>P value</w:t>
            </w:r>
          </w:p>
        </w:tc>
        <w:tc>
          <w:tcPr>
            <w:tcW w:w="606" w:type="dxa"/>
            <w:tcBorders>
              <w:top w:val="single" w:sz="4" w:space="0" w:color="auto"/>
              <w:left w:val="nil"/>
              <w:bottom w:val="single" w:sz="4" w:space="0" w:color="auto"/>
              <w:right w:val="nil"/>
            </w:tcBorders>
            <w:shd w:val="clear" w:color="auto" w:fill="auto"/>
            <w:noWrap/>
            <w:vAlign w:val="bottom"/>
            <w:hideMark/>
          </w:tcPr>
          <w:p w14:paraId="529C6D15" w14:textId="05338122" w:rsidR="00364CE1" w:rsidRPr="00692B83" w:rsidRDefault="00364CE1" w:rsidP="00692B83">
            <w:pPr>
              <w:jc w:val="center"/>
              <w:rPr>
                <w:rFonts w:eastAsia="Times New Roman" w:cstheme="minorHAnsi"/>
                <w:b/>
                <w:color w:val="000000"/>
              </w:rPr>
            </w:pPr>
          </w:p>
        </w:tc>
      </w:tr>
      <w:tr w:rsidR="00364CE1" w:rsidRPr="00692B83" w14:paraId="01288DAE" w14:textId="77777777" w:rsidTr="00692B83">
        <w:trPr>
          <w:trHeight w:val="288"/>
        </w:trPr>
        <w:tc>
          <w:tcPr>
            <w:tcW w:w="2610" w:type="dxa"/>
            <w:tcBorders>
              <w:top w:val="nil"/>
              <w:left w:val="nil"/>
              <w:bottom w:val="nil"/>
              <w:right w:val="nil"/>
            </w:tcBorders>
            <w:shd w:val="clear" w:color="auto" w:fill="auto"/>
            <w:noWrap/>
            <w:vAlign w:val="center"/>
            <w:hideMark/>
          </w:tcPr>
          <w:p w14:paraId="7EA547A5" w14:textId="41A17FB3" w:rsidR="00364CE1" w:rsidRPr="00692B83" w:rsidRDefault="00364CE1" w:rsidP="00692B83">
            <w:pPr>
              <w:jc w:val="right"/>
              <w:rPr>
                <w:rFonts w:eastAsia="Times New Roman" w:cstheme="minorHAnsi"/>
                <w:color w:val="000000"/>
              </w:rPr>
            </w:pPr>
            <w:r w:rsidRPr="00692B83">
              <w:rPr>
                <w:rFonts w:eastAsia="Times New Roman" w:cstheme="minorHAnsi"/>
                <w:color w:val="000000"/>
              </w:rPr>
              <w:t>(Intercept – mysids, 2017)</w:t>
            </w:r>
          </w:p>
        </w:tc>
        <w:tc>
          <w:tcPr>
            <w:tcW w:w="810" w:type="dxa"/>
            <w:tcBorders>
              <w:top w:val="nil"/>
              <w:left w:val="nil"/>
              <w:bottom w:val="nil"/>
              <w:right w:val="nil"/>
            </w:tcBorders>
            <w:shd w:val="clear" w:color="auto" w:fill="auto"/>
            <w:noWrap/>
            <w:vAlign w:val="bottom"/>
            <w:hideMark/>
          </w:tcPr>
          <w:p w14:paraId="25BA940E"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0.284</w:t>
            </w:r>
          </w:p>
        </w:tc>
        <w:tc>
          <w:tcPr>
            <w:tcW w:w="1170" w:type="dxa"/>
            <w:tcBorders>
              <w:top w:val="nil"/>
              <w:left w:val="nil"/>
              <w:bottom w:val="nil"/>
              <w:right w:val="nil"/>
            </w:tcBorders>
            <w:shd w:val="clear" w:color="auto" w:fill="auto"/>
            <w:noWrap/>
            <w:vAlign w:val="bottom"/>
            <w:hideMark/>
          </w:tcPr>
          <w:p w14:paraId="01CEB488"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0.481</w:t>
            </w:r>
          </w:p>
        </w:tc>
        <w:tc>
          <w:tcPr>
            <w:tcW w:w="900" w:type="dxa"/>
            <w:tcBorders>
              <w:top w:val="nil"/>
              <w:left w:val="nil"/>
              <w:bottom w:val="nil"/>
              <w:right w:val="nil"/>
            </w:tcBorders>
            <w:shd w:val="clear" w:color="auto" w:fill="auto"/>
            <w:noWrap/>
            <w:vAlign w:val="bottom"/>
            <w:hideMark/>
          </w:tcPr>
          <w:p w14:paraId="71F077E8"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0.591</w:t>
            </w:r>
          </w:p>
        </w:tc>
        <w:tc>
          <w:tcPr>
            <w:tcW w:w="900" w:type="dxa"/>
            <w:tcBorders>
              <w:top w:val="nil"/>
              <w:left w:val="nil"/>
              <w:bottom w:val="nil"/>
              <w:right w:val="nil"/>
            </w:tcBorders>
            <w:shd w:val="clear" w:color="auto" w:fill="auto"/>
            <w:noWrap/>
            <w:vAlign w:val="bottom"/>
            <w:hideMark/>
          </w:tcPr>
          <w:p w14:paraId="3134E975"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0.557</w:t>
            </w:r>
          </w:p>
        </w:tc>
        <w:tc>
          <w:tcPr>
            <w:tcW w:w="606" w:type="dxa"/>
            <w:tcBorders>
              <w:top w:val="nil"/>
              <w:left w:val="nil"/>
              <w:bottom w:val="nil"/>
              <w:right w:val="nil"/>
            </w:tcBorders>
            <w:shd w:val="clear" w:color="auto" w:fill="auto"/>
            <w:noWrap/>
            <w:vAlign w:val="bottom"/>
            <w:hideMark/>
          </w:tcPr>
          <w:p w14:paraId="55ED06BE" w14:textId="77777777" w:rsidR="00364CE1" w:rsidRPr="00692B83" w:rsidRDefault="00364CE1" w:rsidP="00E62242">
            <w:pPr>
              <w:jc w:val="right"/>
              <w:rPr>
                <w:rFonts w:eastAsia="Times New Roman" w:cstheme="minorHAnsi"/>
                <w:color w:val="000000"/>
              </w:rPr>
            </w:pPr>
          </w:p>
        </w:tc>
      </w:tr>
      <w:tr w:rsidR="00364CE1" w:rsidRPr="00692B83" w14:paraId="2416BFA1" w14:textId="77777777" w:rsidTr="00692B83">
        <w:trPr>
          <w:trHeight w:val="288"/>
        </w:trPr>
        <w:tc>
          <w:tcPr>
            <w:tcW w:w="2610" w:type="dxa"/>
            <w:tcBorders>
              <w:top w:val="nil"/>
              <w:left w:val="nil"/>
              <w:bottom w:val="nil"/>
              <w:right w:val="nil"/>
            </w:tcBorders>
            <w:shd w:val="clear" w:color="auto" w:fill="auto"/>
            <w:noWrap/>
            <w:vAlign w:val="center"/>
            <w:hideMark/>
          </w:tcPr>
          <w:p w14:paraId="0BCFF9D9" w14:textId="5077FDF1" w:rsidR="00364CE1" w:rsidRPr="00692B83" w:rsidRDefault="00364CE1" w:rsidP="00692B83">
            <w:pPr>
              <w:jc w:val="right"/>
              <w:rPr>
                <w:rFonts w:eastAsia="Times New Roman" w:cstheme="minorHAnsi"/>
                <w:color w:val="000000"/>
              </w:rPr>
            </w:pPr>
            <w:r w:rsidRPr="00692B83">
              <w:rPr>
                <w:rFonts w:eastAsia="Times New Roman" w:cstheme="minorHAnsi"/>
                <w:color w:val="000000"/>
              </w:rPr>
              <w:t>Gear - neuston</w:t>
            </w:r>
          </w:p>
        </w:tc>
        <w:tc>
          <w:tcPr>
            <w:tcW w:w="810" w:type="dxa"/>
            <w:tcBorders>
              <w:top w:val="nil"/>
              <w:left w:val="nil"/>
              <w:bottom w:val="nil"/>
              <w:right w:val="nil"/>
            </w:tcBorders>
            <w:shd w:val="clear" w:color="auto" w:fill="auto"/>
            <w:noWrap/>
            <w:vAlign w:val="bottom"/>
            <w:hideMark/>
          </w:tcPr>
          <w:p w14:paraId="44B09EB3"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-1.174</w:t>
            </w:r>
          </w:p>
        </w:tc>
        <w:tc>
          <w:tcPr>
            <w:tcW w:w="1170" w:type="dxa"/>
            <w:tcBorders>
              <w:top w:val="nil"/>
              <w:left w:val="nil"/>
              <w:bottom w:val="nil"/>
              <w:right w:val="nil"/>
            </w:tcBorders>
            <w:shd w:val="clear" w:color="auto" w:fill="auto"/>
            <w:noWrap/>
            <w:vAlign w:val="bottom"/>
            <w:hideMark/>
          </w:tcPr>
          <w:p w14:paraId="46C50617"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0.351</w:t>
            </w:r>
          </w:p>
        </w:tc>
        <w:tc>
          <w:tcPr>
            <w:tcW w:w="900" w:type="dxa"/>
            <w:tcBorders>
              <w:top w:val="nil"/>
              <w:left w:val="nil"/>
              <w:bottom w:val="nil"/>
              <w:right w:val="nil"/>
            </w:tcBorders>
            <w:shd w:val="clear" w:color="auto" w:fill="auto"/>
            <w:noWrap/>
            <w:vAlign w:val="bottom"/>
            <w:hideMark/>
          </w:tcPr>
          <w:p w14:paraId="0F878669"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-3.343</w:t>
            </w:r>
          </w:p>
        </w:tc>
        <w:tc>
          <w:tcPr>
            <w:tcW w:w="900" w:type="dxa"/>
            <w:tcBorders>
              <w:top w:val="nil"/>
              <w:left w:val="nil"/>
              <w:bottom w:val="nil"/>
              <w:right w:val="nil"/>
            </w:tcBorders>
            <w:shd w:val="clear" w:color="auto" w:fill="auto"/>
            <w:noWrap/>
            <w:vAlign w:val="bottom"/>
            <w:hideMark/>
          </w:tcPr>
          <w:p w14:paraId="5D3C2CC1"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0.002</w:t>
            </w:r>
          </w:p>
        </w:tc>
        <w:tc>
          <w:tcPr>
            <w:tcW w:w="606" w:type="dxa"/>
            <w:tcBorders>
              <w:top w:val="nil"/>
              <w:left w:val="nil"/>
              <w:bottom w:val="nil"/>
              <w:right w:val="nil"/>
            </w:tcBorders>
            <w:shd w:val="clear" w:color="auto" w:fill="auto"/>
            <w:noWrap/>
            <w:vAlign w:val="bottom"/>
            <w:hideMark/>
          </w:tcPr>
          <w:p w14:paraId="688DD44F" w14:textId="77777777" w:rsidR="00364CE1" w:rsidRPr="00692B83" w:rsidRDefault="00364CE1" w:rsidP="00E62242">
            <w:pPr>
              <w:rPr>
                <w:rFonts w:eastAsia="Times New Roman" w:cstheme="minorHAnsi"/>
                <w:color w:val="000000"/>
              </w:rPr>
            </w:pPr>
            <w:r w:rsidRPr="00692B83">
              <w:rPr>
                <w:rFonts w:eastAsia="Times New Roman" w:cstheme="minorHAnsi"/>
                <w:color w:val="000000"/>
              </w:rPr>
              <w:t>**</w:t>
            </w:r>
          </w:p>
        </w:tc>
      </w:tr>
      <w:tr w:rsidR="00364CE1" w:rsidRPr="00692B83" w14:paraId="03D9F53D" w14:textId="77777777" w:rsidTr="00692B83">
        <w:trPr>
          <w:trHeight w:val="288"/>
        </w:trPr>
        <w:tc>
          <w:tcPr>
            <w:tcW w:w="2610" w:type="dxa"/>
            <w:tcBorders>
              <w:top w:val="nil"/>
              <w:left w:val="nil"/>
              <w:bottom w:val="nil"/>
              <w:right w:val="nil"/>
            </w:tcBorders>
            <w:shd w:val="clear" w:color="auto" w:fill="auto"/>
            <w:noWrap/>
            <w:vAlign w:val="center"/>
            <w:hideMark/>
          </w:tcPr>
          <w:p w14:paraId="17C250AB" w14:textId="67228496" w:rsidR="00364CE1" w:rsidRPr="00692B83" w:rsidRDefault="00364CE1" w:rsidP="00692B83">
            <w:pPr>
              <w:jc w:val="right"/>
              <w:rPr>
                <w:rFonts w:eastAsia="Times New Roman" w:cstheme="minorHAnsi"/>
                <w:color w:val="000000"/>
              </w:rPr>
            </w:pPr>
            <w:r w:rsidRPr="00692B83">
              <w:rPr>
                <w:rFonts w:eastAsia="Times New Roman" w:cstheme="minorHAnsi"/>
                <w:color w:val="000000"/>
              </w:rPr>
              <w:t>Gear – EAV sweep net</w:t>
            </w:r>
          </w:p>
        </w:tc>
        <w:tc>
          <w:tcPr>
            <w:tcW w:w="810" w:type="dxa"/>
            <w:tcBorders>
              <w:top w:val="nil"/>
              <w:left w:val="nil"/>
              <w:bottom w:val="nil"/>
              <w:right w:val="nil"/>
            </w:tcBorders>
            <w:shd w:val="clear" w:color="auto" w:fill="auto"/>
            <w:noWrap/>
            <w:vAlign w:val="bottom"/>
            <w:hideMark/>
          </w:tcPr>
          <w:p w14:paraId="149D670C"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2.042</w:t>
            </w:r>
          </w:p>
        </w:tc>
        <w:tc>
          <w:tcPr>
            <w:tcW w:w="1170" w:type="dxa"/>
            <w:tcBorders>
              <w:top w:val="nil"/>
              <w:left w:val="nil"/>
              <w:bottom w:val="nil"/>
              <w:right w:val="nil"/>
            </w:tcBorders>
            <w:shd w:val="clear" w:color="auto" w:fill="auto"/>
            <w:noWrap/>
            <w:vAlign w:val="bottom"/>
            <w:hideMark/>
          </w:tcPr>
          <w:p w14:paraId="7586F04D"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0.341</w:t>
            </w:r>
          </w:p>
        </w:tc>
        <w:tc>
          <w:tcPr>
            <w:tcW w:w="900" w:type="dxa"/>
            <w:tcBorders>
              <w:top w:val="nil"/>
              <w:left w:val="nil"/>
              <w:bottom w:val="nil"/>
              <w:right w:val="nil"/>
            </w:tcBorders>
            <w:shd w:val="clear" w:color="auto" w:fill="auto"/>
            <w:noWrap/>
            <w:vAlign w:val="bottom"/>
            <w:hideMark/>
          </w:tcPr>
          <w:p w14:paraId="54BDBBF9"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5.985</w:t>
            </w:r>
          </w:p>
        </w:tc>
        <w:tc>
          <w:tcPr>
            <w:tcW w:w="900" w:type="dxa"/>
            <w:tcBorders>
              <w:top w:val="nil"/>
              <w:left w:val="nil"/>
              <w:bottom w:val="nil"/>
              <w:right w:val="nil"/>
            </w:tcBorders>
            <w:shd w:val="clear" w:color="auto" w:fill="auto"/>
            <w:noWrap/>
            <w:vAlign w:val="bottom"/>
            <w:hideMark/>
          </w:tcPr>
          <w:p w14:paraId="0DE11EFE"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06EC075" w14:textId="77777777" w:rsidR="00364CE1" w:rsidRPr="00692B83" w:rsidRDefault="00364CE1" w:rsidP="00E62242">
            <w:pPr>
              <w:rPr>
                <w:rFonts w:eastAsia="Times New Roman" w:cstheme="minorHAnsi"/>
                <w:color w:val="000000"/>
              </w:rPr>
            </w:pPr>
            <w:r w:rsidRPr="00692B83">
              <w:rPr>
                <w:rFonts w:eastAsia="Times New Roman" w:cstheme="minorHAnsi"/>
                <w:color w:val="000000"/>
              </w:rPr>
              <w:t>***</w:t>
            </w:r>
          </w:p>
        </w:tc>
      </w:tr>
      <w:tr w:rsidR="00364CE1" w:rsidRPr="00692B83" w14:paraId="44E35F78" w14:textId="77777777" w:rsidTr="00692B83">
        <w:trPr>
          <w:trHeight w:val="288"/>
        </w:trPr>
        <w:tc>
          <w:tcPr>
            <w:tcW w:w="2610" w:type="dxa"/>
            <w:tcBorders>
              <w:top w:val="nil"/>
              <w:left w:val="nil"/>
              <w:bottom w:val="nil"/>
              <w:right w:val="nil"/>
            </w:tcBorders>
            <w:shd w:val="clear" w:color="auto" w:fill="auto"/>
            <w:noWrap/>
            <w:vAlign w:val="center"/>
            <w:hideMark/>
          </w:tcPr>
          <w:p w14:paraId="5BA1E97E" w14:textId="01835F6F" w:rsidR="00364CE1" w:rsidRPr="00692B83" w:rsidRDefault="00364CE1" w:rsidP="00692B83">
            <w:pPr>
              <w:jc w:val="right"/>
              <w:rPr>
                <w:rFonts w:eastAsia="Times New Roman" w:cstheme="minorHAnsi"/>
                <w:color w:val="000000"/>
              </w:rPr>
            </w:pPr>
            <w:r w:rsidRPr="00692B83">
              <w:rPr>
                <w:rFonts w:eastAsia="Times New Roman" w:cstheme="minorHAnsi"/>
                <w:color w:val="000000"/>
              </w:rPr>
              <w:t>Julian Day</w:t>
            </w:r>
          </w:p>
        </w:tc>
        <w:tc>
          <w:tcPr>
            <w:tcW w:w="810" w:type="dxa"/>
            <w:tcBorders>
              <w:top w:val="nil"/>
              <w:left w:val="nil"/>
              <w:bottom w:val="nil"/>
              <w:right w:val="nil"/>
            </w:tcBorders>
            <w:shd w:val="clear" w:color="auto" w:fill="auto"/>
            <w:noWrap/>
            <w:vAlign w:val="bottom"/>
            <w:hideMark/>
          </w:tcPr>
          <w:p w14:paraId="6D8779C9"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0.018</w:t>
            </w:r>
          </w:p>
        </w:tc>
        <w:tc>
          <w:tcPr>
            <w:tcW w:w="1170" w:type="dxa"/>
            <w:tcBorders>
              <w:top w:val="nil"/>
              <w:left w:val="nil"/>
              <w:bottom w:val="nil"/>
              <w:right w:val="nil"/>
            </w:tcBorders>
            <w:shd w:val="clear" w:color="auto" w:fill="auto"/>
            <w:noWrap/>
            <w:vAlign w:val="bottom"/>
            <w:hideMark/>
          </w:tcPr>
          <w:p w14:paraId="01580D42"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0.006</w:t>
            </w:r>
          </w:p>
        </w:tc>
        <w:tc>
          <w:tcPr>
            <w:tcW w:w="900" w:type="dxa"/>
            <w:tcBorders>
              <w:top w:val="nil"/>
              <w:left w:val="nil"/>
              <w:bottom w:val="nil"/>
              <w:right w:val="nil"/>
            </w:tcBorders>
            <w:shd w:val="clear" w:color="auto" w:fill="auto"/>
            <w:noWrap/>
            <w:vAlign w:val="bottom"/>
            <w:hideMark/>
          </w:tcPr>
          <w:p w14:paraId="2A014C8F"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3.114</w:t>
            </w:r>
          </w:p>
        </w:tc>
        <w:tc>
          <w:tcPr>
            <w:tcW w:w="900" w:type="dxa"/>
            <w:tcBorders>
              <w:top w:val="nil"/>
              <w:left w:val="nil"/>
              <w:bottom w:val="nil"/>
              <w:right w:val="nil"/>
            </w:tcBorders>
            <w:shd w:val="clear" w:color="auto" w:fill="auto"/>
            <w:noWrap/>
            <w:vAlign w:val="bottom"/>
            <w:hideMark/>
          </w:tcPr>
          <w:p w14:paraId="0EE2CA8B"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nil"/>
              <w:right w:val="nil"/>
            </w:tcBorders>
            <w:shd w:val="clear" w:color="auto" w:fill="auto"/>
            <w:noWrap/>
            <w:vAlign w:val="bottom"/>
            <w:hideMark/>
          </w:tcPr>
          <w:p w14:paraId="2D80E524" w14:textId="77777777" w:rsidR="00364CE1" w:rsidRPr="00692B83" w:rsidRDefault="00364CE1" w:rsidP="00E62242">
            <w:pPr>
              <w:rPr>
                <w:rFonts w:eastAsia="Times New Roman" w:cstheme="minorHAnsi"/>
                <w:color w:val="000000"/>
              </w:rPr>
            </w:pPr>
            <w:r w:rsidRPr="00692B83">
              <w:rPr>
                <w:rFonts w:eastAsia="Times New Roman" w:cstheme="minorHAnsi"/>
                <w:color w:val="000000"/>
              </w:rPr>
              <w:t>**</w:t>
            </w:r>
          </w:p>
        </w:tc>
      </w:tr>
      <w:tr w:rsidR="00364CE1" w:rsidRPr="00692B83" w14:paraId="50E43D84" w14:textId="77777777" w:rsidTr="00692B83">
        <w:trPr>
          <w:trHeight w:val="288"/>
        </w:trPr>
        <w:tc>
          <w:tcPr>
            <w:tcW w:w="2610" w:type="dxa"/>
            <w:tcBorders>
              <w:top w:val="nil"/>
              <w:left w:val="nil"/>
              <w:bottom w:val="nil"/>
              <w:right w:val="nil"/>
            </w:tcBorders>
            <w:shd w:val="clear" w:color="auto" w:fill="auto"/>
            <w:noWrap/>
            <w:vAlign w:val="center"/>
            <w:hideMark/>
          </w:tcPr>
          <w:p w14:paraId="61D2686E" w14:textId="48461802" w:rsidR="00364CE1" w:rsidRPr="00692B83" w:rsidRDefault="00364CE1" w:rsidP="00692B83">
            <w:pPr>
              <w:jc w:val="right"/>
              <w:rPr>
                <w:rFonts w:eastAsia="Times New Roman" w:cstheme="minorHAnsi"/>
                <w:color w:val="000000"/>
              </w:rPr>
            </w:pPr>
            <w:r w:rsidRPr="00692B83">
              <w:rPr>
                <w:rFonts w:eastAsia="Times New Roman" w:cstheme="minorHAnsi"/>
                <w:color w:val="000000"/>
              </w:rPr>
              <w:t>Year - 2018</w:t>
            </w:r>
          </w:p>
        </w:tc>
        <w:tc>
          <w:tcPr>
            <w:tcW w:w="810" w:type="dxa"/>
            <w:tcBorders>
              <w:top w:val="nil"/>
              <w:left w:val="nil"/>
              <w:bottom w:val="nil"/>
              <w:right w:val="nil"/>
            </w:tcBorders>
            <w:shd w:val="clear" w:color="auto" w:fill="auto"/>
            <w:noWrap/>
            <w:vAlign w:val="bottom"/>
            <w:hideMark/>
          </w:tcPr>
          <w:p w14:paraId="5FFD206C"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2.458</w:t>
            </w:r>
          </w:p>
        </w:tc>
        <w:tc>
          <w:tcPr>
            <w:tcW w:w="1170" w:type="dxa"/>
            <w:tcBorders>
              <w:top w:val="nil"/>
              <w:left w:val="nil"/>
              <w:bottom w:val="nil"/>
              <w:right w:val="nil"/>
            </w:tcBorders>
            <w:shd w:val="clear" w:color="auto" w:fill="auto"/>
            <w:noWrap/>
            <w:vAlign w:val="bottom"/>
            <w:hideMark/>
          </w:tcPr>
          <w:p w14:paraId="0CD1AE9F"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0.619</w:t>
            </w:r>
          </w:p>
        </w:tc>
        <w:tc>
          <w:tcPr>
            <w:tcW w:w="900" w:type="dxa"/>
            <w:tcBorders>
              <w:top w:val="nil"/>
              <w:left w:val="nil"/>
              <w:bottom w:val="nil"/>
              <w:right w:val="nil"/>
            </w:tcBorders>
            <w:shd w:val="clear" w:color="auto" w:fill="auto"/>
            <w:noWrap/>
            <w:vAlign w:val="bottom"/>
            <w:hideMark/>
          </w:tcPr>
          <w:p w14:paraId="6324C601"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3.968</w:t>
            </w:r>
          </w:p>
        </w:tc>
        <w:tc>
          <w:tcPr>
            <w:tcW w:w="900" w:type="dxa"/>
            <w:tcBorders>
              <w:top w:val="nil"/>
              <w:left w:val="nil"/>
              <w:bottom w:val="nil"/>
              <w:right w:val="nil"/>
            </w:tcBorders>
            <w:shd w:val="clear" w:color="auto" w:fill="auto"/>
            <w:noWrap/>
            <w:vAlign w:val="bottom"/>
            <w:hideMark/>
          </w:tcPr>
          <w:p w14:paraId="14CCEFB4"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5148FFB" w14:textId="77777777" w:rsidR="00364CE1" w:rsidRPr="00692B83" w:rsidRDefault="00364CE1" w:rsidP="00E62242">
            <w:pPr>
              <w:rPr>
                <w:rFonts w:eastAsia="Times New Roman" w:cstheme="minorHAnsi"/>
                <w:color w:val="000000"/>
              </w:rPr>
            </w:pPr>
            <w:r w:rsidRPr="00692B83">
              <w:rPr>
                <w:rFonts w:eastAsia="Times New Roman" w:cstheme="minorHAnsi"/>
                <w:color w:val="000000"/>
              </w:rPr>
              <w:t>***</w:t>
            </w:r>
          </w:p>
        </w:tc>
      </w:tr>
      <w:tr w:rsidR="00364CE1" w:rsidRPr="00692B83" w14:paraId="48057D93" w14:textId="77777777" w:rsidTr="00692B83">
        <w:trPr>
          <w:trHeight w:val="288"/>
        </w:trPr>
        <w:tc>
          <w:tcPr>
            <w:tcW w:w="2610" w:type="dxa"/>
            <w:tcBorders>
              <w:top w:val="nil"/>
              <w:left w:val="nil"/>
              <w:bottom w:val="single" w:sz="4" w:space="0" w:color="auto"/>
              <w:right w:val="nil"/>
            </w:tcBorders>
            <w:shd w:val="clear" w:color="000000" w:fill="FFFFFF"/>
            <w:noWrap/>
            <w:vAlign w:val="center"/>
            <w:hideMark/>
          </w:tcPr>
          <w:p w14:paraId="5F18C6AB" w14:textId="323FC0AD" w:rsidR="00364CE1" w:rsidRPr="00692B83" w:rsidRDefault="00364CE1" w:rsidP="00692B83">
            <w:pPr>
              <w:jc w:val="right"/>
              <w:rPr>
                <w:rFonts w:eastAsia="Times New Roman" w:cstheme="minorHAnsi"/>
                <w:color w:val="000000"/>
              </w:rPr>
            </w:pPr>
            <w:r w:rsidRPr="00692B83">
              <w:rPr>
                <w:rFonts w:eastAsia="Times New Roman" w:cstheme="minorHAnsi"/>
                <w:color w:val="000000"/>
              </w:rPr>
              <w:t xml:space="preserve">Julian Day *Year </w:t>
            </w:r>
          </w:p>
        </w:tc>
        <w:tc>
          <w:tcPr>
            <w:tcW w:w="810" w:type="dxa"/>
            <w:tcBorders>
              <w:top w:val="nil"/>
              <w:left w:val="nil"/>
              <w:bottom w:val="single" w:sz="4" w:space="0" w:color="auto"/>
              <w:right w:val="nil"/>
            </w:tcBorders>
            <w:shd w:val="clear" w:color="auto" w:fill="auto"/>
            <w:noWrap/>
            <w:vAlign w:val="bottom"/>
            <w:hideMark/>
          </w:tcPr>
          <w:p w14:paraId="548A8688"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-0.022</w:t>
            </w:r>
          </w:p>
        </w:tc>
        <w:tc>
          <w:tcPr>
            <w:tcW w:w="1170" w:type="dxa"/>
            <w:tcBorders>
              <w:top w:val="nil"/>
              <w:left w:val="nil"/>
              <w:bottom w:val="single" w:sz="4" w:space="0" w:color="auto"/>
              <w:right w:val="nil"/>
            </w:tcBorders>
            <w:shd w:val="clear" w:color="auto" w:fill="auto"/>
            <w:noWrap/>
            <w:vAlign w:val="bottom"/>
            <w:hideMark/>
          </w:tcPr>
          <w:p w14:paraId="6157E546"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0.007</w:t>
            </w:r>
          </w:p>
        </w:tc>
        <w:tc>
          <w:tcPr>
            <w:tcW w:w="900" w:type="dxa"/>
            <w:tcBorders>
              <w:top w:val="nil"/>
              <w:left w:val="nil"/>
              <w:bottom w:val="single" w:sz="4" w:space="0" w:color="auto"/>
              <w:right w:val="nil"/>
            </w:tcBorders>
            <w:shd w:val="clear" w:color="auto" w:fill="auto"/>
            <w:noWrap/>
            <w:vAlign w:val="bottom"/>
            <w:hideMark/>
          </w:tcPr>
          <w:p w14:paraId="04038E6B"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-3.186</w:t>
            </w:r>
          </w:p>
        </w:tc>
        <w:tc>
          <w:tcPr>
            <w:tcW w:w="900" w:type="dxa"/>
            <w:tcBorders>
              <w:top w:val="nil"/>
              <w:left w:val="nil"/>
              <w:bottom w:val="single" w:sz="4" w:space="0" w:color="auto"/>
              <w:right w:val="nil"/>
            </w:tcBorders>
            <w:shd w:val="clear" w:color="auto" w:fill="auto"/>
            <w:noWrap/>
            <w:vAlign w:val="bottom"/>
            <w:hideMark/>
          </w:tcPr>
          <w:p w14:paraId="177B4623"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single" w:sz="4" w:space="0" w:color="auto"/>
              <w:right w:val="nil"/>
            </w:tcBorders>
            <w:shd w:val="clear" w:color="auto" w:fill="auto"/>
            <w:noWrap/>
            <w:vAlign w:val="bottom"/>
            <w:hideMark/>
          </w:tcPr>
          <w:p w14:paraId="6F3E6715" w14:textId="77777777" w:rsidR="00364CE1" w:rsidRPr="00692B83" w:rsidRDefault="00364CE1" w:rsidP="00E62242">
            <w:pPr>
              <w:rPr>
                <w:rFonts w:eastAsia="Times New Roman" w:cstheme="minorHAnsi"/>
                <w:color w:val="000000"/>
              </w:rPr>
            </w:pPr>
            <w:r w:rsidRPr="00692B83">
              <w:rPr>
                <w:rFonts w:eastAsia="Times New Roman" w:cstheme="minorHAnsi"/>
                <w:color w:val="000000"/>
              </w:rPr>
              <w:t>**</w:t>
            </w:r>
          </w:p>
        </w:tc>
      </w:tr>
    </w:tbl>
    <w:p w14:paraId="228497FB" w14:textId="121E4155" w:rsidR="00364CE1" w:rsidRDefault="00E62242" w:rsidP="00364CE1">
      <w:r>
        <w:br w:type="textWrapping" w:clear="all"/>
      </w:r>
    </w:p>
    <w:p w14:paraId="49CCEA17" w14:textId="0E47AA09" w:rsidR="00D77360" w:rsidRDefault="00D77360" w:rsidP="00364CE1"/>
    <w:p w14:paraId="4B950A15" w14:textId="3D660FFF" w:rsidR="0003468F" w:rsidRDefault="0003468F" w:rsidP="0003468F">
      <w:pPr>
        <w:pStyle w:val="Caption"/>
        <w:keepNext/>
      </w:pPr>
      <w:bookmarkStart w:id="752" w:name="_Ref9317168"/>
      <w:r>
        <w:t xml:space="preserve">Table </w:t>
      </w:r>
      <w:fldSimple w:instr=" SEQ Table \* ARABIC ">
        <w:ins w:id="753" w:author="Dave Contreras" w:date="2019-07-22T13:45:00Z">
          <w:r w:rsidR="00AF0116">
            <w:rPr>
              <w:noProof/>
            </w:rPr>
            <w:t>11</w:t>
          </w:r>
        </w:ins>
        <w:ins w:id="754" w:author="Dave Contreras" w:date="2019-07-19T10:40:00Z">
          <w:del w:id="755" w:author="Dave Contreras" w:date="2019-07-22T08:39:00Z">
            <w:r w:rsidR="001269F2" w:rsidDel="00257931">
              <w:rPr>
                <w:noProof/>
              </w:rPr>
              <w:delText>11</w:delText>
            </w:r>
          </w:del>
        </w:ins>
        <w:del w:id="756" w:author="Dave Contreras" w:date="2019-07-22T08:39:00Z">
          <w:r w:rsidR="007F7357" w:rsidDel="00257931">
            <w:rPr>
              <w:noProof/>
            </w:rPr>
            <w:delText>12</w:delText>
          </w:r>
        </w:del>
      </w:fldSimple>
      <w:bookmarkEnd w:id="752"/>
      <w:r>
        <w:t xml:space="preserve"> - GLM of log total CPUE of macroinvertebrate samples at Decker. </w:t>
      </w:r>
      <w:proofErr w:type="spellStart"/>
      <w:r>
        <w:t>AICc</w:t>
      </w:r>
      <w:proofErr w:type="spellEnd"/>
      <w:r>
        <w:t xml:space="preserve"> model selection found Sacramento river flow to be a better predictor than Julian Day.</w:t>
      </w:r>
    </w:p>
    <w:tbl>
      <w:tblPr>
        <w:tblW w:w="7860" w:type="dxa"/>
        <w:tblLook w:val="04A0" w:firstRow="1" w:lastRow="0" w:firstColumn="1" w:lastColumn="0" w:noHBand="0" w:noVBand="1"/>
      </w:tblPr>
      <w:tblGrid>
        <w:gridCol w:w="2970"/>
        <w:gridCol w:w="1080"/>
        <w:gridCol w:w="1350"/>
        <w:gridCol w:w="900"/>
        <w:gridCol w:w="900"/>
        <w:gridCol w:w="660"/>
      </w:tblGrid>
      <w:tr w:rsidR="0003468F" w:rsidRPr="00692B83" w14:paraId="16963101" w14:textId="77777777" w:rsidTr="00692B83">
        <w:trPr>
          <w:trHeight w:val="300"/>
        </w:trPr>
        <w:tc>
          <w:tcPr>
            <w:tcW w:w="2970" w:type="dxa"/>
            <w:tcBorders>
              <w:top w:val="single" w:sz="4" w:space="0" w:color="auto"/>
              <w:left w:val="nil"/>
              <w:bottom w:val="single" w:sz="4" w:space="0" w:color="auto"/>
              <w:right w:val="nil"/>
            </w:tcBorders>
            <w:shd w:val="clear" w:color="auto" w:fill="auto"/>
            <w:noWrap/>
            <w:vAlign w:val="center"/>
            <w:hideMark/>
          </w:tcPr>
          <w:p w14:paraId="72EBA4C3" w14:textId="515764BB" w:rsidR="0003468F" w:rsidRPr="00692B83" w:rsidRDefault="0003468F" w:rsidP="0003468F">
            <w:pPr>
              <w:rPr>
                <w:rFonts w:eastAsia="Times New Roman" w:cstheme="minorHAnsi"/>
                <w:b/>
                <w:color w:val="000000"/>
              </w:rPr>
            </w:pPr>
            <w:r w:rsidRPr="00692B83">
              <w:rPr>
                <w:rFonts w:eastAsia="Times New Roman" w:cstheme="minorHAnsi"/>
                <w:b/>
                <w:color w:val="000000"/>
              </w:rPr>
              <w:t> </w:t>
            </w:r>
            <w:r w:rsidR="00692B83" w:rsidRPr="00692B83">
              <w:rPr>
                <w:rFonts w:eastAsia="Times New Roman" w:cstheme="minorHAnsi"/>
                <w:b/>
                <w:color w:val="000000"/>
              </w:rPr>
              <w:t>Factor</w:t>
            </w:r>
          </w:p>
        </w:tc>
        <w:tc>
          <w:tcPr>
            <w:tcW w:w="1080" w:type="dxa"/>
            <w:tcBorders>
              <w:top w:val="single" w:sz="4" w:space="0" w:color="auto"/>
              <w:left w:val="nil"/>
              <w:bottom w:val="single" w:sz="4" w:space="0" w:color="auto"/>
              <w:right w:val="nil"/>
            </w:tcBorders>
            <w:shd w:val="clear" w:color="auto" w:fill="auto"/>
            <w:noWrap/>
            <w:vAlign w:val="bottom"/>
            <w:hideMark/>
          </w:tcPr>
          <w:p w14:paraId="551CC5C6" w14:textId="77777777" w:rsidR="0003468F" w:rsidRPr="00692B83" w:rsidRDefault="0003468F" w:rsidP="0003468F">
            <w:pPr>
              <w:rPr>
                <w:rFonts w:eastAsia="Times New Roman" w:cstheme="minorHAnsi"/>
                <w:b/>
                <w:color w:val="000000"/>
              </w:rPr>
            </w:pPr>
            <w:r w:rsidRPr="00692B83">
              <w:rPr>
                <w:rFonts w:eastAsia="Times New Roman" w:cstheme="minorHAnsi"/>
                <w:b/>
                <w:color w:val="000000"/>
              </w:rPr>
              <w:t>Estimate</w:t>
            </w:r>
          </w:p>
        </w:tc>
        <w:tc>
          <w:tcPr>
            <w:tcW w:w="1350" w:type="dxa"/>
            <w:tcBorders>
              <w:top w:val="single" w:sz="4" w:space="0" w:color="auto"/>
              <w:left w:val="nil"/>
              <w:bottom w:val="single" w:sz="4" w:space="0" w:color="auto"/>
              <w:right w:val="nil"/>
            </w:tcBorders>
            <w:shd w:val="clear" w:color="auto" w:fill="auto"/>
            <w:noWrap/>
            <w:vAlign w:val="bottom"/>
            <w:hideMark/>
          </w:tcPr>
          <w:p w14:paraId="4BDC1D5D" w14:textId="77777777" w:rsidR="0003468F" w:rsidRPr="00692B83" w:rsidRDefault="0003468F" w:rsidP="0003468F">
            <w:pP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565F49DB" w14:textId="77777777" w:rsidR="0003468F" w:rsidRPr="00692B83" w:rsidRDefault="0003468F" w:rsidP="0003468F">
            <w:pP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0A144EE" w14:textId="533302D2" w:rsidR="0003468F" w:rsidRPr="00692B83" w:rsidRDefault="00EF0D37" w:rsidP="0003468F">
            <w:pPr>
              <w:rPr>
                <w:rFonts w:eastAsia="Times New Roman" w:cstheme="minorHAnsi"/>
                <w:b/>
                <w:color w:val="000000"/>
              </w:rPr>
            </w:pPr>
            <w:r w:rsidRPr="00692B83">
              <w:rPr>
                <w:rFonts w:eastAsia="Times New Roman" w:cstheme="minorHAnsi"/>
                <w:b/>
                <w:color w:val="000000"/>
              </w:rPr>
              <w:t>P value</w:t>
            </w:r>
          </w:p>
        </w:tc>
        <w:tc>
          <w:tcPr>
            <w:tcW w:w="660" w:type="dxa"/>
            <w:tcBorders>
              <w:top w:val="single" w:sz="4" w:space="0" w:color="auto"/>
              <w:left w:val="nil"/>
              <w:bottom w:val="single" w:sz="4" w:space="0" w:color="auto"/>
              <w:right w:val="nil"/>
            </w:tcBorders>
            <w:shd w:val="clear" w:color="auto" w:fill="auto"/>
            <w:noWrap/>
            <w:vAlign w:val="bottom"/>
            <w:hideMark/>
          </w:tcPr>
          <w:p w14:paraId="65DE274A" w14:textId="77777777" w:rsidR="0003468F" w:rsidRPr="00692B83" w:rsidRDefault="0003468F" w:rsidP="0003468F">
            <w:pPr>
              <w:rPr>
                <w:rFonts w:eastAsia="Times New Roman" w:cstheme="minorHAnsi"/>
                <w:b/>
                <w:color w:val="000000"/>
              </w:rPr>
            </w:pPr>
            <w:r w:rsidRPr="00692B83">
              <w:rPr>
                <w:rFonts w:eastAsia="Times New Roman" w:cstheme="minorHAnsi"/>
                <w:b/>
                <w:color w:val="000000"/>
              </w:rPr>
              <w:t> </w:t>
            </w:r>
          </w:p>
        </w:tc>
      </w:tr>
      <w:tr w:rsidR="0003468F" w:rsidRPr="00692B83" w14:paraId="49B8207C" w14:textId="77777777" w:rsidTr="00692B83">
        <w:trPr>
          <w:trHeight w:val="300"/>
        </w:trPr>
        <w:tc>
          <w:tcPr>
            <w:tcW w:w="2970" w:type="dxa"/>
            <w:tcBorders>
              <w:top w:val="nil"/>
              <w:left w:val="nil"/>
              <w:bottom w:val="nil"/>
              <w:right w:val="nil"/>
            </w:tcBorders>
            <w:shd w:val="clear" w:color="auto" w:fill="auto"/>
            <w:noWrap/>
            <w:vAlign w:val="center"/>
            <w:hideMark/>
          </w:tcPr>
          <w:p w14:paraId="1AE2B527" w14:textId="77777777" w:rsidR="0003468F" w:rsidRPr="00692B83" w:rsidRDefault="0003468F" w:rsidP="0003468F">
            <w:pPr>
              <w:rPr>
                <w:rFonts w:eastAsia="Times New Roman" w:cstheme="minorHAnsi"/>
                <w:color w:val="000000"/>
              </w:rPr>
            </w:pPr>
            <w:r w:rsidRPr="00692B83">
              <w:rPr>
                <w:rFonts w:eastAsia="Times New Roman" w:cstheme="minorHAnsi"/>
                <w:color w:val="000000"/>
              </w:rPr>
              <w:t>(Intercept: mysid)</w:t>
            </w:r>
          </w:p>
        </w:tc>
        <w:tc>
          <w:tcPr>
            <w:tcW w:w="1080" w:type="dxa"/>
            <w:tcBorders>
              <w:top w:val="nil"/>
              <w:left w:val="nil"/>
              <w:bottom w:val="nil"/>
              <w:right w:val="nil"/>
            </w:tcBorders>
            <w:shd w:val="clear" w:color="auto" w:fill="auto"/>
            <w:noWrap/>
            <w:vAlign w:val="bottom"/>
            <w:hideMark/>
          </w:tcPr>
          <w:p w14:paraId="064C5F14"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2.742</w:t>
            </w:r>
          </w:p>
        </w:tc>
        <w:tc>
          <w:tcPr>
            <w:tcW w:w="1350" w:type="dxa"/>
            <w:tcBorders>
              <w:top w:val="nil"/>
              <w:left w:val="nil"/>
              <w:bottom w:val="nil"/>
              <w:right w:val="nil"/>
            </w:tcBorders>
            <w:shd w:val="clear" w:color="auto" w:fill="auto"/>
            <w:noWrap/>
            <w:vAlign w:val="bottom"/>
            <w:hideMark/>
          </w:tcPr>
          <w:p w14:paraId="3AE847CD"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0.336</w:t>
            </w:r>
          </w:p>
        </w:tc>
        <w:tc>
          <w:tcPr>
            <w:tcW w:w="900" w:type="dxa"/>
            <w:tcBorders>
              <w:top w:val="nil"/>
              <w:left w:val="nil"/>
              <w:bottom w:val="nil"/>
              <w:right w:val="nil"/>
            </w:tcBorders>
            <w:shd w:val="clear" w:color="auto" w:fill="auto"/>
            <w:noWrap/>
            <w:vAlign w:val="bottom"/>
            <w:hideMark/>
          </w:tcPr>
          <w:p w14:paraId="7C174C86"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8.163</w:t>
            </w:r>
          </w:p>
        </w:tc>
        <w:tc>
          <w:tcPr>
            <w:tcW w:w="900" w:type="dxa"/>
            <w:tcBorders>
              <w:top w:val="nil"/>
              <w:left w:val="nil"/>
              <w:bottom w:val="nil"/>
              <w:right w:val="nil"/>
            </w:tcBorders>
            <w:shd w:val="clear" w:color="auto" w:fill="auto"/>
            <w:noWrap/>
            <w:vAlign w:val="bottom"/>
            <w:hideMark/>
          </w:tcPr>
          <w:p w14:paraId="24DFB4B5"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35243954" w14:textId="77777777" w:rsidR="0003468F" w:rsidRPr="00692B83" w:rsidRDefault="0003468F" w:rsidP="0003468F">
            <w:pPr>
              <w:rPr>
                <w:rFonts w:eastAsia="Times New Roman" w:cstheme="minorHAnsi"/>
                <w:color w:val="000000"/>
              </w:rPr>
            </w:pPr>
            <w:r w:rsidRPr="00692B83">
              <w:rPr>
                <w:rFonts w:eastAsia="Times New Roman" w:cstheme="minorHAnsi"/>
                <w:color w:val="000000"/>
              </w:rPr>
              <w:t>***</w:t>
            </w:r>
          </w:p>
        </w:tc>
      </w:tr>
      <w:tr w:rsidR="0003468F" w:rsidRPr="00692B83" w14:paraId="6B176ADE" w14:textId="77777777" w:rsidTr="00692B83">
        <w:trPr>
          <w:trHeight w:val="300"/>
        </w:trPr>
        <w:tc>
          <w:tcPr>
            <w:tcW w:w="2970" w:type="dxa"/>
            <w:tcBorders>
              <w:top w:val="nil"/>
              <w:left w:val="nil"/>
              <w:bottom w:val="nil"/>
              <w:right w:val="nil"/>
            </w:tcBorders>
            <w:shd w:val="clear" w:color="auto" w:fill="auto"/>
            <w:noWrap/>
            <w:vAlign w:val="center"/>
            <w:hideMark/>
          </w:tcPr>
          <w:p w14:paraId="37C30E23" w14:textId="77777777" w:rsidR="0003468F" w:rsidRPr="00692B83" w:rsidRDefault="0003468F" w:rsidP="0003468F">
            <w:pPr>
              <w:rPr>
                <w:rFonts w:eastAsia="Times New Roman" w:cstheme="minorHAnsi"/>
                <w:color w:val="000000"/>
              </w:rPr>
            </w:pPr>
            <w:r w:rsidRPr="00692B83">
              <w:rPr>
                <w:rFonts w:eastAsia="Times New Roman" w:cstheme="minorHAnsi"/>
                <w:color w:val="000000"/>
              </w:rPr>
              <w:t>Gear: neuston</w:t>
            </w:r>
          </w:p>
        </w:tc>
        <w:tc>
          <w:tcPr>
            <w:tcW w:w="1080" w:type="dxa"/>
            <w:tcBorders>
              <w:top w:val="nil"/>
              <w:left w:val="nil"/>
              <w:bottom w:val="nil"/>
              <w:right w:val="nil"/>
            </w:tcBorders>
            <w:shd w:val="clear" w:color="auto" w:fill="auto"/>
            <w:noWrap/>
            <w:vAlign w:val="bottom"/>
            <w:hideMark/>
          </w:tcPr>
          <w:p w14:paraId="51022D6E"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-1.030</w:t>
            </w:r>
          </w:p>
        </w:tc>
        <w:tc>
          <w:tcPr>
            <w:tcW w:w="1350" w:type="dxa"/>
            <w:tcBorders>
              <w:top w:val="nil"/>
              <w:left w:val="nil"/>
              <w:bottom w:val="nil"/>
              <w:right w:val="nil"/>
            </w:tcBorders>
            <w:shd w:val="clear" w:color="auto" w:fill="auto"/>
            <w:noWrap/>
            <w:vAlign w:val="bottom"/>
            <w:hideMark/>
          </w:tcPr>
          <w:p w14:paraId="5B95B132"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0.363</w:t>
            </w:r>
          </w:p>
        </w:tc>
        <w:tc>
          <w:tcPr>
            <w:tcW w:w="900" w:type="dxa"/>
            <w:tcBorders>
              <w:top w:val="nil"/>
              <w:left w:val="nil"/>
              <w:bottom w:val="nil"/>
              <w:right w:val="nil"/>
            </w:tcBorders>
            <w:shd w:val="clear" w:color="auto" w:fill="auto"/>
            <w:noWrap/>
            <w:vAlign w:val="bottom"/>
            <w:hideMark/>
          </w:tcPr>
          <w:p w14:paraId="18BBBC02"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-2.836</w:t>
            </w:r>
          </w:p>
        </w:tc>
        <w:tc>
          <w:tcPr>
            <w:tcW w:w="900" w:type="dxa"/>
            <w:tcBorders>
              <w:top w:val="nil"/>
              <w:left w:val="nil"/>
              <w:bottom w:val="nil"/>
              <w:right w:val="nil"/>
            </w:tcBorders>
            <w:shd w:val="clear" w:color="auto" w:fill="auto"/>
            <w:noWrap/>
            <w:vAlign w:val="bottom"/>
            <w:hideMark/>
          </w:tcPr>
          <w:p w14:paraId="75286154"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0.007</w:t>
            </w:r>
          </w:p>
        </w:tc>
        <w:tc>
          <w:tcPr>
            <w:tcW w:w="660" w:type="dxa"/>
            <w:tcBorders>
              <w:top w:val="nil"/>
              <w:left w:val="nil"/>
              <w:bottom w:val="nil"/>
              <w:right w:val="nil"/>
            </w:tcBorders>
            <w:shd w:val="clear" w:color="auto" w:fill="auto"/>
            <w:noWrap/>
            <w:vAlign w:val="bottom"/>
            <w:hideMark/>
          </w:tcPr>
          <w:p w14:paraId="292AD418" w14:textId="77777777" w:rsidR="0003468F" w:rsidRPr="00692B83" w:rsidRDefault="0003468F" w:rsidP="0003468F">
            <w:pPr>
              <w:rPr>
                <w:rFonts w:eastAsia="Times New Roman" w:cstheme="minorHAnsi"/>
                <w:color w:val="000000"/>
              </w:rPr>
            </w:pPr>
            <w:r w:rsidRPr="00692B83">
              <w:rPr>
                <w:rFonts w:eastAsia="Times New Roman" w:cstheme="minorHAnsi"/>
                <w:color w:val="000000"/>
              </w:rPr>
              <w:t>**</w:t>
            </w:r>
          </w:p>
        </w:tc>
      </w:tr>
      <w:tr w:rsidR="0003468F" w:rsidRPr="00692B83" w14:paraId="68D30550" w14:textId="77777777" w:rsidTr="00692B83">
        <w:trPr>
          <w:trHeight w:val="300"/>
        </w:trPr>
        <w:tc>
          <w:tcPr>
            <w:tcW w:w="2970" w:type="dxa"/>
            <w:tcBorders>
              <w:top w:val="nil"/>
              <w:left w:val="nil"/>
              <w:bottom w:val="nil"/>
              <w:right w:val="nil"/>
            </w:tcBorders>
            <w:shd w:val="clear" w:color="auto" w:fill="auto"/>
            <w:noWrap/>
            <w:vAlign w:val="center"/>
            <w:hideMark/>
          </w:tcPr>
          <w:p w14:paraId="7C6BB1CB" w14:textId="77777777" w:rsidR="0003468F" w:rsidRPr="00692B83" w:rsidRDefault="0003468F" w:rsidP="0003468F">
            <w:pPr>
              <w:rPr>
                <w:rFonts w:eastAsia="Times New Roman" w:cstheme="minorHAnsi"/>
                <w:color w:val="000000"/>
              </w:rPr>
            </w:pPr>
            <w:r w:rsidRPr="00692B83">
              <w:rPr>
                <w:rFonts w:eastAsia="Times New Roman" w:cstheme="minorHAnsi"/>
                <w:color w:val="000000"/>
              </w:rPr>
              <w:t>Gear: sweep net</w:t>
            </w:r>
          </w:p>
        </w:tc>
        <w:tc>
          <w:tcPr>
            <w:tcW w:w="1080" w:type="dxa"/>
            <w:tcBorders>
              <w:top w:val="nil"/>
              <w:left w:val="nil"/>
              <w:bottom w:val="nil"/>
              <w:right w:val="nil"/>
            </w:tcBorders>
            <w:shd w:val="clear" w:color="auto" w:fill="auto"/>
            <w:noWrap/>
            <w:vAlign w:val="bottom"/>
            <w:hideMark/>
          </w:tcPr>
          <w:p w14:paraId="4A90AF5B"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1.960</w:t>
            </w:r>
          </w:p>
        </w:tc>
        <w:tc>
          <w:tcPr>
            <w:tcW w:w="1350" w:type="dxa"/>
            <w:tcBorders>
              <w:top w:val="nil"/>
              <w:left w:val="nil"/>
              <w:bottom w:val="nil"/>
              <w:right w:val="nil"/>
            </w:tcBorders>
            <w:shd w:val="clear" w:color="auto" w:fill="auto"/>
            <w:noWrap/>
            <w:vAlign w:val="bottom"/>
            <w:hideMark/>
          </w:tcPr>
          <w:p w14:paraId="2BA42494"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0.358</w:t>
            </w:r>
          </w:p>
        </w:tc>
        <w:tc>
          <w:tcPr>
            <w:tcW w:w="900" w:type="dxa"/>
            <w:tcBorders>
              <w:top w:val="nil"/>
              <w:left w:val="nil"/>
              <w:bottom w:val="nil"/>
              <w:right w:val="nil"/>
            </w:tcBorders>
            <w:shd w:val="clear" w:color="auto" w:fill="auto"/>
            <w:noWrap/>
            <w:vAlign w:val="bottom"/>
            <w:hideMark/>
          </w:tcPr>
          <w:p w14:paraId="531C1888"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5.484</w:t>
            </w:r>
          </w:p>
        </w:tc>
        <w:tc>
          <w:tcPr>
            <w:tcW w:w="900" w:type="dxa"/>
            <w:tcBorders>
              <w:top w:val="nil"/>
              <w:left w:val="nil"/>
              <w:bottom w:val="nil"/>
              <w:right w:val="nil"/>
            </w:tcBorders>
            <w:shd w:val="clear" w:color="auto" w:fill="auto"/>
            <w:noWrap/>
            <w:vAlign w:val="bottom"/>
            <w:hideMark/>
          </w:tcPr>
          <w:p w14:paraId="77E60048"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4DA5B30E" w14:textId="77777777" w:rsidR="0003468F" w:rsidRPr="00692B83" w:rsidRDefault="0003468F" w:rsidP="0003468F">
            <w:pPr>
              <w:rPr>
                <w:rFonts w:eastAsia="Times New Roman" w:cstheme="minorHAnsi"/>
                <w:color w:val="000000"/>
              </w:rPr>
            </w:pPr>
            <w:r w:rsidRPr="00692B83">
              <w:rPr>
                <w:rFonts w:eastAsia="Times New Roman" w:cstheme="minorHAnsi"/>
                <w:color w:val="000000"/>
              </w:rPr>
              <w:t>***</w:t>
            </w:r>
          </w:p>
        </w:tc>
      </w:tr>
      <w:tr w:rsidR="0003468F" w:rsidRPr="00692B83" w14:paraId="0303BB5B" w14:textId="77777777" w:rsidTr="00692B83">
        <w:trPr>
          <w:trHeight w:val="300"/>
        </w:trPr>
        <w:tc>
          <w:tcPr>
            <w:tcW w:w="2970" w:type="dxa"/>
            <w:tcBorders>
              <w:top w:val="nil"/>
              <w:left w:val="nil"/>
              <w:bottom w:val="single" w:sz="4" w:space="0" w:color="auto"/>
              <w:right w:val="nil"/>
            </w:tcBorders>
            <w:shd w:val="clear" w:color="auto" w:fill="auto"/>
            <w:noWrap/>
            <w:vAlign w:val="center"/>
            <w:hideMark/>
          </w:tcPr>
          <w:p w14:paraId="027FB71E" w14:textId="5ED009F4" w:rsidR="0003468F" w:rsidRPr="00692B83" w:rsidRDefault="00EF0D37" w:rsidP="0003468F">
            <w:pPr>
              <w:rPr>
                <w:rFonts w:eastAsia="Times New Roman" w:cstheme="minorHAnsi"/>
                <w:color w:val="000000"/>
              </w:rPr>
            </w:pPr>
            <w:proofErr w:type="spellStart"/>
            <w:r w:rsidRPr="00692B83">
              <w:rPr>
                <w:rFonts w:eastAsia="Times New Roman" w:cstheme="minorHAnsi"/>
                <w:color w:val="000000"/>
              </w:rPr>
              <w:t>Saramento</w:t>
            </w:r>
            <w:proofErr w:type="spellEnd"/>
            <w:r w:rsidRPr="00692B83">
              <w:rPr>
                <w:rFonts w:eastAsia="Times New Roman" w:cstheme="minorHAnsi"/>
                <w:color w:val="000000"/>
              </w:rPr>
              <w:t xml:space="preserve"> River Flow (CFS)</w:t>
            </w:r>
          </w:p>
        </w:tc>
        <w:tc>
          <w:tcPr>
            <w:tcW w:w="1080" w:type="dxa"/>
            <w:tcBorders>
              <w:top w:val="nil"/>
              <w:left w:val="nil"/>
              <w:bottom w:val="single" w:sz="4" w:space="0" w:color="auto"/>
              <w:right w:val="nil"/>
            </w:tcBorders>
            <w:shd w:val="clear" w:color="auto" w:fill="auto"/>
            <w:noWrap/>
            <w:vAlign w:val="bottom"/>
            <w:hideMark/>
          </w:tcPr>
          <w:p w14:paraId="78A0A055"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-1.816E-05</w:t>
            </w:r>
          </w:p>
        </w:tc>
        <w:tc>
          <w:tcPr>
            <w:tcW w:w="1350" w:type="dxa"/>
            <w:tcBorders>
              <w:top w:val="nil"/>
              <w:left w:val="nil"/>
              <w:bottom w:val="single" w:sz="4" w:space="0" w:color="auto"/>
              <w:right w:val="nil"/>
            </w:tcBorders>
            <w:shd w:val="clear" w:color="auto" w:fill="auto"/>
            <w:noWrap/>
            <w:vAlign w:val="bottom"/>
            <w:hideMark/>
          </w:tcPr>
          <w:p w14:paraId="4533E40D"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5.501E-06</w:t>
            </w:r>
          </w:p>
        </w:tc>
        <w:tc>
          <w:tcPr>
            <w:tcW w:w="900" w:type="dxa"/>
            <w:tcBorders>
              <w:top w:val="nil"/>
              <w:left w:val="nil"/>
              <w:bottom w:val="single" w:sz="4" w:space="0" w:color="auto"/>
              <w:right w:val="nil"/>
            </w:tcBorders>
            <w:shd w:val="clear" w:color="auto" w:fill="auto"/>
            <w:noWrap/>
            <w:vAlign w:val="bottom"/>
            <w:hideMark/>
          </w:tcPr>
          <w:p w14:paraId="72C0AB59"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-3.302</w:t>
            </w:r>
          </w:p>
        </w:tc>
        <w:tc>
          <w:tcPr>
            <w:tcW w:w="900" w:type="dxa"/>
            <w:tcBorders>
              <w:top w:val="nil"/>
              <w:left w:val="nil"/>
              <w:bottom w:val="single" w:sz="4" w:space="0" w:color="auto"/>
              <w:right w:val="nil"/>
            </w:tcBorders>
            <w:shd w:val="clear" w:color="auto" w:fill="auto"/>
            <w:noWrap/>
            <w:vAlign w:val="bottom"/>
            <w:hideMark/>
          </w:tcPr>
          <w:p w14:paraId="647A735C"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0.002</w:t>
            </w:r>
          </w:p>
        </w:tc>
        <w:tc>
          <w:tcPr>
            <w:tcW w:w="660" w:type="dxa"/>
            <w:tcBorders>
              <w:top w:val="nil"/>
              <w:left w:val="nil"/>
              <w:bottom w:val="single" w:sz="4" w:space="0" w:color="auto"/>
              <w:right w:val="nil"/>
            </w:tcBorders>
            <w:shd w:val="clear" w:color="auto" w:fill="auto"/>
            <w:noWrap/>
            <w:vAlign w:val="bottom"/>
            <w:hideMark/>
          </w:tcPr>
          <w:p w14:paraId="48A87E57" w14:textId="77777777" w:rsidR="0003468F" w:rsidRPr="00692B83" w:rsidRDefault="0003468F" w:rsidP="0003468F">
            <w:pPr>
              <w:rPr>
                <w:rFonts w:eastAsia="Times New Roman" w:cstheme="minorHAnsi"/>
                <w:color w:val="000000"/>
              </w:rPr>
            </w:pPr>
            <w:r w:rsidRPr="00692B83">
              <w:rPr>
                <w:rFonts w:eastAsia="Times New Roman" w:cstheme="minorHAnsi"/>
                <w:color w:val="000000"/>
              </w:rPr>
              <w:t>**</w:t>
            </w:r>
          </w:p>
        </w:tc>
      </w:tr>
    </w:tbl>
    <w:p w14:paraId="6E52C2AE" w14:textId="77777777" w:rsidR="0003468F" w:rsidRPr="00364CE1" w:rsidRDefault="0003468F" w:rsidP="00364CE1"/>
    <w:p w14:paraId="0EFBFC54" w14:textId="62A6C3C8" w:rsidR="00352473" w:rsidRDefault="009F731B" w:rsidP="0085051D">
      <w:r>
        <w:rPr>
          <w:noProof/>
        </w:rPr>
        <w:lastRenderedPageBreak/>
        <w:drawing>
          <wp:inline distT="0" distB="0" distL="0" distR="0" wp14:anchorId="11B2D719" wp14:editId="32B1B39D">
            <wp:extent cx="5161905" cy="5257143"/>
            <wp:effectExtent l="0" t="0" r="1270" b="1270"/>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1905" cy="5257143"/>
                    </a:xfrm>
                    <a:prstGeom prst="rect">
                      <a:avLst/>
                    </a:prstGeom>
                  </pic:spPr>
                </pic:pic>
              </a:graphicData>
            </a:graphic>
          </wp:inline>
        </w:drawing>
      </w:r>
    </w:p>
    <w:p w14:paraId="55F6036B" w14:textId="737D65DC" w:rsidR="003E2169" w:rsidRDefault="00352473" w:rsidP="00352473">
      <w:pPr>
        <w:pStyle w:val="Caption"/>
        <w:rPr>
          <w:noProof/>
        </w:rPr>
      </w:pPr>
      <w:bookmarkStart w:id="757" w:name="_Ref10714863"/>
      <w:r>
        <w:t xml:space="preserve">Figure </w:t>
      </w:r>
      <w:fldSimple w:instr=" SEQ Figure \* ARABIC ">
        <w:r w:rsidR="00F77CC9">
          <w:rPr>
            <w:noProof/>
          </w:rPr>
          <w:t>18</w:t>
        </w:r>
      </w:fldSimple>
      <w:bookmarkEnd w:id="757"/>
      <w:r>
        <w:t xml:space="preserve"> - Distribution of catch per month for adult Delta Smelt (SKT survey, 2002-2018), Chinook Salmon smolts (</w:t>
      </w:r>
      <w:proofErr w:type="spellStart"/>
      <w:r>
        <w:t>chipps</w:t>
      </w:r>
      <w:proofErr w:type="spellEnd"/>
      <w:r>
        <w:t xml:space="preserve"> island survey, 2002-2018)</w:t>
      </w:r>
      <w:r>
        <w:rPr>
          <w:noProof/>
        </w:rPr>
        <w:t xml:space="preserve"> and macroinvertebrates at Decker Island (FRP data, 2017-2018)</w:t>
      </w:r>
    </w:p>
    <w:p w14:paraId="4024A3E1" w14:textId="77777777" w:rsidR="00754E6E" w:rsidRDefault="00754E6E" w:rsidP="0085051D">
      <w:r>
        <w:rPr>
          <w:noProof/>
        </w:rPr>
        <w:lastRenderedPageBreak/>
        <w:drawing>
          <wp:inline distT="0" distB="0" distL="0" distR="0" wp14:anchorId="5A86C187" wp14:editId="7EBB2D4F">
            <wp:extent cx="5161905" cy="5247619"/>
            <wp:effectExtent l="0" t="0" r="1270" b="0"/>
            <wp:docPr id="2965" name="Picture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1905" cy="5247619"/>
                    </a:xfrm>
                    <a:prstGeom prst="rect">
                      <a:avLst/>
                    </a:prstGeom>
                  </pic:spPr>
                </pic:pic>
              </a:graphicData>
            </a:graphic>
          </wp:inline>
        </w:drawing>
      </w:r>
    </w:p>
    <w:p w14:paraId="3B223317" w14:textId="564AC75B" w:rsidR="00754E6E" w:rsidRPr="00754E6E" w:rsidRDefault="00754E6E" w:rsidP="00754E6E">
      <w:pPr>
        <w:pStyle w:val="Caption"/>
      </w:pPr>
      <w:bookmarkStart w:id="758" w:name="_Ref9317230"/>
      <w:bookmarkStart w:id="759" w:name="_Ref10457992"/>
      <w:r>
        <w:t xml:space="preserve">Figure </w:t>
      </w:r>
      <w:fldSimple w:instr=" SEQ Figure \* ARABIC ">
        <w:r w:rsidR="00F77CC9">
          <w:rPr>
            <w:noProof/>
          </w:rPr>
          <w:t>19</w:t>
        </w:r>
      </w:fldSimple>
      <w:bookmarkEnd w:id="758"/>
      <w:r>
        <w:t xml:space="preserve"> - Macroinvertebrate catch versus Sacramento River flow (CFS) for samples collected at Decker Island in spring of 2017 and 2018.</w:t>
      </w:r>
      <w:bookmarkEnd w:id="759"/>
      <w:r w:rsidR="00692B83">
        <w:t xml:space="preserve"> Flow from CDWR’s </w:t>
      </w:r>
      <w:proofErr w:type="spellStart"/>
      <w:r w:rsidR="00692B83">
        <w:t>Dayflow</w:t>
      </w:r>
      <w:proofErr w:type="spellEnd"/>
      <w:r w:rsidR="00692B83">
        <w:t xml:space="preserve"> calculations.</w:t>
      </w:r>
    </w:p>
    <w:p w14:paraId="4AACEC3A" w14:textId="77777777" w:rsidR="00E62242" w:rsidRDefault="00E62242" w:rsidP="0085051D">
      <w:r w:rsidRPr="00E62242">
        <w:rPr>
          <w:noProof/>
        </w:rPr>
        <w:lastRenderedPageBreak/>
        <w:drawing>
          <wp:inline distT="0" distB="0" distL="0" distR="0" wp14:anchorId="71C803BA" wp14:editId="6646392F">
            <wp:extent cx="5943600" cy="5053330"/>
            <wp:effectExtent l="0" t="0" r="0" b="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053330"/>
                    </a:xfrm>
                    <a:prstGeom prst="rect">
                      <a:avLst/>
                    </a:prstGeom>
                    <a:noFill/>
                    <a:ln>
                      <a:noFill/>
                    </a:ln>
                  </pic:spPr>
                </pic:pic>
              </a:graphicData>
            </a:graphic>
          </wp:inline>
        </w:drawing>
      </w:r>
    </w:p>
    <w:p w14:paraId="01010B6A" w14:textId="79E37FA4" w:rsidR="00E62242" w:rsidRDefault="00E62242" w:rsidP="00E62242">
      <w:pPr>
        <w:pStyle w:val="Caption"/>
      </w:pPr>
      <w:r>
        <w:t xml:space="preserve">Figure </w:t>
      </w:r>
      <w:fldSimple w:instr=" SEQ Figure \* ARABIC ">
        <w:r w:rsidR="00F77CC9">
          <w:rPr>
            <w:noProof/>
          </w:rPr>
          <w:t>20</w:t>
        </w:r>
      </w:fldSimple>
      <w:r>
        <w:t xml:space="preserve"> - Mean log-transformed CPUE of mysid and sweep net samples in the fall versus spring of 2018.</w:t>
      </w:r>
      <w:r w:rsidR="005F58B9" w:rsidRPr="005F58B9">
        <w:t xml:space="preserve"> </w:t>
      </w:r>
      <w:r w:rsidR="005F58B9">
        <w:t>+/- 1 SEM.</w:t>
      </w:r>
    </w:p>
    <w:p w14:paraId="416BDF33" w14:textId="398C2E09" w:rsidR="00E62242" w:rsidRDefault="00E62242" w:rsidP="00E62242">
      <w:pPr>
        <w:pStyle w:val="Caption"/>
        <w:keepNext/>
      </w:pPr>
      <w:bookmarkStart w:id="760" w:name="_Ref10786422"/>
      <w:r>
        <w:t xml:space="preserve">Table </w:t>
      </w:r>
      <w:fldSimple w:instr=" SEQ Table \* ARABIC ">
        <w:ins w:id="761" w:author="Dave Contreras" w:date="2019-07-22T13:45:00Z">
          <w:r w:rsidR="00AF0116">
            <w:rPr>
              <w:noProof/>
            </w:rPr>
            <w:t>12</w:t>
          </w:r>
        </w:ins>
        <w:ins w:id="762" w:author="Dave Contreras" w:date="2019-07-19T10:40:00Z">
          <w:del w:id="763" w:author="Dave Contreras" w:date="2019-07-22T08:39:00Z">
            <w:r w:rsidR="001269F2" w:rsidDel="00257931">
              <w:rPr>
                <w:noProof/>
              </w:rPr>
              <w:delText>12</w:delText>
            </w:r>
          </w:del>
        </w:ins>
        <w:del w:id="764" w:author="Dave Contreras" w:date="2019-07-22T08:39:00Z">
          <w:r w:rsidR="007F7357" w:rsidDel="00257931">
            <w:rPr>
              <w:noProof/>
            </w:rPr>
            <w:delText>13</w:delText>
          </w:r>
        </w:del>
      </w:fldSimple>
      <w:bookmarkEnd w:id="760"/>
      <w:r>
        <w:t xml:space="preserve"> - GLMM of log-transformed CPUE of invertebrates collected during the spring sampling period versus the fall sampling period. </w:t>
      </w:r>
    </w:p>
    <w:tbl>
      <w:tblPr>
        <w:tblStyle w:val="PlainTable3"/>
        <w:tblW w:w="6570" w:type="dxa"/>
        <w:tblLook w:val="0600" w:firstRow="0" w:lastRow="0" w:firstColumn="0" w:lastColumn="0" w:noHBand="1" w:noVBand="1"/>
      </w:tblPr>
      <w:tblGrid>
        <w:gridCol w:w="1858"/>
        <w:gridCol w:w="1016"/>
        <w:gridCol w:w="809"/>
        <w:gridCol w:w="1045"/>
        <w:gridCol w:w="942"/>
        <w:gridCol w:w="900"/>
      </w:tblGrid>
      <w:tr w:rsidR="00692B83" w:rsidRPr="00692B83" w14:paraId="5AD4D570" w14:textId="77777777" w:rsidTr="00692B83">
        <w:trPr>
          <w:trHeight w:val="615"/>
        </w:trPr>
        <w:tc>
          <w:tcPr>
            <w:tcW w:w="1858" w:type="dxa"/>
            <w:tcBorders>
              <w:top w:val="single" w:sz="4" w:space="0" w:color="auto"/>
              <w:bottom w:val="single" w:sz="4" w:space="0" w:color="auto"/>
            </w:tcBorders>
            <w:hideMark/>
          </w:tcPr>
          <w:p w14:paraId="338C4106" w14:textId="479F7B75" w:rsidR="00692B83" w:rsidRPr="00692B83" w:rsidRDefault="00692B83" w:rsidP="00692B83">
            <w:pPr>
              <w:jc w:val="center"/>
              <w:rPr>
                <w:b/>
              </w:rPr>
            </w:pPr>
            <w:r w:rsidRPr="00692B83">
              <w:rPr>
                <w:b/>
              </w:rPr>
              <w:t>Factor</w:t>
            </w:r>
          </w:p>
        </w:tc>
        <w:tc>
          <w:tcPr>
            <w:tcW w:w="1016" w:type="dxa"/>
            <w:tcBorders>
              <w:top w:val="single" w:sz="4" w:space="0" w:color="auto"/>
              <w:bottom w:val="single" w:sz="4" w:space="0" w:color="auto"/>
            </w:tcBorders>
            <w:hideMark/>
          </w:tcPr>
          <w:p w14:paraId="26A75185" w14:textId="77777777" w:rsidR="00692B83" w:rsidRPr="00692B83" w:rsidRDefault="00692B83" w:rsidP="00692B83">
            <w:pPr>
              <w:jc w:val="center"/>
              <w:rPr>
                <w:b/>
              </w:rPr>
            </w:pPr>
            <w:r w:rsidRPr="00692B83">
              <w:rPr>
                <w:b/>
              </w:rPr>
              <w:t>Estimate</w:t>
            </w:r>
          </w:p>
        </w:tc>
        <w:tc>
          <w:tcPr>
            <w:tcW w:w="809" w:type="dxa"/>
            <w:tcBorders>
              <w:top w:val="single" w:sz="4" w:space="0" w:color="auto"/>
              <w:bottom w:val="single" w:sz="4" w:space="0" w:color="auto"/>
            </w:tcBorders>
            <w:hideMark/>
          </w:tcPr>
          <w:p w14:paraId="7BEF1E56" w14:textId="0BFA7354" w:rsidR="00692B83" w:rsidRPr="00692B83" w:rsidRDefault="00692B83" w:rsidP="00692B83">
            <w:pPr>
              <w:jc w:val="center"/>
              <w:rPr>
                <w:b/>
              </w:rPr>
            </w:pPr>
            <w:r w:rsidRPr="00692B83">
              <w:rPr>
                <w:b/>
              </w:rPr>
              <w:t>Std. Error</w:t>
            </w:r>
          </w:p>
        </w:tc>
        <w:tc>
          <w:tcPr>
            <w:tcW w:w="1045" w:type="dxa"/>
            <w:tcBorders>
              <w:top w:val="single" w:sz="4" w:space="0" w:color="auto"/>
              <w:bottom w:val="single" w:sz="4" w:space="0" w:color="auto"/>
            </w:tcBorders>
            <w:hideMark/>
          </w:tcPr>
          <w:p w14:paraId="1F6BC896" w14:textId="77777777" w:rsidR="00692B83" w:rsidRPr="00692B83" w:rsidRDefault="00692B83" w:rsidP="00692B83">
            <w:pPr>
              <w:jc w:val="center"/>
              <w:rPr>
                <w:b/>
              </w:rPr>
            </w:pPr>
            <w:r w:rsidRPr="00692B83">
              <w:rPr>
                <w:b/>
              </w:rPr>
              <w:t>t value</w:t>
            </w:r>
          </w:p>
        </w:tc>
        <w:tc>
          <w:tcPr>
            <w:tcW w:w="942" w:type="dxa"/>
            <w:tcBorders>
              <w:top w:val="single" w:sz="4" w:space="0" w:color="auto"/>
              <w:bottom w:val="single" w:sz="4" w:space="0" w:color="auto"/>
            </w:tcBorders>
            <w:hideMark/>
          </w:tcPr>
          <w:p w14:paraId="04FADD9D" w14:textId="09736D6E" w:rsidR="00692B83" w:rsidRPr="00692B83" w:rsidRDefault="00692B83" w:rsidP="00692B83">
            <w:pPr>
              <w:jc w:val="center"/>
              <w:rPr>
                <w:b/>
              </w:rPr>
            </w:pPr>
            <w:r w:rsidRPr="00692B83">
              <w:rPr>
                <w:b/>
              </w:rPr>
              <w:t>P value</w:t>
            </w:r>
          </w:p>
        </w:tc>
        <w:tc>
          <w:tcPr>
            <w:tcW w:w="900" w:type="dxa"/>
            <w:tcBorders>
              <w:top w:val="single" w:sz="4" w:space="0" w:color="auto"/>
              <w:bottom w:val="single" w:sz="4" w:space="0" w:color="auto"/>
            </w:tcBorders>
            <w:hideMark/>
          </w:tcPr>
          <w:p w14:paraId="27148F94" w14:textId="77777777" w:rsidR="00692B83" w:rsidRPr="00692B83" w:rsidRDefault="00692B83" w:rsidP="00692B83">
            <w:pPr>
              <w:jc w:val="center"/>
              <w:rPr>
                <w:b/>
              </w:rPr>
            </w:pPr>
          </w:p>
        </w:tc>
      </w:tr>
      <w:tr w:rsidR="00692B83" w:rsidRPr="00E62242" w14:paraId="2725F127" w14:textId="77777777" w:rsidTr="00692B83">
        <w:trPr>
          <w:trHeight w:val="828"/>
        </w:trPr>
        <w:tc>
          <w:tcPr>
            <w:tcW w:w="1858" w:type="dxa"/>
            <w:tcBorders>
              <w:top w:val="single" w:sz="4" w:space="0" w:color="auto"/>
            </w:tcBorders>
            <w:hideMark/>
          </w:tcPr>
          <w:p w14:paraId="320D1E21" w14:textId="6C97D718" w:rsidR="00692B83" w:rsidRPr="00E62242" w:rsidRDefault="00692B83" w:rsidP="00692B83">
            <w:pPr>
              <w:jc w:val="right"/>
            </w:pPr>
            <w:r w:rsidRPr="00E62242">
              <w:t xml:space="preserve">(Intercept – mysid, </w:t>
            </w:r>
            <w:proofErr w:type="spellStart"/>
            <w:r>
              <w:t>R</w:t>
            </w:r>
            <w:r w:rsidRPr="00E62242">
              <w:t>yer</w:t>
            </w:r>
            <w:proofErr w:type="spellEnd"/>
            <w:r w:rsidRPr="00E62242">
              <w:t>, spring)</w:t>
            </w:r>
          </w:p>
        </w:tc>
        <w:tc>
          <w:tcPr>
            <w:tcW w:w="1016" w:type="dxa"/>
            <w:tcBorders>
              <w:top w:val="single" w:sz="4" w:space="0" w:color="auto"/>
            </w:tcBorders>
            <w:hideMark/>
          </w:tcPr>
          <w:p w14:paraId="3C4995CE" w14:textId="77777777" w:rsidR="00692B83" w:rsidRPr="00E62242" w:rsidRDefault="00692B83" w:rsidP="00692B83">
            <w:pPr>
              <w:jc w:val="right"/>
            </w:pPr>
            <w:r w:rsidRPr="00E62242">
              <w:t>1.563</w:t>
            </w:r>
          </w:p>
        </w:tc>
        <w:tc>
          <w:tcPr>
            <w:tcW w:w="809" w:type="dxa"/>
            <w:tcBorders>
              <w:top w:val="single" w:sz="4" w:space="0" w:color="auto"/>
            </w:tcBorders>
            <w:hideMark/>
          </w:tcPr>
          <w:p w14:paraId="6E04D40E" w14:textId="32277C87" w:rsidR="00692B83" w:rsidRPr="00E62242" w:rsidRDefault="00692B83" w:rsidP="00692B83">
            <w:pPr>
              <w:jc w:val="right"/>
            </w:pPr>
            <w:r w:rsidRPr="00E62242">
              <w:t>0.528</w:t>
            </w:r>
          </w:p>
        </w:tc>
        <w:tc>
          <w:tcPr>
            <w:tcW w:w="1045" w:type="dxa"/>
            <w:tcBorders>
              <w:top w:val="single" w:sz="4" w:space="0" w:color="auto"/>
            </w:tcBorders>
            <w:hideMark/>
          </w:tcPr>
          <w:p w14:paraId="4A47FD38" w14:textId="77777777" w:rsidR="00692B83" w:rsidRPr="00E62242" w:rsidRDefault="00692B83" w:rsidP="00692B83">
            <w:pPr>
              <w:jc w:val="right"/>
            </w:pPr>
            <w:r w:rsidRPr="00E62242">
              <w:t>2.959</w:t>
            </w:r>
          </w:p>
        </w:tc>
        <w:tc>
          <w:tcPr>
            <w:tcW w:w="942" w:type="dxa"/>
            <w:tcBorders>
              <w:top w:val="single" w:sz="4" w:space="0" w:color="auto"/>
            </w:tcBorders>
            <w:hideMark/>
          </w:tcPr>
          <w:p w14:paraId="46CA28FB" w14:textId="77777777" w:rsidR="00692B83" w:rsidRPr="00E62242" w:rsidRDefault="00692B83" w:rsidP="00692B83">
            <w:pPr>
              <w:jc w:val="right"/>
            </w:pPr>
            <w:r w:rsidRPr="00E62242">
              <w:t>0.004</w:t>
            </w:r>
          </w:p>
        </w:tc>
        <w:tc>
          <w:tcPr>
            <w:tcW w:w="900" w:type="dxa"/>
            <w:tcBorders>
              <w:top w:val="single" w:sz="4" w:space="0" w:color="auto"/>
            </w:tcBorders>
            <w:hideMark/>
          </w:tcPr>
          <w:p w14:paraId="549304A4" w14:textId="77777777" w:rsidR="00692B83" w:rsidRPr="00E62242" w:rsidRDefault="00692B83" w:rsidP="00E62242">
            <w:r w:rsidRPr="00E62242">
              <w:t>**</w:t>
            </w:r>
          </w:p>
        </w:tc>
      </w:tr>
      <w:tr w:rsidR="00692B83" w:rsidRPr="00E62242" w14:paraId="32986168" w14:textId="77777777" w:rsidTr="00692B83">
        <w:trPr>
          <w:trHeight w:val="828"/>
        </w:trPr>
        <w:tc>
          <w:tcPr>
            <w:tcW w:w="1858" w:type="dxa"/>
            <w:hideMark/>
          </w:tcPr>
          <w:p w14:paraId="75A13C62" w14:textId="77777777" w:rsidR="00692B83" w:rsidRPr="00E62242" w:rsidRDefault="00692B83" w:rsidP="00692B83">
            <w:pPr>
              <w:jc w:val="right"/>
            </w:pPr>
            <w:r w:rsidRPr="00E62242">
              <w:t>Site: Browns</w:t>
            </w:r>
          </w:p>
        </w:tc>
        <w:tc>
          <w:tcPr>
            <w:tcW w:w="1016" w:type="dxa"/>
            <w:hideMark/>
          </w:tcPr>
          <w:p w14:paraId="459665ED" w14:textId="77777777" w:rsidR="00692B83" w:rsidRPr="00E62242" w:rsidRDefault="00692B83" w:rsidP="00692B83">
            <w:pPr>
              <w:jc w:val="right"/>
            </w:pPr>
            <w:r w:rsidRPr="00E62242">
              <w:t>-0.999</w:t>
            </w:r>
          </w:p>
        </w:tc>
        <w:tc>
          <w:tcPr>
            <w:tcW w:w="809" w:type="dxa"/>
            <w:hideMark/>
          </w:tcPr>
          <w:p w14:paraId="35D10559" w14:textId="2EFFCEB5" w:rsidR="00692B83" w:rsidRPr="00E62242" w:rsidRDefault="00692B83" w:rsidP="00692B83">
            <w:pPr>
              <w:jc w:val="right"/>
            </w:pPr>
            <w:r w:rsidRPr="00E62242">
              <w:t>0.589</w:t>
            </w:r>
          </w:p>
        </w:tc>
        <w:tc>
          <w:tcPr>
            <w:tcW w:w="1045" w:type="dxa"/>
            <w:hideMark/>
          </w:tcPr>
          <w:p w14:paraId="2EC6EF6A" w14:textId="77777777" w:rsidR="00692B83" w:rsidRPr="00E62242" w:rsidRDefault="00692B83" w:rsidP="00692B83">
            <w:pPr>
              <w:jc w:val="right"/>
            </w:pPr>
            <w:r w:rsidRPr="00E62242">
              <w:t>-1.698</w:t>
            </w:r>
          </w:p>
        </w:tc>
        <w:tc>
          <w:tcPr>
            <w:tcW w:w="942" w:type="dxa"/>
            <w:hideMark/>
          </w:tcPr>
          <w:p w14:paraId="20DB854F" w14:textId="77777777" w:rsidR="00692B83" w:rsidRPr="00E62242" w:rsidRDefault="00692B83" w:rsidP="00692B83">
            <w:pPr>
              <w:jc w:val="right"/>
            </w:pPr>
            <w:r w:rsidRPr="00E62242">
              <w:t>0.093</w:t>
            </w:r>
          </w:p>
        </w:tc>
        <w:tc>
          <w:tcPr>
            <w:tcW w:w="900" w:type="dxa"/>
            <w:hideMark/>
          </w:tcPr>
          <w:p w14:paraId="2095EC56" w14:textId="77777777" w:rsidR="00692B83" w:rsidRPr="00E62242" w:rsidRDefault="00692B83" w:rsidP="00E62242">
            <w:r w:rsidRPr="00E62242">
              <w:t>.</w:t>
            </w:r>
          </w:p>
        </w:tc>
      </w:tr>
      <w:tr w:rsidR="00692B83" w:rsidRPr="00E62242" w14:paraId="4DF62381" w14:textId="77777777" w:rsidTr="00692B83">
        <w:trPr>
          <w:trHeight w:val="828"/>
        </w:trPr>
        <w:tc>
          <w:tcPr>
            <w:tcW w:w="1858" w:type="dxa"/>
            <w:hideMark/>
          </w:tcPr>
          <w:p w14:paraId="1ADD952C" w14:textId="77777777" w:rsidR="00692B83" w:rsidRPr="00E62242" w:rsidRDefault="00692B83" w:rsidP="00692B83">
            <w:pPr>
              <w:jc w:val="right"/>
            </w:pPr>
            <w:r w:rsidRPr="00E62242">
              <w:t>Site: Winter</w:t>
            </w:r>
          </w:p>
        </w:tc>
        <w:tc>
          <w:tcPr>
            <w:tcW w:w="1016" w:type="dxa"/>
            <w:hideMark/>
          </w:tcPr>
          <w:p w14:paraId="41B069EA" w14:textId="77777777" w:rsidR="00692B83" w:rsidRPr="00E62242" w:rsidRDefault="00692B83" w:rsidP="00692B83">
            <w:pPr>
              <w:jc w:val="right"/>
            </w:pPr>
            <w:r w:rsidRPr="00E62242">
              <w:t>-1.157</w:t>
            </w:r>
          </w:p>
        </w:tc>
        <w:tc>
          <w:tcPr>
            <w:tcW w:w="809" w:type="dxa"/>
            <w:hideMark/>
          </w:tcPr>
          <w:p w14:paraId="27DC00F0" w14:textId="4FFFBFC8" w:rsidR="00692B83" w:rsidRPr="00E62242" w:rsidRDefault="00692B83" w:rsidP="00692B83">
            <w:pPr>
              <w:jc w:val="right"/>
            </w:pPr>
            <w:r w:rsidRPr="00E62242">
              <w:t>0.674</w:t>
            </w:r>
          </w:p>
        </w:tc>
        <w:tc>
          <w:tcPr>
            <w:tcW w:w="1045" w:type="dxa"/>
            <w:hideMark/>
          </w:tcPr>
          <w:p w14:paraId="3E1CC33D" w14:textId="77777777" w:rsidR="00692B83" w:rsidRPr="00E62242" w:rsidRDefault="00692B83" w:rsidP="00692B83">
            <w:pPr>
              <w:jc w:val="right"/>
            </w:pPr>
            <w:r w:rsidRPr="00E62242">
              <w:t>-1.718</w:t>
            </w:r>
          </w:p>
        </w:tc>
        <w:tc>
          <w:tcPr>
            <w:tcW w:w="942" w:type="dxa"/>
            <w:hideMark/>
          </w:tcPr>
          <w:p w14:paraId="707AE302" w14:textId="77777777" w:rsidR="00692B83" w:rsidRPr="00E62242" w:rsidRDefault="00692B83" w:rsidP="00692B83">
            <w:pPr>
              <w:jc w:val="right"/>
            </w:pPr>
            <w:r w:rsidRPr="00E62242">
              <w:t>0.090</w:t>
            </w:r>
          </w:p>
        </w:tc>
        <w:tc>
          <w:tcPr>
            <w:tcW w:w="900" w:type="dxa"/>
            <w:hideMark/>
          </w:tcPr>
          <w:p w14:paraId="3563BA7D" w14:textId="77777777" w:rsidR="00692B83" w:rsidRPr="00E62242" w:rsidRDefault="00692B83" w:rsidP="00E62242">
            <w:r w:rsidRPr="00E62242">
              <w:t>.</w:t>
            </w:r>
          </w:p>
        </w:tc>
      </w:tr>
      <w:tr w:rsidR="00692B83" w:rsidRPr="00E62242" w14:paraId="72CF36DE" w14:textId="77777777" w:rsidTr="00692B83">
        <w:trPr>
          <w:trHeight w:val="828"/>
        </w:trPr>
        <w:tc>
          <w:tcPr>
            <w:tcW w:w="1858" w:type="dxa"/>
            <w:hideMark/>
          </w:tcPr>
          <w:p w14:paraId="76BCDA63" w14:textId="77777777" w:rsidR="00692B83" w:rsidRPr="00E62242" w:rsidRDefault="00692B83" w:rsidP="00692B83">
            <w:pPr>
              <w:jc w:val="right"/>
            </w:pPr>
            <w:r w:rsidRPr="00E62242">
              <w:lastRenderedPageBreak/>
              <w:t>Site: Prospect</w:t>
            </w:r>
          </w:p>
        </w:tc>
        <w:tc>
          <w:tcPr>
            <w:tcW w:w="1016" w:type="dxa"/>
            <w:hideMark/>
          </w:tcPr>
          <w:p w14:paraId="4612EF97" w14:textId="77777777" w:rsidR="00692B83" w:rsidRPr="00E62242" w:rsidRDefault="00692B83" w:rsidP="00692B83">
            <w:pPr>
              <w:jc w:val="right"/>
            </w:pPr>
            <w:r w:rsidRPr="00E62242">
              <w:t>1.748</w:t>
            </w:r>
          </w:p>
        </w:tc>
        <w:tc>
          <w:tcPr>
            <w:tcW w:w="809" w:type="dxa"/>
            <w:hideMark/>
          </w:tcPr>
          <w:p w14:paraId="5F7E55C9" w14:textId="007A99CB" w:rsidR="00692B83" w:rsidRPr="00E62242" w:rsidRDefault="00692B83" w:rsidP="00692B83">
            <w:pPr>
              <w:jc w:val="right"/>
            </w:pPr>
            <w:r w:rsidRPr="00E62242">
              <w:t>0.630</w:t>
            </w:r>
          </w:p>
        </w:tc>
        <w:tc>
          <w:tcPr>
            <w:tcW w:w="1045" w:type="dxa"/>
            <w:hideMark/>
          </w:tcPr>
          <w:p w14:paraId="0CADE95F" w14:textId="77777777" w:rsidR="00692B83" w:rsidRPr="00E62242" w:rsidRDefault="00692B83" w:rsidP="00692B83">
            <w:pPr>
              <w:jc w:val="right"/>
            </w:pPr>
            <w:r w:rsidRPr="00E62242">
              <w:t>2.775</w:t>
            </w:r>
          </w:p>
        </w:tc>
        <w:tc>
          <w:tcPr>
            <w:tcW w:w="942" w:type="dxa"/>
            <w:hideMark/>
          </w:tcPr>
          <w:p w14:paraId="06DEA3D4" w14:textId="77777777" w:rsidR="00692B83" w:rsidRPr="00E62242" w:rsidRDefault="00692B83" w:rsidP="00692B83">
            <w:pPr>
              <w:jc w:val="right"/>
            </w:pPr>
            <w:r w:rsidRPr="00E62242">
              <w:t>0.007</w:t>
            </w:r>
          </w:p>
        </w:tc>
        <w:tc>
          <w:tcPr>
            <w:tcW w:w="900" w:type="dxa"/>
            <w:hideMark/>
          </w:tcPr>
          <w:p w14:paraId="263FA5FA" w14:textId="77777777" w:rsidR="00692B83" w:rsidRPr="00E62242" w:rsidRDefault="00692B83" w:rsidP="00E62242">
            <w:r w:rsidRPr="00E62242">
              <w:t>**</w:t>
            </w:r>
          </w:p>
        </w:tc>
      </w:tr>
      <w:tr w:rsidR="00692B83" w:rsidRPr="00E62242" w14:paraId="77AEF827" w14:textId="77777777" w:rsidTr="00692B83">
        <w:trPr>
          <w:trHeight w:val="522"/>
        </w:trPr>
        <w:tc>
          <w:tcPr>
            <w:tcW w:w="1858" w:type="dxa"/>
            <w:hideMark/>
          </w:tcPr>
          <w:p w14:paraId="1278D4B1" w14:textId="00B5C24C" w:rsidR="00692B83" w:rsidRPr="00E62242" w:rsidRDefault="00692B83" w:rsidP="00692B83">
            <w:pPr>
              <w:jc w:val="right"/>
            </w:pPr>
            <w:r w:rsidRPr="00E62242">
              <w:t>Gear: sweep</w:t>
            </w:r>
            <w:r>
              <w:t xml:space="preserve"> net</w:t>
            </w:r>
          </w:p>
        </w:tc>
        <w:tc>
          <w:tcPr>
            <w:tcW w:w="1016" w:type="dxa"/>
            <w:hideMark/>
          </w:tcPr>
          <w:p w14:paraId="40844F76" w14:textId="77777777" w:rsidR="00692B83" w:rsidRPr="00E62242" w:rsidRDefault="00692B83" w:rsidP="00692B83">
            <w:pPr>
              <w:jc w:val="right"/>
            </w:pPr>
            <w:r w:rsidRPr="00E62242">
              <w:t>4.250</w:t>
            </w:r>
          </w:p>
        </w:tc>
        <w:tc>
          <w:tcPr>
            <w:tcW w:w="809" w:type="dxa"/>
            <w:hideMark/>
          </w:tcPr>
          <w:p w14:paraId="2EE92E72" w14:textId="1A3760EE" w:rsidR="00692B83" w:rsidRPr="00E62242" w:rsidRDefault="00692B83" w:rsidP="00692B83">
            <w:pPr>
              <w:jc w:val="right"/>
            </w:pPr>
            <w:r w:rsidRPr="00E62242">
              <w:t>0.470</w:t>
            </w:r>
          </w:p>
        </w:tc>
        <w:tc>
          <w:tcPr>
            <w:tcW w:w="1045" w:type="dxa"/>
            <w:hideMark/>
          </w:tcPr>
          <w:p w14:paraId="42A79751" w14:textId="77777777" w:rsidR="00692B83" w:rsidRPr="00E62242" w:rsidRDefault="00692B83" w:rsidP="00692B83">
            <w:pPr>
              <w:jc w:val="right"/>
            </w:pPr>
            <w:r w:rsidRPr="00E62242">
              <w:t>9.037</w:t>
            </w:r>
          </w:p>
        </w:tc>
        <w:tc>
          <w:tcPr>
            <w:tcW w:w="942" w:type="dxa"/>
            <w:hideMark/>
          </w:tcPr>
          <w:p w14:paraId="3264D857" w14:textId="5462C228" w:rsidR="00692B83" w:rsidRPr="00E62242" w:rsidRDefault="00692B83" w:rsidP="00692B83">
            <w:pPr>
              <w:jc w:val="right"/>
            </w:pPr>
            <w:r>
              <w:t>&lt;0.0001</w:t>
            </w:r>
          </w:p>
        </w:tc>
        <w:tc>
          <w:tcPr>
            <w:tcW w:w="900" w:type="dxa"/>
            <w:hideMark/>
          </w:tcPr>
          <w:p w14:paraId="61CC5A3E" w14:textId="77777777" w:rsidR="00692B83" w:rsidRPr="00E62242" w:rsidRDefault="00692B83" w:rsidP="00E62242">
            <w:r w:rsidRPr="00E62242">
              <w:t>***</w:t>
            </w:r>
          </w:p>
        </w:tc>
      </w:tr>
      <w:tr w:rsidR="00692B83" w:rsidRPr="00E62242" w14:paraId="37F81D14" w14:textId="77777777" w:rsidTr="00692B83">
        <w:trPr>
          <w:trHeight w:val="450"/>
        </w:trPr>
        <w:tc>
          <w:tcPr>
            <w:tcW w:w="1858" w:type="dxa"/>
            <w:tcBorders>
              <w:bottom w:val="single" w:sz="4" w:space="0" w:color="auto"/>
            </w:tcBorders>
            <w:hideMark/>
          </w:tcPr>
          <w:p w14:paraId="0E72E522" w14:textId="77777777" w:rsidR="00692B83" w:rsidRPr="00E62242" w:rsidRDefault="00692B83" w:rsidP="00692B83">
            <w:pPr>
              <w:jc w:val="right"/>
            </w:pPr>
            <w:r w:rsidRPr="00E62242">
              <w:t>Season: fall</w:t>
            </w:r>
          </w:p>
        </w:tc>
        <w:tc>
          <w:tcPr>
            <w:tcW w:w="1016" w:type="dxa"/>
            <w:tcBorders>
              <w:bottom w:val="single" w:sz="4" w:space="0" w:color="auto"/>
            </w:tcBorders>
            <w:hideMark/>
          </w:tcPr>
          <w:p w14:paraId="68CD11A8" w14:textId="77777777" w:rsidR="00692B83" w:rsidRPr="00E62242" w:rsidRDefault="00692B83" w:rsidP="00692B83">
            <w:pPr>
              <w:jc w:val="right"/>
            </w:pPr>
            <w:r w:rsidRPr="00E62242">
              <w:t>0.471</w:t>
            </w:r>
          </w:p>
        </w:tc>
        <w:tc>
          <w:tcPr>
            <w:tcW w:w="809" w:type="dxa"/>
            <w:tcBorders>
              <w:bottom w:val="single" w:sz="4" w:space="0" w:color="auto"/>
            </w:tcBorders>
            <w:hideMark/>
          </w:tcPr>
          <w:p w14:paraId="1E2B3EBD" w14:textId="2DDCCB43" w:rsidR="00692B83" w:rsidRPr="00E62242" w:rsidRDefault="00692B83" w:rsidP="00692B83">
            <w:pPr>
              <w:jc w:val="right"/>
            </w:pPr>
            <w:r w:rsidRPr="00E62242">
              <w:t>0.466</w:t>
            </w:r>
          </w:p>
        </w:tc>
        <w:tc>
          <w:tcPr>
            <w:tcW w:w="1045" w:type="dxa"/>
            <w:tcBorders>
              <w:bottom w:val="single" w:sz="4" w:space="0" w:color="auto"/>
            </w:tcBorders>
            <w:hideMark/>
          </w:tcPr>
          <w:p w14:paraId="7C1290EE" w14:textId="77777777" w:rsidR="00692B83" w:rsidRPr="00E62242" w:rsidRDefault="00692B83" w:rsidP="00692B83">
            <w:pPr>
              <w:jc w:val="right"/>
            </w:pPr>
            <w:r w:rsidRPr="00E62242">
              <w:t>1.011</w:t>
            </w:r>
          </w:p>
        </w:tc>
        <w:tc>
          <w:tcPr>
            <w:tcW w:w="942" w:type="dxa"/>
            <w:tcBorders>
              <w:bottom w:val="single" w:sz="4" w:space="0" w:color="auto"/>
            </w:tcBorders>
            <w:hideMark/>
          </w:tcPr>
          <w:p w14:paraId="6F4EE41B" w14:textId="77777777" w:rsidR="00692B83" w:rsidRPr="00E62242" w:rsidRDefault="00692B83" w:rsidP="00692B83">
            <w:pPr>
              <w:jc w:val="right"/>
            </w:pPr>
            <w:r w:rsidRPr="00E62242">
              <w:t>0.315</w:t>
            </w:r>
          </w:p>
        </w:tc>
        <w:tc>
          <w:tcPr>
            <w:tcW w:w="900" w:type="dxa"/>
            <w:tcBorders>
              <w:bottom w:val="single" w:sz="4" w:space="0" w:color="auto"/>
            </w:tcBorders>
            <w:hideMark/>
          </w:tcPr>
          <w:p w14:paraId="4091E482" w14:textId="77777777" w:rsidR="00692B83" w:rsidRPr="00E62242" w:rsidRDefault="00692B83" w:rsidP="00E62242"/>
        </w:tc>
      </w:tr>
    </w:tbl>
    <w:p w14:paraId="2F0F2351" w14:textId="45C71D55" w:rsidR="005F58B9" w:rsidRDefault="005F58B9" w:rsidP="00E62242"/>
    <w:p w14:paraId="403C260F" w14:textId="77777777" w:rsidR="005F58B9" w:rsidRDefault="005F58B9" w:rsidP="005F58B9">
      <w:pPr>
        <w:keepNext/>
      </w:pPr>
      <w:r w:rsidRPr="005F58B9">
        <w:rPr>
          <w:noProof/>
        </w:rPr>
        <w:drawing>
          <wp:inline distT="0" distB="0" distL="0" distR="0" wp14:anchorId="02AA9266" wp14:editId="308A2379">
            <wp:extent cx="7061703" cy="4343400"/>
            <wp:effectExtent l="0" t="0" r="6350" b="0"/>
            <wp:docPr id="2957" name="Picture 3">
              <a:extLst xmlns:a="http://schemas.openxmlformats.org/drawingml/2006/main">
                <a:ext uri="{FF2B5EF4-FFF2-40B4-BE49-F238E27FC236}">
                  <a16:creationId xmlns:a16="http://schemas.microsoft.com/office/drawing/2014/main" id="{4BDC79BF-BBE2-436E-9084-3A4CA3D35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DC79BF-BBE2-436E-9084-3A4CA3D35082}"/>
                        </a:ext>
                      </a:extLst>
                    </pic:cNvPr>
                    <pic:cNvPicPr>
                      <a:picLocks noChangeAspect="1"/>
                    </pic:cNvPicPr>
                  </pic:nvPicPr>
                  <pic:blipFill>
                    <a:blip r:embed="rId50"/>
                    <a:stretch>
                      <a:fillRect/>
                    </a:stretch>
                  </pic:blipFill>
                  <pic:spPr>
                    <a:xfrm>
                      <a:off x="0" y="0"/>
                      <a:ext cx="7077581" cy="4353166"/>
                    </a:xfrm>
                    <a:prstGeom prst="rect">
                      <a:avLst/>
                    </a:prstGeom>
                  </pic:spPr>
                </pic:pic>
              </a:graphicData>
            </a:graphic>
          </wp:inline>
        </w:drawing>
      </w:r>
    </w:p>
    <w:p w14:paraId="626774EC" w14:textId="7518E582" w:rsidR="005F58B9" w:rsidRDefault="005F58B9" w:rsidP="005F58B9">
      <w:pPr>
        <w:pStyle w:val="Caption"/>
      </w:pPr>
      <w:bookmarkStart w:id="765" w:name="_Ref10787329"/>
      <w:bookmarkStart w:id="766" w:name="_Ref10787325"/>
      <w:r>
        <w:t xml:space="preserve">Figure </w:t>
      </w:r>
      <w:fldSimple w:instr=" SEQ Figure \* ARABIC ">
        <w:r w:rsidR="00F77CC9">
          <w:rPr>
            <w:noProof/>
          </w:rPr>
          <w:t>21</w:t>
        </w:r>
      </w:fldSimple>
      <w:bookmarkEnd w:id="765"/>
      <w:r>
        <w:t xml:space="preserve"> - relative percent composition of spring verses fall macroinvertebrates.</w:t>
      </w:r>
      <w:bookmarkEnd w:id="766"/>
    </w:p>
    <w:p w14:paraId="018832BA" w14:textId="5A08B6E1" w:rsidR="00DE22C7" w:rsidRDefault="00DE22C7" w:rsidP="00DE22C7">
      <w:pPr>
        <w:pStyle w:val="Caption"/>
        <w:keepNext/>
      </w:pPr>
      <w:bookmarkStart w:id="767" w:name="_Ref10787315"/>
      <w:r>
        <w:t xml:space="preserve">Table </w:t>
      </w:r>
      <w:fldSimple w:instr=" SEQ Table \* ARABIC ">
        <w:ins w:id="768" w:author="Dave Contreras" w:date="2019-07-22T13:45:00Z">
          <w:r w:rsidR="00AF0116">
            <w:rPr>
              <w:noProof/>
            </w:rPr>
            <w:t>13</w:t>
          </w:r>
        </w:ins>
        <w:ins w:id="769" w:author="Dave Contreras" w:date="2019-07-19T10:40:00Z">
          <w:del w:id="770" w:author="Dave Contreras" w:date="2019-07-22T08:39:00Z">
            <w:r w:rsidR="001269F2" w:rsidDel="00257931">
              <w:rPr>
                <w:noProof/>
              </w:rPr>
              <w:delText>13</w:delText>
            </w:r>
          </w:del>
        </w:ins>
        <w:del w:id="771" w:author="Dave Contreras" w:date="2019-07-22T08:39:00Z">
          <w:r w:rsidR="007F7357" w:rsidDel="00257931">
            <w:rPr>
              <w:noProof/>
            </w:rPr>
            <w:delText>14</w:delText>
          </w:r>
        </w:del>
      </w:fldSimple>
      <w:bookmarkEnd w:id="767"/>
      <w:r>
        <w:t xml:space="preserve"> - </w:t>
      </w:r>
      <w:proofErr w:type="spellStart"/>
      <w:r>
        <w:t>PerMANOVA</w:t>
      </w:r>
      <w:proofErr w:type="spellEnd"/>
      <w:r>
        <w:t xml:space="preserve"> comparing site, </w:t>
      </w:r>
      <w:proofErr w:type="spellStart"/>
      <w:r>
        <w:t>geartype</w:t>
      </w:r>
      <w:proofErr w:type="spellEnd"/>
      <w:r>
        <w:t xml:space="preserve">, and season for macroinvertebrate </w:t>
      </w:r>
      <w:proofErr w:type="spellStart"/>
      <w:r>
        <w:t>samplig</w:t>
      </w:r>
      <w:proofErr w:type="spellEnd"/>
      <w:r>
        <w:t xml:space="preserve"> in 2018</w:t>
      </w:r>
    </w:p>
    <w:tbl>
      <w:tblPr>
        <w:tblW w:w="4552" w:type="pct"/>
        <w:tblCellMar>
          <w:left w:w="0" w:type="dxa"/>
          <w:right w:w="0" w:type="dxa"/>
        </w:tblCellMar>
        <w:tblLook w:val="0600" w:firstRow="0" w:lastRow="0" w:firstColumn="0" w:lastColumn="0" w:noHBand="1" w:noVBand="1"/>
      </w:tblPr>
      <w:tblGrid>
        <w:gridCol w:w="962"/>
        <w:gridCol w:w="701"/>
        <w:gridCol w:w="1513"/>
        <w:gridCol w:w="1513"/>
        <w:gridCol w:w="1152"/>
        <w:gridCol w:w="972"/>
        <w:gridCol w:w="1331"/>
        <w:gridCol w:w="359"/>
      </w:tblGrid>
      <w:tr w:rsidR="00DE22C7" w:rsidRPr="00507CA8" w14:paraId="240F4C7A" w14:textId="77777777" w:rsidTr="00286EA2">
        <w:trPr>
          <w:trHeight w:val="20"/>
        </w:trPr>
        <w:tc>
          <w:tcPr>
            <w:tcW w:w="57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0538DDFD" w14:textId="04332D2B" w:rsidR="005F58B9" w:rsidRPr="00507CA8" w:rsidRDefault="00507CA8" w:rsidP="00507CA8">
            <w:pPr>
              <w:jc w:val="center"/>
              <w:rPr>
                <w:rFonts w:cstheme="minorHAnsi"/>
                <w:b/>
              </w:rPr>
            </w:pPr>
            <w:r w:rsidRPr="00507CA8">
              <w:rPr>
                <w:rFonts w:cstheme="minorHAnsi"/>
                <w:b/>
              </w:rPr>
              <w:t>Factor</w:t>
            </w:r>
          </w:p>
        </w:tc>
        <w:tc>
          <w:tcPr>
            <w:tcW w:w="42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1A8D7FF" w14:textId="43AA7D8F" w:rsidR="005F58B9" w:rsidRPr="00507CA8" w:rsidRDefault="00692B83" w:rsidP="00507CA8">
            <w:pPr>
              <w:jc w:val="center"/>
              <w:rPr>
                <w:rFonts w:cstheme="minorHAnsi"/>
                <w:b/>
              </w:rPr>
            </w:pPr>
            <w:r w:rsidRPr="00507CA8">
              <w:rPr>
                <w:rFonts w:cstheme="minorHAnsi"/>
                <w:b/>
              </w:rPr>
              <w:t>DF</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5734E77" w14:textId="77777777" w:rsidR="005F58B9" w:rsidRPr="00507CA8" w:rsidRDefault="005F58B9" w:rsidP="00507CA8">
            <w:pPr>
              <w:jc w:val="center"/>
              <w:rPr>
                <w:rFonts w:cstheme="minorHAnsi"/>
                <w:b/>
              </w:rPr>
            </w:pPr>
            <w:proofErr w:type="spellStart"/>
            <w:r w:rsidRPr="00507CA8">
              <w:rPr>
                <w:rFonts w:cstheme="minorHAnsi"/>
                <w:b/>
              </w:rPr>
              <w:t>SumsOfSqs</w:t>
            </w:r>
            <w:proofErr w:type="spellEnd"/>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3961CBF" w14:textId="77777777" w:rsidR="005F58B9" w:rsidRPr="00507CA8" w:rsidRDefault="005F58B9" w:rsidP="00507CA8">
            <w:pPr>
              <w:jc w:val="center"/>
              <w:rPr>
                <w:rFonts w:cstheme="minorHAnsi"/>
                <w:b/>
              </w:rPr>
            </w:pPr>
            <w:proofErr w:type="spellStart"/>
            <w:r w:rsidRPr="00507CA8">
              <w:rPr>
                <w:rFonts w:cstheme="minorHAnsi"/>
                <w:b/>
              </w:rPr>
              <w:t>MeanSqs</w:t>
            </w:r>
            <w:proofErr w:type="spellEnd"/>
          </w:p>
        </w:tc>
        <w:tc>
          <w:tcPr>
            <w:tcW w:w="688"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10D9AC6C" w14:textId="2F7F318B" w:rsidR="005F58B9" w:rsidRPr="00507CA8" w:rsidRDefault="00507CA8" w:rsidP="00507CA8">
            <w:pPr>
              <w:jc w:val="center"/>
              <w:rPr>
                <w:rFonts w:cstheme="minorHAnsi"/>
                <w:b/>
              </w:rPr>
            </w:pPr>
            <w:r w:rsidRPr="00507CA8">
              <w:rPr>
                <w:rFonts w:cstheme="minorHAnsi"/>
                <w:b/>
              </w:rPr>
              <w:t>F value</w:t>
            </w:r>
          </w:p>
        </w:tc>
        <w:tc>
          <w:tcPr>
            <w:tcW w:w="582"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9B86755" w14:textId="77777777" w:rsidR="005F58B9" w:rsidRPr="00507CA8" w:rsidRDefault="005F58B9" w:rsidP="00507CA8">
            <w:pPr>
              <w:jc w:val="center"/>
              <w:rPr>
                <w:rFonts w:cstheme="minorHAnsi"/>
                <w:b/>
              </w:rPr>
            </w:pPr>
            <w:r w:rsidRPr="00507CA8">
              <w:rPr>
                <w:rFonts w:cstheme="minorHAnsi"/>
                <w:b/>
              </w:rPr>
              <w:t>R</w:t>
            </w:r>
            <w:r w:rsidRPr="00507CA8">
              <w:rPr>
                <w:rFonts w:cstheme="minorHAnsi"/>
                <w:b/>
                <w:vertAlign w:val="superscript"/>
              </w:rPr>
              <w:t>2</w:t>
            </w:r>
          </w:p>
        </w:tc>
        <w:tc>
          <w:tcPr>
            <w:tcW w:w="79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260CEEC" w14:textId="3782F599" w:rsidR="005F58B9" w:rsidRPr="00507CA8" w:rsidRDefault="00571CA1" w:rsidP="00507CA8">
            <w:pPr>
              <w:jc w:val="center"/>
              <w:rPr>
                <w:rFonts w:cstheme="minorHAnsi"/>
                <w:b/>
              </w:rPr>
            </w:pPr>
            <w:r w:rsidRPr="00507CA8">
              <w:rPr>
                <w:rFonts w:cstheme="minorHAnsi"/>
                <w:b/>
              </w:rPr>
              <w:t>P value</w:t>
            </w:r>
          </w:p>
        </w:tc>
        <w:tc>
          <w:tcPr>
            <w:tcW w:w="13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56EED933" w14:textId="77777777" w:rsidR="005F58B9" w:rsidRPr="00507CA8" w:rsidRDefault="005F58B9" w:rsidP="00507CA8">
            <w:pPr>
              <w:jc w:val="center"/>
              <w:rPr>
                <w:rFonts w:cstheme="minorHAnsi"/>
                <w:b/>
              </w:rPr>
            </w:pPr>
          </w:p>
        </w:tc>
      </w:tr>
      <w:tr w:rsidR="00DE22C7" w:rsidRPr="00507CA8" w14:paraId="4110D1A4" w14:textId="77777777" w:rsidTr="00286EA2">
        <w:trPr>
          <w:trHeight w:val="20"/>
        </w:trPr>
        <w:tc>
          <w:tcPr>
            <w:tcW w:w="57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9F5B1B8" w14:textId="77777777" w:rsidR="005F58B9" w:rsidRPr="00507CA8" w:rsidRDefault="005F58B9" w:rsidP="00507CA8">
            <w:pPr>
              <w:jc w:val="right"/>
              <w:rPr>
                <w:rFonts w:cstheme="minorHAnsi"/>
              </w:rPr>
            </w:pPr>
            <w:r w:rsidRPr="00507CA8">
              <w:rPr>
                <w:rFonts w:cstheme="minorHAnsi"/>
              </w:rPr>
              <w:t>Site</w:t>
            </w:r>
          </w:p>
        </w:tc>
        <w:tc>
          <w:tcPr>
            <w:tcW w:w="42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1AFD208" w14:textId="77777777" w:rsidR="005F58B9" w:rsidRPr="00507CA8" w:rsidRDefault="005F58B9" w:rsidP="00507CA8">
            <w:pPr>
              <w:jc w:val="right"/>
              <w:rPr>
                <w:rFonts w:cstheme="minorHAnsi"/>
              </w:rPr>
            </w:pPr>
            <w:r w:rsidRPr="00507CA8">
              <w:rPr>
                <w:rFonts w:cstheme="minorHAnsi"/>
              </w:rPr>
              <w:t>3</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1197637" w14:textId="77777777" w:rsidR="005F58B9" w:rsidRPr="00507CA8" w:rsidRDefault="005F58B9" w:rsidP="00507CA8">
            <w:pPr>
              <w:jc w:val="right"/>
              <w:rPr>
                <w:rFonts w:cstheme="minorHAnsi"/>
              </w:rPr>
            </w:pPr>
            <w:r w:rsidRPr="00507CA8">
              <w:rPr>
                <w:rFonts w:cstheme="minorHAnsi"/>
              </w:rPr>
              <w:t>5.6911</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8F8BE" w14:textId="77777777" w:rsidR="005F58B9" w:rsidRPr="00507CA8" w:rsidRDefault="005F58B9" w:rsidP="00507CA8">
            <w:pPr>
              <w:jc w:val="right"/>
              <w:rPr>
                <w:rFonts w:cstheme="minorHAnsi"/>
              </w:rPr>
            </w:pPr>
            <w:r w:rsidRPr="00507CA8">
              <w:rPr>
                <w:rFonts w:cstheme="minorHAnsi"/>
              </w:rPr>
              <w:t>1.897</w:t>
            </w:r>
          </w:p>
        </w:tc>
        <w:tc>
          <w:tcPr>
            <w:tcW w:w="688"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6CB65EA" w14:textId="77777777" w:rsidR="005F58B9" w:rsidRPr="00507CA8" w:rsidRDefault="005F58B9" w:rsidP="00507CA8">
            <w:pPr>
              <w:jc w:val="right"/>
              <w:rPr>
                <w:rFonts w:cstheme="minorHAnsi"/>
              </w:rPr>
            </w:pPr>
            <w:r w:rsidRPr="00507CA8">
              <w:rPr>
                <w:rFonts w:cstheme="minorHAnsi"/>
              </w:rPr>
              <w:t>11.1194</w:t>
            </w:r>
          </w:p>
        </w:tc>
        <w:tc>
          <w:tcPr>
            <w:tcW w:w="582"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411BA7D" w14:textId="77777777" w:rsidR="005F58B9" w:rsidRPr="00507CA8" w:rsidRDefault="005F58B9" w:rsidP="00507CA8">
            <w:pPr>
              <w:jc w:val="right"/>
              <w:rPr>
                <w:rFonts w:cstheme="minorHAnsi"/>
              </w:rPr>
            </w:pPr>
            <w:r w:rsidRPr="00507CA8">
              <w:rPr>
                <w:rFonts w:cstheme="minorHAnsi"/>
              </w:rPr>
              <w:t>0.24275</w:t>
            </w:r>
          </w:p>
        </w:tc>
        <w:tc>
          <w:tcPr>
            <w:tcW w:w="79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72C509C"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A1D4C9C" w14:textId="77777777" w:rsidR="005F58B9" w:rsidRPr="00507CA8" w:rsidRDefault="005F58B9" w:rsidP="00507CA8">
            <w:pPr>
              <w:rPr>
                <w:rFonts w:cstheme="minorHAnsi"/>
              </w:rPr>
            </w:pPr>
            <w:r w:rsidRPr="00507CA8">
              <w:rPr>
                <w:rFonts w:cstheme="minorHAnsi"/>
              </w:rPr>
              <w:t>***</w:t>
            </w:r>
          </w:p>
        </w:tc>
      </w:tr>
      <w:tr w:rsidR="00DE22C7" w:rsidRPr="00507CA8" w14:paraId="652D32A5"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D4759AB" w14:textId="77777777" w:rsidR="005F58B9" w:rsidRPr="00507CA8" w:rsidRDefault="005F58B9" w:rsidP="00507CA8">
            <w:pPr>
              <w:jc w:val="right"/>
              <w:rPr>
                <w:rFonts w:cstheme="minorHAnsi"/>
              </w:rPr>
            </w:pPr>
            <w:r w:rsidRPr="00507CA8">
              <w:rPr>
                <w:rFonts w:cstheme="minorHAnsi"/>
              </w:rPr>
              <w:t>Gear</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547CDD5"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EB066FA" w14:textId="77777777" w:rsidR="005F58B9" w:rsidRPr="00507CA8" w:rsidRDefault="005F58B9" w:rsidP="00507CA8">
            <w:pPr>
              <w:jc w:val="right"/>
              <w:rPr>
                <w:rFonts w:cstheme="minorHAnsi"/>
              </w:rPr>
            </w:pPr>
            <w:r w:rsidRPr="00507CA8">
              <w:rPr>
                <w:rFonts w:cstheme="minorHAnsi"/>
              </w:rPr>
              <w:t>0.7332</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06B75BD" w14:textId="77777777" w:rsidR="005F58B9" w:rsidRPr="00507CA8" w:rsidRDefault="005F58B9" w:rsidP="00507CA8">
            <w:pPr>
              <w:jc w:val="right"/>
              <w:rPr>
                <w:rFonts w:cstheme="minorHAnsi"/>
              </w:rPr>
            </w:pPr>
            <w:r w:rsidRPr="00507CA8">
              <w:rPr>
                <w:rFonts w:cstheme="minorHAnsi"/>
              </w:rPr>
              <w:t>0.7332</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590A33C" w14:textId="77777777" w:rsidR="005F58B9" w:rsidRPr="00507CA8" w:rsidRDefault="005F58B9" w:rsidP="00507CA8">
            <w:pPr>
              <w:jc w:val="right"/>
              <w:rPr>
                <w:rFonts w:cstheme="minorHAnsi"/>
              </w:rPr>
            </w:pPr>
            <w:r w:rsidRPr="00507CA8">
              <w:rPr>
                <w:rFonts w:cstheme="minorHAnsi"/>
              </w:rPr>
              <w:t>4.2978</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30AE4" w14:textId="77777777" w:rsidR="005F58B9" w:rsidRPr="00507CA8" w:rsidRDefault="005F58B9" w:rsidP="00507CA8">
            <w:pPr>
              <w:jc w:val="right"/>
              <w:rPr>
                <w:rFonts w:cstheme="minorHAnsi"/>
              </w:rPr>
            </w:pPr>
            <w:r w:rsidRPr="00507CA8">
              <w:rPr>
                <w:rFonts w:cstheme="minorHAnsi"/>
              </w:rPr>
              <w:t>0.03128</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13559B5B" w14:textId="77777777" w:rsidR="005F58B9" w:rsidRPr="00507CA8" w:rsidRDefault="005F58B9" w:rsidP="00507CA8">
            <w:pPr>
              <w:jc w:val="right"/>
              <w:rPr>
                <w:rFonts w:cstheme="minorHAnsi"/>
              </w:rPr>
            </w:pPr>
            <w:r w:rsidRPr="00507CA8">
              <w:rPr>
                <w:rFonts w:cstheme="minorHAnsi"/>
              </w:rPr>
              <w:t>0.002</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635B352" w14:textId="77777777" w:rsidR="005F58B9" w:rsidRPr="00507CA8" w:rsidRDefault="005F58B9" w:rsidP="00507CA8">
            <w:pPr>
              <w:rPr>
                <w:rFonts w:cstheme="minorHAnsi"/>
              </w:rPr>
            </w:pPr>
            <w:r w:rsidRPr="00507CA8">
              <w:rPr>
                <w:rFonts w:cstheme="minorHAnsi"/>
              </w:rPr>
              <w:t>**</w:t>
            </w:r>
          </w:p>
        </w:tc>
      </w:tr>
      <w:tr w:rsidR="00DE22C7" w:rsidRPr="00507CA8" w14:paraId="0A053429"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1FCC653" w14:textId="77777777" w:rsidR="005F58B9" w:rsidRPr="00507CA8" w:rsidRDefault="005F58B9" w:rsidP="00507CA8">
            <w:pPr>
              <w:jc w:val="right"/>
              <w:rPr>
                <w:rFonts w:cstheme="minorHAnsi"/>
              </w:rPr>
            </w:pPr>
            <w:r w:rsidRPr="00507CA8">
              <w:rPr>
                <w:rFonts w:cstheme="minorHAnsi"/>
              </w:rPr>
              <w:t>season</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9512496"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8F55E71" w14:textId="77777777" w:rsidR="005F58B9" w:rsidRPr="00507CA8" w:rsidRDefault="005F58B9" w:rsidP="00507CA8">
            <w:pPr>
              <w:jc w:val="right"/>
              <w:rPr>
                <w:rFonts w:cstheme="minorHAnsi"/>
              </w:rPr>
            </w:pPr>
            <w:r w:rsidRPr="00507CA8">
              <w:rPr>
                <w:rFonts w:cstheme="minorHAnsi"/>
              </w:rPr>
              <w:t>3.2007</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834E79F" w14:textId="77777777" w:rsidR="005F58B9" w:rsidRPr="00507CA8" w:rsidRDefault="005F58B9" w:rsidP="00507CA8">
            <w:pPr>
              <w:jc w:val="right"/>
              <w:rPr>
                <w:rFonts w:cstheme="minorHAnsi"/>
              </w:rPr>
            </w:pPr>
            <w:r w:rsidRPr="00507CA8">
              <w:rPr>
                <w:rFonts w:cstheme="minorHAnsi"/>
              </w:rPr>
              <w:t>3.2007</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0A69F0B" w14:textId="77777777" w:rsidR="005F58B9" w:rsidRPr="00507CA8" w:rsidRDefault="005F58B9" w:rsidP="00507CA8">
            <w:pPr>
              <w:jc w:val="right"/>
              <w:rPr>
                <w:rFonts w:cstheme="minorHAnsi"/>
              </w:rPr>
            </w:pPr>
            <w:r w:rsidRPr="00507CA8">
              <w:rPr>
                <w:rFonts w:cstheme="minorHAnsi"/>
              </w:rPr>
              <w:t>18.7607</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330527F" w14:textId="77777777" w:rsidR="005F58B9" w:rsidRPr="00507CA8" w:rsidRDefault="005F58B9" w:rsidP="00507CA8">
            <w:pPr>
              <w:jc w:val="right"/>
              <w:rPr>
                <w:rFonts w:cstheme="minorHAnsi"/>
              </w:rPr>
            </w:pPr>
            <w:r w:rsidRPr="00507CA8">
              <w:rPr>
                <w:rFonts w:cstheme="minorHAnsi"/>
              </w:rPr>
              <w:t>0.13652</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0FD9A263"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B37780C" w14:textId="77777777" w:rsidR="005F58B9" w:rsidRPr="00507CA8" w:rsidRDefault="005F58B9" w:rsidP="00507CA8">
            <w:pPr>
              <w:rPr>
                <w:rFonts w:cstheme="minorHAnsi"/>
              </w:rPr>
            </w:pPr>
            <w:r w:rsidRPr="00507CA8">
              <w:rPr>
                <w:rFonts w:cstheme="minorHAnsi"/>
              </w:rPr>
              <w:t>***</w:t>
            </w:r>
          </w:p>
        </w:tc>
      </w:tr>
      <w:tr w:rsidR="00DE22C7" w:rsidRPr="00507CA8" w14:paraId="1805B39E" w14:textId="77777777" w:rsidTr="00286EA2">
        <w:trPr>
          <w:trHeight w:val="20"/>
        </w:trPr>
        <w:tc>
          <w:tcPr>
            <w:tcW w:w="57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center"/>
            <w:hideMark/>
          </w:tcPr>
          <w:p w14:paraId="04AECD88" w14:textId="77777777" w:rsidR="005F58B9" w:rsidRPr="00507CA8" w:rsidRDefault="005F58B9" w:rsidP="00507CA8">
            <w:pPr>
              <w:jc w:val="right"/>
              <w:rPr>
                <w:rFonts w:cstheme="minorHAnsi"/>
              </w:rPr>
            </w:pPr>
            <w:r w:rsidRPr="00507CA8">
              <w:rPr>
                <w:rFonts w:cstheme="minorHAnsi"/>
              </w:rPr>
              <w:t>Residuals</w:t>
            </w:r>
          </w:p>
        </w:tc>
        <w:tc>
          <w:tcPr>
            <w:tcW w:w="42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10F9C91" w14:textId="77777777" w:rsidR="005F58B9" w:rsidRPr="00507CA8" w:rsidRDefault="005F58B9" w:rsidP="00507CA8">
            <w:pPr>
              <w:jc w:val="right"/>
              <w:rPr>
                <w:rFonts w:cstheme="minorHAnsi"/>
              </w:rPr>
            </w:pPr>
            <w:r w:rsidRPr="00507CA8">
              <w:rPr>
                <w:rFonts w:cstheme="minorHAnsi"/>
              </w:rPr>
              <w:t>81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0EF64F6E" w14:textId="77777777" w:rsidR="005F58B9" w:rsidRPr="00507CA8" w:rsidRDefault="005F58B9" w:rsidP="00507CA8">
            <w:pPr>
              <w:jc w:val="right"/>
              <w:rPr>
                <w:rFonts w:cstheme="minorHAnsi"/>
              </w:rPr>
            </w:pPr>
            <w:r w:rsidRPr="00507CA8">
              <w:rPr>
                <w:rFonts w:cstheme="minorHAnsi"/>
              </w:rPr>
              <w:t>13.8191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1A51DFE4" w14:textId="77777777" w:rsidR="005F58B9" w:rsidRPr="00507CA8" w:rsidRDefault="005F58B9" w:rsidP="00507CA8">
            <w:pPr>
              <w:jc w:val="right"/>
              <w:rPr>
                <w:rFonts w:cstheme="minorHAnsi"/>
              </w:rPr>
            </w:pPr>
            <w:r w:rsidRPr="00507CA8">
              <w:rPr>
                <w:rFonts w:cstheme="minorHAnsi"/>
              </w:rPr>
              <w:t>0.1706</w:t>
            </w:r>
          </w:p>
        </w:tc>
        <w:tc>
          <w:tcPr>
            <w:tcW w:w="688"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5206F8C1" w14:textId="77777777" w:rsidR="005F58B9" w:rsidRPr="00507CA8" w:rsidRDefault="005F58B9" w:rsidP="00507CA8">
            <w:pPr>
              <w:jc w:val="right"/>
              <w:rPr>
                <w:rFonts w:cstheme="minorHAnsi"/>
              </w:rPr>
            </w:pPr>
          </w:p>
        </w:tc>
        <w:tc>
          <w:tcPr>
            <w:tcW w:w="582"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7081F687" w14:textId="77777777" w:rsidR="005F58B9" w:rsidRPr="00507CA8" w:rsidRDefault="005F58B9" w:rsidP="00507CA8">
            <w:pPr>
              <w:jc w:val="right"/>
              <w:rPr>
                <w:rFonts w:cstheme="minorHAnsi"/>
              </w:rPr>
            </w:pPr>
            <w:r w:rsidRPr="00507CA8">
              <w:rPr>
                <w:rFonts w:cstheme="minorHAnsi"/>
              </w:rPr>
              <w:t>0.58945</w:t>
            </w:r>
          </w:p>
        </w:tc>
        <w:tc>
          <w:tcPr>
            <w:tcW w:w="79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4DB80E5" w14:textId="77777777" w:rsidR="005F58B9" w:rsidRPr="00507CA8" w:rsidRDefault="005F58B9" w:rsidP="00507CA8">
            <w:pPr>
              <w:jc w:val="right"/>
              <w:rPr>
                <w:rFonts w:cstheme="minorHAnsi"/>
              </w:rPr>
            </w:pPr>
          </w:p>
        </w:tc>
        <w:tc>
          <w:tcPr>
            <w:tcW w:w="13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33ECA1BE" w14:textId="77777777" w:rsidR="005F58B9" w:rsidRPr="00507CA8" w:rsidRDefault="005F58B9" w:rsidP="00507CA8">
            <w:pPr>
              <w:rPr>
                <w:rFonts w:cstheme="minorHAnsi"/>
              </w:rPr>
            </w:pPr>
          </w:p>
        </w:tc>
      </w:tr>
      <w:tr w:rsidR="00DE22C7" w:rsidRPr="00507CA8" w14:paraId="65EDCFAB" w14:textId="77777777" w:rsidTr="00286EA2">
        <w:trPr>
          <w:trHeight w:val="20"/>
        </w:trPr>
        <w:tc>
          <w:tcPr>
            <w:tcW w:w="57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2DC873B7" w14:textId="77777777" w:rsidR="005F58B9" w:rsidRPr="00507CA8" w:rsidRDefault="005F58B9" w:rsidP="00507CA8">
            <w:pPr>
              <w:jc w:val="right"/>
              <w:rPr>
                <w:rFonts w:cstheme="minorHAnsi"/>
              </w:rPr>
            </w:pPr>
            <w:r w:rsidRPr="00507CA8">
              <w:rPr>
                <w:rFonts w:cstheme="minorHAnsi"/>
              </w:rPr>
              <w:t>Total</w:t>
            </w:r>
          </w:p>
        </w:tc>
        <w:tc>
          <w:tcPr>
            <w:tcW w:w="42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E0BF99C" w14:textId="77777777" w:rsidR="005F58B9" w:rsidRPr="00507CA8" w:rsidRDefault="005F58B9" w:rsidP="00507CA8">
            <w:pPr>
              <w:jc w:val="right"/>
              <w:rPr>
                <w:rFonts w:cstheme="minorHAnsi"/>
              </w:rPr>
            </w:pPr>
            <w:r w:rsidRPr="00507CA8">
              <w:rPr>
                <w:rFonts w:cstheme="minorHAnsi"/>
              </w:rPr>
              <w:t>86</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C73D67A" w14:textId="77777777" w:rsidR="005F58B9" w:rsidRPr="00507CA8" w:rsidRDefault="005F58B9" w:rsidP="00507CA8">
            <w:pPr>
              <w:jc w:val="right"/>
              <w:rPr>
                <w:rFonts w:cstheme="minorHAnsi"/>
              </w:rPr>
            </w:pPr>
            <w:r w:rsidRPr="00507CA8">
              <w:rPr>
                <w:rFonts w:cstheme="minorHAnsi"/>
              </w:rPr>
              <w:t>23.4442</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2F7C316" w14:textId="77777777" w:rsidR="005F58B9" w:rsidRPr="00507CA8" w:rsidRDefault="005F58B9" w:rsidP="00507CA8">
            <w:pPr>
              <w:jc w:val="right"/>
              <w:rPr>
                <w:rFonts w:cstheme="minorHAnsi"/>
              </w:rPr>
            </w:pPr>
          </w:p>
        </w:tc>
        <w:tc>
          <w:tcPr>
            <w:tcW w:w="688"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60408BF" w14:textId="77777777" w:rsidR="005F58B9" w:rsidRPr="00507CA8" w:rsidRDefault="005F58B9" w:rsidP="00507CA8">
            <w:pPr>
              <w:jc w:val="right"/>
              <w:rPr>
                <w:rFonts w:cstheme="minorHAnsi"/>
              </w:rPr>
            </w:pPr>
          </w:p>
        </w:tc>
        <w:tc>
          <w:tcPr>
            <w:tcW w:w="582"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3D054A4" w14:textId="77777777" w:rsidR="005F58B9" w:rsidRPr="00507CA8" w:rsidRDefault="005F58B9" w:rsidP="00507CA8">
            <w:pPr>
              <w:jc w:val="right"/>
              <w:rPr>
                <w:rFonts w:cstheme="minorHAnsi"/>
              </w:rPr>
            </w:pPr>
            <w:r w:rsidRPr="00507CA8">
              <w:rPr>
                <w:rFonts w:cstheme="minorHAnsi"/>
              </w:rPr>
              <w:t>1</w:t>
            </w:r>
          </w:p>
        </w:tc>
        <w:tc>
          <w:tcPr>
            <w:tcW w:w="79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A4BD577" w14:textId="77777777" w:rsidR="005F58B9" w:rsidRPr="00507CA8" w:rsidRDefault="005F58B9" w:rsidP="00507CA8">
            <w:pPr>
              <w:jc w:val="right"/>
              <w:rPr>
                <w:rFonts w:cstheme="minorHAnsi"/>
              </w:rPr>
            </w:pPr>
          </w:p>
        </w:tc>
        <w:tc>
          <w:tcPr>
            <w:tcW w:w="13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A4937C7" w14:textId="77777777" w:rsidR="005F58B9" w:rsidRPr="00507CA8" w:rsidRDefault="005F58B9" w:rsidP="00507CA8">
            <w:pPr>
              <w:jc w:val="right"/>
              <w:rPr>
                <w:rFonts w:cstheme="minorHAnsi"/>
              </w:rPr>
            </w:pPr>
          </w:p>
        </w:tc>
      </w:tr>
    </w:tbl>
    <w:p w14:paraId="7D9E1021" w14:textId="45C0798B" w:rsidR="005F58B9" w:rsidRDefault="005F58B9" w:rsidP="005F58B9"/>
    <w:p w14:paraId="04039A6C" w14:textId="25CE7B1F" w:rsidR="000D4856" w:rsidRDefault="00E2687D" w:rsidP="005F58B9">
      <w:r w:rsidRPr="000D4856">
        <w:rPr>
          <w:noProof/>
        </w:rPr>
        <w:lastRenderedPageBreak/>
        <w:drawing>
          <wp:inline distT="0" distB="0" distL="0" distR="0" wp14:anchorId="7D560B08" wp14:editId="68F229A4">
            <wp:extent cx="4716780" cy="3176612"/>
            <wp:effectExtent l="0" t="0" r="7620" b="5080"/>
            <wp:docPr id="2961" name="Picture 5">
              <a:extLst xmlns:a="http://schemas.openxmlformats.org/drawingml/2006/main">
                <a:ext uri="{FF2B5EF4-FFF2-40B4-BE49-F238E27FC236}">
                  <a16:creationId xmlns:a16="http://schemas.microsoft.com/office/drawing/2014/main" id="{305D1965-5B8F-4FEC-8608-1FA60089B3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5D1965-5B8F-4FEC-8608-1FA60089B3C6}"/>
                        </a:ext>
                      </a:extLst>
                    </pic:cNvPr>
                    <pic:cNvPicPr>
                      <a:picLocks noChangeAspect="1"/>
                    </pic:cNvPicPr>
                  </pic:nvPicPr>
                  <pic:blipFill rotWithShape="1">
                    <a:blip r:embed="rId51"/>
                    <a:srcRect t="11363" r="4458" b="13182"/>
                    <a:stretch/>
                  </pic:blipFill>
                  <pic:spPr bwMode="auto">
                    <a:xfrm>
                      <a:off x="0" y="0"/>
                      <a:ext cx="4731992" cy="3186857"/>
                    </a:xfrm>
                    <a:prstGeom prst="rect">
                      <a:avLst/>
                    </a:prstGeom>
                    <a:ln>
                      <a:noFill/>
                    </a:ln>
                    <a:extLst>
                      <a:ext uri="{53640926-AAD7-44D8-BBD7-CCE9431645EC}">
                        <a14:shadowObscured xmlns:a14="http://schemas.microsoft.com/office/drawing/2010/main"/>
                      </a:ext>
                    </a:extLst>
                  </pic:spPr>
                </pic:pic>
              </a:graphicData>
            </a:graphic>
          </wp:inline>
        </w:drawing>
      </w:r>
      <w:r w:rsidR="000D4856" w:rsidRPr="000D4856">
        <w:rPr>
          <w:noProof/>
        </w:rPr>
        <w:drawing>
          <wp:inline distT="0" distB="0" distL="0" distR="0" wp14:anchorId="6C7FF2CE" wp14:editId="2918D4B4">
            <wp:extent cx="4671060" cy="3848100"/>
            <wp:effectExtent l="0" t="0" r="0" b="0"/>
            <wp:docPr id="2958" name="Picture 4">
              <a:extLst xmlns:a="http://schemas.openxmlformats.org/drawingml/2006/main">
                <a:ext uri="{FF2B5EF4-FFF2-40B4-BE49-F238E27FC236}">
                  <a16:creationId xmlns:a16="http://schemas.microsoft.com/office/drawing/2014/main" id="{A4CBAE6A-BA7D-4305-8BFD-CA268A5F7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CBAE6A-BA7D-4305-8BFD-CA268A5F7E28}"/>
                        </a:ext>
                      </a:extLst>
                    </pic:cNvPr>
                    <pic:cNvPicPr>
                      <a:picLocks noChangeAspect="1"/>
                    </pic:cNvPicPr>
                  </pic:nvPicPr>
                  <pic:blipFill rotWithShape="1">
                    <a:blip r:embed="rId52"/>
                    <a:srcRect r="4691" b="7925"/>
                    <a:stretch/>
                  </pic:blipFill>
                  <pic:spPr bwMode="auto">
                    <a:xfrm>
                      <a:off x="0" y="0"/>
                      <a:ext cx="4671582" cy="3848530"/>
                    </a:xfrm>
                    <a:prstGeom prst="rect">
                      <a:avLst/>
                    </a:prstGeom>
                    <a:ln>
                      <a:noFill/>
                    </a:ln>
                    <a:extLst>
                      <a:ext uri="{53640926-AAD7-44D8-BBD7-CCE9431645EC}">
                        <a14:shadowObscured xmlns:a14="http://schemas.microsoft.com/office/drawing/2010/main"/>
                      </a:ext>
                    </a:extLst>
                  </pic:spPr>
                </pic:pic>
              </a:graphicData>
            </a:graphic>
          </wp:inline>
        </w:drawing>
      </w:r>
    </w:p>
    <w:p w14:paraId="5ED18102" w14:textId="33A5574B" w:rsidR="00A93BE3" w:rsidRDefault="00A93BE3" w:rsidP="00A93BE3">
      <w:pPr>
        <w:keepNext/>
      </w:pPr>
    </w:p>
    <w:p w14:paraId="7F5EE352" w14:textId="56E8AC7D" w:rsidR="00C509FE" w:rsidRPr="00C509FE" w:rsidRDefault="00A93BE3" w:rsidP="00854EA1">
      <w:pPr>
        <w:pStyle w:val="Caption"/>
      </w:pPr>
      <w:bookmarkStart w:id="772" w:name="_Ref10787420"/>
      <w:r>
        <w:t xml:space="preserve">Figure </w:t>
      </w:r>
      <w:fldSimple w:instr=" SEQ Figure \* ARABIC ">
        <w:r w:rsidR="00F77CC9">
          <w:rPr>
            <w:noProof/>
          </w:rPr>
          <w:t>22</w:t>
        </w:r>
      </w:fldSimple>
      <w:bookmarkEnd w:id="772"/>
      <w:r w:rsidR="00571CA1">
        <w:rPr>
          <w:noProof/>
        </w:rPr>
        <w:t>.</w:t>
      </w:r>
      <w:r w:rsidR="00571CA1">
        <w:t xml:space="preserve"> </w:t>
      </w:r>
      <w:r>
        <w:t xml:space="preserve"> NMDS plot of Bray-Curtis dissimilarity </w:t>
      </w:r>
      <w:r w:rsidR="00E2687D">
        <w:t>indices</w:t>
      </w:r>
      <w:r>
        <w:t xml:space="preserve"> of community composition of invertebrate data. </w:t>
      </w:r>
      <w:r w:rsidR="000527ED">
        <w:t xml:space="preserve">Stress = 0.182, two convergent solutions found after 50 tries. </w:t>
      </w:r>
      <w:r w:rsidR="00E2687D">
        <w:t>With A)</w:t>
      </w:r>
      <w:r w:rsidR="00571CA1">
        <w:t xml:space="preserve"> </w:t>
      </w:r>
      <w:r>
        <w:t>Hulls are drawn around samples from spring versus fall.</w:t>
      </w:r>
      <w:r w:rsidR="00E2687D">
        <w:t xml:space="preserve"> and B) Hulls drawn around samples from different sites.</w:t>
      </w:r>
    </w:p>
    <w:p w14:paraId="602970E4" w14:textId="77777777" w:rsidR="00C509FE" w:rsidRDefault="00C509FE" w:rsidP="00286EA2"/>
    <w:p w14:paraId="29DDB12B" w14:textId="381D894F" w:rsidR="00463B5C" w:rsidRDefault="00463B5C" w:rsidP="00463B5C">
      <w:pPr>
        <w:pStyle w:val="Heading2"/>
      </w:pPr>
      <w:bookmarkStart w:id="773" w:name="_Toc14978186"/>
      <w:r>
        <w:lastRenderedPageBreak/>
        <w:t>Discussion</w:t>
      </w:r>
      <w:bookmarkEnd w:id="773"/>
    </w:p>
    <w:p w14:paraId="5E3B3D8F" w14:textId="5FC2E1C4" w:rsidR="00522550" w:rsidRDefault="00522550" w:rsidP="00CC4434">
      <w:pPr>
        <w:pStyle w:val="Heading3"/>
        <w:spacing w:after="120"/>
        <w:pPrChange w:id="774" w:author="Hartman, Rosemary@DWR" w:date="2019-07-25T20:18:00Z">
          <w:pPr>
            <w:pStyle w:val="Heading3"/>
          </w:pPr>
        </w:pPrChange>
      </w:pPr>
      <w:bookmarkStart w:id="775" w:name="_Toc14978187"/>
      <w:r>
        <w:t>Inter-annual differences</w:t>
      </w:r>
      <w:bookmarkEnd w:id="775"/>
    </w:p>
    <w:p w14:paraId="734FCA36" w14:textId="2EF3E8EB" w:rsidR="00854EA1" w:rsidRDefault="0003440B" w:rsidP="00CC4434">
      <w:pPr>
        <w:spacing w:after="120"/>
        <w:pPrChange w:id="776" w:author="Hartman, Rosemary@DWR" w:date="2019-07-25T20:18:00Z">
          <w:pPr/>
        </w:pPrChange>
      </w:pPr>
      <w:r>
        <w:t>There were some differences in invertebrate and phytoplankton communities in 2018 versus 2017, most likely driven by the difference in water flow. There was significantly higher catch overall in mysid nets and benthic cores during the intensive spring sampling event (</w:t>
      </w:r>
      <w:r>
        <w:fldChar w:fldCharType="begin"/>
      </w:r>
      <w:r>
        <w:instrText xml:space="preserve"> REF _Ref10457842 \h </w:instrText>
      </w:r>
      <w:r>
        <w:fldChar w:fldCharType="separate"/>
      </w:r>
      <w:r>
        <w:t xml:space="preserve">Table </w:t>
      </w:r>
      <w:r>
        <w:rPr>
          <w:noProof/>
        </w:rPr>
        <w:t>6</w:t>
      </w:r>
      <w:r>
        <w:fldChar w:fldCharType="end"/>
      </w:r>
      <w:r>
        <w:t>), and most ecosystem components also had significantly different community compositions (</w:t>
      </w:r>
      <w:r>
        <w:fldChar w:fldCharType="begin"/>
      </w:r>
      <w:r>
        <w:instrText xml:space="preserve"> REF _Ref10457875 \h </w:instrText>
      </w:r>
      <w:r>
        <w:fldChar w:fldCharType="separate"/>
      </w:r>
      <w:r>
        <w:t xml:space="preserve">Table </w:t>
      </w:r>
      <w:r>
        <w:rPr>
          <w:noProof/>
        </w:rPr>
        <w:t>8</w:t>
      </w:r>
      <w:r>
        <w:fldChar w:fldCharType="end"/>
      </w:r>
      <w:r>
        <w:t>). The data from Decker Island provides a potential explanation for this difference. While there was a pattern of increased catch over the course of the spring in 2017, there was no similar increase in 2018, and the total catch was highly correlated with flow in the Sacramento River (</w:t>
      </w:r>
      <w:r>
        <w:fldChar w:fldCharType="begin"/>
      </w:r>
      <w:r>
        <w:instrText xml:space="preserve"> REF _Ref9317230 \h </w:instrText>
      </w:r>
      <w:r>
        <w:fldChar w:fldCharType="separate"/>
      </w:r>
      <w:r>
        <w:t xml:space="preserve">Figure </w:t>
      </w:r>
      <w:r>
        <w:rPr>
          <w:noProof/>
        </w:rPr>
        <w:t>18</w:t>
      </w:r>
      <w:r>
        <w:fldChar w:fldCharType="end"/>
      </w:r>
      <w:r>
        <w:t xml:space="preserve">). Flow during 2017 was much higher than 2018 </w:t>
      </w:r>
      <w:r w:rsidR="003524DA">
        <w:t>throughout the spring, and high river flows may serve to dilute existing productivity, while short residence times</w:t>
      </w:r>
      <w:r w:rsidR="0040392C">
        <w:t xml:space="preserve"> and cooler temperatures</w:t>
      </w:r>
      <w:r w:rsidR="003524DA">
        <w:t xml:space="preserve"> may slow growth of phytoplankton and zooplankton</w:t>
      </w:r>
      <w:r w:rsidR="0040392C">
        <w:t xml:space="preserve"> </w:t>
      </w:r>
      <w:r w:rsidR="0040392C">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 </w:instrText>
      </w:r>
      <w:r w:rsidR="006A0C1B">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EN.CITE.DATA </w:instrText>
      </w:r>
      <w:r w:rsidR="006A0C1B">
        <w:fldChar w:fldCharType="end"/>
      </w:r>
      <w:r w:rsidR="0040392C">
        <w:fldChar w:fldCharType="separate"/>
      </w:r>
      <w:r w:rsidR="006A0C1B">
        <w:rPr>
          <w:noProof/>
        </w:rPr>
        <w:t>(Downing et al. 2016; Glibert et al. 2014)</w:t>
      </w:r>
      <w:r w:rsidR="0040392C">
        <w:fldChar w:fldCharType="end"/>
      </w:r>
      <w:r w:rsidR="0040392C">
        <w:t xml:space="preserve">. This pattern has been described many times throughout the </w:t>
      </w:r>
      <w:r w:rsidR="008D4483">
        <w:t>estuary</w:t>
      </w:r>
      <w:r w:rsidR="0040392C">
        <w:t>, though it is dependent o</w:t>
      </w:r>
      <w:r w:rsidR="00326FB7">
        <w:t>n the study species and region</w:t>
      </w:r>
      <w:r w:rsidR="0040392C">
        <w:t xml:space="preserve"> </w:t>
      </w:r>
      <w:r w:rsidR="0040392C">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 </w:instrText>
      </w:r>
      <w:r w:rsidR="00522550">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EN.CITE.DATA </w:instrText>
      </w:r>
      <w:r w:rsidR="00522550">
        <w:fldChar w:fldCharType="end"/>
      </w:r>
      <w:r w:rsidR="0040392C">
        <w:fldChar w:fldCharType="separate"/>
      </w:r>
      <w:r w:rsidR="00522550">
        <w:rPr>
          <w:noProof/>
        </w:rPr>
        <w:t>(Cloern et al. 2010; Kimmerer 2002; Kimmerer et al. 2018b; Sommer et al. 2004)</w:t>
      </w:r>
      <w:r w:rsidR="0040392C">
        <w:fldChar w:fldCharType="end"/>
      </w:r>
      <w:r w:rsidR="003524DA">
        <w:t>.</w:t>
      </w:r>
      <w:r w:rsidR="0040392C">
        <w:t xml:space="preserve"> </w:t>
      </w:r>
    </w:p>
    <w:p w14:paraId="22C53B56" w14:textId="3F3A0698" w:rsidR="005D1C64" w:rsidRDefault="004B4160" w:rsidP="00CC4434">
      <w:pPr>
        <w:spacing w:after="120"/>
        <w:pPrChange w:id="777" w:author="Hartman, Rosemary@DWR" w:date="2019-07-25T20:18:00Z">
          <w:pPr/>
        </w:pPrChange>
      </w:pPr>
      <w:r>
        <w:t xml:space="preserve">Overall, a greater proportion of the </w:t>
      </w:r>
      <w:r w:rsidR="002F79C9">
        <w:t xml:space="preserve">macroinvertebrate </w:t>
      </w:r>
      <w:r>
        <w:t>catch was</w:t>
      </w:r>
      <w:r w:rsidR="005D1C64">
        <w:t xml:space="preserve"> larval fish and amphipods in 2017, whereas more cumaceans and isopods were caught in 2018 (</w:t>
      </w:r>
      <w:r w:rsidR="005D1C64">
        <w:fldChar w:fldCharType="begin"/>
      </w:r>
      <w:r w:rsidR="005D1C64">
        <w:instrText xml:space="preserve"> REF _Ref10461283 \h </w:instrText>
      </w:r>
      <w:r w:rsidR="005D1C64">
        <w:fldChar w:fldCharType="separate"/>
      </w:r>
      <w:r w:rsidR="005D1C64">
        <w:t xml:space="preserve">Figure </w:t>
      </w:r>
      <w:r w:rsidR="005D1C64">
        <w:rPr>
          <w:noProof/>
        </w:rPr>
        <w:t>9</w:t>
      </w:r>
      <w:r w:rsidR="005D1C64">
        <w:fldChar w:fldCharType="end"/>
      </w:r>
      <w:r w:rsidR="005D1C64">
        <w:t xml:space="preserve">), but the differences in community composition tended to describe a small </w:t>
      </w:r>
      <w:r w:rsidR="008D4483">
        <w:t xml:space="preserve">proportion of the variance (less than 10%, </w:t>
      </w:r>
      <w:r w:rsidR="008D4483">
        <w:fldChar w:fldCharType="begin"/>
      </w:r>
      <w:r w:rsidR="008D4483">
        <w:instrText xml:space="preserve"> REF _Ref10457875 \h </w:instrText>
      </w:r>
      <w:r w:rsidR="008D4483">
        <w:fldChar w:fldCharType="separate"/>
      </w:r>
      <w:r w:rsidR="008D4483">
        <w:t xml:space="preserve">Table </w:t>
      </w:r>
      <w:r w:rsidR="008D4483">
        <w:rPr>
          <w:noProof/>
        </w:rPr>
        <w:t>8</w:t>
      </w:r>
      <w:r w:rsidR="008D4483">
        <w:fldChar w:fldCharType="end"/>
      </w:r>
      <w:r w:rsidR="008D4483">
        <w:t>).</w:t>
      </w:r>
      <w:r w:rsidR="005D1C64">
        <w:t xml:space="preserve"> </w:t>
      </w:r>
      <w:r w:rsidR="008D4483">
        <w:t xml:space="preserve">This is similar to research by Howe et al </w:t>
      </w:r>
      <w:r w:rsidR="008D4483">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8D4483">
        <w:fldChar w:fldCharType="separate"/>
      </w:r>
      <w:r w:rsidR="006A0C1B">
        <w:rPr>
          <w:noProof/>
        </w:rPr>
        <w:t>(Howe et al. 2014)</w:t>
      </w:r>
      <w:r w:rsidR="008D4483">
        <w:fldChar w:fldCharType="end"/>
      </w:r>
      <w:r w:rsidR="008D4483">
        <w:t xml:space="preserve">, who also found sampling year to describe around 5% of variation in invertebrate communities. </w:t>
      </w:r>
      <w:r w:rsidR="005D1C64">
        <w:t xml:space="preserve">Broad-scale classification of benthic invertebrates also show communities tend to be fairly similar year-to-year, with greater differences between geographic regions or substrate types </w:t>
      </w:r>
      <w:r w:rsidR="005D1C64">
        <w:fldChar w:fldCharType="begin"/>
      </w:r>
      <w:r w:rsidR="006A0C1B">
        <w:instrText xml:space="preserve"> ADDIN EN.CITE &lt;EndNote&gt;&lt;Cite&gt;&lt;Author&gt;Thompson&lt;/Author&gt;&lt;Year&gt;2013&lt;/Year&gt;&lt;RecNum&gt;2276&lt;/RecNum&gt;&lt;DisplayText&gt;(Thompson et al. 2013)&lt;/DisplayText&gt;&lt;record&gt;&lt;rec-number&gt;2276&lt;/rec-number&gt;&lt;foreign-keys&gt;&lt;key app="EN" db-id="std9wdt06dea0ber50cpepe0azprxd52vwpp" timestamp="1558712342"&gt;2276&lt;/key&gt;&lt;key app="ENWeb" db-id=""&gt;0&lt;/key&gt;&lt;/foreign-keys&gt;&lt;ref-type name="Journal Article"&gt;17&lt;/ref-type&gt;&lt;contributors&gt;&lt;authors&gt;&lt;author&gt;Thompson, Bruce&lt;/author&gt;&lt;author&gt;Ranasinghe, J. Ananda&lt;/author&gt;&lt;author&gt;Lowe, Sarah&lt;/author&gt;&lt;author&gt;Melwani, Aroon&lt;/author&gt;&lt;author&gt;Weisberg, Stephen B.&lt;/author&gt;&lt;/authors&gt;&lt;/contributors&gt;&lt;titles&gt;&lt;title&gt;Benthic macrofaunal assemblages of the San Francisco Estuary and Delta, USA&lt;/title&gt;&lt;secondary-title&gt;Environmental Monitoring and Assessment&lt;/secondary-title&gt;&lt;/titles&gt;&lt;periodical&gt;&lt;full-title&gt;Environmental Monitoring and Assessment&lt;/full-title&gt;&lt;/periodical&gt;&lt;pages&gt;2281-2295&lt;/pages&gt;&lt;volume&gt;185&lt;/volume&gt;&lt;number&gt;3&lt;/number&gt;&lt;dates&gt;&lt;year&gt;2013&lt;/year&gt;&lt;/dates&gt;&lt;isbn&gt;1573-2959&lt;/isbn&gt;&lt;label&gt;Thompson2013&lt;/label&gt;&lt;work-type&gt;journal article&lt;/work-type&gt;&lt;urls&gt;&lt;related-urls&gt;&lt;url&gt;http://dx.doi.org/10.1007/s10661-012-2708-8&lt;/url&gt;&lt;/related-urls&gt;&lt;/urls&gt;&lt;electronic-resource-num&gt;10.1007/s10661-012-2708-8&lt;/electronic-resource-num&gt;&lt;/record&gt;&lt;/Cite&gt;&lt;/EndNote&gt;</w:instrText>
      </w:r>
      <w:r w:rsidR="005D1C64">
        <w:fldChar w:fldCharType="separate"/>
      </w:r>
      <w:r w:rsidR="006A0C1B">
        <w:rPr>
          <w:noProof/>
        </w:rPr>
        <w:t>(Thompson et al. 2013)</w:t>
      </w:r>
      <w:r w:rsidR="005D1C64">
        <w:fldChar w:fldCharType="end"/>
      </w:r>
      <w:r w:rsidR="005D1C64">
        <w:t>. We will be able to make a more substantial analysis of the sources of year-to-year variation once more years of data have been collected.</w:t>
      </w:r>
    </w:p>
    <w:p w14:paraId="260F2793" w14:textId="59157D5D" w:rsidR="00854EA1" w:rsidRDefault="00522550" w:rsidP="00CC4434">
      <w:pPr>
        <w:pStyle w:val="Heading3"/>
        <w:spacing w:after="120"/>
        <w:pPrChange w:id="778" w:author="Hartman, Rosemary@DWR" w:date="2019-07-25T20:18:00Z">
          <w:pPr>
            <w:pStyle w:val="Heading3"/>
          </w:pPr>
        </w:pPrChange>
      </w:pPr>
      <w:bookmarkStart w:id="779" w:name="_Toc14978188"/>
      <w:r>
        <w:t>Differences between site types</w:t>
      </w:r>
      <w:bookmarkEnd w:id="779"/>
    </w:p>
    <w:p w14:paraId="07B670C1" w14:textId="21FA993B" w:rsidR="000942D3" w:rsidRDefault="004B4160" w:rsidP="00CC4434">
      <w:pPr>
        <w:spacing w:after="120"/>
        <w:pPrChange w:id="780" w:author="Hartman, Rosemary@DWR" w:date="2019-07-25T20:18:00Z">
          <w:pPr/>
        </w:pPrChange>
      </w:pPr>
      <w:r>
        <w:t xml:space="preserve">Total catch of </w:t>
      </w:r>
      <w:r w:rsidR="00A433A1">
        <w:t>macro</w:t>
      </w:r>
      <w:r w:rsidR="003E5E98">
        <w:t>invertebrates and chlorophyll</w:t>
      </w:r>
      <w:r>
        <w:t xml:space="preserve"> was higher in diked wetlands than any other site type</w:t>
      </w:r>
      <w:r w:rsidR="00A433A1">
        <w:t xml:space="preserve"> (</w:t>
      </w:r>
      <w:r w:rsidR="00A433A1">
        <w:fldChar w:fldCharType="begin"/>
      </w:r>
      <w:r w:rsidR="00A433A1">
        <w:instrText xml:space="preserve"> REF _Ref9317214 \h </w:instrText>
      </w:r>
      <w:r w:rsidR="00A433A1">
        <w:fldChar w:fldCharType="separate"/>
      </w:r>
      <w:r w:rsidR="00A433A1">
        <w:t xml:space="preserve">Figure </w:t>
      </w:r>
      <w:r w:rsidR="00A433A1">
        <w:rPr>
          <w:noProof/>
        </w:rPr>
        <w:t>6</w:t>
      </w:r>
      <w:r w:rsidR="00A433A1">
        <w:fldChar w:fldCharType="end"/>
      </w:r>
      <w:r w:rsidR="00A433A1">
        <w:t xml:space="preserve">,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A433A1">
        <w:t>though diked wetlands also had significantly lower clam abundance than channel habitat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proofErr w:type="gramStart"/>
      <w:r w:rsidR="00522550">
        <w:t>Similar to</w:t>
      </w:r>
      <w:proofErr w:type="gramEnd"/>
      <w:r w:rsidR="00522550">
        <w:t xml:space="preserve"> inter-annual differences in catch, t</w:t>
      </w:r>
      <w:r>
        <w:t xml:space="preserve">he difference in total catch of between site types may also be explained by water residence times. </w:t>
      </w:r>
      <w:r w:rsidR="00512875">
        <w:t xml:space="preserve">Diked wetlands, with long residence times, have ample opportunity to grow large standing stocks of </w:t>
      </w:r>
      <w:r w:rsidR="000942D3">
        <w:t xml:space="preserve">organic material, </w:t>
      </w:r>
      <w:r w:rsidR="00512875">
        <w:t>phytoplankton</w:t>
      </w:r>
      <w:r w:rsidR="000942D3">
        <w:t>,</w:t>
      </w:r>
      <w:r w:rsidR="00512875">
        <w:t xml:space="preserve"> and zooplankton</w:t>
      </w:r>
      <w:r w:rsidR="000942D3">
        <w:t xml:space="preserve">, though extremely long residence times may deplete nutrients </w:t>
      </w:r>
      <w:r w:rsidR="000942D3">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bHM+PC9yZWNvcmQ+PC9DaXRlPjxDaXRlPjxBdXRob3I+SGVyYm9sZDwvQXV0aG9yPjxZZWFyPjIw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</w:fldData>
        </w:fldChar>
      </w:r>
      <w:r w:rsidR="006A0C1B">
        <w:instrText xml:space="preserve"> ADDIN EN.CITE </w:instrText>
      </w:r>
      <w:r w:rsidR="006A0C1B">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bHM+PC9yZWNvcmQ+PC9DaXRlPjxDaXRlPjxBdXRob3I+SGVyYm9sZDwvQXV0aG9yPjxZZWFyPjIw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</w:fldData>
        </w:fldChar>
      </w:r>
      <w:r w:rsidR="006A0C1B">
        <w:instrText xml:space="preserve"> ADDIN EN.CITE.DATA </w:instrText>
      </w:r>
      <w:r w:rsidR="006A0C1B">
        <w:fldChar w:fldCharType="end"/>
      </w:r>
      <w:r w:rsidR="000942D3">
        <w:fldChar w:fldCharType="separate"/>
      </w:r>
      <w:r w:rsidR="006A0C1B">
        <w:rPr>
          <w:noProof/>
        </w:rPr>
        <w:t>(Brown et al. 2016; Herbold et al. 2014)</w:t>
      </w:r>
      <w:r w:rsidR="000942D3">
        <w:fldChar w:fldCharType="end"/>
      </w:r>
      <w:r w:rsidR="005D4E46">
        <w:t xml:space="preserve">, and low dissolved oxygen conditions may dominate during the summer and fall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12875">
        <w:t xml:space="preserve">. </w:t>
      </w:r>
      <w:r w:rsidR="00003BD0">
        <w:t xml:space="preserve">Similar patterns of increased chlorophyll in disconnected wetlands </w:t>
      </w:r>
      <w:r w:rsidR="000942D3">
        <w:t>have also</w:t>
      </w:r>
      <w:r w:rsidR="00003BD0">
        <w:t xml:space="preserve"> been found in floodplains in the region </w:t>
      </w:r>
      <w:r w:rsidR="00003BD0">
        <w:fldChar w:fldCharType="begin"/>
      </w:r>
      <w:r w:rsidR="006A0C1B">
        <w:instrText xml:space="preserve"> ADDIN EN.CITE &lt;EndNote&gt;&lt;Cite&gt;&lt;Author&gt;Ahearn&lt;/Author&gt;&lt;Year&gt;2006&lt;/Year&gt;&lt;RecNum&gt;12&lt;/RecNum&gt;&lt;DisplayText&gt;(Ahearn et al. 2006)&lt;/DisplayText&gt;&lt;record&gt;&lt;rec-number&gt;12&lt;/rec-number&gt;&lt;foreign-keys&gt;&lt;key app="EN" db-id="std9wdt06dea0ber50cpepe0azprxd52vwpp" timestamp="1558710929"&gt;12&lt;/key&gt;&lt;/foreign-keys&gt;&lt;ref-type name="Journal Article"&gt;17&lt;/ref-type&gt;&lt;contributors&gt;&lt;authors&gt;&lt;author&gt;Ahearn, D.S.&lt;/author&gt;&lt;author&gt;Viers, J.H.&lt;/author&gt;&lt;author&gt;Mount, J.F.&lt;/author&gt;&lt;author&gt;Dahlgren, R.A.&lt;/author&gt;&lt;/authors&gt;&lt;/contributors&gt;&lt;titles&gt;&lt;title&gt;Priming the productivity pump: flood pulse driven trends in suspended algal biomass distribution across a restored floodplain&lt;/title&gt;&lt;secondary-title&gt;Freshwater Biology&lt;/secondary-title&gt;&lt;/titles&gt;&lt;periodical&gt;&lt;full-title&gt;Freshwater Biology&lt;/full-title&gt;&lt;/periodical&gt;&lt;pages&gt;1417-1433&lt;/pages&gt;&lt;volume&gt;51&lt;/volume&gt;&lt;dates&gt;&lt;year&gt;2006&lt;/year&gt;&lt;/dates&gt;&lt;urls&gt;&lt;/urls&gt;&lt;/record&gt;&lt;/Cite&gt;&lt;/EndNote&gt;</w:instrText>
      </w:r>
      <w:r w:rsidR="00003BD0">
        <w:fldChar w:fldCharType="separate"/>
      </w:r>
      <w:r w:rsidR="006A0C1B">
        <w:rPr>
          <w:noProof/>
        </w:rPr>
        <w:t>(Ahearn et al. 2006)</w:t>
      </w:r>
      <w:r w:rsidR="00003BD0">
        <w:fldChar w:fldCharType="end"/>
      </w:r>
      <w:r w:rsidR="0056639C">
        <w:t>.</w:t>
      </w:r>
      <w:r w:rsidR="000942D3" w:rsidRPr="000942D3">
        <w:t xml:space="preserve"> </w:t>
      </w:r>
      <w:r w:rsidR="005E1E4E">
        <w:t xml:space="preserve">Despite the high concentrations of phytoplankton and zooplankton, production in diked wetlands may not benefit pelagic fish species </w:t>
      </w:r>
      <w:proofErr w:type="spellStart"/>
      <w:r w:rsidR="005E1E4E">
        <w:t>if</w:t>
      </w:r>
      <w:proofErr w:type="spellEnd"/>
      <w:r w:rsidR="005E1E4E">
        <w:t xml:space="preserve"> fish are excluded from the site. Export of production from the site only occurs when the site is being dr</w:t>
      </w:r>
      <w:r w:rsidR="005D4E46">
        <w:t xml:space="preserve">ained, </w:t>
      </w:r>
      <w:r w:rsidR="005E1E4E">
        <w:t xml:space="preserve">usually over the span of a week or two during the spring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D4E46">
        <w:t>.</w:t>
      </w:r>
      <w:r w:rsidR="003D3ED7">
        <w:t xml:space="preserve"> </w:t>
      </w:r>
      <w:r w:rsidR="003E5E98">
        <w:t xml:space="preserve">Also, even though chlorophyll concentrations in diked wetlands were high relative to other site types, they were still less than the 10 ug/L considered necessary for high zooplankton production </w:t>
      </w:r>
      <w:r w:rsidR="003E5E98">
        <w:fldChar w:fldCharType="begin"/>
      </w:r>
      <w:r w:rsidR="003E5E98">
        <w:instrText xml:space="preserve"> ADDIN EN.CITE &lt;EndNote&gt;&lt;Cite&gt;&lt;Author&gt;Brown&lt;/Author&gt;&lt;Year&gt;2016&lt;/Year&gt;&lt;RecNum&gt;2255&lt;/RecNum&gt;&lt;DisplayText&gt;(Brown et al. 2016)&lt;/DisplayText&gt;&lt;record&gt;&lt;rec-number&gt;2255&lt;/rec-number&gt;&lt;foreign-keys&gt;&lt;key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record&gt;&lt;/Cite&gt;&lt;/EndNote&gt;</w:instrText>
      </w:r>
      <w:r w:rsidR="003E5E98">
        <w:fldChar w:fldCharType="separate"/>
      </w:r>
      <w:r w:rsidR="003E5E98">
        <w:rPr>
          <w:noProof/>
        </w:rPr>
        <w:t>(Brown et al. 2016)</w:t>
      </w:r>
      <w:r w:rsidR="003E5E98">
        <w:fldChar w:fldCharType="end"/>
      </w:r>
      <w:r w:rsidR="003E5E98">
        <w:t>.</w:t>
      </w:r>
    </w:p>
    <w:p w14:paraId="40AB0248" w14:textId="173459C4" w:rsidR="000942D3" w:rsidRDefault="000942D3" w:rsidP="00CC4434">
      <w:pPr>
        <w:spacing w:after="120"/>
        <w:pPrChange w:id="781" w:author="Hartman, Rosemary@DWR" w:date="2019-07-25T20:18:00Z">
          <w:pPr/>
        </w:pPrChange>
      </w:pPr>
      <w:r>
        <w:t xml:space="preserve">Tidal and muted-tidal wetlands have also demonstrated greater concentrations of organic material and chlorophyll than open-water sites in other studies </w:t>
      </w:r>
      <w:r>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 </w:instrText>
      </w:r>
      <w:r w:rsidR="00522550">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EN.CITE.DATA </w:instrText>
      </w:r>
      <w:r w:rsidR="00522550">
        <w:fldChar w:fldCharType="end"/>
      </w:r>
      <w:r>
        <w:fldChar w:fldCharType="separate"/>
      </w:r>
      <w:r w:rsidR="00522550">
        <w:rPr>
          <w:noProof/>
        </w:rPr>
        <w:t>(Lehman et al. 2015; Muller-Solger et al. 2002; Strong 2015)</w:t>
      </w:r>
      <w:r>
        <w:fldChar w:fldCharType="end"/>
      </w:r>
      <w:r>
        <w:t xml:space="preserve">, however, in many tidal systems benthic grazing may deplete phytoplankton biomass </w:t>
      </w:r>
      <w:r>
        <w:fldChar w:fldCharType="begin"/>
      </w:r>
      <w:r>
        <w:instrText xml:space="preserve"> ADDIN EN.CITE &lt;EndNote&gt;&lt;Cite&gt;&lt;Author&gt;Lucas&lt;/Author&gt;&lt;Year&gt;2012&lt;/Year&gt;&lt;RecNum&gt;1212&lt;/RecNum&gt;&lt;DisplayText&gt;(Lucas and Thompson 2012)&lt;/DisplayText&gt;&lt;record&gt;&lt;rec-number&gt;1212&lt;/rec-number&gt;&lt;foreign-keys&gt;&lt;key app="EN" db-id="std9wdt06dea0ber50cpepe0azprxd52vwpp" timestamp="1558711236"&gt;1212&lt;/key&gt;&lt;/foreign-keys&gt;&lt;ref-type name="Journal Article"&gt;17&lt;/ref-type&gt;&lt;contributors&gt;&lt;authors&gt;&lt;author&gt;Lucas, Lisa V.&lt;/author&gt;&lt;author&gt;Thompson, Janet K.&lt;/author&gt;&lt;/authors&gt;&lt;/contributors&gt;&lt;titles&gt;&lt;title&gt;Changing restoration rules: Exotic bivalves interact with residence time and depth to control phytoplankton productivity&lt;/title&gt;&lt;secondary-title&gt;Ecosphere&lt;/secondary-title&gt;&lt;/titles&gt;&lt;periodical&gt;&lt;full-title&gt;Ecosphere&lt;/full-title&gt;&lt;/periodical&gt;&lt;pages&gt;art117&lt;/pages&gt;&lt;volume&gt;3&lt;/volume&gt;&lt;number&gt;12&lt;/number&gt;&lt;dates&gt;&lt;year&gt;2012&lt;/year&gt;&lt;pub-dates&gt;&lt;date&gt;2012/12/01&lt;/date&gt;&lt;/pub-dates&gt;&lt;/dates&gt;&lt;publisher&gt;Ecological Society of America&lt;/publisher&gt;&lt;isbn&gt;2150-8925&lt;/isbn&gt;&lt;urls&gt;&lt;related-urls&gt;&lt;url&gt;http://dx.doi.org/10.1890/ES12-00251.1&lt;/url&gt;&lt;/related-urls&gt;&lt;/urls&gt;&lt;electronic-resource-num&gt;10.1890/es12-00251.1&lt;/electronic-resource-num&gt;&lt;access-date&gt;2014/07/18&lt;/access-date&gt;&lt;/record&gt;&lt;/Cite&gt;&lt;/EndNote&gt;</w:instrText>
      </w:r>
      <w:r>
        <w:fldChar w:fldCharType="separate"/>
      </w:r>
      <w:r>
        <w:rPr>
          <w:noProof/>
        </w:rPr>
        <w:t>(Lucas and Thompson 2012)</w:t>
      </w:r>
      <w:r>
        <w:fldChar w:fldCharType="end"/>
      </w:r>
      <w:r>
        <w:t>. In our study, diked wetlands had high abundance of invertebrates and high concentrations of chlorophyll, but also the lowest abundance of invasive clams in benthic samples</w:t>
      </w:r>
      <w:r w:rsidR="00522550">
        <w:t xml:space="preserve"> (</w:t>
      </w:r>
      <w:r w:rsidR="00522550">
        <w:fldChar w:fldCharType="begin"/>
      </w:r>
      <w:r w:rsidR="00522550">
        <w:instrText xml:space="preserve"> REF _Ref10727603 \h </w:instrText>
      </w:r>
      <w:r w:rsidR="00522550">
        <w:fldChar w:fldCharType="separate"/>
      </w:r>
      <w:r w:rsidR="00522550">
        <w:t xml:space="preserve">Figure </w:t>
      </w:r>
      <w:r w:rsidR="00522550">
        <w:rPr>
          <w:noProof/>
        </w:rPr>
        <w:t>7</w:t>
      </w:r>
      <w:r w:rsidR="00522550">
        <w:fldChar w:fldCharType="end"/>
      </w:r>
      <w:r w:rsidR="00522550">
        <w:t>)</w:t>
      </w:r>
      <w:r>
        <w:t xml:space="preserve">. Therefore, the high chlorophyll content is likely a combination of high productivity and low benthic grazing rates. </w:t>
      </w:r>
      <w:r w:rsidR="005D4E46">
        <w:t xml:space="preserve">We did not see higher invertebrate abundance in tidal wetlands than diked wetlands or channel habitat, in contrast to results from 2017 </w:t>
      </w:r>
      <w:r w:rsidR="005D4E46">
        <w:fldChar w:fldCharType="begin"/>
      </w:r>
      <w:r w:rsidR="005D4E46">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5D4E46">
        <w:fldChar w:fldCharType="separate"/>
      </w:r>
      <w:r w:rsidR="005D4E46">
        <w:rPr>
          <w:noProof/>
        </w:rPr>
        <w:t>(Contreras et al. 2018)</w:t>
      </w:r>
      <w:r w:rsidR="005D4E46">
        <w:fldChar w:fldCharType="end"/>
      </w:r>
      <w:r w:rsidR="005D4E46">
        <w:t xml:space="preserve">. This may be </w:t>
      </w:r>
      <w:r w:rsidR="005D4E46">
        <w:lastRenderedPageBreak/>
        <w:t>because</w:t>
      </w:r>
      <w:r w:rsidR="003706A9">
        <w:t xml:space="preserve"> the data were more variable in 2018 than 2017</w:t>
      </w:r>
      <w:r w:rsidR="00571CA1">
        <w:t xml:space="preserve"> (</w:t>
      </w:r>
      <w:r w:rsidR="00571CA1">
        <w:fldChar w:fldCharType="begin"/>
      </w:r>
      <w:r w:rsidR="00571CA1">
        <w:instrText xml:space="preserve"> REF _Ref10727333 \h </w:instrText>
      </w:r>
      <w:r w:rsidR="00571CA1">
        <w:fldChar w:fldCharType="separate"/>
      </w:r>
      <w:r w:rsidR="00571CA1">
        <w:t xml:space="preserve">Table </w:t>
      </w:r>
      <w:r w:rsidR="00571CA1">
        <w:rPr>
          <w:noProof/>
        </w:rPr>
        <w:t>11</w:t>
      </w:r>
      <w:r w:rsidR="00571CA1">
        <w:fldChar w:fldCharType="end"/>
      </w:r>
      <w:r w:rsidR="00571CA1">
        <w:t>)</w:t>
      </w:r>
      <w:r w:rsidR="003706A9">
        <w:t>, making it more difficult to see trends</w:t>
      </w:r>
      <w:r w:rsidR="00522550">
        <w:t xml:space="preserve">, or it may be due to inter-annual differences in weather and hydrology </w:t>
      </w:r>
      <w:r w:rsidR="00522550">
        <w:fldChar w:fldCharType="begin"/>
      </w:r>
      <w:r w:rsidR="00522550">
        <w:instrText xml:space="preserve"> ADDIN EN.CITE &lt;EndNote&gt;&lt;Cite&gt;&lt;Author&gt;Cloern&lt;/Author&gt;&lt;Year&gt;2010&lt;/Year&gt;&lt;RecNum&gt;312&lt;/RecNum&gt;&lt;Prefix&gt;as seen in &lt;/Prefix&gt;&lt;DisplayText&gt;(as seen in Cloern et al. 2010)&lt;/DisplayText&gt;&lt;record&gt;&lt;rec-number&gt;312&lt;/rec-number&gt;&lt;foreign-keys&gt;&lt;key app="EN" db-id="std9wdt06dea0ber50cpepe0azprxd52vwpp" timestamp="1558710985"&gt;312&lt;/key&gt;&lt;/foreign-keys&gt;&lt;ref-type name="Journal Article"&gt;17&lt;/ref-type&gt;&lt;contributors&gt;&lt;authors&gt;&lt;author&gt;Cloern, J.E.&lt;/author&gt;&lt;author&gt;Hieb, K.A.&lt;/author&gt;&lt;author&gt;Jacobson, T.&lt;/author&gt;&lt;author&gt;Sanso, B.&lt;/author&gt;&lt;author&gt;Di Lorenzo, E.&lt;/author&gt;&lt;author&gt;Stacey, M.T.&lt;/author&gt;&lt;author&gt;Largier, J.L.&lt;/author&gt;&lt;author&gt;Meiring, W.&lt;/author&gt;&lt;author&gt;Peterson, W.T.&lt;/author&gt;&lt;author&gt;Powell, T.M.&lt;/author&gt;&lt;author&gt;Winder, M.&lt;/author&gt;&lt;author&gt;Jassby, A.D.&lt;/author&gt;&lt;/authors&gt;&lt;/contributors&gt;&lt;titles&gt;&lt;title&gt;Biological communities in San Francisco Bay track large-sale climate forcing over the North Pacific&lt;/title&gt;&lt;secondary-title&gt;Geophysical Research Letters&lt;/secondary-title&gt;&lt;/titles&gt;&lt;periodical&gt;&lt;full-title&gt;Geophysical Research Letters&lt;/full-title&gt;&lt;/periodical&gt;&lt;pages&gt;6 pages&lt;/pages&gt;&lt;volume&gt;37&lt;/volume&gt;&lt;number&gt;L21602&lt;/number&gt;&lt;dates&gt;&lt;year&gt;2010&lt;/year&gt;&lt;/dates&gt;&lt;urls&gt;&lt;/urls&gt;&lt;/record&gt;&lt;/Cite&gt;&lt;/EndNote&gt;</w:instrText>
      </w:r>
      <w:r w:rsidR="00522550">
        <w:fldChar w:fldCharType="separate"/>
      </w:r>
      <w:r w:rsidR="00522550">
        <w:rPr>
          <w:noProof/>
        </w:rPr>
        <w:t>(as seen in Cloern et al. 2010)</w:t>
      </w:r>
      <w:r w:rsidR="00522550">
        <w:fldChar w:fldCharType="end"/>
      </w:r>
      <w:r w:rsidR="003706A9">
        <w:t>.</w:t>
      </w:r>
      <w:r w:rsidR="00522550">
        <w:t xml:space="preserve"> More years of data may better elucidate these trends.</w:t>
      </w:r>
      <w:r w:rsidR="003706A9">
        <w:t xml:space="preserve"> </w:t>
      </w:r>
    </w:p>
    <w:p w14:paraId="1925D30B" w14:textId="76D29347" w:rsidR="003E5E98" w:rsidRDefault="00207BFB" w:rsidP="00CC4434">
      <w:pPr>
        <w:spacing w:after="120"/>
        <w:pPrChange w:id="782" w:author="Hartman, Rosemary@DWR" w:date="2019-07-25T20:18:00Z">
          <w:pPr/>
        </w:pPrChange>
      </w:pPr>
      <w:r>
        <w:t>Wetlands</w:t>
      </w:r>
      <w:r w:rsidR="00D94ED6">
        <w:t xml:space="preserve"> also had </w:t>
      </w:r>
      <w:r w:rsidR="005E1E4E">
        <w:t>significantly</w:t>
      </w:r>
      <w:r w:rsidR="00D94ED6">
        <w:t xml:space="preserve"> different community composition from the channel habitat. </w:t>
      </w:r>
      <w:r w:rsidR="004953DE">
        <w:t>Zooplankton communities were very unusual at the diked wetland of Tule Red in particular, where large numbers of ostracods and harpacticoid copepods dominated the samples.</w:t>
      </w:r>
      <w:r w:rsidR="00730E98">
        <w:t xml:space="preserve"> Harpacticoid copepods occur occasionally in Delta Smelt diets </w:t>
      </w:r>
      <w:r w:rsidR="00730E98">
        <w:fldChar w:fldCharType="begin"/>
      </w:r>
      <w:r w:rsidR="00730E98">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730E98">
        <w:fldChar w:fldCharType="separate"/>
      </w:r>
      <w:r w:rsidR="00730E98">
        <w:rPr>
          <w:noProof/>
        </w:rPr>
        <w:t>(Slater and Baxter 2014)</w:t>
      </w:r>
      <w:r w:rsidR="00730E98">
        <w:fldChar w:fldCharType="end"/>
      </w:r>
      <w:r w:rsidR="00730E98">
        <w:t xml:space="preserve">, and may more common in the diets of other fishes </w:t>
      </w:r>
      <w:r w:rsidR="00730E98">
        <w:fldChar w:fldCharType="begin"/>
      </w:r>
      <w:r w:rsidR="00730E98">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730E98">
        <w:fldChar w:fldCharType="separate"/>
      </w:r>
      <w:r w:rsidR="00730E98">
        <w:rPr>
          <w:noProof/>
        </w:rPr>
        <w:t>(Howe et al. 2014)</w:t>
      </w:r>
      <w:r w:rsidR="00730E98">
        <w:fldChar w:fldCharType="end"/>
      </w:r>
      <w:r w:rsidR="00730E98">
        <w:t xml:space="preserve">, but are not consumed as frequently as calanoid copepods. Ostracods are also rare in smelt diets, but may occur in salmon diets in greater frequency than in the surrounding habitat </w:t>
      </w:r>
      <w:r w:rsidR="00730E98">
        <w:fldChar w:fldCharType="begin"/>
      </w:r>
      <w:r w:rsidR="00730E98">
        <w:instrText xml:space="preserve"> ADDIN EN.CITE &lt;EndNote&gt;&lt;Cite&gt;&lt;Author&gt;Katz&lt;/Author&gt;&lt;Year&gt;2017&lt;/Year&gt;&lt;RecNum&gt;2748&lt;/RecNum&gt;&lt;DisplayText&gt;(Katz et al. 2017)&lt;/DisplayText&gt;&lt;record&gt;&lt;rec-number&gt;2748&lt;/rec-number&gt;&lt;foreign-keys&gt;&lt;key app="EN" db-id="std9wdt06dea0ber50cpepe0azprxd52vwpp" timestamp="1561580849"&gt;2748&lt;/key&gt;&lt;/foreign-keys&gt;&lt;ref-type name="Journal Article"&gt;17&lt;/ref-type&gt;&lt;contributors&gt;&lt;authors&gt;&lt;author&gt;Katz, Jacob V. E.&lt;/author&gt;&lt;author&gt;Jeffres, Carson&lt;/author&gt;&lt;author&gt;Conrad, J. Louise&lt;/author&gt;&lt;author&gt;Sommer, Ted R.&lt;/author&gt;&lt;author&gt;Martinez, Joshua&lt;/author&gt;&lt;author&gt;Brumbaugh, Steve&lt;/author&gt;&lt;author&gt;Corline, Nicholas&lt;/author&gt;&lt;author&gt;Moyle, Peter B.&lt;/author&gt;&lt;/authors&gt;&lt;/contributors&gt;&lt;titles&gt;&lt;title&gt;Floodplain farm fields provide novel rearing habitat for Chinook salmon&lt;/title&gt;&lt;secondary-title&gt;PLOS ONE&lt;/secondary-title&gt;&lt;/titles&gt;&lt;periodical&gt;&lt;full-title&gt;Plos ONE&lt;/full-title&gt;&lt;/periodical&gt;&lt;pages&gt;e0177409&lt;/pages&gt;&lt;volume&gt;12&lt;/volume&gt;&lt;number&gt;6&lt;/number&gt;&lt;dates&gt;&lt;year&gt;2017&lt;/year&gt;&lt;/dates&gt;&lt;publisher&gt;Public Library of Science&lt;/publisher&gt;&lt;urls&gt;&lt;related-urls&gt;&lt;url&gt;https://doi.org/10.1371/journal.pone.0177409&lt;/url&gt;&lt;/related-urls&gt;&lt;/urls&gt;&lt;electronic-resource-num&gt;10.1371/journal.pone.0177409&lt;/electronic-resource-num&gt;&lt;/record&gt;&lt;/Cite&gt;&lt;/EndNote&gt;</w:instrText>
      </w:r>
      <w:r w:rsidR="00730E98">
        <w:fldChar w:fldCharType="separate"/>
      </w:r>
      <w:r w:rsidR="00730E98">
        <w:rPr>
          <w:noProof/>
        </w:rPr>
        <w:t>(Katz et al. 2017)</w:t>
      </w:r>
      <w:r w:rsidR="00730E98">
        <w:fldChar w:fldCharType="end"/>
      </w:r>
      <w:r w:rsidR="00730E98">
        <w:t>.</w:t>
      </w:r>
      <w:r w:rsidR="004953DE">
        <w:t xml:space="preserve"> </w:t>
      </w:r>
      <w:proofErr w:type="gramStart"/>
      <w:r w:rsidR="00D94ED6">
        <w:t>Diked wetlands,</w:t>
      </w:r>
      <w:proofErr w:type="gramEnd"/>
      <w:r w:rsidR="00D94ED6">
        <w:t xml:space="preserve"> </w:t>
      </w:r>
      <w:r w:rsidR="004953DE">
        <w:t xml:space="preserve">also </w:t>
      </w:r>
      <w:r w:rsidR="00D94ED6">
        <w:t xml:space="preserve">had a greater relative </w:t>
      </w:r>
      <w:r w:rsidR="005E1E4E">
        <w:t>abundance</w:t>
      </w:r>
      <w:r w:rsidR="00D94ED6">
        <w:t xml:space="preserve"> of amphipods than other sites, while tidal wetlands had a greater relative abundance of collembola and isopods.</w:t>
      </w:r>
      <w:r w:rsidR="00B724FB">
        <w:t xml:space="preserve"> Amphipods and isopods are generally epibenthic or epiphytic, and while they occur less frequently in smelt diets than copepods, they are increasing in dietary importance </w: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L3VybHM+PC9yZWNvcmQ+PC9DaXRlPjxDaXRlPjxBdXRob3I+U2xhdGVyPC9BdXRob3I+PFllYXI+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</w:fldData>
        </w:fldChar>
      </w:r>
      <w:r w:rsidR="00B724FB">
        <w:instrText xml:space="preserve"> ADDIN EN.CITE </w:instrTex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L3VybHM+PC9yZWNvcmQ+PC9DaXRlPjxDaXRlPjxBdXRob3I+U2xhdGVyPC9BdXRob3I+PFllYXI+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</w:fldData>
        </w:fldChar>
      </w:r>
      <w:r w:rsidR="00B724FB">
        <w:instrText xml:space="preserve"> ADDIN EN.CITE.DATA </w:instrText>
      </w:r>
      <w:r w:rsidR="00B724FB">
        <w:fldChar w:fldCharType="end"/>
      </w:r>
      <w:r w:rsidR="00B724FB">
        <w:fldChar w:fldCharType="separate"/>
      </w:r>
      <w:r w:rsidR="00B724FB">
        <w:rPr>
          <w:noProof/>
        </w:rPr>
        <w:t>(Brown et al. 2016; Slater and Baxter 2014)</w:t>
      </w:r>
      <w:r w:rsidR="00B724FB">
        <w:fldChar w:fldCharType="end"/>
      </w:r>
      <w:r w:rsidR="00B724FB">
        <w:t xml:space="preserve">. </w:t>
      </w:r>
      <w:r w:rsidR="00D94ED6">
        <w:t xml:space="preserve"> </w:t>
      </w:r>
      <w:r w:rsidR="004953DE">
        <w:t xml:space="preserve">Collembola and isopods are found frequently in salmon diets, and Collembola, along with other terrestrial fall-out invertebrates, may be a significant portion of salmon diets </w: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 </w:instrTex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EN.CITE.DATA </w:instrText>
      </w:r>
      <w:r w:rsidR="004953DE">
        <w:fldChar w:fldCharType="end"/>
      </w:r>
      <w:r w:rsidR="004953DE">
        <w:fldChar w:fldCharType="separate"/>
      </w:r>
      <w:r w:rsidR="004953DE">
        <w:rPr>
          <w:noProof/>
        </w:rPr>
        <w:t>(David et al. 2016a; David et al. 2016b)</w:t>
      </w:r>
      <w:r w:rsidR="004953DE">
        <w:fldChar w:fldCharType="end"/>
      </w:r>
      <w:r w:rsidR="004953DE">
        <w:t xml:space="preserve">. </w:t>
      </w:r>
    </w:p>
    <w:p w14:paraId="70734836" w14:textId="4E646462" w:rsidR="005E1E4E" w:rsidRDefault="003D3ED7" w:rsidP="00CC4434">
      <w:pPr>
        <w:spacing w:after="120"/>
        <w:pPrChange w:id="783" w:author="Hartman, Rosemary@DWR" w:date="2019-07-25T20:18:00Z">
          <w:pPr/>
        </w:pPrChange>
      </w:pPr>
      <w:r>
        <w:t xml:space="preserve">The phytoplankton communities were also unique in diked wetlands. While most tidal and channel habitats had large proportions of pennate and centric diatoms, diked wetlands had more variable communities, including some samples with large numbers of dinoflagellates (see </w:t>
      </w:r>
      <w:proofErr w:type="spellStart"/>
      <w:r>
        <w:t>Bradmoor</w:t>
      </w:r>
      <w:proofErr w:type="spellEnd"/>
      <w:r>
        <w:t xml:space="preserve"> in 2018), or </w:t>
      </w:r>
      <w:proofErr w:type="spellStart"/>
      <w:r>
        <w:t>chrysophytes</w:t>
      </w:r>
      <w:proofErr w:type="spellEnd"/>
      <w:r>
        <w:t xml:space="preserve"> (see Tule Red in 2017). The large proportion of diatoms in all the samples was somewhat unexpected, since the relative </w:t>
      </w:r>
      <w:r w:rsidR="00EE7F02">
        <w:t>concentration</w:t>
      </w:r>
      <w:r>
        <w:t xml:space="preserve"> and absolute abundance of diatoms has been in decline since the introduction of the invasive clam, </w:t>
      </w:r>
      <w:r w:rsidRPr="00571CA1">
        <w:rPr>
          <w:i/>
        </w:rPr>
        <w:t>Potamocor</w:t>
      </w:r>
      <w:r w:rsidR="00571CA1" w:rsidRPr="00571CA1">
        <w:rPr>
          <w:i/>
        </w:rPr>
        <w:t>b</w:t>
      </w:r>
      <w:r w:rsidRPr="00571CA1">
        <w:rPr>
          <w:i/>
        </w:rPr>
        <w:t>ula</w:t>
      </w:r>
      <w:r>
        <w:t xml:space="preserve">, in the 1980s </w:t>
      </w:r>
      <w:r>
        <w:fldChar w:fldCharType="begin"/>
      </w:r>
      <w:r>
        <w:instrText xml:space="preserve"> ADDIN EN.CITE &lt;EndNote&gt;&lt;Cite&gt;&lt;Author&gt;Winder&lt;/Author&gt;&lt;Year&gt;2011&lt;/Year&gt;&lt;RecNum&gt;1177&lt;/RecNum&gt;&lt;DisplayText&gt;(Lehman 2000; Winder and Jassby 2011)&lt;/DisplayText&gt;&lt;record&gt;&lt;rec-number&gt;1177&lt;/rec-number&gt;&lt;foreign-keys&gt;&lt;key app="EN" db-id="std9wdt06dea0ber50cpepe0azprxd52vwpp" timestamp="1558711201"&gt;1177&lt;/key&gt;&lt;key app="ENWeb" db-id=""&gt;0&lt;/key&gt;&lt;/foreign-keys&gt;&lt;ref-type name="Journal Article"&gt;17&lt;/ref-type&gt;&lt;contributors&gt;&lt;authors&gt;&lt;author&gt;Winder, Monika&lt;/author&gt;&lt;author&gt;Jassby, Alan D&lt;/author&gt;&lt;/authors&gt;&lt;/contributors&gt;&lt;titles&gt;&lt;title&gt;Shifts in zooplankton community structure: implications for food web processes in the upper San Francisco Estuary&lt;/title&gt;&lt;secondary-title&gt;Estuaries and Coasts&lt;/secondary-title&gt;&lt;/titles&gt;&lt;periodical&gt;&lt;full-title&gt;Estuaries and Coasts&lt;/full-title&gt;&lt;/periodical&gt;&lt;pages&gt;675-690&lt;/pages&gt;&lt;volume&gt;34&lt;/volume&gt;&lt;number&gt;4&lt;/number&gt;&lt;dates&gt;&lt;year&gt;2011&lt;/year&gt;&lt;/dates&gt;&lt;isbn&gt;1559-2723&lt;/isbn&gt;&lt;urls&gt;&lt;/urls&gt;&lt;/record&gt;&lt;/Cite&gt;&lt;Cite&gt;&lt;Author&gt;Lehman&lt;/Author&gt;&lt;Year&gt;2000&lt;/Year&gt;&lt;RecNum&gt;591&lt;/RecNum&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 Winder and Jassby 2011)</w:t>
      </w:r>
      <w:r>
        <w:fldChar w:fldCharType="end"/>
      </w:r>
      <w:r>
        <w:t xml:space="preserve">. </w:t>
      </w:r>
      <w:r w:rsidR="00EE7F02">
        <w:t xml:space="preserve">Dinoflagellates, </w:t>
      </w:r>
      <w:proofErr w:type="spellStart"/>
      <w:r w:rsidR="00EE7F02">
        <w:t>chrysophytes</w:t>
      </w:r>
      <w:proofErr w:type="spellEnd"/>
      <w:r w:rsidR="00EE7F02">
        <w:t xml:space="preserve">, and cyanobacteria that dominated diked wetlands are not thought to be  preferred zooplankton food </w:t>
      </w:r>
      <w:r w:rsidR="00EE7F02">
        <w:fldChar w:fldCharType="begin"/>
      </w:r>
      <w:r w:rsidR="00EE7F02">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EE7F02">
        <w:fldChar w:fldCharType="separate"/>
      </w:r>
      <w:r w:rsidR="00EE7F02">
        <w:rPr>
          <w:noProof/>
        </w:rPr>
        <w:t>(Kimmerer et al. 2018a)</w:t>
      </w:r>
      <w:r w:rsidR="00EE7F02">
        <w:fldChar w:fldCharType="end"/>
      </w:r>
      <w:r w:rsidR="00EE7F02">
        <w:t>, though there is insufficient research on zooplankton feeding.</w:t>
      </w:r>
    </w:p>
    <w:p w14:paraId="25115304" w14:textId="77777777" w:rsidR="00730E98" w:rsidRDefault="00730E98" w:rsidP="00CC4434">
      <w:pPr>
        <w:spacing w:after="120"/>
        <w:pPrChange w:id="784" w:author="Hartman, Rosemary@DWR" w:date="2019-07-25T20:18:00Z">
          <w:pPr/>
        </w:pPrChange>
      </w:pPr>
      <w:r>
        <w:t xml:space="preserve">The large number of indicator macroinvertebrate species identified for diked wetlands most likely resulted from the lack of connection to the surrounding area and difference in water quality components. Diked wetlands may experience low dissolved oxygen conditions, larger swings in temperatures, and lower pH than surrounding tidal waters </w:t>
      </w:r>
      <w:r>
        <w:fldChar w:fldCharType="begin"/>
      </w:r>
      <w:r>
        <w:instrText xml:space="preserve"> ADDIN EN.CITE &lt;EndNote&gt;&lt;Cite&gt;&lt;Author&gt;Brown&lt;/Author&gt;&lt;Year&gt;2016&lt;/Year&gt;&lt;RecNum&gt;2255&lt;/RecNum&gt;&lt;DisplayText&gt;(Brown et al. 2016; Moyle et al. 2013)&lt;/DisplayText&gt;&lt;record&gt;&lt;rec-number&gt;2255&lt;/rec-number&gt;&lt;foreign-keys&gt;&lt;key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record&gt;&lt;/Cite&gt;&lt;Cite&gt;&lt;Author&gt;Moyle&lt;/Author&gt;&lt;Year&gt;2013&lt;/Year&gt;&lt;RecNum&gt;1145&lt;/RecNum&gt;&lt;record&gt;&lt;rec-number&gt;1145&lt;/rec-number&gt;&lt;foreign-keys&gt;&lt;key app="EN" db-id="std9wdt06dea0ber50cpepe0azprxd52vwpp" timestamp="1558711149"&gt;1145&lt;/key&gt;&lt;/foreign-keys&gt;&lt;ref-type name="Journal Article"&gt;17&lt;/ref-type&gt;&lt;contributors&gt;&lt;authors&gt;&lt;author&gt;Moyle, Peter B.&lt;/author&gt;&lt;author&gt;Manfree, Amber D.&lt;/author&gt;&lt;author&gt;Fiedler, Peggy L.&lt;/author&gt;&lt;/authors&gt;&lt;/contributors&gt;&lt;titles&gt;&lt;title&gt;The Future of Suisun Marsh as Mitigation Habitat&lt;/title&gt;&lt;secondary-title&gt;San Francisco Estuary and Watershed Science&lt;/secondary-title&gt;&lt;/titles&gt;&lt;periodical&gt;&lt;full-title&gt;San Francisco Estuary and Watershed Science&lt;/full-title&gt;&lt;/periodical&gt;&lt;volume&gt;11&lt;/volume&gt;&lt;number&gt;3&lt;/number&gt;&lt;dates&gt;&lt;year&gt;2013&lt;/year&gt;&lt;/dates&gt;&lt;isbn&gt;1546-2366&lt;/isbn&gt;&lt;urls&gt;&lt;related-urls&gt;&lt;url&gt;http://www.escholarship.org/uc/item/2zx8v50b&lt;/url&gt;&lt;/related-urls&gt;&lt;/urls&gt;&lt;/record&gt;&lt;/Cite&gt;&lt;/EndNote&gt;</w:instrText>
      </w:r>
      <w:r>
        <w:fldChar w:fldCharType="separate"/>
      </w:r>
      <w:r>
        <w:rPr>
          <w:noProof/>
        </w:rPr>
        <w:t>(Brown et al. 2016; Moyle et al. 2013)</w:t>
      </w:r>
      <w:r>
        <w:fldChar w:fldCharType="end"/>
      </w:r>
      <w:r>
        <w:t xml:space="preserve">. Therefore, taxa that thrive in tidal may not be able to thrive in impounded water and </w:t>
      </w:r>
      <w:proofErr w:type="spellStart"/>
      <w:r>
        <w:t>vise</w:t>
      </w:r>
      <w:proofErr w:type="spellEnd"/>
      <w:r>
        <w:t xml:space="preserve"> versa.  Tidal wetlands share a direct connection with the surrounding sloughs, so only two taxa were identified as indicators. </w:t>
      </w:r>
    </w:p>
    <w:p w14:paraId="4ED87832" w14:textId="4365B446" w:rsidR="00854EA1" w:rsidRDefault="00854EA1" w:rsidP="00CC4434">
      <w:pPr>
        <w:spacing w:after="120"/>
        <w:pPrChange w:id="785" w:author="Hartman, Rosemary@DWR" w:date="2019-07-25T20:18:00Z">
          <w:pPr/>
        </w:pPrChange>
      </w:pPr>
    </w:p>
    <w:p w14:paraId="3F22C76B" w14:textId="77777777" w:rsidR="00854EA1" w:rsidRPr="000B43E7" w:rsidRDefault="00854EA1" w:rsidP="00CC4434">
      <w:pPr>
        <w:spacing w:after="120"/>
        <w:pPrChange w:id="786" w:author="Hartman, Rosemary@DWR" w:date="2019-07-25T20:18:00Z">
          <w:pPr/>
        </w:pPrChange>
      </w:pPr>
    </w:p>
    <w:p w14:paraId="131E447A" w14:textId="24D77A0D" w:rsidR="00854EA1" w:rsidRDefault="00522550" w:rsidP="00CC4434">
      <w:pPr>
        <w:pStyle w:val="Heading3"/>
        <w:spacing w:after="120"/>
        <w:pPrChange w:id="787" w:author="Hartman, Rosemary@DWR" w:date="2019-07-25T20:18:00Z">
          <w:pPr>
            <w:pStyle w:val="Heading3"/>
          </w:pPr>
        </w:pPrChange>
      </w:pPr>
      <w:bookmarkStart w:id="788" w:name="_Toc14978189"/>
      <w:r>
        <w:t>Intra-annual differences</w:t>
      </w:r>
      <w:bookmarkEnd w:id="788"/>
    </w:p>
    <w:p w14:paraId="44DD938F" w14:textId="1610A7BA" w:rsidR="00C35865" w:rsidRDefault="00C35865" w:rsidP="00CC4434">
      <w:pPr>
        <w:pStyle w:val="Heading4"/>
        <w:spacing w:after="120"/>
        <w:pPrChange w:id="789" w:author="Hartman, Rosemary@DWR" w:date="2019-07-25T20:18:00Z">
          <w:pPr>
            <w:pStyle w:val="Heading4"/>
          </w:pPr>
        </w:pPrChange>
      </w:pPr>
      <w:r>
        <w:t>Timing of spring sampling</w:t>
      </w:r>
    </w:p>
    <w:p w14:paraId="672CA7A1" w14:textId="04EDA952" w:rsidR="004149C7" w:rsidRDefault="00854EA1" w:rsidP="00CC4434">
      <w:pPr>
        <w:pStyle w:val="ListParagraph"/>
        <w:spacing w:after="120"/>
        <w:ind w:left="0"/>
        <w:pPrChange w:id="790" w:author="Hartman, Rosemary@DWR" w:date="2019-07-25T20:18:00Z">
          <w:pPr>
            <w:pStyle w:val="ListParagraph"/>
            <w:ind w:left="0"/>
          </w:pPr>
        </w:pPrChange>
      </w:pPr>
      <w:r>
        <w:t>During 2017, total macroinvertebrate biomass increased monotonically over the course of the spring. This trend led us to select April as the month with the greatest overlap between adult Delta Smelt, ju</w:t>
      </w:r>
      <w:r w:rsidR="006362A6">
        <w:t>v</w:t>
      </w:r>
      <w:r>
        <w:t xml:space="preserve">enile Chinook Salmon, and macroinvertebrates </w:t>
      </w:r>
      <w:r>
        <w:fldChar w:fldCharType="begin"/>
      </w:r>
      <w:r w:rsidR="006A0C1B">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fldChar w:fldCharType="separate"/>
      </w:r>
      <w:r w:rsidR="006A0C1B">
        <w:rPr>
          <w:noProof/>
        </w:rPr>
        <w:t>(Contreras et al. 2018)</w:t>
      </w:r>
      <w:r>
        <w:fldChar w:fldCharType="end"/>
      </w:r>
      <w:r>
        <w:t>. However, in 2018 we found the opposite trend between day of year and invertebrate abundance, with a slight decrease over the course of the spring</w:t>
      </w:r>
      <w:r w:rsidR="00565FC5">
        <w:t xml:space="preserve"> (</w:t>
      </w:r>
      <w:r w:rsidR="00565FC5">
        <w:fldChar w:fldCharType="begin"/>
      </w:r>
      <w:r w:rsidR="00565FC5">
        <w:instrText xml:space="preserve"> REF _Ref9317158 \h </w:instrText>
      </w:r>
      <w:r w:rsidR="00565FC5">
        <w:fldChar w:fldCharType="separate"/>
      </w:r>
      <w:r w:rsidR="00565FC5">
        <w:t xml:space="preserve">Table </w:t>
      </w:r>
      <w:r w:rsidR="00565FC5">
        <w:rPr>
          <w:noProof/>
        </w:rPr>
        <w:t>10</w:t>
      </w:r>
      <w:r w:rsidR="00565FC5">
        <w:fldChar w:fldCharType="end"/>
      </w:r>
      <w:r w:rsidR="00565FC5">
        <w:t>)</w:t>
      </w:r>
      <w:r>
        <w:t xml:space="preserve">. </w:t>
      </w:r>
      <w:proofErr w:type="spellStart"/>
      <w:r>
        <w:t>AICc</w:t>
      </w:r>
      <w:proofErr w:type="spellEnd"/>
      <w:r>
        <w:t xml:space="preserve"> model selection indicated that flow in the Sacramento River was a better predictor than Julian Day when data from both years were analyzed together</w:t>
      </w:r>
      <w:r w:rsidR="00BD0C21">
        <w:t xml:space="preserve"> </w:t>
      </w:r>
      <w:r w:rsidR="00565FC5">
        <w:t>(</w:t>
      </w:r>
      <w:r w:rsidR="00565FC5">
        <w:fldChar w:fldCharType="begin"/>
      </w:r>
      <w:r w:rsidR="00565FC5">
        <w:instrText xml:space="preserve"> REF _Ref9317168 \h </w:instrText>
      </w:r>
      <w:r w:rsidR="00565FC5">
        <w:fldChar w:fldCharType="separate"/>
      </w:r>
      <w:r w:rsidR="00565FC5">
        <w:t xml:space="preserve">Table </w:t>
      </w:r>
      <w:r w:rsidR="00565FC5">
        <w:rPr>
          <w:noProof/>
        </w:rPr>
        <w:t>11</w:t>
      </w:r>
      <w:r w:rsidR="00565FC5">
        <w:fldChar w:fldCharType="end"/>
      </w:r>
      <w:r w:rsidR="00565FC5">
        <w:t>)</w:t>
      </w:r>
      <w:r>
        <w:t>. There was a clear trend towards lower invertebrate biomass during high flows</w:t>
      </w:r>
      <w:r w:rsidR="00565FC5">
        <w:t xml:space="preserve"> (</w:t>
      </w:r>
      <w:r w:rsidR="00565FC5">
        <w:fldChar w:fldCharType="begin"/>
      </w:r>
      <w:r w:rsidR="00565FC5">
        <w:instrText xml:space="preserve"> REF _Ref9317230 \h </w:instrText>
      </w:r>
      <w:r w:rsidR="00565FC5">
        <w:fldChar w:fldCharType="separate"/>
      </w:r>
      <w:r w:rsidR="00565FC5">
        <w:t xml:space="preserve">Figure </w:t>
      </w:r>
      <w:r w:rsidR="00565FC5">
        <w:rPr>
          <w:noProof/>
        </w:rPr>
        <w:t>16</w:t>
      </w:r>
      <w:r w:rsidR="00565FC5">
        <w:fldChar w:fldCharType="end"/>
      </w:r>
      <w:r w:rsidR="00565FC5">
        <w:t>)</w:t>
      </w:r>
      <w:r>
        <w:t xml:space="preserve">. </w:t>
      </w:r>
      <w:r w:rsidR="004149C7">
        <w:t xml:space="preserve">As noted above, many studies have seen a similar inverse relationship between invertebrate abundance and flow </w:t>
      </w:r>
      <w:r w:rsidR="004149C7">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 </w:instrText>
      </w:r>
      <w:r w:rsidR="000660AD">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EN.CITE.DATA </w:instrText>
      </w:r>
      <w:r w:rsidR="000660AD">
        <w:fldChar w:fldCharType="end"/>
      </w:r>
      <w:r w:rsidR="004149C7">
        <w:fldChar w:fldCharType="separate"/>
      </w:r>
      <w:r w:rsidR="000660AD">
        <w:rPr>
          <w:noProof/>
        </w:rPr>
        <w:t>(Kimmerer 2002; Kimmerer et al. 2018b; Sommer et al. 2004)</w:t>
      </w:r>
      <w:r w:rsidR="004149C7">
        <w:fldChar w:fldCharType="end"/>
      </w:r>
      <w:r w:rsidR="004149C7">
        <w:t xml:space="preserve">. While flow did decrease over the course </w:t>
      </w:r>
      <w:r w:rsidR="004149C7">
        <w:lastRenderedPageBreak/>
        <w:t>of the spring in 2018, the maximum flows were ne</w:t>
      </w:r>
      <w:r w:rsidR="00C35865">
        <w:t>ver as high as in 2017 (</w:t>
      </w:r>
      <w:r w:rsidR="00C35865">
        <w:fldChar w:fldCharType="begin"/>
      </w:r>
      <w:r w:rsidR="00C35865">
        <w:instrText xml:space="preserve"> REF _Ref9317230 \h </w:instrText>
      </w:r>
      <w:r w:rsidR="00C35865">
        <w:fldChar w:fldCharType="separate"/>
      </w:r>
      <w:r w:rsidR="00C35865">
        <w:t xml:space="preserve">Figure </w:t>
      </w:r>
      <w:r w:rsidR="00C35865">
        <w:rPr>
          <w:noProof/>
        </w:rPr>
        <w:t>19</w:t>
      </w:r>
      <w:r w:rsidR="00C35865">
        <w:fldChar w:fldCharType="end"/>
      </w:r>
      <w:r w:rsidR="004149C7">
        <w:t>), so the slight decreasing trend in invertebrate abundance is most likely an artifact of the high variability of invertebrate biomass.</w:t>
      </w:r>
    </w:p>
    <w:p w14:paraId="0C39DCED" w14:textId="77777777" w:rsidR="004149C7" w:rsidRDefault="004149C7" w:rsidP="00CC4434">
      <w:pPr>
        <w:pStyle w:val="ListParagraph"/>
        <w:spacing w:after="120"/>
        <w:pPrChange w:id="791" w:author="Hartman, Rosemary@DWR" w:date="2019-07-25T20:18:00Z">
          <w:pPr>
            <w:pStyle w:val="ListParagraph"/>
          </w:pPr>
        </w:pPrChange>
      </w:pPr>
    </w:p>
    <w:p w14:paraId="43C5CF6A" w14:textId="158C6704" w:rsidR="00854EA1" w:rsidRDefault="00D43B05" w:rsidP="00CC4434">
      <w:pPr>
        <w:pStyle w:val="ListParagraph"/>
        <w:spacing w:after="120"/>
        <w:ind w:left="0"/>
        <w:pPrChange w:id="792" w:author="Hartman, Rosemary@DWR" w:date="2019-07-25T20:18:00Z">
          <w:pPr>
            <w:pStyle w:val="ListParagraph"/>
            <w:ind w:left="0"/>
          </w:pPr>
        </w:pPrChange>
      </w:pPr>
      <w:r>
        <w:t>Besides the differences in flow, some of the difference in invertebrate catch may have been due to the presence or absence of aquatic vegetation in the samples.</w:t>
      </w:r>
      <w:r w:rsidR="001F1882">
        <w:t xml:space="preserve"> </w:t>
      </w:r>
      <w:r>
        <w:t xml:space="preserve"> We specifically excluded SAV sweep nets from the analysis because they were not collected in all months, and </w:t>
      </w:r>
      <w:r w:rsidR="004149C7">
        <w:t>SAV sweep nets tended to have an order of magnitude higher catch than some of the other gear types (</w:t>
      </w:r>
      <w:r w:rsidR="00C35865">
        <w:fldChar w:fldCharType="begin"/>
      </w:r>
      <w:r w:rsidR="00C35865">
        <w:instrText xml:space="preserve"> REF _Ref9317214 \h </w:instrText>
      </w:r>
      <w:r w:rsidR="00C35865">
        <w:fldChar w:fldCharType="separate"/>
      </w:r>
      <w:r w:rsidR="00C35865">
        <w:t xml:space="preserve">Figure </w:t>
      </w:r>
      <w:r w:rsidR="00C35865">
        <w:rPr>
          <w:noProof/>
        </w:rPr>
        <w:t>6</w:t>
      </w:r>
      <w:r w:rsidR="00C35865">
        <w:fldChar w:fldCharType="end"/>
      </w:r>
      <w:r w:rsidR="004149C7">
        <w:t>)</w:t>
      </w:r>
      <w:r w:rsidR="001F1882">
        <w:t xml:space="preserve">, and many researchers have found similar high invertebrate productivity in SAV </w: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 </w:instrTex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EN.CITE.DATA </w:instrText>
      </w:r>
      <w:r w:rsidR="001F1882">
        <w:fldChar w:fldCharType="end"/>
      </w:r>
      <w:r w:rsidR="001F1882">
        <w:fldChar w:fldCharType="separate"/>
      </w:r>
      <w:r w:rsidR="001F1882">
        <w:rPr>
          <w:noProof/>
        </w:rPr>
        <w:t>(Boyer et al. 2013; Young et al. 2018)</w:t>
      </w:r>
      <w:r w:rsidR="001F1882">
        <w:fldChar w:fldCharType="end"/>
      </w:r>
      <w:r w:rsidR="004149C7">
        <w:t xml:space="preserve">. However, the mysid net and neuston net would also </w:t>
      </w:r>
      <w:r w:rsidR="00C35865">
        <w:t>occasionally</w:t>
      </w:r>
      <w:r w:rsidR="004149C7">
        <w:t xml:space="preserve"> hit patches of aquatic vegetation, resulting in much higher total invertebrate CPUE. We did not collect quantitative data on abundance of vegetation in 2017 or 2018, but it has been added to our sampling plan in 2019 and 2020 to attempt to refine this problem. </w:t>
      </w:r>
    </w:p>
    <w:p w14:paraId="46B7E64C" w14:textId="77777777" w:rsidR="00CE266D" w:rsidRDefault="00CE266D" w:rsidP="00CC4434">
      <w:pPr>
        <w:pStyle w:val="ListParagraph"/>
        <w:spacing w:after="120"/>
        <w:pPrChange w:id="793" w:author="Hartman, Rosemary@DWR" w:date="2019-07-25T20:18:00Z">
          <w:pPr>
            <w:pStyle w:val="ListParagraph"/>
          </w:pPr>
        </w:pPrChange>
      </w:pPr>
    </w:p>
    <w:p w14:paraId="0F326686" w14:textId="587CA043" w:rsidR="004149C7" w:rsidRDefault="00BD0C21" w:rsidP="00CC4434">
      <w:pPr>
        <w:pStyle w:val="ListParagraph"/>
        <w:spacing w:after="120"/>
        <w:ind w:left="0"/>
        <w:pPrChange w:id="794" w:author="Hartman, Rosemary@DWR" w:date="2019-07-25T20:18:00Z">
          <w:pPr>
            <w:pStyle w:val="ListParagraph"/>
            <w:ind w:left="0"/>
          </w:pPr>
        </w:pPrChange>
      </w:pPr>
      <w:r>
        <w:t>O</w:t>
      </w:r>
      <w:r w:rsidR="004149C7">
        <w:t xml:space="preserve">ther researchers with larger data sets support an increase in overall abundance over the course of the spring, </w:t>
      </w:r>
      <w:proofErr w:type="gramStart"/>
      <w:r w:rsidR="004149C7">
        <w:t>similar to</w:t>
      </w:r>
      <w:proofErr w:type="gramEnd"/>
      <w:r w:rsidR="004149C7">
        <w:t xml:space="preserve"> our results in 2017. The IEP Zooplankton Study shows an overall increase in zooplankton and macroinvertebrate abundance dur</w:t>
      </w:r>
      <w:r>
        <w:t>ing the spring, peaking in July (</w:t>
      </w:r>
      <w:r>
        <w:fldChar w:fldCharType="begin"/>
      </w:r>
      <w:r>
        <w:instrText xml:space="preserve"> REF _Ref10714863 \h </w:instrText>
      </w:r>
      <w:r>
        <w:fldChar w:fldCharType="separate"/>
      </w:r>
      <w:r>
        <w:t xml:space="preserve">Figure </w:t>
      </w:r>
      <w:r>
        <w:rPr>
          <w:noProof/>
        </w:rPr>
        <w:t>17</w:t>
      </w:r>
      <w:r>
        <w:fldChar w:fldCharType="end"/>
      </w:r>
      <w:r>
        <w:t xml:space="preserve">) </w:t>
      </w:r>
      <w:r>
        <w:fldChar w:fldCharType="begin"/>
      </w:r>
      <w:r>
        <w:instrText xml:space="preserve"> ADDIN EN.CITE &lt;EndNote&gt;&lt;Cite&gt;&lt;Author&gt;Hennessy&lt;/Author&gt;&lt;Year&gt;2013&lt;/Year&gt;&lt;RecNum&gt;1618&lt;/RecNum&gt;&lt;DisplayText&gt;(Hennessy and Enderlein 2013)&lt;/DisplayText&gt;&lt;record&gt;&lt;rec-number&gt;1618&lt;/rec-number&gt;&lt;foreign-keys&gt;&lt;key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Newsletter&lt;/full-title&gt;&lt;/periodical&gt;&lt;pages&gt;23-30&lt;/pages&gt;&lt;volume&gt;26&lt;/volume&gt;&lt;number&gt;1&lt;/number&gt;&lt;dates&gt;&lt;year&gt;2013&lt;/year&gt;&lt;/dates&gt;&lt;urls&gt;&lt;/urls&gt;&lt;/record&gt;&lt;/Cite&gt;&lt;/EndNote&gt;</w:instrText>
      </w:r>
      <w:r>
        <w:fldChar w:fldCharType="separate"/>
      </w:r>
      <w:r>
        <w:rPr>
          <w:noProof/>
        </w:rPr>
        <w:t>(Hennessy and Enderlein 2013)</w:t>
      </w:r>
      <w:r>
        <w:fldChar w:fldCharType="end"/>
      </w:r>
      <w:r w:rsidR="004149C7">
        <w:t xml:space="preserve">. Studies of floodplains and wetland habitat also show increases in abundance </w:t>
      </w:r>
      <w:r w:rsidR="001F1882">
        <w:t xml:space="preserve">of zooplankton </w:t>
      </w:r>
      <w:r w:rsidR="004149C7">
        <w:t xml:space="preserve">during the spring, and associated with lower flows </w:t>
      </w:r>
      <w:r>
        <w:fldChar w:fldCharType="begin"/>
      </w:r>
      <w:r w:rsidR="006A0C1B">
        <w:instrText xml:space="preserve"> ADDIN EN.CITE &lt;EndNote&gt;&lt;Cite&gt;&lt;Author&gt;Sommer&lt;/Author&gt;&lt;Year&gt;2004&lt;/Year&gt;&lt;RecNum&gt;964&lt;/RecNum&gt;&lt;DisplayText&gt;(Sommer et al. 2004)&lt;/DisplayText&gt;&lt;record&gt;&lt;rec-number&gt;964&lt;/rec-number&gt;&lt;foreign-keys&gt;&lt;key app="EN" db-id="std9wdt06dea0ber50cpepe0azprxd52vwpp" timestamp="1558711118"&gt;964&lt;/key&gt;&lt;key app="ENWeb" db-id=""&gt;0&lt;/key&gt;&lt;/foreign-keys&gt;&lt;ref-type name="Journal Article"&gt;17&lt;/ref-type&gt;&lt;contributors&gt;&lt;authors&gt;&lt;author&gt;Sommer, Ted R.&lt;/author&gt;&lt;author&gt;Harrell, William C.&lt;/author&gt;&lt;author&gt;Solger, Anke Mueller&lt;/author&gt;&lt;author&gt;Tom, Brad&lt;/author&gt;&lt;author&gt;Kimmerer, Wim&lt;/author&gt;&lt;/authors&gt;&lt;/contributors&gt;&lt;titles&gt;&lt;title&gt;Effects of flow variation on channel and floodplain biota and habitats of the Sacramento River, California, USA&lt;/title&gt;&lt;secondary-title&gt;Aquatic Conservation&lt;/secondary-title&gt;&lt;/titles&gt;&lt;periodical&gt;&lt;full-title&gt;Aquatic Conservation&lt;/full-title&gt;&lt;/periodical&gt;&lt;pages&gt;247-261&lt;/pages&gt;&lt;volume&gt;14&lt;/volume&gt;&lt;number&gt;3&lt;/number&gt;&lt;dates&gt;&lt;year&gt;2004&lt;/year&gt;&lt;/dates&gt;&lt;urls&gt;&lt;/urls&gt;&lt;/record&gt;&lt;/Cite&gt;&lt;/EndNote&gt;</w:instrText>
      </w:r>
      <w:r>
        <w:fldChar w:fldCharType="separate"/>
      </w:r>
      <w:r w:rsidR="006A0C1B">
        <w:rPr>
          <w:noProof/>
        </w:rPr>
        <w:t>(Sommer et al. 2004)</w:t>
      </w:r>
      <w:r>
        <w:fldChar w:fldCharType="end"/>
      </w:r>
      <w:r w:rsidR="004149C7">
        <w:t>.</w:t>
      </w:r>
      <w:r>
        <w:t xml:space="preserve"> </w:t>
      </w:r>
      <w:r w:rsidR="001F1882">
        <w:t xml:space="preserve">Even benthic and drift invertebrates often have summer peaks in abundance </w:t>
      </w:r>
      <w:r w:rsidR="001F1882">
        <w:fldChar w:fldCharType="begin"/>
      </w:r>
      <w:r w:rsidR="001F1882">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1F1882">
        <w:fldChar w:fldCharType="separate"/>
      </w:r>
      <w:r w:rsidR="001F1882">
        <w:rPr>
          <w:noProof/>
        </w:rPr>
        <w:t>(Howe et al. 2014)</w:t>
      </w:r>
      <w:r w:rsidR="001F1882">
        <w:fldChar w:fldCharType="end"/>
      </w:r>
      <w:r w:rsidR="001F1882">
        <w:t xml:space="preserve">. </w:t>
      </w:r>
      <w:r>
        <w:t xml:space="preserve">Therefore, negative trend </w:t>
      </w:r>
      <w:r w:rsidR="001F1882">
        <w:t xml:space="preserve">for macroinvertebrate abundance </w:t>
      </w:r>
      <w:r>
        <w:t xml:space="preserve">in 2018 is most likely anomalous. </w:t>
      </w:r>
    </w:p>
    <w:p w14:paraId="05FAD262" w14:textId="02659C86" w:rsidR="004149C7" w:rsidRDefault="00854EA1" w:rsidP="00CC4434">
      <w:pPr>
        <w:pStyle w:val="ListParagraph"/>
        <w:spacing w:after="120"/>
        <w:pPrChange w:id="795" w:author="Hartman, Rosemary@DWR" w:date="2019-07-25T20:18:00Z">
          <w:pPr>
            <w:pStyle w:val="ListParagraph"/>
          </w:pPr>
        </w:pPrChange>
      </w:pPr>
      <w:r>
        <w:t xml:space="preserve"> </w:t>
      </w:r>
    </w:p>
    <w:p w14:paraId="6EE6C711" w14:textId="502012D0" w:rsidR="00854EA1" w:rsidRDefault="00854EA1" w:rsidP="00CC4434">
      <w:pPr>
        <w:pStyle w:val="ListParagraph"/>
        <w:spacing w:after="120"/>
        <w:ind w:left="0"/>
        <w:pPrChange w:id="796" w:author="Hartman, Rosemary@DWR" w:date="2019-07-25T20:18:00Z">
          <w:pPr>
            <w:pStyle w:val="ListParagraph"/>
            <w:ind w:left="0"/>
          </w:pPr>
        </w:pPrChange>
      </w:pPr>
      <w:r>
        <w:t>Fish trends are complicated. Salmon smolt</w:t>
      </w:r>
      <w:r w:rsidR="00565FC5">
        <w:t xml:space="preserve"> abundance in the Delta</w:t>
      </w:r>
      <w:r>
        <w:t xml:space="preserve"> usually peak</w:t>
      </w:r>
      <w:r w:rsidR="00565FC5">
        <w:t>s</w:t>
      </w:r>
      <w:r>
        <w:t xml:space="preserve"> in May</w:t>
      </w:r>
      <w:r w:rsidR="00565FC5">
        <w:t xml:space="preserve"> </w:t>
      </w:r>
      <w:r w:rsidR="00565FC5">
        <w:fldChar w:fldCharType="begin"/>
      </w:r>
      <w:r w:rsidR="0040392C">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name="Book"&gt;6&lt;/ref-type&gt;&lt;contributors&gt;&lt;authors&gt;&lt;author&gt;Brandes, Patricia L&lt;/author&gt;&lt;author&gt;McLain, Jeffrey S&lt;/author&gt;&lt;/authors&gt;&lt;/contributors&gt;&lt;titles&gt;&lt;title&gt;Juvenile Chinook salmon abundance, distribution, and survival in the Sacramento-San Joaquin Estuary&lt;/title&gt;&lt;/titles&gt;&lt;dates&gt;&lt;year&gt;2000&lt;/year&gt;&lt;/dates&gt;&lt;publisher&gt;Citeseer&lt;/publisher&gt;&lt;urls&gt;&lt;/urls&gt;&lt;/record&gt;&lt;/Cite&gt;&lt;/EndNote&gt;</w:instrText>
      </w:r>
      <w:r w:rsidR="00565FC5">
        <w:fldChar w:fldCharType="separate"/>
      </w:r>
      <w:r w:rsidR="00565FC5">
        <w:rPr>
          <w:noProof/>
        </w:rPr>
        <w:t>(Brandes and McLain 2000)</w:t>
      </w:r>
      <w:r w:rsidR="00565FC5">
        <w:fldChar w:fldCharType="end"/>
      </w:r>
      <w:r>
        <w:t xml:space="preserve">, but number of fry versus smolts depends on water year type. Total production of juvenile salmonids is higher in wet years, but more of them enter the estuary as fry rather than smolts, and may move through the Delta faster </w:t>
      </w:r>
      <w:r>
        <w:fldChar w:fldCharType="begin"/>
      </w:r>
      <w:r w:rsidR="0040392C">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name="Book"&gt;6&lt;/ref-type&gt;&lt;contributors&gt;&lt;authors&gt;&lt;author&gt;Brandes, Patricia L&lt;/author&gt;&lt;author&gt;McLain, Jeffrey S&lt;/author&gt;&lt;/authors&gt;&lt;/contributors&gt;&lt;titles&gt;&lt;title&gt;Juvenile Chinook salmon abundance, distribution, and survival in the Sacramento-San Joaquin Estuary&lt;/title&gt;&lt;/titles&gt;&lt;dates&gt;&lt;year&gt;2000&lt;/year&gt;&lt;/dates&gt;&lt;publisher&gt;Citeseer&lt;/publisher&gt;&lt;urls&gt;&lt;/urls&gt;&lt;/record&gt;&lt;/Cite&gt;&lt;/EndNote&gt;</w:instrText>
      </w:r>
      <w:r>
        <w:fldChar w:fldCharType="separate"/>
      </w:r>
      <w:r>
        <w:rPr>
          <w:noProof/>
        </w:rPr>
        <w:t>(Brandes and McLain 2000)</w:t>
      </w:r>
      <w:r>
        <w:fldChar w:fldCharType="end"/>
      </w:r>
      <w:r>
        <w:t>. Juvenile survival is also higher in wet years versus dry years, especially along the Sacramento River</w:t>
      </w:r>
      <w:r w:rsidR="001F1882">
        <w:fldChar w:fldCharType="begin"/>
      </w:r>
      <w:r w:rsidR="001F1882">
        <w:instrText xml:space="preserve"> ADDIN EN.CITE &lt;EndNote&gt;&lt;Cite&gt;&lt;Author&gt;Michel&lt;/Author&gt;&lt;Year&gt;2015&lt;/Year&gt;&lt;RecNum&gt;2720&lt;/RecNum&gt;&lt;DisplayText&gt;(Michel et al. 2015)&lt;/DisplayText&gt;&lt;record&gt;&lt;rec-number&gt;2720&lt;/rec-number&gt;&lt;foreign-keys&gt;&lt;key app="EN" db-id="std9wdt06dea0ber50cpepe0azprxd52vwpp" timestamp="1558713736"&gt;2720&lt;/key&gt;&lt;key app="ENWeb" db-id=""&gt;0&lt;/key&gt;&lt;/foreign-keys&gt;&lt;ref-type name="Journal Article"&gt;17&lt;/ref-type&gt;&lt;contributors&gt;&lt;authors&gt;&lt;author&gt;Michel, Cyril J.&lt;/author&gt;&lt;author&gt;Ammann, Arnold J.&lt;/author&gt;&lt;author&gt;Lindley, Steven T.&lt;/author&gt;&lt;author&gt;Sandstrom, Philip T.&lt;/author&gt;&lt;author&gt;Chapman, Eric D.&lt;/author&gt;&lt;author&gt;Thomas, Michael J.&lt;/author&gt;&lt;author&gt;Singer, Gabriel P.&lt;/author&gt;&lt;author&gt;Klimley, A. Peter&lt;/author&gt;&lt;author&gt;MacFarlane, R. Bruce&lt;/author&gt;&lt;/authors&gt;&lt;/contributors&gt;&lt;titles&gt;&lt;title&gt;Chinook salmon outmigration survival in wet and dry years in California’s Sacramento River&lt;/title&gt;&lt;secondary-title&gt;Canadian Journal of Fisheries and Aquatic Sciences&lt;/secondary-title&gt;&lt;/titles&gt;&lt;periodical&gt;&lt;full-title&gt;Canadian Journal of Fisheries and Aquatic Sciences&lt;/full-title&gt;&lt;/periodical&gt;&lt;pages&gt;1749-1759&lt;/pages&gt;&lt;volume&gt;72&lt;/volume&gt;&lt;number&gt;11&lt;/number&gt;&lt;dates&gt;&lt;year&gt;2015&lt;/year&gt;&lt;pub-dates&gt;&lt;date&gt;2015/11/01&lt;/date&gt;&lt;/pub-dates&gt;&lt;/dates&gt;&lt;publisher&gt;NRC Research Press&lt;/publisher&gt;&lt;isbn&gt;0706-652X&lt;/isbn&gt;&lt;urls&gt;&lt;related-urls&gt;&lt;url&gt;https://doi.org/10.1139/cjfas-2014-0528&lt;/url&gt;&lt;/related-urls&gt;&lt;/urls&gt;&lt;electronic-resource-num&gt;10.1139/cjfas-2014-0528&lt;/electronic-resource-num&gt;&lt;access-date&gt;2019/05/20&lt;/access-date&gt;&lt;/record&gt;&lt;/Cite&gt;&lt;/EndNote&gt;</w:instrText>
      </w:r>
      <w:r w:rsidR="001F1882">
        <w:fldChar w:fldCharType="separate"/>
      </w:r>
      <w:r w:rsidR="001F1882">
        <w:rPr>
          <w:noProof/>
        </w:rPr>
        <w:t>(Michel et al. 2015)</w:t>
      </w:r>
      <w:r w:rsidR="001F1882">
        <w:fldChar w:fldCharType="end"/>
      </w:r>
      <w:r w:rsidR="001F1882">
        <w:t xml:space="preserve">. However, higher survival may be </w:t>
      </w:r>
      <w:r>
        <w:t>because smolts mov</w:t>
      </w:r>
      <w:r w:rsidR="001F1882">
        <w:t>e</w:t>
      </w:r>
      <w:r>
        <w:t xml:space="preserve"> quickly down the channelized river</w:t>
      </w:r>
      <w:r w:rsidR="001F1882">
        <w:t>, exposing themselves to less predation but also spending less time in wetlands</w:t>
      </w:r>
      <w:r>
        <w:t>. Invertebrate production in 2017 was low during the high flows in January and February, but by the time salmon outmigration peaked in May</w:t>
      </w:r>
      <w:r w:rsidR="00404C29">
        <w:t xml:space="preserve">, invertebrate production </w:t>
      </w:r>
      <w:r w:rsidR="00A46213">
        <w:t xml:space="preserve">had increased and was </w:t>
      </w:r>
      <w:proofErr w:type="gramStart"/>
      <w:r w:rsidR="00A46213">
        <w:t>similar to</w:t>
      </w:r>
      <w:proofErr w:type="gramEnd"/>
      <w:r w:rsidR="00A46213">
        <w:t xml:space="preserve"> 2018</w:t>
      </w:r>
      <w:r w:rsidR="001F1882">
        <w:t xml:space="preserve"> (</w:t>
      </w:r>
      <w:r w:rsidR="001F1882">
        <w:fldChar w:fldCharType="begin"/>
      </w:r>
      <w:r w:rsidR="001F1882">
        <w:instrText xml:space="preserve"> REF _Ref9317230 \h </w:instrText>
      </w:r>
      <w:r w:rsidR="001F1882">
        <w:fldChar w:fldCharType="separate"/>
      </w:r>
      <w:r w:rsidR="001F1882">
        <w:t xml:space="preserve">Figure </w:t>
      </w:r>
      <w:r w:rsidR="001F1882">
        <w:rPr>
          <w:noProof/>
        </w:rPr>
        <w:t>19</w:t>
      </w:r>
      <w:r w:rsidR="001F1882">
        <w:fldChar w:fldCharType="end"/>
      </w:r>
      <w:r w:rsidR="001F1882">
        <w:t>)</w:t>
      </w:r>
      <w:r w:rsidR="00A46213">
        <w:t xml:space="preserve">. </w:t>
      </w:r>
    </w:p>
    <w:p w14:paraId="7FDA07D7" w14:textId="6A6BB299" w:rsidR="00EE34B1" w:rsidRDefault="00EE34B1" w:rsidP="00CC4434">
      <w:pPr>
        <w:pStyle w:val="ListParagraph"/>
        <w:spacing w:after="120"/>
        <w:pPrChange w:id="797" w:author="Hartman, Rosemary@DWR" w:date="2019-07-25T20:18:00Z">
          <w:pPr>
            <w:pStyle w:val="ListParagraph"/>
          </w:pPr>
        </w:pPrChange>
      </w:pPr>
    </w:p>
    <w:p w14:paraId="40AF7C36" w14:textId="5EC4C970" w:rsidR="00EE34B1" w:rsidRPr="00383111" w:rsidRDefault="00EE34B1" w:rsidP="00CC4434">
      <w:pPr>
        <w:pStyle w:val="ListParagraph"/>
        <w:spacing w:after="120"/>
        <w:ind w:left="0"/>
        <w:pPrChange w:id="798" w:author="Hartman, Rosemary@DWR" w:date="2019-07-25T20:18:00Z">
          <w:pPr>
            <w:pStyle w:val="ListParagraph"/>
            <w:ind w:left="0"/>
          </w:pPr>
        </w:pPrChange>
      </w:pPr>
      <w:r>
        <w:t>The com</w:t>
      </w:r>
      <w:r w:rsidR="005E7D1D">
        <w:t xml:space="preserve">plicated relationship between invertebrate biomass, time of year, and flow, </w:t>
      </w:r>
      <w:r w:rsidR="00BD0C21">
        <w:t>warrants</w:t>
      </w:r>
      <w:r w:rsidR="005E7D1D">
        <w:t xml:space="preserve"> more investigation. </w:t>
      </w:r>
      <w:r w:rsidR="007B3E71">
        <w:t>We only planned</w:t>
      </w:r>
      <w:r w:rsidR="005E7D1D">
        <w:t xml:space="preserve"> a single spring sampling event in 2019 because we had not analyzed the 2018 data </w:t>
      </w:r>
      <w:r w:rsidR="007B3E71">
        <w:t>before developing our workplan. We</w:t>
      </w:r>
      <w:r w:rsidR="005E7D1D">
        <w:t xml:space="preserve"> expected </w:t>
      </w:r>
      <w:r w:rsidR="007B3E71">
        <w:t>2018 data</w:t>
      </w:r>
      <w:r w:rsidR="005E7D1D">
        <w:t xml:space="preserve"> to be </w:t>
      </w:r>
      <w:proofErr w:type="gramStart"/>
      <w:r w:rsidR="005E7D1D">
        <w:t>similar to</w:t>
      </w:r>
      <w:proofErr w:type="gramEnd"/>
      <w:r w:rsidR="005E7D1D">
        <w:t xml:space="preserve"> 2017</w:t>
      </w:r>
      <w:r w:rsidR="007B3E71">
        <w:t>, with increasing biomass over the course of the spring</w:t>
      </w:r>
      <w:r w:rsidR="005E7D1D">
        <w:t>. Given the difference in temporal trends between 2017 and 2018, we are planning to repeat the series of four sampling events in 2020.</w:t>
      </w:r>
    </w:p>
    <w:p w14:paraId="3CE31699" w14:textId="18C570C7" w:rsidR="00854EA1" w:rsidRDefault="00C35865" w:rsidP="00CC4434">
      <w:pPr>
        <w:pStyle w:val="Heading4"/>
        <w:spacing w:after="120"/>
        <w:pPrChange w:id="799" w:author="Hartman, Rosemary@DWR" w:date="2019-07-25T20:18:00Z">
          <w:pPr>
            <w:pStyle w:val="Heading4"/>
          </w:pPr>
        </w:pPrChange>
      </w:pPr>
      <w:r>
        <w:t>Spring versus fall</w:t>
      </w:r>
    </w:p>
    <w:p w14:paraId="095BDB7F" w14:textId="7CF8C092" w:rsidR="00834E6A" w:rsidRDefault="00834E6A" w:rsidP="00CC4434">
      <w:pPr>
        <w:spacing w:after="120"/>
        <w:pPrChange w:id="800" w:author="Hartman, Rosemary@DWR" w:date="2019-07-25T20:18:00Z">
          <w:pPr/>
        </w:pPrChange>
      </w:pPr>
      <w:r>
        <w:t xml:space="preserve">Overall invertebrate abundance was similar in spring and fall, but the species composition was significantly different. High abundances of </w:t>
      </w:r>
      <w:r w:rsidR="00C35865">
        <w:t>c</w:t>
      </w:r>
      <w:r w:rsidR="00565FC5">
        <w:t>ollembola</w:t>
      </w:r>
      <w:r>
        <w:t xml:space="preserve"> and </w:t>
      </w:r>
      <w:r w:rsidR="00C35865">
        <w:t>c</w:t>
      </w:r>
      <w:r>
        <w:t xml:space="preserve">umaceans in spring were replaced by isopods in the fall, though insects and </w:t>
      </w:r>
      <w:r w:rsidR="00565FC5">
        <w:t>amphipods</w:t>
      </w:r>
      <w:r>
        <w:t xml:space="preserve"> remained abundant throughout. </w:t>
      </w:r>
      <w:r w:rsidR="007B3E71">
        <w:t>These differences in invertebrate composition may result in different use of wetland invertebrates by different life stages of at-risk fishes.</w:t>
      </w:r>
    </w:p>
    <w:p w14:paraId="28466420" w14:textId="636F42A6" w:rsidR="004113AF" w:rsidRDefault="004113AF" w:rsidP="00CC4434">
      <w:pPr>
        <w:spacing w:after="120"/>
        <w:pPrChange w:id="801" w:author="Hartman, Rosemary@DWR" w:date="2019-07-25T20:18:00Z">
          <w:pPr/>
        </w:pPrChange>
      </w:pPr>
      <w:r>
        <w:t xml:space="preserve">Fall invertebrate abundance is particularly important for rearing Delta Smelt, </w:t>
      </w:r>
      <w:r w:rsidR="007B3E71">
        <w:t>since</w:t>
      </w:r>
      <w:r>
        <w:t xml:space="preserve"> fall food resources have been identified as a limiting factor in population growth</w:t>
      </w:r>
      <w:r w:rsidR="007B3E71">
        <w:t xml:space="preserve"> </w:t>
      </w:r>
      <w:r w:rsidR="007B3E71">
        <w:fldChar w:fldCharType="begin"/>
      </w:r>
      <w:r w:rsidR="007B3E71">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7B3E71">
        <w:fldChar w:fldCharType="separate"/>
      </w:r>
      <w:r w:rsidR="007B3E71">
        <w:rPr>
          <w:noProof/>
        </w:rPr>
        <w:t>(Brown et al. 2014)</w:t>
      </w:r>
      <w:r w:rsidR="007B3E71">
        <w:fldChar w:fldCharType="end"/>
      </w:r>
      <w:r w:rsidR="008D61F7">
        <w:t xml:space="preserve">. </w:t>
      </w:r>
      <w:r w:rsidR="004736AD">
        <w:t xml:space="preserve">We found amphipods and isopods to be especially </w:t>
      </w:r>
      <w:r w:rsidR="00C35865">
        <w:t>abundant in the fall (</w:t>
      </w:r>
      <w:r w:rsidR="00C35865">
        <w:fldChar w:fldCharType="begin"/>
      </w:r>
      <w:r w:rsidR="00C35865">
        <w:instrText xml:space="preserve"> REF _Ref10787329 \h </w:instrText>
      </w:r>
      <w:r w:rsidR="00C35865">
        <w:fldChar w:fldCharType="separate"/>
      </w:r>
      <w:r w:rsidR="00C35865">
        <w:t xml:space="preserve">Figure </w:t>
      </w:r>
      <w:r w:rsidR="00C35865">
        <w:rPr>
          <w:noProof/>
        </w:rPr>
        <w:t>21</w:t>
      </w:r>
      <w:r w:rsidR="00C35865">
        <w:fldChar w:fldCharType="end"/>
      </w:r>
      <w:r w:rsidR="004736AD">
        <w:t xml:space="preserve">), and Delta Smelt diet studies found higher </w:t>
      </w:r>
      <w:r w:rsidR="004736AD">
        <w:lastRenderedPageBreak/>
        <w:t xml:space="preserve">rates of consumption of amphipods in late summer and fall versus spring </w:t>
      </w:r>
      <w:r w:rsidR="004736AD">
        <w:fldChar w:fldCharType="begin"/>
      </w:r>
      <w:r w:rsidR="004736AD">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4736AD">
        <w:fldChar w:fldCharType="separate"/>
      </w:r>
      <w:r w:rsidR="004736AD">
        <w:rPr>
          <w:noProof/>
        </w:rPr>
        <w:t>(Slater and Baxter 2014)</w:t>
      </w:r>
      <w:r w:rsidR="004736AD">
        <w:fldChar w:fldCharType="end"/>
      </w:r>
      <w:r w:rsidR="004736AD">
        <w:t>.</w:t>
      </w:r>
      <w:r w:rsidR="007B3E71">
        <w:t xml:space="preserve"> </w:t>
      </w:r>
      <w:r w:rsidR="003528D0">
        <w:t xml:space="preserve">Rearing Delta Smelt are most common in the Low Salinity Zone (1-6 PSU), which is geographically located in Suisun or the Confluence region in the fall, depending on water flow </w:t>
      </w:r>
      <w:r w:rsidR="003528D0">
        <w:fldChar w:fldCharType="begin"/>
      </w:r>
      <w:r w:rsidR="006A0C1B">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3528D0">
        <w:fldChar w:fldCharType="separate"/>
      </w:r>
      <w:r w:rsidR="006A0C1B">
        <w:rPr>
          <w:noProof/>
        </w:rPr>
        <w:t>(Brown et al. 2014)</w:t>
      </w:r>
      <w:r w:rsidR="003528D0">
        <w:fldChar w:fldCharType="end"/>
      </w:r>
      <w:r w:rsidR="003528D0">
        <w:t xml:space="preserve">. However, the high abundance of the invasive clam </w:t>
      </w:r>
      <w:r w:rsidR="003528D0" w:rsidRPr="003528D0">
        <w:rPr>
          <w:i/>
        </w:rPr>
        <w:t>Potamocorbula amurensis</w:t>
      </w:r>
      <w:r w:rsidR="003528D0">
        <w:t xml:space="preserve"> in Suisun means zooplankton abundance is generally low </w:t>
      </w:r>
      <w:r w:rsidR="003528D0">
        <w:fldChar w:fldCharType="begin"/>
      </w:r>
      <w:r w:rsidR="003528D0">
        <w:instrText xml:space="preserve"> ADDIN EN.CITE &lt;EndNote&gt;&lt;Cite&gt;&lt;Author&gt;Kimmerer&lt;/Author&gt;&lt;Year&gt;2015&lt;/Year&gt;&lt;RecNum&gt;1997&lt;/RecNum&gt;&lt;DisplayText&gt;(Kimmerer and Lougee 2015)&lt;/DisplayText&gt;&lt;record&gt;&lt;rec-number&gt;1997&lt;/rec-number&gt;&lt;foreign-keys&gt;&lt;key app="EN" db-id="std9wdt06dea0ber50cpepe0azprxd52vwpp" timestamp="1558711997"&gt;1997&lt;/key&gt;&lt;key app="ENWeb" db-id=""&gt;0&lt;/key&gt;&lt;/foreign-keys&gt;&lt;ref-type name="Journal Article"&gt;17&lt;/ref-type&gt;&lt;contributors&gt;&lt;authors&gt;&lt;author&gt;Kimmerer, Wim J.&lt;/author&gt;&lt;author&gt;Lougee, Laurence&lt;/author&gt;&lt;/authors&gt;&lt;/contributors&gt;&lt;titles&gt;&lt;title&gt;Bivalve grazing causes substantial mortality to an estuarine copepod population&lt;/title&gt;&lt;secondary-title&gt;Journal of Experimental Marine Biology and Ecology&lt;/secondary-title&gt;&lt;/titles&gt;&lt;periodical&gt;&lt;full-title&gt;Journal of Experimental Marine Biology and Ecology&lt;/full-title&gt;&lt;/periodical&gt;&lt;pages&gt;53-63&lt;/pages&gt;&lt;volume&gt;473&lt;/volume&gt;&lt;keywords&gt;&lt;keyword&gt;Potamocorbula amurensis&lt;/keyword&gt;&lt;keyword&gt;Eurytemora affinis&lt;/keyword&gt;&lt;keyword&gt;Invasive species&lt;/keyword&gt;&lt;keyword&gt;Benthic grazing&lt;/keyword&gt;&lt;keyword&gt;San Francisco Estuary&lt;/keyword&gt;&lt;/keywords&gt;&lt;dates&gt;&lt;year&gt;2015&lt;/year&gt;&lt;/dates&gt;&lt;isbn&gt;0022-0981&lt;/isbn&gt;&lt;urls&gt;&lt;related-urls&gt;&lt;url&gt;http://www.sciencedirect.com/science/article/pii/S0022098115300022&lt;/url&gt;&lt;/related-urls&gt;&lt;/urls&gt;&lt;electronic-resource-num&gt;http://dx.doi.org/10.1016/j.jembe.2015.08.005&lt;/electronic-resource-num&gt;&lt;/record&gt;&lt;/Cite&gt;&lt;/EndNote&gt;</w:instrText>
      </w:r>
      <w:r w:rsidR="003528D0">
        <w:fldChar w:fldCharType="separate"/>
      </w:r>
      <w:r w:rsidR="003528D0">
        <w:rPr>
          <w:noProof/>
        </w:rPr>
        <w:t>(Kimmerer and Lougee 2015)</w:t>
      </w:r>
      <w:r w:rsidR="003528D0">
        <w:fldChar w:fldCharType="end"/>
      </w:r>
      <w:r w:rsidR="003528D0">
        <w:t>. Therefore, wetlands, and wetland-derived invertebrates</w:t>
      </w:r>
      <w:r w:rsidR="007B3E71">
        <w:t xml:space="preserve"> (such as amphipods)</w:t>
      </w:r>
      <w:r w:rsidR="003528D0">
        <w:t xml:space="preserve"> may be particularly important to Delta Smelt when in this region</w:t>
      </w:r>
      <w:r w:rsidR="004736AD">
        <w:t xml:space="preserve"> </w:t>
      </w:r>
      <w:r w:rsidR="004736AD">
        <w:fldChar w:fldCharType="begin"/>
      </w:r>
      <w:r w:rsidR="006A0C1B">
        <w:instrText xml:space="preserve"> ADDIN EN.CITE &lt;EndNote&gt;&lt;Cite&gt;&lt;Author&gt;Hammock&lt;/Author&gt;&lt;Year&gt;2019&lt;/Year&gt;&lt;RecNum&gt;2691&lt;/RecNum&gt;&lt;Prefix&gt;as suggested by &lt;/Prefix&gt;&lt;DisplayText&gt;(as suggested by Hammock et al. 2019)&lt;/DisplayText&gt;&lt;record&gt;&lt;rec-number&gt;2691&lt;/rec-number&gt;&lt;foreign-keys&gt;&lt;key app="EN" db-id="std9wdt06dea0ber50cpepe0azprxd52vwpp" timestamp="1558713683"&gt;2691&lt;/key&gt;&lt;key app="ENWeb" db-id=""&gt;0&lt;/key&gt;&lt;/foreign-keys&gt;&lt;ref-type name="Journal Article"&gt;17&lt;/ref-type&gt;&lt;contributors&gt;&lt;authors&gt;&lt;author&gt;Hammock, Bruce G.&lt;/author&gt;&lt;author&gt;Hartman, Rosemary&lt;/author&gt;&lt;author&gt;Slater, Steven B.&lt;/author&gt;&lt;author&gt;Hennessy, April&lt;/author&gt;&lt;author&gt;Teh, Swee J.&lt;/author&gt;&lt;/authors&gt;&lt;/contributors&gt;&lt;titles&gt;&lt;title&gt;Tidal Wetlands Associated with Foraging Success of Delta Smelt&lt;/title&gt;&lt;secondary-title&gt;Estuaries and Coasts&lt;/secondary-title&gt;&lt;/titles&gt;&lt;periodical&gt;&lt;full-title&gt;Estuaries and Coasts&lt;/full-title&gt;&lt;/periodical&gt;&lt;dates&gt;&lt;year&gt;2019&lt;/year&gt;&lt;pub-dates&gt;&lt;date&gt;January 18&lt;/date&gt;&lt;/pub-dates&gt;&lt;/dates&gt;&lt;isbn&gt;1559-2731&lt;/isbn&gt;&lt;label&gt;Hammock2019&lt;/label&gt;&lt;work-type&gt;journal article&lt;/work-type&gt;&lt;urls&gt;&lt;related-urls&gt;&lt;url&gt;https://doi.org/10.1007/s12237-019-00521-5&lt;/url&gt;&lt;/related-urls&gt;&lt;/urls&gt;&lt;electronic-resource-num&gt;10.1007/s12237-019-00521-5&lt;/electronic-resource-num&gt;&lt;/record&gt;&lt;/Cite&gt;&lt;/EndNote&gt;</w:instrText>
      </w:r>
      <w:r w:rsidR="004736AD">
        <w:fldChar w:fldCharType="separate"/>
      </w:r>
      <w:r w:rsidR="006A0C1B">
        <w:rPr>
          <w:noProof/>
        </w:rPr>
        <w:t>(as suggested by Hammock et al. 2019)</w:t>
      </w:r>
      <w:r w:rsidR="004736AD">
        <w:fldChar w:fldCharType="end"/>
      </w:r>
      <w:r w:rsidR="004736AD">
        <w:t>.</w:t>
      </w:r>
    </w:p>
    <w:p w14:paraId="4BF77647" w14:textId="20B0BB21" w:rsidR="004113AF" w:rsidRDefault="004113AF" w:rsidP="00CC4434">
      <w:pPr>
        <w:spacing w:after="120"/>
        <w:pPrChange w:id="802" w:author="Hartman, Rosemary@DWR" w:date="2019-07-25T20:18:00Z">
          <w:pPr/>
        </w:pPrChange>
      </w:pPr>
      <w:r>
        <w:t xml:space="preserve">Total juvenile salmon abundance and biomass peaks in the spring, generally Mar-June, however </w:t>
      </w:r>
      <w:r w:rsidR="00A433A1">
        <w:t>spring out-migrants are mostly</w:t>
      </w:r>
      <w:r>
        <w:t xml:space="preserve"> </w:t>
      </w:r>
      <w:r w:rsidR="00A433A1">
        <w:t>f</w:t>
      </w:r>
      <w:r>
        <w:t>all-</w:t>
      </w:r>
      <w:r w:rsidR="00A433A1">
        <w:t>r</w:t>
      </w:r>
      <w:r>
        <w:t xml:space="preserve">un Chinook. Late-fall run, winter-run, and some spring-run Chinook smolts out-migrate November-April, so may be accessing the isopods, insects, and amphipods common in wetlands during the fall. </w:t>
      </w:r>
      <w:r>
        <w:fldChar w:fldCharType="begin"/>
      </w:r>
      <w:r w:rsidR="006A0C1B">
        <w:instrText xml:space="preserve"> ADDIN EN.CITE &lt;EndNote&gt;&lt;Cite&gt;&lt;Author&gt;Yoshiyama&lt;/Author&gt;&lt;Year&gt;1998&lt;/Year&gt;&lt;RecNum&gt;1879&lt;/RecNum&gt;&lt;DisplayText&gt;(Yoshiyama et al. 1998)&lt;/DisplayText&gt;&lt;record&gt;&lt;rec-number&gt;1879&lt;/rec-number&gt;&lt;foreign-keys&gt;&lt;key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EndNote&gt;</w:instrText>
      </w:r>
      <w:r>
        <w:fldChar w:fldCharType="separate"/>
      </w:r>
      <w:r w:rsidR="006A0C1B">
        <w:rPr>
          <w:noProof/>
        </w:rPr>
        <w:t>(Yoshiyama et al. 1998)</w:t>
      </w:r>
      <w:r>
        <w:fldChar w:fldCharType="end"/>
      </w:r>
      <w:r w:rsidR="00142331">
        <w:t>. Chinook diets will shift rapidly based on the prey available in the surrounding environment, and they can consume large numbers of insects, amphipods, collembola, and isopods</w:t>
      </w:r>
      <w:r w:rsidR="00A433A1">
        <w:t xml:space="preserve"> </w:t>
      </w:r>
      <w:r w:rsidR="00A618C7">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 </w:instrText>
      </w:r>
      <w:r w:rsidR="006A0C1B">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EN.CITE.DATA </w:instrText>
      </w:r>
      <w:r w:rsidR="006A0C1B">
        <w:fldChar w:fldCharType="end"/>
      </w:r>
      <w:r w:rsidR="00A618C7">
        <w:fldChar w:fldCharType="separate"/>
      </w:r>
      <w:r w:rsidR="006A0C1B">
        <w:rPr>
          <w:noProof/>
        </w:rPr>
        <w:t>(Busby and Barnhart 1995; Duffy et al. 2010; Goertler et al. 2018)</w:t>
      </w:r>
      <w:r w:rsidR="00A618C7">
        <w:fldChar w:fldCharType="end"/>
      </w:r>
      <w:r w:rsidR="00142331">
        <w:t>.</w:t>
      </w:r>
      <w:r w:rsidR="0075364B">
        <w:t xml:space="preserve"> Insects and amphipods</w:t>
      </w:r>
      <w:proofErr w:type="gramStart"/>
      <w:r w:rsidR="0075364B">
        <w:t>, in particular, are</w:t>
      </w:r>
      <w:proofErr w:type="gramEnd"/>
      <w:r w:rsidR="0075364B">
        <w:t xml:space="preserve"> more energy-dense than </w:t>
      </w:r>
      <w:r w:rsidR="00E15568">
        <w:t>zooplankton</w:t>
      </w:r>
      <w:r w:rsidR="00A433A1">
        <w:t xml:space="preserve"> </w:t>
      </w:r>
      <w:r w:rsidR="00E15568">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EN.CITE.DATA </w:instrText>
      </w:r>
      <w:r w:rsidR="006A0C1B">
        <w:fldChar w:fldCharType="end"/>
      </w:r>
      <w:r w:rsidR="00E15568">
        <w:fldChar w:fldCharType="separate"/>
      </w:r>
      <w:r w:rsidR="006A0C1B">
        <w:rPr>
          <w:noProof/>
        </w:rPr>
        <w:t>(Duffy et al. 2010; Tiffan et al. 2014)</w:t>
      </w:r>
      <w:r w:rsidR="00E15568">
        <w:fldChar w:fldCharType="end"/>
      </w:r>
      <w:r w:rsidR="00E15568">
        <w:t xml:space="preserve">, so provide valuable food resources for fish large enough to eat them. </w:t>
      </w:r>
    </w:p>
    <w:p w14:paraId="20984429" w14:textId="4ED49E9E" w:rsidR="00CE266D" w:rsidRDefault="00CE266D" w:rsidP="00CC4434">
      <w:pPr>
        <w:pStyle w:val="Heading3"/>
        <w:spacing w:after="120"/>
        <w:pPrChange w:id="803" w:author="Hartman, Rosemary@DWR" w:date="2019-07-25T20:18:00Z">
          <w:pPr>
            <w:pStyle w:val="Heading3"/>
          </w:pPr>
        </w:pPrChange>
      </w:pPr>
      <w:bookmarkStart w:id="804" w:name="_Toc14978190"/>
      <w:r>
        <w:t>A note on neuston:</w:t>
      </w:r>
      <w:bookmarkEnd w:id="804"/>
    </w:p>
    <w:p w14:paraId="1F096ABC" w14:textId="7A789D0B" w:rsidR="00854EA1" w:rsidRDefault="00CE266D" w:rsidP="00CC4434">
      <w:pPr>
        <w:spacing w:after="120"/>
        <w:pPrChange w:id="805" w:author="Hartman, Rosemary@DWR" w:date="2019-07-25T20:18:00Z">
          <w:pPr/>
        </w:pPrChange>
      </w:pPr>
      <w:r>
        <w:t>In 2017, we combined data from neuston tows with data from mysids tows and sweep nets to test for differences between site types. Power analysis showed poor ability for</w:t>
      </w:r>
      <w:r w:rsidR="005A379A">
        <w:t xml:space="preserve"> CPUE of</w:t>
      </w:r>
      <w:r>
        <w:t xml:space="preserve"> neuston tows to differentiate between site types or regions </w:t>
      </w:r>
      <w:r w:rsidR="005A379A">
        <w:t xml:space="preserve">even at </w:t>
      </w:r>
      <w:r w:rsidR="00C35865">
        <w:t xml:space="preserve">increased sample size </w:t>
      </w:r>
      <w:r w:rsidR="00C35865">
        <w:fldChar w:fldCharType="begin"/>
      </w:r>
      <w:r w:rsidR="00C3586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35865">
        <w:fldChar w:fldCharType="separate"/>
      </w:r>
      <w:r w:rsidR="00C35865">
        <w:rPr>
          <w:noProof/>
        </w:rPr>
        <w:t>(Contreras et al. 2018)</w:t>
      </w:r>
      <w:r w:rsidR="00C35865">
        <w:fldChar w:fldCharType="end"/>
      </w:r>
      <w:r w:rsidR="005A379A">
        <w:t>. This year, we decided to conduct separate analyses on each sampling type, and the GLMM of neuston tow data failed to find any differences between years, regions, or site types (</w:t>
      </w:r>
      <w:r w:rsidR="00D43B05">
        <w:fldChar w:fldCharType="begin"/>
      </w:r>
      <w:r w:rsidR="00D43B05">
        <w:instrText xml:space="preserve"> REF _Ref10457842 \h </w:instrText>
      </w:r>
      <w:r w:rsidR="00D43B05">
        <w:fldChar w:fldCharType="separate"/>
      </w:r>
      <w:r w:rsidR="00D43B05">
        <w:t xml:space="preserve">Table </w:t>
      </w:r>
      <w:r w:rsidR="00D43B05">
        <w:rPr>
          <w:noProof/>
        </w:rPr>
        <w:t>6</w:t>
      </w:r>
      <w:r w:rsidR="00D43B05">
        <w:fldChar w:fldCharType="end"/>
      </w:r>
      <w:r w:rsidR="005A379A">
        <w:t>). However, neuston tows were able to show differences in community composition between site types in both 2017 and 2018.</w:t>
      </w:r>
      <w:r w:rsidR="0040136D">
        <w:t xml:space="preserve"> </w:t>
      </w:r>
      <w:r w:rsidR="00D43B05">
        <w:t xml:space="preserve">Fall-out invertebrates and terrestrial drift invertebrates have been identified as important components of salmon diets </w:t>
      </w:r>
      <w:r w:rsidR="00D43B05">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EN.CITE.DATA </w:instrText>
      </w:r>
      <w:r w:rsidR="006A0C1B">
        <w:fldChar w:fldCharType="end"/>
      </w:r>
      <w:r w:rsidR="00D43B05">
        <w:fldChar w:fldCharType="separate"/>
      </w:r>
      <w:r w:rsidR="006A0C1B">
        <w:rPr>
          <w:noProof/>
        </w:rPr>
        <w:t>(David et al. 2014; Duffy et al. 2010)</w:t>
      </w:r>
      <w:r w:rsidR="00D43B05">
        <w:fldChar w:fldCharType="end"/>
      </w:r>
      <w:r w:rsidR="00D43B05">
        <w:t>, so while neuston tows may not be the most effective means of differentiating between restoration sites and surrounding channels, they may still be important in assessing availability of surface invertebrates for fish diets.</w:t>
      </w:r>
    </w:p>
    <w:p w14:paraId="71BDFADC" w14:textId="77777777" w:rsidR="00854EA1" w:rsidRDefault="00854EA1" w:rsidP="00CC4434">
      <w:pPr>
        <w:pStyle w:val="Heading3"/>
        <w:spacing w:after="120"/>
        <w:pPrChange w:id="806" w:author="Hartman, Rosemary@DWR" w:date="2019-07-25T20:18:00Z">
          <w:pPr>
            <w:pStyle w:val="Heading3"/>
          </w:pPr>
        </w:pPrChange>
      </w:pPr>
    </w:p>
    <w:p w14:paraId="387D26D4" w14:textId="7210937F" w:rsidR="00E2687D" w:rsidRDefault="00E2687D" w:rsidP="00CC4434">
      <w:pPr>
        <w:spacing w:after="120"/>
        <w:pPrChange w:id="807" w:author="Hartman, Rosemary@DWR" w:date="2019-07-25T20:18:00Z">
          <w:pPr/>
        </w:pPrChange>
      </w:pPr>
    </w:p>
    <w:p w14:paraId="308FDD1B" w14:textId="77777777" w:rsidR="00E2687D" w:rsidRPr="00E2687D" w:rsidRDefault="00E2687D" w:rsidP="00CC4434">
      <w:pPr>
        <w:spacing w:after="120"/>
        <w:pPrChange w:id="808" w:author="Hartman, Rosemary@DWR" w:date="2019-07-25T20:18:00Z">
          <w:pPr/>
        </w:pPrChange>
      </w:pPr>
    </w:p>
    <w:p w14:paraId="579EAC9B" w14:textId="02943CDC" w:rsidR="00FF27B7" w:rsidRPr="00C35865" w:rsidRDefault="00F14903" w:rsidP="00CC4434">
      <w:pPr>
        <w:pStyle w:val="Heading1"/>
        <w:spacing w:after="120"/>
        <w:pPrChange w:id="809" w:author="Hartman, Rosemary@DWR" w:date="2019-07-25T20:18:00Z">
          <w:pPr>
            <w:pStyle w:val="Heading1"/>
          </w:pPr>
        </w:pPrChange>
      </w:pPr>
      <w:bookmarkStart w:id="810" w:name="_Toc14978191"/>
      <w:r>
        <w:t>Part</w:t>
      </w:r>
      <w:r w:rsidR="00FF27B7" w:rsidRPr="00C35865">
        <w:t xml:space="preserve"> 2: </w:t>
      </w:r>
      <w:r w:rsidR="003918A8" w:rsidRPr="00C35865">
        <w:t>Channel-Shoal Gear Comparison</w:t>
      </w:r>
      <w:bookmarkEnd w:id="810"/>
    </w:p>
    <w:p w14:paraId="7D509829" w14:textId="77777777" w:rsidR="00E75E62" w:rsidRPr="00E75E62" w:rsidRDefault="00E75E62" w:rsidP="00CC4434">
      <w:pPr>
        <w:spacing w:after="120"/>
        <w:pPrChange w:id="811" w:author="Hartman, Rosemary@DWR" w:date="2019-07-25T20:18:00Z">
          <w:pPr/>
        </w:pPrChange>
      </w:pPr>
    </w:p>
    <w:p w14:paraId="4A15E53A" w14:textId="5F8C744D" w:rsidR="003918A8" w:rsidRDefault="003918A8" w:rsidP="00CC4434">
      <w:pPr>
        <w:pStyle w:val="Heading2"/>
        <w:spacing w:after="120"/>
        <w:pPrChange w:id="812" w:author="Hartman, Rosemary@DWR" w:date="2019-07-25T20:18:00Z">
          <w:pPr>
            <w:pStyle w:val="Heading2"/>
          </w:pPr>
        </w:pPrChange>
      </w:pPr>
      <w:bookmarkStart w:id="813" w:name="_Toc14978192"/>
      <w:r>
        <w:t>Introduction</w:t>
      </w:r>
      <w:bookmarkEnd w:id="813"/>
    </w:p>
    <w:p w14:paraId="4B6028F5" w14:textId="77777777" w:rsidR="003918A8" w:rsidRDefault="003918A8" w:rsidP="00CC4434">
      <w:pPr>
        <w:pStyle w:val="Heading3"/>
        <w:spacing w:after="120"/>
        <w:pPrChange w:id="814" w:author="Hartman, Rosemary@DWR" w:date="2019-07-25T20:18:00Z">
          <w:pPr>
            <w:pStyle w:val="Heading3"/>
          </w:pPr>
        </w:pPrChange>
      </w:pPr>
      <w:bookmarkStart w:id="815" w:name="_Toc14978193"/>
      <w:r>
        <w:t>Nutrients</w:t>
      </w:r>
      <w:bookmarkEnd w:id="815"/>
    </w:p>
    <w:p w14:paraId="2A5697FF" w14:textId="155708C9" w:rsidR="003918A8" w:rsidRDefault="003918A8" w:rsidP="00CC4434">
      <w:pPr>
        <w:pStyle w:val="Heading3"/>
        <w:spacing w:after="120"/>
        <w:pPrChange w:id="816" w:author="Hartman, Rosemary@DWR" w:date="2019-07-25T20:18:00Z">
          <w:pPr>
            <w:pStyle w:val="Heading3"/>
          </w:pPr>
        </w:pPrChange>
      </w:pPr>
      <w:bookmarkStart w:id="817" w:name="_Toc14978194"/>
      <w:commentRangeStart w:id="818"/>
      <w:r>
        <w:t>Zooplankton</w:t>
      </w:r>
      <w:commentRangeEnd w:id="818"/>
      <w:r w:rsidR="00E2687D">
        <w:rPr>
          <w:rStyle w:val="CommentReference"/>
          <w:rFonts w:asciiTheme="minorHAnsi" w:eastAsiaTheme="minorEastAsia" w:hAnsiTheme="minorHAnsi" w:cstheme="minorBidi"/>
          <w:color w:val="auto"/>
        </w:rPr>
        <w:commentReference w:id="818"/>
      </w:r>
      <w:bookmarkEnd w:id="817"/>
    </w:p>
    <w:p w14:paraId="5D507BBE" w14:textId="5BD039FC" w:rsidR="003918A8" w:rsidRDefault="003918A8" w:rsidP="00CC4434">
      <w:pPr>
        <w:spacing w:after="120"/>
        <w:pPrChange w:id="819" w:author="Hartman, Rosemary@DWR" w:date="2019-07-25T20:18:00Z">
          <w:pPr/>
        </w:pPrChange>
      </w:pPr>
      <w:r w:rsidRPr="00471D53">
        <w:t xml:space="preserve">Mesozooplankton are recognized as the largest component of Delta Smelt diets </w:t>
      </w:r>
      <w:r w:rsidR="00C12D39">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C12D39">
        <w:fldChar w:fldCharType="separate"/>
      </w:r>
      <w:r w:rsidR="00C12D39">
        <w:rPr>
          <w:noProof/>
        </w:rPr>
        <w:t>(Slater and Baxter 2014)</w:t>
      </w:r>
      <w:r w:rsidR="00C12D39">
        <w:fldChar w:fldCharType="end"/>
      </w:r>
      <w:r w:rsidRPr="00471D53">
        <w:t xml:space="preserve"> and a significant component of salmon diets </w:t>
      </w:r>
      <w:r w:rsidR="00C12D39">
        <w:fldChar w:fldCharType="begin"/>
      </w:r>
      <w:r w:rsidR="006A0C1B">
        <w:instrText xml:space="preserve"> ADDIN EN.CITE &lt;EndNote&gt;&lt;Cite&gt;&lt;Author&gt;Sommer&lt;/Author&gt;&lt;Year&gt;2001&lt;/Year&gt;&lt;RecNum&gt;1299&lt;/RecNum&gt;&lt;DisplayText&gt;(Sommer et al. 2001)&lt;/DisplayText&gt;&lt;record&gt;&lt;rec-number&gt;1299&lt;/rec-number&gt;&lt;foreign-keys&gt;&lt;key app="EN" db-id="std9wdt06dea0ber50cpepe0azprxd52vwpp" timestamp="1558711316"&gt;1299&lt;/key&gt;&lt;key app="ENWeb" db-id=""&gt;0&lt;/key&gt;&lt;/foreign-keys&gt;&lt;ref-type name="Journal Article"&gt;17&lt;/ref-type&gt;&lt;contributors&gt;&lt;authors&gt;&lt;author&gt;Sommer, T. R.&lt;/author&gt;&lt;author&gt;Nobriga, M. L.&lt;/author&gt;&lt;author&gt;Harrell, W. C.&lt;/author&gt;&lt;author&gt;Batham, W.&lt;/author&gt;&lt;author&gt;Kimmerer, W. J.&lt;/author&gt;&lt;/authors&gt;&lt;/contributors&gt;&lt;titles&gt;&lt;title&gt;Floodplain rearing of juvenile chinook salmon: Evidence of enhanced growth and survival&lt;/title&gt;&lt;secondary-title&gt;Canadian Journal of Fisheries and Aquatic Sciences&lt;/secondary-title&gt;&lt;/titles&gt;&lt;periodical&gt;&lt;full-title&gt;Canadian Journal of Fisheries and Aquatic Sciences&lt;/full-title&gt;&lt;/periodical&gt;&lt;pages&gt;325-333&lt;/pages&gt;&lt;volume&gt;58&lt;/volume&gt;&lt;number&gt;2&lt;/number&gt;&lt;dates&gt;&lt;year&gt;2001&lt;/year&gt;&lt;/dates&gt;&lt;urls&gt;&lt;/urls&gt;&lt;/record&gt;&lt;/Cite&gt;&lt;/EndNote&gt;</w:instrText>
      </w:r>
      <w:r w:rsidR="00C12D39">
        <w:fldChar w:fldCharType="separate"/>
      </w:r>
      <w:r w:rsidR="006A0C1B">
        <w:rPr>
          <w:noProof/>
        </w:rPr>
        <w:t>(Sommer et al. 2001)</w:t>
      </w:r>
      <w:r w:rsidR="00C12D39">
        <w:fldChar w:fldCharType="end"/>
      </w:r>
      <w:r w:rsidRPr="00471D53">
        <w:t xml:space="preserve">. Our conceptual models postulate that tidal wetland restoration sites will have higher production and availability of zooplankton when compared with existing channel habitat and pre-project conditions </w:t>
      </w:r>
      <w:r w:rsidR="00C12D39">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C12D39">
        <w:fldChar w:fldCharType="separate"/>
      </w:r>
      <w:r w:rsidR="00C17C55">
        <w:rPr>
          <w:noProof/>
        </w:rPr>
        <w:t>(Hartman et al. 2017a)</w:t>
      </w:r>
      <w:r w:rsidR="00C12D39">
        <w:fldChar w:fldCharType="end"/>
      </w:r>
      <w:r w:rsidRPr="00471D53">
        <w:t xml:space="preserve">. </w:t>
      </w:r>
      <w:proofErr w:type="gramStart"/>
      <w:r w:rsidRPr="00471D53">
        <w:t>In order to</w:t>
      </w:r>
      <w:proofErr w:type="gramEnd"/>
      <w:r w:rsidRPr="00471D53">
        <w:t xml:space="preserve"> support this hypothesis, we must compare zooplankton we collect within the wetland to zooplankton </w:t>
      </w:r>
      <w:r w:rsidRPr="00471D53">
        <w:lastRenderedPageBreak/>
        <w:t xml:space="preserve">collected from the channels. We will leverage existing datasets from long-term monitoring programs currently sampling pelagic and channel habitat whenever possible, but we need a better understanding of how these samples compare to samples taken concurrently from adjacent wetlands. Water depth, substrate, presence of vegetation, presence of benthic grazers (clams), and differences in fish community may alter the zooplankton community </w:t>
      </w:r>
      <w:r w:rsidR="00C12D39">
        <w:fldChar w:fldCharType="begin"/>
      </w:r>
      <w:r w:rsidR="006A0C1B">
        <w:instrText xml:space="preserve"> ADDIN EN.CITE &lt;EndNote&gt;&lt;Cite&gt;&lt;Author&gt;Bollens&lt;/Author&gt;&lt;Year&gt;2014&lt;/Year&gt;&lt;RecNum&gt;1643&lt;/RecNum&gt;&lt;DisplayText&gt;(Bollens et al. 2014; Kimmerer and Thompson 2014)&lt;/DisplayText&gt;&lt;record&gt;&lt;rec-number&gt;1643&lt;/rec-number&gt;&lt;foreign-keys&gt;&lt;key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record&gt;&lt;/Cite&gt;&lt;Cite&gt;&lt;Author&gt;Kimmerer&lt;/Author&gt;&lt;Year&gt;2014&lt;/Year&gt;&lt;RecNum&gt;1223&lt;/RecNum&gt;&lt;record&gt;&lt;rec-number&gt;1223&lt;/rec-number&gt;&lt;foreign-keys&gt;&lt;key app="EN" db-id="std9wdt06dea0ber50cpepe0azprxd52vwpp" timestamp="1558711241"&gt;1223&lt;/key&gt;&lt;key app="ENWeb" db-id=""&gt;0&lt;/key&gt;&lt;/foreign-keys&gt;&lt;ref-type name="Journal Article"&gt;17&lt;/ref-type&gt;&lt;contributors&gt;&lt;authors&gt;&lt;author&gt;Kimmerer, Wim J&lt;/author&gt;&lt;author&gt;Thompson, Janet K&lt;/author&gt;&lt;/authors&gt;&lt;/contributors&gt;&lt;titles&gt;&lt;title&gt;Phytoplankton growth balanced by clam and zooplankton grazing and net transport into the low-salinity zone of the San Francisco Estuary&lt;/title&gt;&lt;secondary-title&gt;Estuaries and Coasts&lt;/secondary-title&gt;&lt;/titles&gt;&lt;periodical&gt;&lt;full-title&gt;Estuaries and Coasts&lt;/full-title&gt;&lt;/periodical&gt;&lt;pages&gt;1-17&lt;/pages&gt;&lt;dates&gt;&lt;year&gt;2014&lt;/year&gt;&lt;/dates&gt;&lt;isbn&gt;1559-2723&lt;/isbn&gt;&lt;urls&gt;&lt;/urls&gt;&lt;/record&gt;&lt;/Cite&gt;&lt;/EndNote&gt;</w:instrText>
      </w:r>
      <w:r w:rsidR="00C12D39">
        <w:fldChar w:fldCharType="separate"/>
      </w:r>
      <w:r w:rsidR="006A0C1B">
        <w:rPr>
          <w:noProof/>
        </w:rPr>
        <w:t>(Bollens et al. 2014; Kimmerer and Thompson 2014)</w:t>
      </w:r>
      <w:r w:rsidR="00C12D39">
        <w:fldChar w:fldCharType="end"/>
      </w:r>
      <w:r w:rsidRPr="00471D53">
        <w:t xml:space="preserve">. Furthermore, changes to the physical environment will affect the efficiency of our sampling gear. </w:t>
      </w:r>
    </w:p>
    <w:p w14:paraId="73A80B4D" w14:textId="1618827A" w:rsidR="003918A8" w:rsidRDefault="003918A8" w:rsidP="00CC4434">
      <w:pPr>
        <w:spacing w:after="120"/>
        <w:pPrChange w:id="820" w:author="Hartman, Rosemary@DWR" w:date="2019-07-25T20:18:00Z">
          <w:pPr/>
        </w:pPrChange>
      </w:pPr>
      <w:r w:rsidRPr="00471D53">
        <w:t xml:space="preserve">By sampling wetlands concurrently with existing channel sampling, we can characterize some of these sources of variation. </w:t>
      </w:r>
      <w:r>
        <w:t xml:space="preserve">During Phase III sampling we conducted sampling of wetland habitat adjacent to eight of the long-term stations sampled by 20mm, however the extremely </w:t>
      </w:r>
      <w:proofErr w:type="gramStart"/>
      <w:r>
        <w:t>high water</w:t>
      </w:r>
      <w:proofErr w:type="gramEnd"/>
      <w:r>
        <w:t xml:space="preserve"> year of 2017 meant that results from that study may not be applicable to all years. Therefore, we </w:t>
      </w:r>
      <w:r w:rsidR="00C12D39">
        <w:t>repeated</w:t>
      </w:r>
      <w:r>
        <w:t xml:space="preserve"> </w:t>
      </w:r>
      <w:r w:rsidR="00C12D39">
        <w:t>our channel-shallow comparisons using stations sampled by either 20mm, FMWT, or the Environmental Mon</w:t>
      </w:r>
      <w:r w:rsidR="00382AE5">
        <w:t>itoring Program (EMP) (see</w:t>
      </w:r>
      <w:r w:rsidR="00C12D39">
        <w:t xml:space="preserve"> </w:t>
      </w:r>
      <w:r w:rsidR="00FA5153">
        <w:fldChar w:fldCharType="begin"/>
      </w:r>
      <w:r w:rsidR="00FA5153">
        <w:instrText xml:space="preserve"> REF _Ref7616356 \h </w:instrText>
      </w:r>
      <w:r w:rsidR="00FA5153">
        <w:fldChar w:fldCharType="separate"/>
      </w:r>
      <w:r w:rsidR="00382AE5">
        <w:t xml:space="preserve">Table </w:t>
      </w:r>
      <w:r w:rsidR="00382AE5">
        <w:rPr>
          <w:noProof/>
        </w:rPr>
        <w:t>14</w:t>
      </w:r>
      <w:r w:rsidR="00FA5153">
        <w:fldChar w:fldCharType="end"/>
      </w:r>
      <w:r w:rsidR="00FA5153">
        <w:t>)</w:t>
      </w:r>
      <w:r w:rsidR="00C12D39">
        <w:t xml:space="preserve">. </w:t>
      </w:r>
      <w:r w:rsidRPr="00471D53">
        <w:t xml:space="preserve">We </w:t>
      </w:r>
      <w:r w:rsidR="00C12D39">
        <w:t>tested</w:t>
      </w:r>
      <w:r w:rsidRPr="00471D53">
        <w:t xml:space="preserve"> for differences in </w:t>
      </w:r>
      <w:r w:rsidR="00C12D39">
        <w:t>meso</w:t>
      </w:r>
      <w:r w:rsidRPr="00471D53">
        <w:t>zooplankton</w:t>
      </w:r>
      <w:r w:rsidR="00C12D39">
        <w:t xml:space="preserve">, macrozooplankton (mysids), and nutrients </w:t>
      </w:r>
      <w:r w:rsidRPr="00471D53">
        <w:t>between channel habitats in which IEP samples and the shallow littoral habitats in which we sample. This will also give us a better understanding of the spatial variability in zooplankton in wetlands across the estuary.</w:t>
      </w:r>
    </w:p>
    <w:p w14:paraId="7049B9F3" w14:textId="77777777" w:rsidR="003918A8" w:rsidRPr="00471D53" w:rsidRDefault="003918A8" w:rsidP="00CC4434">
      <w:pPr>
        <w:spacing w:after="120"/>
        <w:pPrChange w:id="821" w:author="Hartman, Rosemary@DWR" w:date="2019-07-25T20:18:00Z">
          <w:pPr/>
        </w:pPrChange>
      </w:pPr>
      <w:r w:rsidRPr="00471D53">
        <w:t>Mesozooplankton questions:</w:t>
      </w:r>
    </w:p>
    <w:p w14:paraId="576F9FB4" w14:textId="77777777" w:rsidR="003918A8" w:rsidRPr="00471D53" w:rsidRDefault="003918A8" w:rsidP="00CC4434">
      <w:pPr>
        <w:pStyle w:val="ListParagraph"/>
        <w:numPr>
          <w:ilvl w:val="0"/>
          <w:numId w:val="13"/>
        </w:numPr>
        <w:spacing w:after="120"/>
        <w:pPrChange w:id="822" w:author="Hartman, Rosemary@DWR" w:date="2019-07-25T20:18:00Z">
          <w:pPr>
            <w:pStyle w:val="ListParagraph"/>
            <w:numPr>
              <w:numId w:val="13"/>
            </w:numPr>
            <w:ind w:hanging="360"/>
          </w:pPr>
        </w:pPrChange>
      </w:pPr>
      <w:r w:rsidRPr="00471D53">
        <w:t>How do mesozooplankton</w:t>
      </w:r>
      <w:r>
        <w:t xml:space="preserve"> and macrozooplankton</w:t>
      </w:r>
      <w:r w:rsidRPr="00471D53">
        <w:t xml:space="preserve"> communities in the littoral and wetland habitat compare to open water habitat?</w:t>
      </w:r>
    </w:p>
    <w:p w14:paraId="704EA31D" w14:textId="77777777" w:rsidR="003918A8" w:rsidRPr="00471D53" w:rsidRDefault="003918A8" w:rsidP="00CC4434">
      <w:pPr>
        <w:pStyle w:val="ListParagraph"/>
        <w:numPr>
          <w:ilvl w:val="0"/>
          <w:numId w:val="13"/>
        </w:numPr>
        <w:spacing w:after="120"/>
        <w:pPrChange w:id="823" w:author="Hartman, Rosemary@DWR" w:date="2019-07-25T20:18:00Z">
          <w:pPr>
            <w:pStyle w:val="ListParagraph"/>
            <w:numPr>
              <w:numId w:val="13"/>
            </w:numPr>
            <w:ind w:hanging="360"/>
          </w:pPr>
        </w:pPrChange>
      </w:pPr>
      <w:r w:rsidRPr="00471D53">
        <w:t xml:space="preserve">How do these communities change over the course of the </w:t>
      </w:r>
      <w:r>
        <w:t>year</w:t>
      </w:r>
      <w:r w:rsidRPr="00471D53">
        <w:t>?</w:t>
      </w:r>
    </w:p>
    <w:p w14:paraId="5CC6358A" w14:textId="71CF6802" w:rsidR="003918A8" w:rsidRDefault="003918A8" w:rsidP="00CC4434">
      <w:pPr>
        <w:pStyle w:val="ListParagraph"/>
        <w:numPr>
          <w:ilvl w:val="0"/>
          <w:numId w:val="13"/>
        </w:numPr>
        <w:spacing w:after="120"/>
        <w:pPrChange w:id="824" w:author="Hartman, Rosemary@DWR" w:date="2019-07-25T20:18:00Z">
          <w:pPr>
            <w:pStyle w:val="ListParagraph"/>
            <w:numPr>
              <w:numId w:val="13"/>
            </w:numPr>
            <w:ind w:hanging="360"/>
          </w:pPr>
        </w:pPrChange>
      </w:pPr>
      <w:r w:rsidRPr="00471D53">
        <w:t xml:space="preserve">How do these communities change </w:t>
      </w:r>
      <w:r>
        <w:t>along</w:t>
      </w:r>
      <w:r w:rsidRPr="00471D53">
        <w:t xml:space="preserve"> the salinity gradient?</w:t>
      </w:r>
    </w:p>
    <w:p w14:paraId="3B00E55F" w14:textId="240D1AD7" w:rsidR="003918A8" w:rsidRPr="00EA4EB4" w:rsidRDefault="003918A8" w:rsidP="00CC4434">
      <w:pPr>
        <w:spacing w:after="120"/>
        <w:pPrChange w:id="825" w:author="Hartman, Rosemary@DWR" w:date="2019-07-25T20:18:00Z">
          <w:pPr/>
        </w:pPrChange>
      </w:pPr>
      <w:r w:rsidRPr="00EA4EB4">
        <w:t>Nutrient questions:</w:t>
      </w:r>
    </w:p>
    <w:p w14:paraId="2C6C391E" w14:textId="77777777" w:rsidR="003918A8" w:rsidRPr="006C4891" w:rsidRDefault="003918A8" w:rsidP="00CC4434">
      <w:pPr>
        <w:pStyle w:val="ListParagraph"/>
        <w:numPr>
          <w:ilvl w:val="0"/>
          <w:numId w:val="14"/>
        </w:numPr>
        <w:spacing w:after="120"/>
        <w:pPrChange w:id="826" w:author="Hartman, Rosemary@DWR" w:date="2019-07-25T20:18:00Z">
          <w:pPr>
            <w:pStyle w:val="ListParagraph"/>
            <w:numPr>
              <w:numId w:val="14"/>
            </w:numPr>
            <w:ind w:hanging="360"/>
          </w:pPr>
        </w:pPrChange>
      </w:pPr>
      <w:r w:rsidRPr="006C4891">
        <w:t>Are there differences in nutrients, chlorophyll, and organic carbon concentrations between the wetland and the exterior channel?</w:t>
      </w:r>
    </w:p>
    <w:p w14:paraId="4ED7F1F0" w14:textId="77777777" w:rsidR="003918A8" w:rsidRPr="006C4891" w:rsidRDefault="003918A8" w:rsidP="00CC4434">
      <w:pPr>
        <w:pStyle w:val="ListParagraph"/>
        <w:numPr>
          <w:ilvl w:val="0"/>
          <w:numId w:val="14"/>
        </w:numPr>
        <w:spacing w:after="120"/>
        <w:pPrChange w:id="827" w:author="Hartman, Rosemary@DWR" w:date="2019-07-25T20:18:00Z">
          <w:pPr>
            <w:pStyle w:val="ListParagraph"/>
            <w:numPr>
              <w:numId w:val="14"/>
            </w:numPr>
            <w:ind w:hanging="360"/>
          </w:pPr>
        </w:pPrChange>
      </w:pPr>
      <w:r w:rsidRPr="006C4891">
        <w:t>Are nutrients limiting phytoplankton production?</w:t>
      </w:r>
    </w:p>
    <w:p w14:paraId="4D696D50" w14:textId="77777777" w:rsidR="003918A8" w:rsidRPr="006C4891" w:rsidRDefault="003918A8" w:rsidP="00CC4434">
      <w:pPr>
        <w:pStyle w:val="ListParagraph"/>
        <w:numPr>
          <w:ilvl w:val="0"/>
          <w:numId w:val="14"/>
        </w:numPr>
        <w:spacing w:after="120"/>
        <w:pPrChange w:id="828" w:author="Hartman, Rosemary@DWR" w:date="2019-07-25T20:18:00Z">
          <w:pPr>
            <w:pStyle w:val="ListParagraph"/>
            <w:numPr>
              <w:numId w:val="14"/>
            </w:numPr>
            <w:ind w:hanging="360"/>
          </w:pPr>
        </w:pPrChange>
      </w:pPr>
      <w:r w:rsidRPr="006C4891">
        <w:t>Are excess nutrients a causal factor for harmful algal blooms on our sites?</w:t>
      </w:r>
    </w:p>
    <w:p w14:paraId="3272FD7A" w14:textId="75C9915A" w:rsidR="003918A8" w:rsidRDefault="003918A8" w:rsidP="00CC4434">
      <w:pPr>
        <w:pStyle w:val="Heading3"/>
        <w:spacing w:after="120"/>
        <w:pPrChange w:id="829" w:author="Hartman, Rosemary@DWR" w:date="2019-07-25T20:18:00Z">
          <w:pPr>
            <w:pStyle w:val="Heading3"/>
          </w:pPr>
        </w:pPrChange>
      </w:pPr>
      <w:bookmarkStart w:id="830" w:name="_Toc14978195"/>
      <w:r>
        <w:t>Fish</w:t>
      </w:r>
      <w:bookmarkEnd w:id="830"/>
    </w:p>
    <w:p w14:paraId="65FE170E" w14:textId="43EF8175" w:rsidR="003918A8" w:rsidRDefault="003918A8" w:rsidP="00CC4434">
      <w:pPr>
        <w:spacing w:after="120"/>
        <w:rPr>
          <w:ins w:id="831" w:author="Dave Contreras" w:date="2019-07-02T11:29:00Z"/>
        </w:rPr>
        <w:pPrChange w:id="832" w:author="Hartman, Rosemary@DWR" w:date="2019-07-25T20:18:00Z">
          <w:pPr/>
        </w:pPrChange>
      </w:pPr>
      <w:r w:rsidRPr="00435AD2">
        <w:t>The extent to which at-risk fish species will benefit from tidal wetland restoration in the San</w:t>
      </w:r>
      <w:r w:rsidR="00764767">
        <w:t xml:space="preserve"> Francisco Estuary is unknown </w:t>
      </w:r>
      <w:r w:rsidR="00764767">
        <w:fldChar w:fldCharType="begin"/>
      </w:r>
      <w:r w:rsidR="00764767">
        <w:instrText xml:space="preserve"> ADDIN EN.CITE &lt;EndNote&gt;&lt;Cite&gt;&lt;Author&gt;Brown&lt;/Author&gt;&lt;Year&gt;2003&lt;/Year&gt;&lt;RecNum&gt;193&lt;/RecNum&gt;&lt;DisplayText&gt;(Brown 2003; Herbold et al. 2014)&lt;/DisplayText&gt;&lt;record&gt;&lt;rec-number&gt;193&lt;/rec-number&gt;&lt;foreign-keys&gt;&lt;key app="EN" db-id="std9wdt06dea0ber50cpepe0azprxd52vwpp" timestamp="1558710974"&gt;193&lt;/key&gt;&lt;/foreign-keys&gt;&lt;ref-type name="Journal Article"&gt;17&lt;/ref-type&gt;&lt;contributors&gt;&lt;authors&gt;&lt;author&gt;Brown, L.R.&lt;/author&gt;&lt;/authors&gt;&lt;/contributors&gt;&lt;titles&gt;&lt;title&gt;Will tidal wetland restoration enhance populations of native fishes?&lt;/title&gt;&lt;secondary-title&gt;San Francisco Estuary and Watershed Science&lt;/secondary-title&gt;&lt;/titles&gt;&lt;periodical&gt;&lt;full-title&gt;San Francisco Estuary and Watershed Science&lt;/full-title&gt;&lt;/periodical&gt;&lt;pages&gt;43 pages&lt;/pages&gt;&lt;volume&gt;1&lt;/volume&gt;&lt;number&gt;1&lt;/number&gt;&lt;dates&gt;&lt;year&gt;2003&lt;/year&gt;&lt;/dates&gt;&lt;urls&gt;&lt;/urls&gt;&lt;/record&gt;&lt;/Cite&gt;&lt;Cite&gt;&lt;Author&gt;Herbold&lt;/Author&gt;&lt;Year&gt;2014&lt;/Year&gt;&lt;RecNum&gt;1117&lt;/RecNum&gt;&lt;record&gt;&lt;rec-number&gt;1117&lt;/rec-number&gt;&lt;foreign-keys&gt;&lt;key app="EN" db-id="std9wdt06dea0ber50cpepe0azprxd52vwpp" timestamp="1558711135"&gt;1117&lt;/key&gt;&lt;key app="ENWeb" db-id=""&gt;0&lt;/key&gt;&lt;/foreign-keys&gt;&lt;ref-type name="Journal Article"&gt;17&lt;/ref-type&gt;&lt;contributors&gt;&lt;authors&gt;&lt;author&gt;Herbold, Bruce&lt;/author&gt;&lt;author&gt;Baltz, Donald M.&lt;/author&gt;&lt;author&gt;Brown, Larry&lt;/author&gt;&lt;author&gt;Grossinger, Robin&lt;/author&gt;&lt;author&gt;Kimmerer, Wim&lt;/author&gt;&lt;author&gt;Lehman, Peggy&lt;/author&gt;&lt;author&gt;Simenstad, Charles Si&lt;/author&gt;&lt;author&gt;Wilcox, Carl&lt;/author&gt;&lt;author&gt;Nobriga, Matthew&lt;/author&gt;&lt;/authors&gt;&lt;/contributors&gt;&lt;titles&gt;&lt;title&gt;The role of tidal marsh restoration in fish management in the San Francisco Estuary&lt;/title&gt;&lt;secondary-title&gt;San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1147j4nz&lt;/url&gt;&lt;/related-urls&gt;&lt;/urls&gt;&lt;/record&gt;&lt;/Cite&gt;&lt;/EndNote&gt;</w:instrText>
      </w:r>
      <w:r w:rsidR="00764767">
        <w:fldChar w:fldCharType="separate"/>
      </w:r>
      <w:r w:rsidR="00764767">
        <w:rPr>
          <w:noProof/>
        </w:rPr>
        <w:t>(Brown 2003; Herbold et al. 2014)</w:t>
      </w:r>
      <w:r w:rsidR="00764767">
        <w:fldChar w:fldCharType="end"/>
      </w:r>
      <w:r w:rsidRPr="00435AD2">
        <w:t xml:space="preserve">. However, restored wetlands in other areas have shown to be productive food sources and provide refuge from </w:t>
      </w:r>
      <w:r>
        <w:t>predation</w:t>
      </w:r>
      <w:r w:rsidR="001751B9">
        <w:t xml:space="preserve"> </w:t>
      </w:r>
      <w:r w:rsidR="00764767">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ZD48L2tleXdvcmRzPjxkYXRlcz48eWVhcj4yMDAyPC95ZWFyPjwvZGF0ZXM+PHVybHM+PHJlbGF0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</w:fldData>
        </w:fldChar>
      </w:r>
      <w:r w:rsidR="001751B9">
        <w:instrText xml:space="preserve"> ADDIN EN.CITE </w:instrText>
      </w:r>
      <w:r w:rsidR="001751B9">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ZD48L2tleXdvcmRzPjxkYXRlcz48eWVhcj4yMDAyPC95ZWFyPjwvZGF0ZXM+PHVybHM+PHJlbGF0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</w:fldData>
        </w:fldChar>
      </w:r>
      <w:r w:rsidR="001751B9">
        <w:instrText xml:space="preserve"> ADDIN EN.CITE.DATA </w:instrText>
      </w:r>
      <w:r w:rsidR="001751B9">
        <w:fldChar w:fldCharType="end"/>
      </w:r>
      <w:r w:rsidR="00764767">
        <w:fldChar w:fldCharType="separate"/>
      </w:r>
      <w:r w:rsidR="001751B9">
        <w:rPr>
          <w:noProof/>
        </w:rPr>
        <w:t>(Gray et al. 2002; Shreffler et al. 1992; Simenstad and Cordell 2000)</w:t>
      </w:r>
      <w:r w:rsidR="00764767">
        <w:fldChar w:fldCharType="end"/>
      </w:r>
      <w:r w:rsidRPr="00435AD2">
        <w:t xml:space="preserve">. The </w:t>
      </w:r>
      <w:r w:rsidR="001751B9">
        <w:t>FRP</w:t>
      </w:r>
      <w:r w:rsidRPr="00435AD2">
        <w:t xml:space="preserve"> </w:t>
      </w:r>
      <w:r>
        <w:t xml:space="preserve">Monitoring Team </w:t>
      </w:r>
      <w:r w:rsidRPr="00435AD2">
        <w:t xml:space="preserve">was established to monitor </w:t>
      </w:r>
      <w:r>
        <w:t xml:space="preserve">the benefits of tidal wetland restoration to at-risk fish species </w:t>
      </w:r>
      <w:r w:rsidRPr="00435AD2">
        <w:t>in the San Francisco Estuar</w:t>
      </w:r>
      <w:r>
        <w:t>y</w:t>
      </w:r>
      <w:r w:rsidRPr="00435AD2">
        <w:t xml:space="preserve">. </w:t>
      </w:r>
      <w:r>
        <w:t>Comparing</w:t>
      </w:r>
      <w:r w:rsidRPr="00435AD2">
        <w:t xml:space="preserve"> fish </w:t>
      </w:r>
      <w:r>
        <w:t>communities and their condition</w:t>
      </w:r>
      <w:r w:rsidRPr="00435AD2">
        <w:t xml:space="preserve"> pre-</w:t>
      </w:r>
      <w:r>
        <w:t xml:space="preserve"> and post-</w:t>
      </w:r>
      <w:r w:rsidRPr="00435AD2">
        <w:t xml:space="preserve">construction can inform how at-risk fish benefit from tidal wetland restoration. </w:t>
      </w:r>
    </w:p>
    <w:p w14:paraId="56464842" w14:textId="77777777" w:rsidR="00A31739" w:rsidRPr="00435AD2" w:rsidRDefault="00A31739" w:rsidP="00CC4434">
      <w:pPr>
        <w:spacing w:after="120"/>
        <w:pPrChange w:id="833" w:author="Hartman, Rosemary@DWR" w:date="2019-07-25T20:18:00Z">
          <w:pPr/>
        </w:pPrChange>
      </w:pPr>
    </w:p>
    <w:p w14:paraId="5FC75604" w14:textId="254A7CEF" w:rsidR="003918A8" w:rsidRDefault="003918A8" w:rsidP="00CC4434">
      <w:pPr>
        <w:spacing w:after="120"/>
        <w:pPrChange w:id="834" w:author="Hartman, Rosemary@DWR" w:date="2019-07-25T20:18:00Z">
          <w:pPr/>
        </w:pPrChange>
      </w:pPr>
      <w:r w:rsidRPr="00435AD2">
        <w:t xml:space="preserve">Littoral habitat provides benefits to at-risk fish species, such as salmon, which rear in littoral </w:t>
      </w:r>
      <w:r>
        <w:t>areas</w:t>
      </w:r>
      <w:r w:rsidRPr="00435AD2">
        <w:t xml:space="preserve">, and Delta Smelt, which inhabit the littoral zone to maintain their position during ebb tides when migrating </w:t>
      </w:r>
      <w:r w:rsidR="001751B9">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rsidR="001751B9">
        <w:instrText xml:space="preserve"> ADDIN EN.CITE </w:instrText>
      </w:r>
      <w:r w:rsidR="001751B9">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rsidR="001751B9">
        <w:instrText xml:space="preserve"> ADDIN EN.CITE.DATA </w:instrText>
      </w:r>
      <w:r w:rsidR="001751B9">
        <w:fldChar w:fldCharType="end"/>
      </w:r>
      <w:r w:rsidR="001751B9">
        <w:fldChar w:fldCharType="separate"/>
      </w:r>
      <w:r w:rsidR="001751B9">
        <w:rPr>
          <w:noProof/>
        </w:rPr>
        <w:t>(Bennett and Burau 2015; McLain and Castillo 2009)</w:t>
      </w:r>
      <w:r w:rsidR="001751B9">
        <w:fldChar w:fldCharType="end"/>
      </w:r>
      <w:r w:rsidRPr="00435AD2">
        <w:t>. However, many of C</w:t>
      </w:r>
      <w:r w:rsidR="00692B83">
        <w:t>DF</w:t>
      </w:r>
      <w:r w:rsidRPr="00435AD2">
        <w:t xml:space="preserve">W’s long term monitoring studies sample open water habitat due to gear size, boat size, and absence of vegetation. Sampling littoral and open water habitat simultaneously can provide insights into how fish species utilize different habitats. </w:t>
      </w:r>
      <w:r w:rsidR="001751B9">
        <w:t>FRP</w:t>
      </w:r>
      <w:r w:rsidRPr="00435AD2">
        <w:t xml:space="preserve"> sample</w:t>
      </w:r>
      <w:r w:rsidR="001751B9">
        <w:t>d</w:t>
      </w:r>
      <w:r w:rsidRPr="00435AD2">
        <w:t xml:space="preserve"> littoral habitat </w:t>
      </w:r>
      <w:r>
        <w:t xml:space="preserve">near planned </w:t>
      </w:r>
      <w:r w:rsidRPr="00435AD2">
        <w:t>tidal wetland</w:t>
      </w:r>
      <w:r>
        <w:t xml:space="preserve">s </w:t>
      </w:r>
      <w:r w:rsidRPr="00435AD2">
        <w:t xml:space="preserve">concurrently with </w:t>
      </w:r>
      <w:r>
        <w:t xml:space="preserve">mid-channel sampling by </w:t>
      </w:r>
      <w:r w:rsidRPr="00435AD2">
        <w:t xml:space="preserve">the </w:t>
      </w:r>
      <w:r>
        <w:t xml:space="preserve">IEP </w:t>
      </w:r>
      <w:r w:rsidRPr="00435AD2">
        <w:t xml:space="preserve">Summer </w:t>
      </w:r>
      <w:proofErr w:type="spellStart"/>
      <w:r w:rsidRPr="00435AD2">
        <w:t>Townet</w:t>
      </w:r>
      <w:proofErr w:type="spellEnd"/>
      <w:r w:rsidRPr="00435AD2">
        <w:t xml:space="preserve"> and Fall Midwater Trawl </w:t>
      </w:r>
      <w:r>
        <w:t>s</w:t>
      </w:r>
      <w:r w:rsidRPr="00435AD2">
        <w:t xml:space="preserve">urveys. </w:t>
      </w:r>
    </w:p>
    <w:p w14:paraId="359D0C66" w14:textId="77777777" w:rsidR="008714A5" w:rsidRPr="00EA4EB4" w:rsidRDefault="008714A5" w:rsidP="00CC4434">
      <w:pPr>
        <w:spacing w:after="120"/>
        <w:jc w:val="both"/>
        <w:rPr>
          <w:rFonts w:ascii="Times New Roman" w:hAnsi="Times New Roman" w:cs="Times New Roman"/>
          <w:sz w:val="24"/>
          <w:szCs w:val="24"/>
        </w:rPr>
        <w:pPrChange w:id="835" w:author="Hartman, Rosemary@DWR" w:date="2019-07-25T20:18:00Z">
          <w:pPr>
            <w:jc w:val="both"/>
          </w:pPr>
        </w:pPrChange>
      </w:pPr>
    </w:p>
    <w:p w14:paraId="64F16AF6" w14:textId="224916EC" w:rsidR="00FF27B7" w:rsidRPr="003918A8" w:rsidRDefault="00463B5C" w:rsidP="00CC4434">
      <w:pPr>
        <w:pStyle w:val="Heading2"/>
        <w:spacing w:after="120"/>
        <w:pPrChange w:id="836" w:author="Hartman, Rosemary@DWR" w:date="2019-07-25T20:18:00Z">
          <w:pPr>
            <w:pStyle w:val="Heading2"/>
          </w:pPr>
        </w:pPrChange>
      </w:pPr>
      <w:bookmarkStart w:id="837" w:name="_Toc14978196"/>
      <w:r>
        <w:lastRenderedPageBreak/>
        <w:t>Methods</w:t>
      </w:r>
      <w:bookmarkEnd w:id="837"/>
    </w:p>
    <w:p w14:paraId="0C705D5A" w14:textId="794B6621" w:rsidR="003918A8" w:rsidRDefault="003918A8" w:rsidP="00CC4434">
      <w:pPr>
        <w:pStyle w:val="Heading3"/>
        <w:spacing w:after="120"/>
        <w:pPrChange w:id="838" w:author="Hartman, Rosemary@DWR" w:date="2019-07-25T20:18:00Z">
          <w:pPr>
            <w:pStyle w:val="Heading3"/>
          </w:pPr>
        </w:pPrChange>
      </w:pPr>
      <w:bookmarkStart w:id="839" w:name="_Toc14978197"/>
      <w:r>
        <w:t>IEP Surveys</w:t>
      </w:r>
      <w:bookmarkEnd w:id="839"/>
    </w:p>
    <w:p w14:paraId="1CA14B44" w14:textId="28E65EFA" w:rsidR="00424578" w:rsidRDefault="00424578" w:rsidP="00CC4434">
      <w:pPr>
        <w:spacing w:after="120"/>
        <w:rPr>
          <w:ins w:id="840" w:author="Dave Contreras" w:date="2019-07-02T11:29:00Z"/>
        </w:rPr>
        <w:pPrChange w:id="841" w:author="Hartman, Rosemary@DWR" w:date="2019-07-25T20:18:00Z">
          <w:pPr/>
        </w:pPrChange>
      </w:pPr>
      <w:r>
        <w:t>The EMP survey monitors water quality, phytoplankton, meso-/</w:t>
      </w:r>
      <w:proofErr w:type="spellStart"/>
      <w:r>
        <w:t>marco</w:t>
      </w:r>
      <w:proofErr w:type="spellEnd"/>
      <w:r>
        <w:t>-zooplankton, and benthic invertebrates</w:t>
      </w:r>
      <w:r w:rsidRPr="00EA4EB4">
        <w:t xml:space="preserve"> </w:t>
      </w:r>
      <w:r>
        <w:t xml:space="preserve">in the upper estuary throughout the year. </w:t>
      </w:r>
      <w:r w:rsidRPr="00EA4EB4">
        <w:t>Zooplankton is collected using a steel sled with paired mesozooplankton (</w:t>
      </w:r>
      <w:r w:rsidR="0093400B">
        <w:t>0.160 m</w:t>
      </w:r>
      <w:r w:rsidRPr="00EA4EB4">
        <w:t>m mesh) and macrozooplankton (</w:t>
      </w:r>
      <w:r w:rsidR="0093400B">
        <w:t>0.500 m</w:t>
      </w:r>
      <w:r w:rsidRPr="00EA4EB4">
        <w:t>m mesh) nets.</w:t>
      </w:r>
      <w:r w:rsidR="00D95B10">
        <w:t xml:space="preserve"> </w:t>
      </w:r>
      <w:r w:rsidR="003B1921">
        <w:t xml:space="preserve">Phytoplankton is sampled using water collected from submersible </w:t>
      </w:r>
      <w:r w:rsidR="00D95B10">
        <w:t>pump</w:t>
      </w:r>
      <w:r w:rsidR="003B1921">
        <w:t>.</w:t>
      </w:r>
    </w:p>
    <w:p w14:paraId="28D6650E" w14:textId="77777777" w:rsidR="00A31739" w:rsidRPr="00EA4EB4" w:rsidRDefault="00A31739" w:rsidP="00CC4434">
      <w:pPr>
        <w:spacing w:after="120"/>
        <w:pPrChange w:id="842" w:author="Hartman, Rosemary@DWR" w:date="2019-07-25T20:18:00Z">
          <w:pPr/>
        </w:pPrChange>
      </w:pPr>
    </w:p>
    <w:p w14:paraId="72D138C1" w14:textId="0B857E4E" w:rsidR="00FF27B7" w:rsidRPr="00EA4EB4" w:rsidRDefault="00FF27B7" w:rsidP="00CC4434">
      <w:pPr>
        <w:spacing w:after="120"/>
        <w:pPrChange w:id="843" w:author="Hartman, Rosemary@DWR" w:date="2019-07-25T20:18:00Z">
          <w:pPr/>
        </w:pPrChange>
      </w:pPr>
      <w:r w:rsidRPr="00EA4EB4">
        <w:t xml:space="preserve">The 20mm Survey monitors Delta Smelt distribution throughout their historical spring range in the Sacramento-San Joaquin Delta and San Francisco Estuary during the spring. The 20mm survey targets Delta Smelt in the post-larval and juvenile life stage, at lengths &gt;20mm. The net is a cone shaped plankton net 5.1 meters in length with an opening </w:t>
      </w:r>
      <w:r w:rsidRPr="00EA4EB4">
        <w:rPr>
          <w:color w:val="000000"/>
        </w:rPr>
        <w:t>circumference of 4.9 meters</w:t>
      </w:r>
      <w:r w:rsidRPr="00EA4EB4">
        <w:t xml:space="preserve"> (1.5 cubic meters)</w:t>
      </w:r>
      <w:r w:rsidRPr="00EA4EB4">
        <w:rPr>
          <w:color w:val="000000"/>
        </w:rPr>
        <w:t xml:space="preserve">.  </w:t>
      </w:r>
      <w:r w:rsidRPr="00EA4EB4">
        <w:t xml:space="preserve">Zooplankton is collected concurrently with a </w:t>
      </w:r>
      <w:r w:rsidR="0093400B">
        <w:t>0.160 m</w:t>
      </w:r>
      <w:r w:rsidRPr="00EA4EB4">
        <w:t>m mesh modified Clarke-</w:t>
      </w:r>
      <w:proofErr w:type="spellStart"/>
      <w:r w:rsidRPr="00EA4EB4">
        <w:t>Bumpus</w:t>
      </w:r>
      <w:proofErr w:type="spellEnd"/>
      <w:r w:rsidRPr="00EA4EB4">
        <w:t xml:space="preserve"> net mounted on the frame with its own flowmeter. The survey samples at 40 stations throughout the estuary and completes three 10-minute tows at each station. Zooplankton are only sampled at the first of these tows (Damon, 2015).  </w:t>
      </w:r>
    </w:p>
    <w:p w14:paraId="42241709" w14:textId="4FB17104" w:rsidR="001751B9" w:rsidDel="007E44FF" w:rsidRDefault="00251DD9" w:rsidP="00CC4434">
      <w:pPr>
        <w:spacing w:after="120"/>
        <w:rPr>
          <w:del w:id="844" w:author="Dave Contreras" w:date="2019-07-02T11:24:00Z"/>
        </w:rPr>
        <w:pPrChange w:id="845" w:author="Hartman, Rosemary@DWR" w:date="2019-07-25T20:18:00Z">
          <w:pPr/>
        </w:pPrChange>
      </w:pPr>
      <w:ins w:id="846" w:author="Dave Contreras" w:date="2019-07-02T11:24:00Z">
        <w:r w:rsidRPr="005D411A">
          <w:rPr>
            <w:rFonts w:cs="Arial"/>
            <w:color w:val="222222"/>
            <w:shd w:val="clear" w:color="auto" w:fill="FFFFFF"/>
          </w:rPr>
          <w:t xml:space="preserve">The </w:t>
        </w:r>
        <w:r>
          <w:rPr>
            <w:rFonts w:cs="Arial"/>
            <w:color w:val="222222"/>
            <w:shd w:val="clear" w:color="auto" w:fill="FFFFFF"/>
          </w:rPr>
          <w:t xml:space="preserve">Summer </w:t>
        </w:r>
        <w:proofErr w:type="spellStart"/>
        <w:r>
          <w:rPr>
            <w:rFonts w:cs="Arial"/>
            <w:color w:val="222222"/>
            <w:shd w:val="clear" w:color="auto" w:fill="FFFFFF"/>
          </w:rPr>
          <w:t>T</w:t>
        </w:r>
        <w:r w:rsidRPr="005D411A">
          <w:rPr>
            <w:rFonts w:cs="Arial"/>
            <w:color w:val="222222"/>
            <w:shd w:val="clear" w:color="auto" w:fill="FFFFFF"/>
          </w:rPr>
          <w:t>ownet</w:t>
        </w:r>
        <w:proofErr w:type="spellEnd"/>
        <w:r>
          <w:rPr>
            <w:rFonts w:cs="Arial"/>
            <w:color w:val="222222"/>
            <w:shd w:val="clear" w:color="auto" w:fill="FFFFFF"/>
          </w:rPr>
          <w:t xml:space="preserve"> Survey</w:t>
        </w:r>
        <w:r w:rsidRPr="005D411A">
          <w:rPr>
            <w:rFonts w:cs="Arial"/>
            <w:color w:val="222222"/>
            <w:shd w:val="clear" w:color="auto" w:fill="FFFFFF"/>
          </w:rPr>
          <w:t xml:space="preserve"> is </w:t>
        </w:r>
        <w:r>
          <w:rPr>
            <w:rFonts w:cs="Arial"/>
            <w:color w:val="222222"/>
            <w:shd w:val="clear" w:color="auto" w:fill="FFFFFF"/>
          </w:rPr>
          <w:t>composed</w:t>
        </w:r>
        <w:r w:rsidRPr="005D411A">
          <w:rPr>
            <w:rFonts w:cs="Arial"/>
            <w:color w:val="222222"/>
            <w:shd w:val="clear" w:color="auto" w:fill="FFFFFF"/>
          </w:rPr>
          <w:t xml:space="preserve"> of </w:t>
        </w:r>
        <w:r>
          <w:rPr>
            <w:rFonts w:cs="Arial"/>
            <w:color w:val="222222"/>
            <w:shd w:val="clear" w:color="auto" w:fill="FFFFFF"/>
          </w:rPr>
          <w:t>12.7 mm</w:t>
        </w:r>
        <w:r w:rsidRPr="005D411A">
          <w:rPr>
            <w:rFonts w:cs="Arial"/>
            <w:color w:val="222222"/>
            <w:shd w:val="clear" w:color="auto" w:fill="FFFFFF"/>
          </w:rPr>
          <w:t xml:space="preserve"> stretch,</w:t>
        </w:r>
        <w:r>
          <w:rPr>
            <w:rFonts w:cs="Arial"/>
            <w:color w:val="222222"/>
            <w:shd w:val="clear" w:color="auto" w:fill="FFFFFF"/>
          </w:rPr>
          <w:t xml:space="preserve"> knotted,</w:t>
        </w:r>
        <w:r w:rsidRPr="005D411A">
          <w:rPr>
            <w:rFonts w:cs="Arial"/>
            <w:color w:val="222222"/>
            <w:shd w:val="clear" w:color="auto" w:fill="FFFFFF"/>
          </w:rPr>
          <w:t xml:space="preserve"> </w:t>
        </w:r>
        <w:r>
          <w:rPr>
            <w:rFonts w:cs="Arial"/>
            <w:color w:val="222222"/>
            <w:shd w:val="clear" w:color="auto" w:fill="FFFFFF"/>
          </w:rPr>
          <w:t>nylon</w:t>
        </w:r>
        <w:r w:rsidRPr="005D411A">
          <w:rPr>
            <w:rFonts w:cs="Arial"/>
            <w:color w:val="222222"/>
            <w:shd w:val="clear" w:color="auto" w:fill="FFFFFF"/>
          </w:rPr>
          <w:t xml:space="preserve"> mesh </w:t>
        </w:r>
        <w:r>
          <w:rPr>
            <w:rFonts w:cs="Arial"/>
            <w:color w:val="222222"/>
            <w:shd w:val="clear" w:color="auto" w:fill="FFFFFF"/>
          </w:rPr>
          <w:t>1.8 m</w:t>
        </w:r>
        <w:r w:rsidRPr="005D411A">
          <w:rPr>
            <w:rFonts w:cs="Arial"/>
            <w:color w:val="222222"/>
            <w:shd w:val="clear" w:color="auto" w:fill="FFFFFF"/>
          </w:rPr>
          <w:t xml:space="preserve"> long, tapering down to an additional </w:t>
        </w:r>
        <w:r>
          <w:rPr>
            <w:rFonts w:cs="Arial"/>
            <w:color w:val="222222"/>
            <w:shd w:val="clear" w:color="auto" w:fill="FFFFFF"/>
          </w:rPr>
          <w:t>0.6 m</w:t>
        </w:r>
        <w:r w:rsidRPr="005D411A">
          <w:rPr>
            <w:rFonts w:cs="Arial"/>
            <w:color w:val="222222"/>
            <w:shd w:val="clear" w:color="auto" w:fill="FFFFFF"/>
          </w:rPr>
          <w:t xml:space="preserve"> "</w:t>
        </w:r>
        <w:proofErr w:type="spellStart"/>
        <w:r w:rsidRPr="005D411A">
          <w:rPr>
            <w:rFonts w:cs="Arial"/>
            <w:color w:val="222222"/>
            <w:shd w:val="clear" w:color="auto" w:fill="FFFFFF"/>
          </w:rPr>
          <w:t>fyke</w:t>
        </w:r>
        <w:proofErr w:type="spellEnd"/>
        <w:r w:rsidRPr="005D411A">
          <w:rPr>
            <w:rFonts w:cs="Arial"/>
            <w:color w:val="222222"/>
            <w:shd w:val="clear" w:color="auto" w:fill="FFFFFF"/>
          </w:rPr>
          <w:t>". This "</w:t>
        </w:r>
        <w:proofErr w:type="spellStart"/>
        <w:r w:rsidRPr="005D411A">
          <w:rPr>
            <w:rFonts w:cs="Arial"/>
            <w:color w:val="222222"/>
            <w:shd w:val="clear" w:color="auto" w:fill="FFFFFF"/>
          </w:rPr>
          <w:t>fyke</w:t>
        </w:r>
        <w:proofErr w:type="spellEnd"/>
        <w:r w:rsidRPr="005D411A">
          <w:rPr>
            <w:rFonts w:cs="Arial"/>
            <w:color w:val="222222"/>
            <w:shd w:val="clear" w:color="auto" w:fill="FFFFFF"/>
          </w:rPr>
          <w:t xml:space="preserve">" fits entirely within the second section, a </w:t>
        </w:r>
        <w:r>
          <w:rPr>
            <w:rFonts w:cs="Arial"/>
            <w:color w:val="222222"/>
            <w:shd w:val="clear" w:color="auto" w:fill="FFFFFF"/>
          </w:rPr>
          <w:t>2.2 m</w:t>
        </w:r>
        <w:r w:rsidRPr="005D411A">
          <w:rPr>
            <w:rFonts w:cs="Arial"/>
            <w:color w:val="222222"/>
            <w:shd w:val="clear" w:color="auto" w:fill="FFFFFF"/>
          </w:rPr>
          <w:t xml:space="preserve"> section of woven mesh with approximately 8 holes per </w:t>
        </w:r>
        <w:r>
          <w:rPr>
            <w:rFonts w:cs="Arial"/>
            <w:color w:val="222222"/>
            <w:shd w:val="clear" w:color="auto" w:fill="FFFFFF"/>
          </w:rPr>
          <w:t>24.7 mm</w:t>
        </w:r>
        <w:r w:rsidRPr="005D411A">
          <w:rPr>
            <w:rFonts w:cs="Arial"/>
            <w:color w:val="222222"/>
            <w:shd w:val="clear" w:color="auto" w:fill="FFFFFF"/>
          </w:rPr>
          <w:t xml:space="preserve">. The net measures approximately </w:t>
        </w:r>
        <w:r>
          <w:rPr>
            <w:rFonts w:cs="Arial"/>
            <w:color w:val="222222"/>
            <w:shd w:val="clear" w:color="auto" w:fill="FFFFFF"/>
          </w:rPr>
          <w:t>4.6 m</w:t>
        </w:r>
        <w:r w:rsidRPr="005D411A">
          <w:rPr>
            <w:rFonts w:cs="Arial"/>
            <w:color w:val="222222"/>
            <w:shd w:val="clear" w:color="auto" w:fill="FFFFFF"/>
          </w:rPr>
          <w:t xml:space="preserve"> in </w:t>
        </w:r>
        <w:proofErr w:type="gramStart"/>
        <w:r w:rsidRPr="005D411A">
          <w:rPr>
            <w:rFonts w:cs="Arial"/>
            <w:color w:val="222222"/>
            <w:shd w:val="clear" w:color="auto" w:fill="FFFFFF"/>
          </w:rPr>
          <w:t>total, and</w:t>
        </w:r>
        <w:proofErr w:type="gramEnd"/>
        <w:r w:rsidRPr="005D411A">
          <w:rPr>
            <w:rFonts w:cs="Arial"/>
            <w:color w:val="222222"/>
            <w:shd w:val="clear" w:color="auto" w:fill="FFFFFF"/>
          </w:rPr>
          <w:t xml:space="preserve"> is lashed directly to a fixed metal "D" frame. </w:t>
        </w:r>
        <w:r>
          <w:rPr>
            <w:rFonts w:cs="Arial"/>
            <w:color w:val="222222"/>
            <w:shd w:val="clear" w:color="auto" w:fill="FFFFFF"/>
          </w:rPr>
          <w:t xml:space="preserve">The </w:t>
        </w:r>
        <w:proofErr w:type="spellStart"/>
        <w:r>
          <w:rPr>
            <w:rFonts w:cs="Arial"/>
            <w:color w:val="222222"/>
            <w:shd w:val="clear" w:color="auto" w:fill="FFFFFF"/>
          </w:rPr>
          <w:t>townet</w:t>
        </w:r>
        <w:proofErr w:type="spellEnd"/>
        <w:r>
          <w:rPr>
            <w:rFonts w:cs="Arial"/>
            <w:color w:val="222222"/>
            <w:shd w:val="clear" w:color="auto" w:fill="FFFFFF"/>
          </w:rPr>
          <w:t xml:space="preserve"> was deployed in channel habitat from the stern of a boat. Before each tow, the cod end was tossed into the water when the boat was traveling at an idle speed. The front skis were lifted off the back deck until the net slid off the stern. Once the net and frame had been deployed it free-spooled based </w:t>
        </w:r>
        <w:proofErr w:type="gramStart"/>
        <w:r>
          <w:rPr>
            <w:rFonts w:cs="Arial"/>
            <w:color w:val="222222"/>
            <w:shd w:val="clear" w:color="auto" w:fill="FFFFFF"/>
          </w:rPr>
          <w:t>on site</w:t>
        </w:r>
        <w:proofErr w:type="gramEnd"/>
        <w:r>
          <w:rPr>
            <w:rFonts w:cs="Arial"/>
            <w:color w:val="222222"/>
            <w:shd w:val="clear" w:color="auto" w:fill="FFFFFF"/>
          </w:rPr>
          <w:t xml:space="preserve"> depth. Once the desired net depth was achieved, hydraulics </w:t>
        </w:r>
        <w:proofErr w:type="gramStart"/>
        <w:r>
          <w:rPr>
            <w:rFonts w:cs="Arial"/>
            <w:color w:val="222222"/>
            <w:shd w:val="clear" w:color="auto" w:fill="FFFFFF"/>
          </w:rPr>
          <w:t>were</w:t>
        </w:r>
        <w:proofErr w:type="gramEnd"/>
        <w:r>
          <w:rPr>
            <w:rFonts w:cs="Arial"/>
            <w:color w:val="222222"/>
            <w:shd w:val="clear" w:color="auto" w:fill="FFFFFF"/>
          </w:rPr>
          <w:t xml:space="preserve"> engaged and a 10-minute stepped oblique tow</w:t>
        </w:r>
        <w:r w:rsidRPr="00034394">
          <w:rPr>
            <w:rFonts w:cs="Arial"/>
            <w:color w:val="222222"/>
            <w:shd w:val="clear" w:color="auto" w:fill="FFFFFF"/>
          </w:rPr>
          <w:t xml:space="preserve"> </w:t>
        </w:r>
        <w:r>
          <w:rPr>
            <w:rFonts w:cs="Arial"/>
            <w:color w:val="222222"/>
            <w:shd w:val="clear" w:color="auto" w:fill="FFFFFF"/>
          </w:rPr>
          <w:t>began.</w:t>
        </w:r>
        <w:r w:rsidRPr="00034394">
          <w:rPr>
            <w:rFonts w:cs="Arial"/>
            <w:color w:val="222222"/>
            <w:shd w:val="clear" w:color="auto" w:fill="FFFFFF"/>
          </w:rPr>
          <w:t xml:space="preserve"> At</w:t>
        </w:r>
        <w:r>
          <w:rPr>
            <w:rFonts w:cs="Arial"/>
            <w:color w:val="222222"/>
            <w:shd w:val="clear" w:color="auto" w:fill="FFFFFF"/>
          </w:rPr>
          <w:t xml:space="preserve"> the end of the 10-minute tow, the net was brought onboard</w:t>
        </w:r>
        <w:r w:rsidRPr="00034394">
          <w:rPr>
            <w:rFonts w:cs="Arial"/>
            <w:color w:val="222222"/>
            <w:shd w:val="clear" w:color="auto" w:fill="FFFFFF"/>
          </w:rPr>
          <w:t xml:space="preserve"> </w:t>
        </w:r>
        <w:r>
          <w:rPr>
            <w:rFonts w:cs="Arial"/>
            <w:color w:val="222222"/>
            <w:shd w:val="clear" w:color="auto" w:fill="FFFFFF"/>
          </w:rPr>
          <w:t xml:space="preserve">and fish were released into a tub filed with water. Three </w:t>
        </w:r>
        <w:r w:rsidRPr="00034394">
          <w:rPr>
            <w:rFonts w:cs="Arial"/>
            <w:color w:val="222222"/>
            <w:shd w:val="clear" w:color="auto" w:fill="FFFFFF"/>
          </w:rPr>
          <w:t>tow</w:t>
        </w:r>
        <w:r>
          <w:rPr>
            <w:rFonts w:cs="Arial"/>
            <w:color w:val="222222"/>
            <w:shd w:val="clear" w:color="auto" w:fill="FFFFFF"/>
          </w:rPr>
          <w:t>s</w:t>
        </w:r>
        <w:r w:rsidRPr="00034394">
          <w:rPr>
            <w:rFonts w:cs="Arial"/>
            <w:color w:val="222222"/>
            <w:shd w:val="clear" w:color="auto" w:fill="FFFFFF"/>
          </w:rPr>
          <w:t xml:space="preserve"> </w:t>
        </w:r>
        <w:r>
          <w:rPr>
            <w:rFonts w:cs="Arial"/>
            <w:color w:val="222222"/>
            <w:shd w:val="clear" w:color="auto" w:fill="FFFFFF"/>
          </w:rPr>
          <w:t>were</w:t>
        </w:r>
        <w:r w:rsidRPr="00034394">
          <w:rPr>
            <w:rFonts w:cs="Arial"/>
            <w:color w:val="222222"/>
            <w:shd w:val="clear" w:color="auto" w:fill="FFFFFF"/>
          </w:rPr>
          <w:t xml:space="preserve"> conducted if any fish </w:t>
        </w:r>
        <w:r>
          <w:rPr>
            <w:rFonts w:cs="Arial"/>
            <w:color w:val="222222"/>
            <w:shd w:val="clear" w:color="auto" w:fill="FFFFFF"/>
          </w:rPr>
          <w:t>we</w:t>
        </w:r>
        <w:r w:rsidRPr="00034394">
          <w:rPr>
            <w:rFonts w:cs="Arial"/>
            <w:color w:val="222222"/>
            <w:shd w:val="clear" w:color="auto" w:fill="FFFFFF"/>
          </w:rPr>
          <w:t>re captured during the first two tows</w:t>
        </w:r>
        <w:r>
          <w:rPr>
            <w:rFonts w:cs="Arial"/>
            <w:color w:val="222222"/>
            <w:shd w:val="clear" w:color="auto" w:fill="FFFFFF"/>
          </w:rPr>
          <w:t>, except in the Sacramento Deep Water Shipping Channel where only two tows were completed</w:t>
        </w:r>
        <w:r w:rsidRPr="00034394">
          <w:rPr>
            <w:rFonts w:cs="Arial"/>
            <w:color w:val="222222"/>
            <w:shd w:val="clear" w:color="auto" w:fill="FFFFFF"/>
          </w:rPr>
          <w:t>. Fork length</w:t>
        </w:r>
        <w:r>
          <w:rPr>
            <w:rFonts w:cs="Arial"/>
            <w:color w:val="222222"/>
            <w:shd w:val="clear" w:color="auto" w:fill="FFFFFF"/>
          </w:rPr>
          <w:t>s</w:t>
        </w:r>
        <w:r w:rsidRPr="00034394">
          <w:rPr>
            <w:rFonts w:cs="Arial"/>
            <w:color w:val="222222"/>
            <w:shd w:val="clear" w:color="auto" w:fill="FFFFFF"/>
          </w:rPr>
          <w:t xml:space="preserve"> </w:t>
        </w:r>
        <w:r>
          <w:rPr>
            <w:rFonts w:cs="Arial"/>
            <w:color w:val="222222"/>
            <w:shd w:val="clear" w:color="auto" w:fill="FFFFFF"/>
          </w:rPr>
          <w:t>were</w:t>
        </w:r>
        <w:r w:rsidRPr="00034394">
          <w:rPr>
            <w:rFonts w:cs="Arial"/>
            <w:color w:val="222222"/>
            <w:shd w:val="clear" w:color="auto" w:fill="FFFFFF"/>
          </w:rPr>
          <w:t xml:space="preserve"> measured to the nearest millimeter for all </w:t>
        </w:r>
        <w:r>
          <w:rPr>
            <w:rFonts w:cs="Arial"/>
            <w:color w:val="222222"/>
            <w:shd w:val="clear" w:color="auto" w:fill="FFFFFF"/>
          </w:rPr>
          <w:t>S</w:t>
        </w:r>
        <w:r w:rsidRPr="00034394">
          <w:rPr>
            <w:rFonts w:cs="Arial"/>
            <w:color w:val="222222"/>
            <w:shd w:val="clear" w:color="auto" w:fill="FFFFFF"/>
          </w:rPr>
          <w:t xml:space="preserve">triped </w:t>
        </w:r>
        <w:r>
          <w:rPr>
            <w:rFonts w:cs="Arial"/>
            <w:color w:val="222222"/>
            <w:shd w:val="clear" w:color="auto" w:fill="FFFFFF"/>
          </w:rPr>
          <w:t>Bass and</w:t>
        </w:r>
        <w:r w:rsidRPr="00034394">
          <w:rPr>
            <w:rFonts w:cs="Arial"/>
            <w:color w:val="222222"/>
            <w:shd w:val="clear" w:color="auto" w:fill="FFFFFF"/>
          </w:rPr>
          <w:t xml:space="preserve"> </w:t>
        </w:r>
        <w:r>
          <w:rPr>
            <w:rFonts w:cs="Arial"/>
            <w:color w:val="222222"/>
            <w:shd w:val="clear" w:color="auto" w:fill="FFFFFF"/>
          </w:rPr>
          <w:t>D</w:t>
        </w:r>
        <w:r w:rsidRPr="00034394">
          <w:rPr>
            <w:rFonts w:cs="Arial"/>
            <w:color w:val="222222"/>
            <w:shd w:val="clear" w:color="auto" w:fill="FFFFFF"/>
          </w:rPr>
          <w:t xml:space="preserve">elta </w:t>
        </w:r>
        <w:r>
          <w:rPr>
            <w:rFonts w:cs="Arial"/>
            <w:color w:val="222222"/>
            <w:shd w:val="clear" w:color="auto" w:fill="FFFFFF"/>
          </w:rPr>
          <w:t>S</w:t>
        </w:r>
        <w:r w:rsidRPr="00034394">
          <w:rPr>
            <w:rFonts w:cs="Arial"/>
            <w:color w:val="222222"/>
            <w:shd w:val="clear" w:color="auto" w:fill="FFFFFF"/>
          </w:rPr>
          <w:t>melt</w:t>
        </w:r>
        <w:r>
          <w:rPr>
            <w:rFonts w:cs="Arial"/>
            <w:color w:val="222222"/>
            <w:shd w:val="clear" w:color="auto" w:fill="FFFFFF"/>
          </w:rPr>
          <w:t>,</w:t>
        </w:r>
        <w:r w:rsidRPr="00034394">
          <w:rPr>
            <w:rFonts w:cs="Arial"/>
            <w:color w:val="222222"/>
            <w:shd w:val="clear" w:color="auto" w:fill="FFFFFF"/>
          </w:rPr>
          <w:t xml:space="preserve"> and </w:t>
        </w:r>
        <w:r>
          <w:rPr>
            <w:rFonts w:cs="Arial"/>
            <w:color w:val="222222"/>
            <w:shd w:val="clear" w:color="auto" w:fill="FFFFFF"/>
          </w:rPr>
          <w:t xml:space="preserve">for </w:t>
        </w:r>
        <w:r w:rsidRPr="00034394">
          <w:rPr>
            <w:rFonts w:cs="Arial"/>
            <w:color w:val="222222"/>
            <w:shd w:val="clear" w:color="auto" w:fill="FFFFFF"/>
          </w:rPr>
          <w:t xml:space="preserve">the first 50 fish per </w:t>
        </w:r>
        <w:proofErr w:type="spellStart"/>
        <w:r w:rsidRPr="00034394">
          <w:rPr>
            <w:rFonts w:cs="Arial"/>
            <w:color w:val="222222"/>
            <w:shd w:val="clear" w:color="auto" w:fill="FFFFFF"/>
          </w:rPr>
          <w:t>tow</w:t>
        </w:r>
        <w:proofErr w:type="spellEnd"/>
        <w:r w:rsidRPr="00034394">
          <w:rPr>
            <w:rFonts w:cs="Arial"/>
            <w:color w:val="222222"/>
            <w:shd w:val="clear" w:color="auto" w:fill="FFFFFF"/>
          </w:rPr>
          <w:t xml:space="preserve"> for all other species.</w:t>
        </w:r>
      </w:ins>
      <w:commentRangeStart w:id="847"/>
      <w:del w:id="848" w:author="Dave Contreras" w:date="2019-07-02T11:24:00Z">
        <w:r w:rsidR="001751B9" w:rsidRPr="00EA4EB4" w:rsidDel="00251DD9">
          <w:delText xml:space="preserve">The </w:delText>
        </w:r>
        <w:r w:rsidR="001751B9" w:rsidDel="00251DD9">
          <w:delText>Summer Townet S</w:delText>
        </w:r>
        <w:r w:rsidR="001751B9" w:rsidRPr="00EA4EB4" w:rsidDel="00251DD9">
          <w:delText>urvey</w:delText>
        </w:r>
      </w:del>
      <w:del w:id="849" w:author="Dave Contreras" w:date="2019-07-02T10:47:00Z">
        <w:r w:rsidR="001751B9" w:rsidRPr="00EA4EB4" w:rsidDel="00847BD8">
          <w:delText xml:space="preserve"> </w:delText>
        </w:r>
        <w:r w:rsidR="001751B9" w:rsidDel="00847BD8">
          <w:delText>….</w:delText>
        </w:r>
      </w:del>
    </w:p>
    <w:p w14:paraId="5B6D86C1" w14:textId="77777777" w:rsidR="007E44FF" w:rsidRDefault="007E44FF" w:rsidP="00CC4434">
      <w:pPr>
        <w:spacing w:after="120"/>
        <w:rPr>
          <w:ins w:id="850" w:author="Dave Contreras" w:date="2019-07-02T11:28:00Z"/>
        </w:rPr>
        <w:pPrChange w:id="851" w:author="Hartman, Rosemary@DWR" w:date="2019-07-25T20:18:00Z">
          <w:pPr/>
        </w:pPrChange>
      </w:pPr>
    </w:p>
    <w:p w14:paraId="7CE3D744" w14:textId="525C99F3" w:rsidR="001751B9" w:rsidDel="00251DD9" w:rsidRDefault="00251DD9" w:rsidP="00CC4434">
      <w:pPr>
        <w:spacing w:after="120"/>
        <w:rPr>
          <w:del w:id="852" w:author="Dave Contreras" w:date="2019-07-02T11:25:00Z"/>
        </w:rPr>
        <w:pPrChange w:id="853" w:author="Hartman, Rosemary@DWR" w:date="2019-07-25T20:18:00Z">
          <w:pPr/>
        </w:pPrChange>
      </w:pPr>
      <w:ins w:id="854" w:author="Dave Contreras" w:date="2019-07-02T11:25:00Z">
        <w:r w:rsidRPr="00FD0341">
          <w:rPr>
            <w:rFonts w:cs="Arial"/>
            <w:color w:val="222222"/>
            <w:shd w:val="clear" w:color="auto" w:fill="FFFFFF"/>
          </w:rPr>
          <w:t xml:space="preserve">The </w:t>
        </w:r>
      </w:ins>
      <w:ins w:id="855" w:author="Dave Contreras" w:date="2019-07-02T11:28:00Z">
        <w:r w:rsidR="007E44FF">
          <w:rPr>
            <w:rFonts w:cs="Arial"/>
            <w:color w:val="222222"/>
            <w:shd w:val="clear" w:color="auto" w:fill="FFFFFF"/>
          </w:rPr>
          <w:t xml:space="preserve">Fall Midwater Trawl Survey </w:t>
        </w:r>
      </w:ins>
      <w:ins w:id="856" w:author="Dave Contreras" w:date="2019-07-02T11:25:00Z">
        <w:r w:rsidRPr="00FD0341">
          <w:rPr>
            <w:rFonts w:cs="Arial"/>
            <w:color w:val="222222"/>
            <w:shd w:val="clear" w:color="auto" w:fill="FFFFFF"/>
          </w:rPr>
          <w:t>net is approximately 17.7</w:t>
        </w:r>
        <w:r>
          <w:rPr>
            <w:rFonts w:cs="Arial"/>
            <w:color w:val="222222"/>
            <w:shd w:val="clear" w:color="auto" w:fill="FFFFFF"/>
          </w:rPr>
          <w:t xml:space="preserve"> </w:t>
        </w:r>
        <w:r w:rsidRPr="00FD0341">
          <w:rPr>
            <w:rFonts w:cs="Arial"/>
            <w:color w:val="222222"/>
            <w:shd w:val="clear" w:color="auto" w:fill="FFFFFF"/>
          </w:rPr>
          <w:t xml:space="preserve">m long with mouth dimensions </w:t>
        </w:r>
        <w:r>
          <w:rPr>
            <w:rFonts w:cs="Arial"/>
            <w:color w:val="222222"/>
            <w:shd w:val="clear" w:color="auto" w:fill="FFFFFF"/>
          </w:rPr>
          <w:t>of</w:t>
        </w:r>
        <w:r w:rsidRPr="00FD0341">
          <w:rPr>
            <w:rFonts w:cs="Arial"/>
            <w:color w:val="222222"/>
            <w:shd w:val="clear" w:color="auto" w:fill="FFFFFF"/>
          </w:rPr>
          <w:t xml:space="preserve"> 3.7</w:t>
        </w:r>
        <w:r>
          <w:rPr>
            <w:rFonts w:cs="Arial"/>
            <w:color w:val="222222"/>
            <w:shd w:val="clear" w:color="auto" w:fill="FFFFFF"/>
          </w:rPr>
          <w:t xml:space="preserve"> </w:t>
        </w:r>
        <w:r w:rsidRPr="00FD0341">
          <w:rPr>
            <w:rFonts w:cs="Arial"/>
            <w:color w:val="222222"/>
            <w:shd w:val="clear" w:color="auto" w:fill="FFFFFF"/>
          </w:rPr>
          <w:t>m x 3.7</w:t>
        </w:r>
        <w:r>
          <w:rPr>
            <w:rFonts w:cs="Arial"/>
            <w:color w:val="222222"/>
            <w:shd w:val="clear" w:color="auto" w:fill="FFFFFF"/>
          </w:rPr>
          <w:t xml:space="preserve"> </w:t>
        </w:r>
        <w:r w:rsidRPr="00FD0341">
          <w:rPr>
            <w:rFonts w:cs="Arial"/>
            <w:color w:val="222222"/>
            <w:shd w:val="clear" w:color="auto" w:fill="FFFFFF"/>
          </w:rPr>
          <w:t xml:space="preserve">m when stretched taught, but mouth dimensions </w:t>
        </w:r>
        <w:r>
          <w:rPr>
            <w:rFonts w:cs="Arial"/>
            <w:color w:val="222222"/>
            <w:shd w:val="clear" w:color="auto" w:fill="FFFFFF"/>
          </w:rPr>
          <w:t>are</w:t>
        </w:r>
        <w:r w:rsidRPr="00FD0341">
          <w:rPr>
            <w:rFonts w:cs="Arial"/>
            <w:color w:val="222222"/>
            <w:shd w:val="clear" w:color="auto" w:fill="FFFFFF"/>
          </w:rPr>
          <w:t xml:space="preserve"> smaller when under tension during a tow. Net mesh sizes graduate in nine sections from 203.2</w:t>
        </w:r>
        <w:r>
          <w:rPr>
            <w:rFonts w:cs="Arial"/>
            <w:color w:val="222222"/>
            <w:shd w:val="clear" w:color="auto" w:fill="FFFFFF"/>
          </w:rPr>
          <w:t xml:space="preserve"> </w:t>
        </w:r>
        <w:r w:rsidRPr="00FD0341">
          <w:rPr>
            <w:rFonts w:cs="Arial"/>
            <w:color w:val="222222"/>
            <w:shd w:val="clear" w:color="auto" w:fill="FFFFFF"/>
          </w:rPr>
          <w:t>mm at the mouth to 12.7</w:t>
        </w:r>
        <w:r>
          <w:rPr>
            <w:rFonts w:cs="Arial"/>
            <w:color w:val="222222"/>
            <w:shd w:val="clear" w:color="auto" w:fill="FFFFFF"/>
          </w:rPr>
          <w:t xml:space="preserve"> </w:t>
        </w:r>
        <w:r w:rsidRPr="00FD0341">
          <w:rPr>
            <w:rFonts w:cs="Arial"/>
            <w:color w:val="222222"/>
            <w:shd w:val="clear" w:color="auto" w:fill="FFFFFF"/>
          </w:rPr>
          <w:t>mm stretch-mesh at the cod-end. </w:t>
        </w:r>
        <w:r>
          <w:t xml:space="preserve">The midwater trawl was deployed from the stern of the boat when the boat moved at an idle speed. As the rest of the net was deployed, two crew members each grabbed two </w:t>
        </w:r>
        <w:proofErr w:type="spellStart"/>
        <w:r>
          <w:t>planing</w:t>
        </w:r>
        <w:proofErr w:type="spellEnd"/>
        <w:r>
          <w:t xml:space="preserve"> doors. Each crewmember dropped a pair of doors into the water once the entire net was deployed. The net was then free-spooled into the water until the site depth was reached, at which a 12-minute continuous tow retrieval began. Once the net was approximately 7.6 m from the stern of the boat, it was brought onboard and all caught fish were released into a tub filled with water. </w:t>
        </w:r>
        <w:r w:rsidRPr="00034394">
          <w:rPr>
            <w:rFonts w:cs="Arial"/>
            <w:color w:val="222222"/>
            <w:shd w:val="clear" w:color="auto" w:fill="FFFFFF"/>
          </w:rPr>
          <w:t>Fork length</w:t>
        </w:r>
        <w:r>
          <w:rPr>
            <w:rFonts w:cs="Arial"/>
            <w:color w:val="222222"/>
            <w:shd w:val="clear" w:color="auto" w:fill="FFFFFF"/>
          </w:rPr>
          <w:t>s</w:t>
        </w:r>
        <w:r w:rsidRPr="00034394">
          <w:rPr>
            <w:rFonts w:cs="Arial"/>
            <w:color w:val="222222"/>
            <w:shd w:val="clear" w:color="auto" w:fill="FFFFFF"/>
          </w:rPr>
          <w:t xml:space="preserve"> </w:t>
        </w:r>
        <w:r>
          <w:rPr>
            <w:rFonts w:cs="Arial"/>
            <w:color w:val="222222"/>
            <w:shd w:val="clear" w:color="auto" w:fill="FFFFFF"/>
          </w:rPr>
          <w:t>were</w:t>
        </w:r>
        <w:r w:rsidRPr="00034394">
          <w:rPr>
            <w:rFonts w:cs="Arial"/>
            <w:color w:val="222222"/>
            <w:shd w:val="clear" w:color="auto" w:fill="FFFFFF"/>
          </w:rPr>
          <w:t xml:space="preserve"> measured to the nearest millimeter for all </w:t>
        </w:r>
        <w:r>
          <w:rPr>
            <w:rFonts w:cs="Arial"/>
            <w:color w:val="222222"/>
            <w:shd w:val="clear" w:color="auto" w:fill="FFFFFF"/>
          </w:rPr>
          <w:t>S</w:t>
        </w:r>
        <w:r w:rsidRPr="00034394">
          <w:rPr>
            <w:rFonts w:cs="Arial"/>
            <w:color w:val="222222"/>
            <w:shd w:val="clear" w:color="auto" w:fill="FFFFFF"/>
          </w:rPr>
          <w:t xml:space="preserve">triped </w:t>
        </w:r>
        <w:r>
          <w:rPr>
            <w:rFonts w:cs="Arial"/>
            <w:color w:val="222222"/>
            <w:shd w:val="clear" w:color="auto" w:fill="FFFFFF"/>
          </w:rPr>
          <w:t>Bass and</w:t>
        </w:r>
        <w:r w:rsidRPr="00034394">
          <w:rPr>
            <w:rFonts w:cs="Arial"/>
            <w:color w:val="222222"/>
            <w:shd w:val="clear" w:color="auto" w:fill="FFFFFF"/>
          </w:rPr>
          <w:t xml:space="preserve"> </w:t>
        </w:r>
        <w:r>
          <w:rPr>
            <w:rFonts w:cs="Arial"/>
            <w:color w:val="222222"/>
            <w:shd w:val="clear" w:color="auto" w:fill="FFFFFF"/>
          </w:rPr>
          <w:t>D</w:t>
        </w:r>
        <w:r w:rsidRPr="00034394">
          <w:rPr>
            <w:rFonts w:cs="Arial"/>
            <w:color w:val="222222"/>
            <w:shd w:val="clear" w:color="auto" w:fill="FFFFFF"/>
          </w:rPr>
          <w:t xml:space="preserve">elta </w:t>
        </w:r>
        <w:r>
          <w:rPr>
            <w:rFonts w:cs="Arial"/>
            <w:color w:val="222222"/>
            <w:shd w:val="clear" w:color="auto" w:fill="FFFFFF"/>
          </w:rPr>
          <w:t>S</w:t>
        </w:r>
        <w:r w:rsidRPr="00034394">
          <w:rPr>
            <w:rFonts w:cs="Arial"/>
            <w:color w:val="222222"/>
            <w:shd w:val="clear" w:color="auto" w:fill="FFFFFF"/>
          </w:rPr>
          <w:t>melt</w:t>
        </w:r>
        <w:r>
          <w:rPr>
            <w:rFonts w:cs="Arial"/>
            <w:color w:val="222222"/>
            <w:shd w:val="clear" w:color="auto" w:fill="FFFFFF"/>
          </w:rPr>
          <w:t>,</w:t>
        </w:r>
        <w:r w:rsidRPr="00034394">
          <w:rPr>
            <w:rFonts w:cs="Arial"/>
            <w:color w:val="222222"/>
            <w:shd w:val="clear" w:color="auto" w:fill="FFFFFF"/>
          </w:rPr>
          <w:t xml:space="preserve"> and </w:t>
        </w:r>
        <w:r>
          <w:rPr>
            <w:rFonts w:cs="Arial"/>
            <w:color w:val="222222"/>
            <w:shd w:val="clear" w:color="auto" w:fill="FFFFFF"/>
          </w:rPr>
          <w:t xml:space="preserve">for </w:t>
        </w:r>
        <w:r w:rsidRPr="00034394">
          <w:rPr>
            <w:rFonts w:cs="Arial"/>
            <w:color w:val="222222"/>
            <w:shd w:val="clear" w:color="auto" w:fill="FFFFFF"/>
          </w:rPr>
          <w:t xml:space="preserve">the first 50 fish per </w:t>
        </w:r>
        <w:proofErr w:type="spellStart"/>
        <w:r w:rsidRPr="00034394">
          <w:rPr>
            <w:rFonts w:cs="Arial"/>
            <w:color w:val="222222"/>
            <w:shd w:val="clear" w:color="auto" w:fill="FFFFFF"/>
          </w:rPr>
          <w:t>tow</w:t>
        </w:r>
        <w:proofErr w:type="spellEnd"/>
        <w:r w:rsidRPr="00034394">
          <w:rPr>
            <w:rFonts w:cs="Arial"/>
            <w:color w:val="222222"/>
            <w:shd w:val="clear" w:color="auto" w:fill="FFFFFF"/>
          </w:rPr>
          <w:t xml:space="preserve"> for all other </w:t>
        </w:r>
        <w:proofErr w:type="spellStart"/>
        <w:r w:rsidRPr="00034394">
          <w:rPr>
            <w:rFonts w:cs="Arial"/>
            <w:color w:val="222222"/>
            <w:shd w:val="clear" w:color="auto" w:fill="FFFFFF"/>
          </w:rPr>
          <w:t>species.</w:t>
        </w:r>
      </w:ins>
      <w:del w:id="857" w:author="Dave Contreras" w:date="2019-07-02T11:25:00Z">
        <w:r w:rsidR="00FF27B7" w:rsidRPr="00EA4EB4" w:rsidDel="00251DD9">
          <w:delText xml:space="preserve">The FMWT survey was designed to study Striped Bass distribution throughout the upper estuary, but has since become an integral part of monitoring Delta Smelt and Longfin Smelt distribution and abundance during the fall. </w:delText>
        </w:r>
      </w:del>
      <w:del w:id="858" w:author="Dave Contreras" w:date="2019-07-02T11:06:00Z">
        <w:r w:rsidR="001751B9" w:rsidDel="00A01D35">
          <w:delText>DESCRIBE FMWT HERE!</w:delText>
        </w:r>
        <w:commentRangeEnd w:id="847"/>
        <w:r w:rsidR="001751B9" w:rsidDel="00A01D35">
          <w:rPr>
            <w:rStyle w:val="CommentReference"/>
          </w:rPr>
          <w:commentReference w:id="847"/>
        </w:r>
      </w:del>
    </w:p>
    <w:p w14:paraId="2F0E4E55" w14:textId="20DC4EBA" w:rsidR="003918A8" w:rsidRPr="00EA4EB4" w:rsidRDefault="00FF27B7" w:rsidP="00CC4434">
      <w:pPr>
        <w:spacing w:after="120"/>
        <w:pPrChange w:id="859" w:author="Hartman, Rosemary@DWR" w:date="2019-07-25T20:18:00Z">
          <w:pPr/>
        </w:pPrChange>
      </w:pPr>
      <w:r w:rsidRPr="00EA4EB4">
        <w:t>Beginning</w:t>
      </w:r>
      <w:proofErr w:type="spellEnd"/>
      <w:r w:rsidRPr="00EA4EB4">
        <w:t xml:space="preserve"> in 2010, meso- and macro-zooplankton sampling was added at 32 of the 122 regular</w:t>
      </w:r>
      <w:r w:rsidR="001751B9">
        <w:t xml:space="preserve"> FMWT</w:t>
      </w:r>
      <w:r w:rsidRPr="00EA4EB4">
        <w:t xml:space="preserve"> fish sampling sites. Zooplankton is collected after fish trawling is complete, using a</w:t>
      </w:r>
      <w:r w:rsidR="00424578">
        <w:t xml:space="preserve"> same sized EMP</w:t>
      </w:r>
      <w:r w:rsidRPr="00EA4EB4">
        <w:t xml:space="preserve"> steel sled with paired mesozooplankton (</w:t>
      </w:r>
      <w:r w:rsidR="0093400B">
        <w:t>0.160 m</w:t>
      </w:r>
      <w:r w:rsidRPr="00EA4EB4">
        <w:t>m mesh) and macrozooplankton (</w:t>
      </w:r>
      <w:r w:rsidR="0093400B">
        <w:t>0.500 m</w:t>
      </w:r>
      <w:r w:rsidRPr="00EA4EB4">
        <w:t xml:space="preserve">m mesh) nets. We will sample near </w:t>
      </w:r>
      <w:r w:rsidR="00737EC8" w:rsidRPr="00EA4EB4">
        <w:t xml:space="preserve">five EMP sites, five </w:t>
      </w:r>
      <w:r w:rsidRPr="00EA4EB4">
        <w:t>20mm sites</w:t>
      </w:r>
      <w:r w:rsidR="00737EC8" w:rsidRPr="00EA4EB4">
        <w:t>,</w:t>
      </w:r>
      <w:r w:rsidRPr="00EA4EB4">
        <w:t xml:space="preserve"> </w:t>
      </w:r>
      <w:r w:rsidR="00737EC8" w:rsidRPr="00EA4EB4">
        <w:t>two</w:t>
      </w:r>
      <w:r w:rsidRPr="00EA4EB4">
        <w:t xml:space="preserve"> FMWT sites, in adjacent tidal channels or fringing marsh (Table </w:t>
      </w:r>
      <w:r w:rsidR="00FE345A" w:rsidRPr="00EA4EB4">
        <w:t>5</w:t>
      </w:r>
      <w:r w:rsidRPr="00EA4EB4">
        <w:t xml:space="preserve">, Figure 8), using a paired mysid and zooplankton net as described in Chapter I (Figure 6). These sampling sites were chosen based on their proximity to future FRP </w:t>
      </w:r>
      <w:r w:rsidRPr="00EA4EB4">
        <w:lastRenderedPageBreak/>
        <w:t>restoration sites</w:t>
      </w:r>
      <w:r w:rsidR="00AB1066" w:rsidRPr="00EA4EB4">
        <w:t xml:space="preserve"> or comparison wetlands</w:t>
      </w:r>
      <w:r w:rsidRPr="00EA4EB4">
        <w:t xml:space="preserve">. Thus, we will be able to use these stations to establish a pre-project baseline for zooplankton </w:t>
      </w:r>
      <w:proofErr w:type="gramStart"/>
      <w:r w:rsidRPr="00EA4EB4">
        <w:t>production, and</w:t>
      </w:r>
      <w:proofErr w:type="gramEnd"/>
      <w:r w:rsidRPr="00EA4EB4">
        <w:t xml:space="preserve"> determine to what extent the effect of restoration is detectable in nearby long-term survey monitoring.</w:t>
      </w:r>
      <w:r w:rsidR="00AB1066" w:rsidRPr="00EA4EB4">
        <w:t xml:space="preserve"> Note that while we will discontinue the 2017 macroinvertebrate sampling in Lindsey Slough, we will continue to survey zooplankton alongside 20mm to increase </w:t>
      </w:r>
      <w:r w:rsidR="003918A8" w:rsidRPr="00EA4EB4">
        <w:t>our power to compare data between years.</w:t>
      </w:r>
    </w:p>
    <w:p w14:paraId="5488D5A3" w14:textId="5D167FBF" w:rsidR="00FF27B7" w:rsidRPr="00EA4EB4" w:rsidRDefault="00FF27B7" w:rsidP="00CC443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rPr>
          <w:rFonts w:ascii="Times New Roman" w:hAnsi="Times New Roman" w:cs="Times New Roman"/>
          <w:sz w:val="24"/>
          <w:szCs w:val="24"/>
        </w:rPr>
        <w:pPrChange w:id="860" w:author="Hartman, Rosemary@DWR" w:date="2019-07-25T20:18:00Z">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pPr>
        </w:pPrChange>
      </w:pPr>
    </w:p>
    <w:p w14:paraId="1C8A382A" w14:textId="2210B8E8" w:rsidR="003918A8" w:rsidRDefault="003918A8" w:rsidP="00CC4434">
      <w:pPr>
        <w:pStyle w:val="Heading3"/>
        <w:spacing w:after="120"/>
        <w:pPrChange w:id="861" w:author="Hartman, Rosemary@DWR" w:date="2019-07-25T20:18:00Z">
          <w:pPr>
            <w:pStyle w:val="Heading3"/>
          </w:pPr>
        </w:pPrChange>
      </w:pPr>
      <w:bookmarkStart w:id="862" w:name="_Toc14978198"/>
      <w:r>
        <w:t>FRP Sampling</w:t>
      </w:r>
      <w:bookmarkEnd w:id="862"/>
    </w:p>
    <w:p w14:paraId="32AF6B81" w14:textId="77777777" w:rsidR="003918A8" w:rsidRDefault="003918A8" w:rsidP="00CC4434">
      <w:pPr>
        <w:pStyle w:val="Heading4"/>
        <w:spacing w:after="120"/>
        <w:pPrChange w:id="863" w:author="Hartman, Rosemary@DWR" w:date="2019-07-25T20:18:00Z">
          <w:pPr>
            <w:pStyle w:val="Heading4"/>
          </w:pPr>
        </w:pPrChange>
      </w:pPr>
      <w:r>
        <w:t>Zooplankton</w:t>
      </w:r>
    </w:p>
    <w:p w14:paraId="1965EDC0" w14:textId="40956238" w:rsidR="003918A8" w:rsidRPr="00EA4EB4" w:rsidRDefault="003918A8" w:rsidP="00CC4434">
      <w:pPr>
        <w:spacing w:after="120"/>
        <w:pPrChange w:id="864" w:author="Hartman, Rosemary@DWR" w:date="2019-07-25T20:18:00Z">
          <w:pPr/>
        </w:pPrChange>
      </w:pPr>
      <w:r w:rsidRPr="00EA4EB4">
        <w:t xml:space="preserve">FRP gear and methods are easily comparable to IEP’s methods. The most important difference is our gear </w:t>
      </w:r>
      <w:r w:rsidR="00FA5153">
        <w:t>was</w:t>
      </w:r>
      <w:r w:rsidRPr="00EA4EB4">
        <w:t xml:space="preserve"> </w:t>
      </w:r>
      <w:r w:rsidR="00FA5153">
        <w:t>trawled at the surface of the water for five minutes instead of ten minutes</w:t>
      </w:r>
      <w:r w:rsidRPr="00EA4EB4">
        <w:t xml:space="preserve">, to reduce potential for take of listed fishes. </w:t>
      </w:r>
      <w:r w:rsidR="00FA5153">
        <w:t xml:space="preserve">Where </w:t>
      </w:r>
      <w:r w:rsidRPr="00EA4EB4">
        <w:t xml:space="preserve">tidal channels or marsh habitat </w:t>
      </w:r>
      <w:r w:rsidR="00FA5153">
        <w:t>was</w:t>
      </w:r>
      <w:r w:rsidRPr="00EA4EB4">
        <w:t xml:space="preserve"> too short to take a full five-minute tow, the tow time </w:t>
      </w:r>
      <w:r w:rsidR="00FA5153">
        <w:t>was</w:t>
      </w:r>
      <w:r w:rsidRPr="00EA4EB4">
        <w:t xml:space="preserve"> reduced. </w:t>
      </w:r>
      <w:r w:rsidR="00FA5153">
        <w:t>In some cases, the gear was</w:t>
      </w:r>
      <w:r w:rsidRPr="00EA4EB4">
        <w:t xml:space="preserve"> held in the mouth of a tidal channel to sample water flowing out of the channel on an ebb tide instead of being trawled.</w:t>
      </w:r>
    </w:p>
    <w:p w14:paraId="765E9B5D" w14:textId="05DDF9E9" w:rsidR="003918A8" w:rsidRPr="00EA4EB4" w:rsidRDefault="00D36868" w:rsidP="00CC4434">
      <w:pPr>
        <w:spacing w:after="120"/>
        <w:pPrChange w:id="865" w:author="Hartman, Rosemary@DWR" w:date="2019-07-25T20:18:00Z">
          <w:pPr/>
        </w:pPrChange>
      </w:pPr>
      <w:r>
        <w:t xml:space="preserve">We sampled </w:t>
      </w:r>
      <w:r w:rsidR="003918A8" w:rsidRPr="00EA4EB4">
        <w:t xml:space="preserve">monthly </w:t>
      </w:r>
      <w:r>
        <w:t>from March-June and September - December</w:t>
      </w:r>
      <w:r w:rsidR="003918A8" w:rsidRPr="00EA4EB4">
        <w:t>, in wetlands</w:t>
      </w:r>
      <w:r>
        <w:t xml:space="preserve"> nearby the long-term surveys</w:t>
      </w:r>
      <w:r w:rsidR="003918A8" w:rsidRPr="00EA4EB4">
        <w:t xml:space="preserve"> as close to the same time as possible. </w:t>
      </w:r>
      <w:r>
        <w:t>When it was not</w:t>
      </w:r>
      <w:r w:rsidR="003918A8" w:rsidRPr="00EA4EB4">
        <w:t xml:space="preserve"> possible to sample at the same time as the </w:t>
      </w:r>
      <w:r>
        <w:t>long-term surveys</w:t>
      </w:r>
      <w:r w:rsidR="003918A8" w:rsidRPr="00EA4EB4">
        <w:t>, we sample</w:t>
      </w:r>
      <w:r>
        <w:t>d</w:t>
      </w:r>
      <w:r w:rsidR="003918A8" w:rsidRPr="00EA4EB4">
        <w:t xml:space="preserve"> the following day at the same point in the tidal cycle. </w:t>
      </w:r>
    </w:p>
    <w:p w14:paraId="5F21872A" w14:textId="41831A51" w:rsidR="003918A8" w:rsidRDefault="003918A8" w:rsidP="00CC4434">
      <w:pPr>
        <w:pStyle w:val="Heading4"/>
        <w:spacing w:after="120"/>
        <w:pPrChange w:id="866" w:author="Hartman, Rosemary@DWR" w:date="2019-07-25T20:18:00Z">
          <w:pPr>
            <w:pStyle w:val="Heading4"/>
          </w:pPr>
        </w:pPrChange>
      </w:pPr>
      <w:r>
        <w:t>Nutrients</w:t>
      </w:r>
    </w:p>
    <w:p w14:paraId="2078A74F" w14:textId="11AFE5EB" w:rsidR="008714A5" w:rsidRPr="006C4891" w:rsidRDefault="005B346D" w:rsidP="00CC4434">
      <w:pPr>
        <w:spacing w:after="120"/>
        <w:pPrChange w:id="867" w:author="Hartman, Rosemary@DWR" w:date="2019-07-25T20:18:00Z">
          <w:pPr/>
        </w:pPrChange>
      </w:pPr>
      <w:r w:rsidRPr="006C4891">
        <w:t xml:space="preserve">Nutrient sampling methods </w:t>
      </w:r>
      <w:r w:rsidR="002339DB">
        <w:t>followed</w:t>
      </w:r>
      <w:r w:rsidRPr="006C4891">
        <w:t xml:space="preserve"> methods used by EMP as closely as possible. </w:t>
      </w:r>
      <w:r w:rsidR="008714A5" w:rsidRPr="006C4891">
        <w:t xml:space="preserve">At each FRP sampling site, </w:t>
      </w:r>
      <w:r w:rsidR="002339DB">
        <w:t>we collected</w:t>
      </w:r>
      <w:r w:rsidR="008714A5" w:rsidRPr="006C4891">
        <w:t xml:space="preserve"> two to three nutrient samples</w:t>
      </w:r>
      <w:r w:rsidR="002339DB">
        <w:t xml:space="preserve"> from three different sampling locations</w:t>
      </w:r>
      <w:r w:rsidR="00960BB5" w:rsidRPr="006C4891">
        <w:t xml:space="preserve">: </w:t>
      </w:r>
    </w:p>
    <w:p w14:paraId="4FB7340D" w14:textId="7B1BFB31" w:rsidR="008714A5" w:rsidRPr="006C4891" w:rsidRDefault="00960BB5" w:rsidP="00CC4434">
      <w:pPr>
        <w:pStyle w:val="ListParagraph"/>
        <w:numPr>
          <w:ilvl w:val="0"/>
          <w:numId w:val="15"/>
        </w:numPr>
        <w:spacing w:after="120"/>
        <w:pPrChange w:id="868" w:author="Hartman, Rosemary@DWR" w:date="2019-07-25T20:18:00Z">
          <w:pPr>
            <w:pStyle w:val="ListParagraph"/>
            <w:numPr>
              <w:numId w:val="15"/>
            </w:numPr>
            <w:ind w:hanging="360"/>
          </w:pPr>
        </w:pPrChange>
      </w:pPr>
      <w:r w:rsidRPr="006C4891">
        <w:t>Deep</w:t>
      </w:r>
      <w:r w:rsidR="008714A5" w:rsidRPr="006C4891">
        <w:t xml:space="preserve"> within the wetland as possible, where the water will have the greatest influence from the wetland and l</w:t>
      </w:r>
      <w:r w:rsidRPr="006C4891">
        <w:t>east influence from the channel</w:t>
      </w:r>
      <w:r w:rsidR="002339DB">
        <w:t xml:space="preserve"> (when possible)</w:t>
      </w:r>
      <w:r w:rsidRPr="006C4891">
        <w:t>;</w:t>
      </w:r>
    </w:p>
    <w:p w14:paraId="4254B2F6" w14:textId="4F232831" w:rsidR="008714A5" w:rsidRPr="006C4891" w:rsidRDefault="00960BB5" w:rsidP="00CC4434">
      <w:pPr>
        <w:pStyle w:val="ListParagraph"/>
        <w:numPr>
          <w:ilvl w:val="0"/>
          <w:numId w:val="15"/>
        </w:numPr>
        <w:spacing w:after="120"/>
        <w:pPrChange w:id="869" w:author="Hartman, Rosemary@DWR" w:date="2019-07-25T20:18:00Z">
          <w:pPr>
            <w:pStyle w:val="ListParagraph"/>
            <w:numPr>
              <w:numId w:val="15"/>
            </w:numPr>
            <w:ind w:hanging="360"/>
          </w:pPr>
        </w:pPrChange>
      </w:pPr>
      <w:r w:rsidRPr="006C4891">
        <w:t>At</w:t>
      </w:r>
      <w:r w:rsidR="008714A5" w:rsidRPr="006C4891">
        <w:t xml:space="preserve"> breach/outlet of the site where water is active</w:t>
      </w:r>
      <w:r w:rsidRPr="006C4891">
        <w:t>ly moving in or out of the site</w:t>
      </w:r>
      <w:r w:rsidR="009862C7">
        <w:t>, or the location of the future breach at pre=restoration sites; and</w:t>
      </w:r>
    </w:p>
    <w:p w14:paraId="466251D9" w14:textId="77777777" w:rsidR="008714A5" w:rsidRPr="006C4891" w:rsidRDefault="00960BB5" w:rsidP="00CC4434">
      <w:pPr>
        <w:pStyle w:val="ListParagraph"/>
        <w:numPr>
          <w:ilvl w:val="0"/>
          <w:numId w:val="15"/>
        </w:numPr>
        <w:spacing w:after="120"/>
        <w:pPrChange w:id="870" w:author="Hartman, Rosemary@DWR" w:date="2019-07-25T20:18:00Z">
          <w:pPr>
            <w:pStyle w:val="ListParagraph"/>
            <w:numPr>
              <w:numId w:val="15"/>
            </w:numPr>
            <w:ind w:hanging="360"/>
          </w:pPr>
        </w:pPrChange>
      </w:pPr>
      <w:r w:rsidRPr="006C4891">
        <w:t xml:space="preserve">Approximately </w:t>
      </w:r>
      <w:r w:rsidR="008714A5" w:rsidRPr="006C4891">
        <w:t>100 m outside the site, where we expect some influence of the wetland on water quality in the surrounding channel.</w:t>
      </w:r>
    </w:p>
    <w:p w14:paraId="089D5012" w14:textId="15DCB9CA" w:rsidR="00960BB5" w:rsidRPr="002339DB" w:rsidRDefault="002339DB" w:rsidP="00CC4434">
      <w:pPr>
        <w:spacing w:after="120"/>
        <w:pPrChange w:id="871" w:author="Hartman, Rosemary@DWR" w:date="2019-07-25T20:18:00Z">
          <w:pPr/>
        </w:pPrChange>
      </w:pPr>
      <w:r>
        <w:t xml:space="preserve">At Tule Red it was infeasible to sample within the wetland on the same date as exterior samples, so only </w:t>
      </w:r>
      <w:r w:rsidR="009862C7">
        <w:t xml:space="preserve">exterior samples were collected. </w:t>
      </w:r>
    </w:p>
    <w:p w14:paraId="5BE943FB" w14:textId="1BBF13E7" w:rsidR="009862C7" w:rsidRDefault="009862C7" w:rsidP="00CC4434">
      <w:pPr>
        <w:spacing w:after="120"/>
        <w:pPrChange w:id="872" w:author="Hartman, Rosemary@DWR" w:date="2019-07-25T20:18:00Z">
          <w:pPr/>
        </w:pPrChange>
      </w:pPr>
      <w:r>
        <w:t xml:space="preserve">For each sample we collected two liters of water from just below the surface and transported them back to the lab on ice. </w:t>
      </w:r>
      <w:r w:rsidR="002D47EB" w:rsidRPr="006C4891">
        <w:t>W</w:t>
      </w:r>
      <w:r w:rsidR="002D47EB">
        <w:t>e</w:t>
      </w:r>
      <w:r w:rsidR="002D47EB" w:rsidRPr="006C4891">
        <w:t xml:space="preserve"> measure</w:t>
      </w:r>
      <w:r w:rsidR="002D47EB">
        <w:t>d</w:t>
      </w:r>
      <w:r w:rsidR="002D47EB" w:rsidRPr="006C4891">
        <w:t xml:space="preserve"> chlorophyll florescence from 10 cm below the water’s surface using a YSI 6600 sonde.</w:t>
      </w:r>
    </w:p>
    <w:p w14:paraId="16158767" w14:textId="7BD357BC" w:rsidR="005B346D" w:rsidRPr="006C4891" w:rsidRDefault="009862C7" w:rsidP="00CC4434">
      <w:pPr>
        <w:spacing w:after="120"/>
        <w:pPrChange w:id="873" w:author="Hartman, Rosemary@DWR" w:date="2019-07-25T20:18:00Z">
          <w:pPr/>
        </w:pPrChange>
      </w:pPr>
      <w:r>
        <w:t xml:space="preserve">In the laboratory, we processed the water as required by DWR’s </w:t>
      </w:r>
      <w:proofErr w:type="spellStart"/>
      <w:r>
        <w:t>Bryte</w:t>
      </w:r>
      <w:proofErr w:type="spellEnd"/>
      <w:r>
        <w:t xml:space="preserve"> laboratory</w:t>
      </w:r>
      <w:r w:rsidR="004C330A">
        <w:t xml:space="preserve"> </w:t>
      </w:r>
      <w:r w:rsidR="004C330A">
        <w:fldChar w:fldCharType="begin"/>
      </w:r>
      <w:r w:rsidR="004C330A">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4C330A">
        <w:fldChar w:fldCharType="separate"/>
      </w:r>
      <w:r w:rsidR="004C330A">
        <w:rPr>
          <w:noProof/>
        </w:rPr>
        <w:t>(Wong 2012)</w:t>
      </w:r>
      <w:r w:rsidR="004C330A">
        <w:fldChar w:fldCharType="end"/>
      </w:r>
      <w:r>
        <w:t>. For</w:t>
      </w:r>
      <w:r w:rsidR="005B346D" w:rsidRPr="006C4891">
        <w:t xml:space="preserve"> dissolved nutrient samples, we </w:t>
      </w:r>
      <w:r>
        <w:t>filtered</w:t>
      </w:r>
      <w:r w:rsidR="005B346D" w:rsidRPr="006C4891">
        <w:t xml:space="preserve"> </w:t>
      </w:r>
      <w:r>
        <w:t>20</w:t>
      </w:r>
      <w:r w:rsidR="005B346D" w:rsidRPr="006C4891">
        <w:t>0 mL water</w:t>
      </w:r>
      <w:r w:rsidR="00026582">
        <w:t xml:space="preserve"> using a </w:t>
      </w:r>
      <w:proofErr w:type="gramStart"/>
      <w:r w:rsidR="00026582">
        <w:t>0.45 micron</w:t>
      </w:r>
      <w:proofErr w:type="gramEnd"/>
      <w:r w:rsidR="00026582">
        <w:t xml:space="preserve"> nitrocellulose membrane filter</w:t>
      </w:r>
      <w:r w:rsidR="005B346D" w:rsidRPr="006C4891">
        <w:t xml:space="preserve"> and save</w:t>
      </w:r>
      <w:r>
        <w:t>d</w:t>
      </w:r>
      <w:r w:rsidR="005B346D" w:rsidRPr="006C4891">
        <w:t xml:space="preserve"> the filtrate on ice; for total nutrients, we </w:t>
      </w:r>
      <w:r>
        <w:t xml:space="preserve">filled </w:t>
      </w:r>
      <w:r w:rsidR="005B346D" w:rsidRPr="006C4891">
        <w:t>the sample bottle with unfiltered water</w:t>
      </w:r>
      <w:r>
        <w:t xml:space="preserve"> and</w:t>
      </w:r>
      <w:r w:rsidR="005B346D" w:rsidRPr="006C4891">
        <w:t xml:space="preserve"> place</w:t>
      </w:r>
      <w:r>
        <w:t>d</w:t>
      </w:r>
      <w:r w:rsidR="005B346D" w:rsidRPr="006C4891">
        <w:t xml:space="preserve"> the sample on ice. </w:t>
      </w:r>
      <w:r>
        <w:t xml:space="preserve">We collected one chlorophyll sample per day </w:t>
      </w:r>
      <w:r w:rsidR="002D47EB">
        <w:t xml:space="preserve">to calibrate chlorophyll florescence readings. For each chlorophyll sample, we collected one liter of surface water </w:t>
      </w:r>
      <w:r>
        <w:t xml:space="preserve">and </w:t>
      </w:r>
      <w:r w:rsidR="002D47EB">
        <w:t xml:space="preserve">transported the water to the lab. In the lab, we </w:t>
      </w:r>
      <w:r>
        <w:t>filtered</w:t>
      </w:r>
      <w:r w:rsidR="002D47EB">
        <w:t xml:space="preserve"> 500 mL of water onto a </w:t>
      </w:r>
      <w:proofErr w:type="gramStart"/>
      <w:r w:rsidR="004C330A">
        <w:t>0.7 micron</w:t>
      </w:r>
      <w:proofErr w:type="gramEnd"/>
      <w:r w:rsidR="004C330A">
        <w:t xml:space="preserve"> </w:t>
      </w:r>
      <w:r w:rsidR="00AD392D">
        <w:t>GF/F</w:t>
      </w:r>
      <w:r w:rsidR="002D47EB">
        <w:t xml:space="preserve"> glass fiber filter and froze the sample immediately.  </w:t>
      </w:r>
      <w:r>
        <w:t xml:space="preserve"> </w:t>
      </w:r>
      <w:r w:rsidR="005B346D" w:rsidRPr="006C4891">
        <w:t xml:space="preserve"> </w:t>
      </w:r>
    </w:p>
    <w:p w14:paraId="691CCBFE" w14:textId="77777777" w:rsidR="003918A8" w:rsidRPr="0064488F" w:rsidRDefault="003918A8" w:rsidP="00CC4434">
      <w:pPr>
        <w:pStyle w:val="Heading4"/>
        <w:spacing w:after="120"/>
        <w:pPrChange w:id="874" w:author="Hartman, Rosemary@DWR" w:date="2019-07-25T20:18:00Z">
          <w:pPr>
            <w:pStyle w:val="Heading4"/>
          </w:pPr>
        </w:pPrChange>
      </w:pPr>
      <w:commentRangeStart w:id="875"/>
      <w:r>
        <w:t>Fish</w:t>
      </w:r>
      <w:commentRangeEnd w:id="875"/>
      <w:r w:rsidR="001751B9">
        <w:rPr>
          <w:rStyle w:val="CommentReference"/>
          <w:rFonts w:asciiTheme="minorHAnsi" w:eastAsiaTheme="minorEastAsia" w:hAnsiTheme="minorHAnsi" w:cstheme="minorBidi"/>
          <w:color w:val="auto"/>
        </w:rPr>
        <w:commentReference w:id="875"/>
      </w:r>
    </w:p>
    <w:p w14:paraId="0B149F0C" w14:textId="77777777" w:rsidR="00251DD9" w:rsidRDefault="00251DD9" w:rsidP="00CC4434">
      <w:pPr>
        <w:spacing w:after="120"/>
        <w:rPr>
          <w:ins w:id="876" w:author="Dave Contreras" w:date="2019-07-02T11:25:00Z"/>
        </w:rPr>
        <w:pPrChange w:id="877" w:author="Hartman, Rosemary@DWR" w:date="2019-07-25T20:18:00Z">
          <w:pPr/>
        </w:pPrChange>
      </w:pPr>
    </w:p>
    <w:p w14:paraId="0D22FFCC" w14:textId="050FB5BA" w:rsidR="00251DD9" w:rsidRDefault="00251DD9" w:rsidP="00CC4434">
      <w:pPr>
        <w:spacing w:after="120"/>
        <w:rPr>
          <w:ins w:id="878" w:author="Dave Contreras" w:date="2019-07-02T11:27:00Z"/>
        </w:rPr>
        <w:pPrChange w:id="879" w:author="Hartman, Rosemary@DWR" w:date="2019-07-25T20:18:00Z">
          <w:pPr/>
        </w:pPrChange>
      </w:pPr>
      <w:ins w:id="880" w:author="Dave Contreras" w:date="2019-07-02T11:25:00Z">
        <w:r w:rsidRPr="00010729">
          <w:t xml:space="preserve">The beach seine </w:t>
        </w:r>
        <w:r>
          <w:t>is a shallow water gear type that is</w:t>
        </w:r>
        <w:r w:rsidRPr="00010729">
          <w:t xml:space="preserve"> deployed from shore by crewmembers. </w:t>
        </w:r>
        <w:r>
          <w:t>It</w:t>
        </w:r>
        <w:r w:rsidRPr="00010729">
          <w:t xml:space="preserve"> measures 15</w:t>
        </w:r>
        <w:r>
          <w:t xml:space="preserve"> </w:t>
        </w:r>
        <w:r w:rsidRPr="00010729">
          <w:t>m long x 1.2</w:t>
        </w:r>
        <w:r>
          <w:t xml:space="preserve"> m high with 1.2 m³ co</w:t>
        </w:r>
        <w:r w:rsidRPr="00010729">
          <w:t xml:space="preserve">d </w:t>
        </w:r>
        <w:r>
          <w:t xml:space="preserve">end bag and </w:t>
        </w:r>
        <w:r w:rsidRPr="00010729">
          <w:t>is composed of 3</w:t>
        </w:r>
        <w:r>
          <w:t>.2 mm delta square mesh</w:t>
        </w:r>
        <w:r w:rsidRPr="00010729">
          <w:t xml:space="preserve">. One </w:t>
        </w:r>
        <w:r w:rsidRPr="00010729">
          <w:lastRenderedPageBreak/>
          <w:t>crewmember walked perpendicular from shore into the water holding one end of the net</w:t>
        </w:r>
        <w:r w:rsidRPr="00010729">
          <w:rPr>
            <w:rFonts w:eastAsia="Calibri"/>
            <w:sz w:val="20"/>
          </w:rPr>
          <w:t xml:space="preserve"> </w:t>
        </w:r>
        <w:r w:rsidRPr="00010729">
          <w:t>until a depth appropriate for proper seining was reached.</w:t>
        </w:r>
        <w:r w:rsidRPr="00010729">
          <w:rPr>
            <w:rFonts w:eastAsia="Calibri"/>
            <w:sz w:val="20"/>
          </w:rPr>
          <w:t xml:space="preserve"> </w:t>
        </w:r>
        <w:r w:rsidRPr="00010729">
          <w:t xml:space="preserve">A second crewmember followed the path of the first crewmember to minimize site disturbance and positioned their seine pole upon reaching the first crewmember. The first crewmember then turned parallel with the shore and continued walking until the seine was fully </w:t>
        </w:r>
        <w:r>
          <w:t>opened</w:t>
        </w:r>
        <w:r w:rsidRPr="00010729">
          <w:t>. Water depth and seine length</w:t>
        </w:r>
        <w:r>
          <w:t>s</w:t>
        </w:r>
        <w:r w:rsidRPr="00010729">
          <w:t xml:space="preserve"> were recorded before both crewmembers pulled the seine towards the beach at a similar speed until only the cod end bag remained in the water. The crew filled a tub with water and placed the cod end in the tub along with any fish caught in the wings of the seine. </w:t>
        </w:r>
        <w:r>
          <w:t>Fork length of t</w:t>
        </w:r>
        <w:r w:rsidRPr="00010729">
          <w:t>hirty individuals of each fish species w</w:t>
        </w:r>
        <w:r>
          <w:t>as</w:t>
        </w:r>
        <w:r w:rsidRPr="00010729">
          <w:t xml:space="preserve"> measured to the nearest mm and all remaining fish were plus counted</w:t>
        </w:r>
        <w:r>
          <w:t xml:space="preserve">. One to three beach seines were completed at Decker Island or Prospect Island outside the tidal wetland restoration area.  </w:t>
        </w:r>
      </w:ins>
    </w:p>
    <w:p w14:paraId="374D9948" w14:textId="77777777" w:rsidR="007E44FF" w:rsidRDefault="007E44FF" w:rsidP="00CC4434">
      <w:pPr>
        <w:spacing w:after="120"/>
        <w:rPr>
          <w:ins w:id="881" w:author="Dave Contreras" w:date="2019-07-02T11:26:00Z"/>
        </w:rPr>
        <w:pPrChange w:id="882" w:author="Hartman, Rosemary@DWR" w:date="2019-07-25T20:18:00Z">
          <w:pPr/>
        </w:pPrChange>
      </w:pPr>
    </w:p>
    <w:p w14:paraId="40410B5D" w14:textId="039E8183" w:rsidR="00251DD9" w:rsidRDefault="00251DD9" w:rsidP="00CC4434">
      <w:pPr>
        <w:spacing w:after="120"/>
        <w:rPr>
          <w:ins w:id="883" w:author="Dave Contreras" w:date="2019-07-02T11:27:00Z"/>
        </w:rPr>
        <w:pPrChange w:id="884" w:author="Hartman, Rosemary@DWR" w:date="2019-07-25T20:18:00Z">
          <w:pPr/>
        </w:pPrChange>
      </w:pPr>
      <w:ins w:id="885" w:author="Dave Contreras" w:date="2019-07-02T11:26:00Z">
        <w:r w:rsidRPr="00010729">
          <w:t xml:space="preserve">The lampara net is a tapered net measuring </w:t>
        </w:r>
        <w:r>
          <w:t>3</w:t>
        </w:r>
        <w:r w:rsidRPr="00010729">
          <w:t>6</w:t>
        </w:r>
        <w:r>
          <w:t>.</w:t>
        </w:r>
        <w:r w:rsidRPr="00010729">
          <w:t>5</w:t>
        </w:r>
        <w:r>
          <w:t xml:space="preserve"> </w:t>
        </w:r>
        <w:r w:rsidRPr="00010729">
          <w:t>m long x 3</w:t>
        </w:r>
        <w:r>
          <w:t xml:space="preserve">.7 </w:t>
        </w:r>
        <w:r w:rsidRPr="00010729">
          <w:t>m high. The cod end is composed of 9.5</w:t>
        </w:r>
        <w:r>
          <w:t xml:space="preserve"> </w:t>
        </w:r>
        <w:r w:rsidRPr="00010729">
          <w:t>mm stretch mesh and connects to two wings composed of variable stretched mesh (</w:t>
        </w:r>
        <w:r>
          <w:t>69.9, 146.1</w:t>
        </w:r>
        <w:r w:rsidRPr="00010729">
          <w:t>, and 8</w:t>
        </w:r>
        <w:r>
          <w:t xml:space="preserve">8.9 </w:t>
        </w:r>
        <w:r w:rsidRPr="00010729">
          <w:t>mm</w:t>
        </w:r>
      </w:ins>
      <w:ins w:id="886" w:author="Dave Contreras" w:date="2019-07-02T11:28:00Z">
        <w:r w:rsidR="007E44FF">
          <w:t>)</w:t>
        </w:r>
      </w:ins>
      <w:ins w:id="887" w:author="Dave Contreras" w:date="2019-07-02T11:26:00Z">
        <w:r w:rsidRPr="00010729">
          <w:t>.</w:t>
        </w:r>
        <w:r>
          <w:t xml:space="preserve"> This net was deployed in shallow and channel habitat from a</w:t>
        </w:r>
        <w:r w:rsidRPr="00010729">
          <w:t xml:space="preserve"> boat</w:t>
        </w:r>
        <w:r>
          <w:t xml:space="preserve"> where</w:t>
        </w:r>
        <w:r w:rsidRPr="00010729">
          <w:t xml:space="preserve"> the tip of the wing was tossed into the water attached to a buoy and sea anchor. Crewmembers deployed the net from the bow of the boat as the boat moved in a circular fashion back to the buoy and sea anchor. One crewmember then brought the buoy and sea anchor onboard and hooked both ends of the net onto the front cleat. The boat then went backwards and caused the net to impinge on itself to prevent fish from escaping through the bottom of the net. Once the net was “folded in half”, each crewmember grabbed one side of the net and brought it onboard. Once the cod end was reached, it was placed in a tub filled with water. </w:t>
        </w:r>
        <w:r>
          <w:t>Fork length of t</w:t>
        </w:r>
        <w:r w:rsidRPr="00010729">
          <w:t>hirty individuals of each fish species w</w:t>
        </w:r>
        <w:r>
          <w:t>as</w:t>
        </w:r>
        <w:r w:rsidRPr="00010729">
          <w:t xml:space="preserve"> measured to the nearest mm and all remaining fish were plus counted</w:t>
        </w:r>
        <w:r>
          <w:t xml:space="preserve">. Three to four lampara samples were completed outside Prospect Island, Winter Island, </w:t>
        </w:r>
        <w:proofErr w:type="spellStart"/>
        <w:r>
          <w:t>Bradmoor</w:t>
        </w:r>
        <w:proofErr w:type="spellEnd"/>
        <w:r>
          <w:t xml:space="preserve"> Island/Arnold Slough, and Tule Red.  </w:t>
        </w:r>
      </w:ins>
    </w:p>
    <w:p w14:paraId="21A70080" w14:textId="77777777" w:rsidR="007E44FF" w:rsidRPr="00EA4EB4" w:rsidRDefault="007E44FF" w:rsidP="00CC4434">
      <w:pPr>
        <w:spacing w:after="120"/>
        <w:rPr>
          <w:rFonts w:cs="Times New Roman"/>
        </w:rPr>
        <w:pPrChange w:id="888" w:author="Hartman, Rosemary@DWR" w:date="2019-07-25T20:18:00Z">
          <w:pPr/>
        </w:pPrChange>
      </w:pPr>
    </w:p>
    <w:p w14:paraId="391FD31C" w14:textId="25E701A7" w:rsidR="00026582" w:rsidRDefault="001D2C3E" w:rsidP="00026582">
      <w:pPr>
        <w:keepNext/>
      </w:pPr>
      <w:r w:rsidRPr="006C4891">
        <w:rPr>
          <w:rFonts w:cs="Times New Roman"/>
          <w:noProof/>
        </w:rPr>
        <w:lastRenderedPageBreak/>
        <w:drawing>
          <wp:inline distT="0" distB="0" distL="0" distR="0" wp14:anchorId="2A147CB6" wp14:editId="1266A969">
            <wp:extent cx="4933950" cy="3790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3950" cy="3790950"/>
                    </a:xfrm>
                    <a:prstGeom prst="rect">
                      <a:avLst/>
                    </a:prstGeom>
                    <a:noFill/>
                    <a:ln>
                      <a:noFill/>
                    </a:ln>
                  </pic:spPr>
                </pic:pic>
              </a:graphicData>
            </a:graphic>
          </wp:inline>
        </w:drawing>
      </w:r>
    </w:p>
    <w:p w14:paraId="159B20A7" w14:textId="2BB36217" w:rsidR="00FF27B7" w:rsidRDefault="00026582" w:rsidP="00026582">
      <w:pPr>
        <w:pStyle w:val="Caption"/>
        <w:rPr>
          <w:ins w:id="889" w:author="Dave Contreras" w:date="2019-07-02T11:27:00Z"/>
          <w:rFonts w:cs="Times New Roman"/>
        </w:rPr>
      </w:pPr>
      <w:r>
        <w:t xml:space="preserve">Figure </w:t>
      </w:r>
      <w:fldSimple w:instr=" SEQ Figure \* ARABIC ">
        <w:r w:rsidR="00F77CC9">
          <w:rPr>
            <w:noProof/>
          </w:rPr>
          <w:t>23</w:t>
        </w:r>
      </w:fldSimple>
      <w:r>
        <w:t>.</w:t>
      </w:r>
      <w:r w:rsidRPr="00026582">
        <w:rPr>
          <w:rFonts w:cs="Times New Roman"/>
        </w:rPr>
        <w:t xml:space="preserve"> </w:t>
      </w:r>
      <w:r w:rsidRPr="00EA4EB4">
        <w:rPr>
          <w:rFonts w:cs="Times New Roman"/>
        </w:rPr>
        <w:t xml:space="preserve">Zooplankton sampling stations. We </w:t>
      </w:r>
      <w:r w:rsidR="001751B9">
        <w:rPr>
          <w:rFonts w:cs="Times New Roman"/>
        </w:rPr>
        <w:t xml:space="preserve">collected </w:t>
      </w:r>
      <w:r w:rsidRPr="00EA4EB4">
        <w:rPr>
          <w:rFonts w:cs="Times New Roman"/>
        </w:rPr>
        <w:t>zooplankton</w:t>
      </w:r>
      <w:r w:rsidR="001751B9">
        <w:rPr>
          <w:rFonts w:cs="Times New Roman"/>
        </w:rPr>
        <w:t>,</w:t>
      </w:r>
      <w:r w:rsidRPr="00EA4EB4">
        <w:rPr>
          <w:rFonts w:cs="Times New Roman"/>
        </w:rPr>
        <w:t xml:space="preserve"> macroinvertebrates, and nutrients samples from shallow wetland habitats (green stars) in proximity to established 20mm sampling sites (pink </w:t>
      </w:r>
      <w:proofErr w:type="spellStart"/>
      <w:r w:rsidRPr="00EA4EB4">
        <w:rPr>
          <w:rFonts w:cs="Times New Roman"/>
        </w:rPr>
        <w:t>Xs</w:t>
      </w:r>
      <w:proofErr w:type="spellEnd"/>
      <w:r w:rsidRPr="00EA4EB4">
        <w:rPr>
          <w:rFonts w:cs="Times New Roman"/>
        </w:rPr>
        <w:t>), established FMWT zooplankton sites (</w:t>
      </w:r>
      <w:r w:rsidR="00F14903">
        <w:rPr>
          <w:rFonts w:cs="Times New Roman"/>
        </w:rPr>
        <w:t>red stars</w:t>
      </w:r>
      <w:r w:rsidRPr="00EA4EB4">
        <w:rPr>
          <w:rFonts w:cs="Times New Roman"/>
        </w:rPr>
        <w:t>), and EMP sites (blue triangles).</w:t>
      </w:r>
    </w:p>
    <w:p w14:paraId="6C0C1A4C" w14:textId="77777777" w:rsidR="007E44FF" w:rsidRPr="007E44FF" w:rsidRDefault="007E44FF">
      <w:pPr>
        <w:pPrChange w:id="890" w:author="Dave Contreras" w:date="2019-07-02T11:27:00Z">
          <w:pPr>
            <w:pStyle w:val="Caption"/>
          </w:pPr>
        </w:pPrChange>
      </w:pPr>
    </w:p>
    <w:p w14:paraId="56EB50C7" w14:textId="69CC18E6" w:rsidR="00026582" w:rsidRDefault="00026582" w:rsidP="00026582">
      <w:pPr>
        <w:pStyle w:val="Caption"/>
        <w:keepNext/>
      </w:pPr>
      <w:bookmarkStart w:id="891" w:name="_Ref7616356"/>
      <w:r>
        <w:t xml:space="preserve">Table </w:t>
      </w:r>
      <w:fldSimple w:instr=" SEQ Table \* ARABIC ">
        <w:ins w:id="892" w:author="Dave Contreras" w:date="2019-07-22T13:45:00Z">
          <w:r w:rsidR="00AF0116">
            <w:rPr>
              <w:noProof/>
            </w:rPr>
            <w:t>14</w:t>
          </w:r>
        </w:ins>
        <w:ins w:id="893" w:author="Dave Contreras" w:date="2019-07-19T10:40:00Z">
          <w:del w:id="894" w:author="Dave Contreras" w:date="2019-07-22T08:39:00Z">
            <w:r w:rsidR="001269F2" w:rsidDel="00257931">
              <w:rPr>
                <w:noProof/>
              </w:rPr>
              <w:delText>14</w:delText>
            </w:r>
          </w:del>
        </w:ins>
        <w:del w:id="895" w:author="Dave Contreras" w:date="2019-07-22T08:39:00Z">
          <w:r w:rsidR="007F7357" w:rsidDel="00257931">
            <w:rPr>
              <w:noProof/>
            </w:rPr>
            <w:delText>15</w:delText>
          </w:r>
        </w:del>
      </w:fldSimple>
      <w:bookmarkEnd w:id="891"/>
      <w:r w:rsidR="00FA5153">
        <w:rPr>
          <w:noProof/>
        </w:rPr>
        <w:t>.</w:t>
      </w:r>
      <w:r w:rsidRPr="00026582">
        <w:rPr>
          <w:rFonts w:cs="Times New Roman"/>
        </w:rPr>
        <w:t xml:space="preserve"> </w:t>
      </w:r>
      <w:r w:rsidRPr="00EA4EB4">
        <w:rPr>
          <w:rFonts w:cs="Times New Roman"/>
        </w:rPr>
        <w:t xml:space="preserve">Sample numbers for </w:t>
      </w:r>
      <w:r>
        <w:rPr>
          <w:rFonts w:cs="Times New Roman"/>
        </w:rPr>
        <w:t>meso- and macro-zooplankton</w:t>
      </w:r>
      <w:r w:rsidRPr="00EA4EB4">
        <w:rPr>
          <w:rFonts w:cs="Times New Roman"/>
        </w:rPr>
        <w:t xml:space="preserve"> trawls and nutrient samples taken </w:t>
      </w:r>
      <w:r>
        <w:rPr>
          <w:rFonts w:cs="Times New Roman"/>
        </w:rPr>
        <w:t>concurrently with other monitoring programs</w:t>
      </w:r>
      <w:r w:rsidRPr="00EA4EB4">
        <w:rPr>
          <w:rFonts w:cs="Times New Roman"/>
        </w:rPr>
        <w:t>.</w:t>
      </w:r>
    </w:p>
    <w:tbl>
      <w:tblPr>
        <w:tblW w:w="10119" w:type="dxa"/>
        <w:tblInd w:w="108" w:type="dxa"/>
        <w:tblLook w:val="04A0" w:firstRow="1" w:lastRow="0" w:firstColumn="1" w:lastColumn="0" w:noHBand="0" w:noVBand="1"/>
      </w:tblPr>
      <w:tblGrid>
        <w:gridCol w:w="876"/>
        <w:gridCol w:w="1200"/>
        <w:gridCol w:w="84"/>
        <w:gridCol w:w="1784"/>
        <w:gridCol w:w="1337"/>
        <w:gridCol w:w="1220"/>
        <w:gridCol w:w="1120"/>
        <w:gridCol w:w="1540"/>
        <w:gridCol w:w="960"/>
      </w:tblGrid>
      <w:tr w:rsidR="00C76385" w:rsidRPr="00507CA8" w14:paraId="732E5A9D" w14:textId="77777777" w:rsidTr="00507CA8">
        <w:trPr>
          <w:trHeight w:val="315"/>
        </w:trPr>
        <w:tc>
          <w:tcPr>
            <w:tcW w:w="876" w:type="dxa"/>
            <w:tcBorders>
              <w:top w:val="single" w:sz="4" w:space="0" w:color="auto"/>
              <w:left w:val="nil"/>
              <w:bottom w:val="single" w:sz="4" w:space="0" w:color="auto"/>
              <w:right w:val="nil"/>
            </w:tcBorders>
            <w:shd w:val="clear" w:color="auto" w:fill="auto"/>
            <w:noWrap/>
            <w:vAlign w:val="bottom"/>
            <w:hideMark/>
          </w:tcPr>
          <w:p w14:paraId="6949C913" w14:textId="77777777" w:rsidR="00C76385" w:rsidRPr="00507CA8" w:rsidRDefault="00C76385" w:rsidP="00507CA8">
            <w:pPr>
              <w:jc w:val="center"/>
              <w:rPr>
                <w:rFonts w:eastAsia="Times New Roman" w:cs="Times New Roman"/>
                <w:b/>
                <w:color w:val="000000"/>
              </w:rPr>
            </w:pPr>
            <w:r w:rsidRPr="00507CA8">
              <w:rPr>
                <w:rFonts w:eastAsia="Times New Roman" w:cs="Times New Roman"/>
                <w:b/>
                <w:color w:val="000000"/>
              </w:rPr>
              <w:t>Survey</w:t>
            </w:r>
          </w:p>
        </w:tc>
        <w:tc>
          <w:tcPr>
            <w:tcW w:w="1284" w:type="dxa"/>
            <w:gridSpan w:val="2"/>
            <w:tcBorders>
              <w:top w:val="single" w:sz="4" w:space="0" w:color="auto"/>
              <w:left w:val="nil"/>
              <w:bottom w:val="single" w:sz="4" w:space="0" w:color="auto"/>
              <w:right w:val="nil"/>
            </w:tcBorders>
            <w:shd w:val="clear" w:color="auto" w:fill="auto"/>
            <w:noWrap/>
            <w:vAlign w:val="bottom"/>
            <w:hideMark/>
          </w:tcPr>
          <w:p w14:paraId="4EB3D26A" w14:textId="77777777" w:rsidR="00C76385" w:rsidRPr="00507CA8" w:rsidRDefault="00C76385" w:rsidP="00507CA8">
            <w:pPr>
              <w:jc w:val="center"/>
              <w:rPr>
                <w:rFonts w:eastAsia="Times New Roman" w:cs="Times New Roman"/>
                <w:b/>
                <w:color w:val="000000"/>
              </w:rPr>
            </w:pPr>
            <w:r w:rsidRPr="00507CA8">
              <w:rPr>
                <w:rFonts w:eastAsia="Times New Roman" w:cs="Times New Roman"/>
                <w:b/>
                <w:color w:val="000000"/>
              </w:rPr>
              <w:t>Months</w:t>
            </w:r>
          </w:p>
        </w:tc>
        <w:tc>
          <w:tcPr>
            <w:tcW w:w="1782" w:type="dxa"/>
            <w:tcBorders>
              <w:top w:val="single" w:sz="4" w:space="0" w:color="auto"/>
              <w:left w:val="nil"/>
              <w:bottom w:val="single" w:sz="4" w:space="0" w:color="auto"/>
              <w:right w:val="nil"/>
            </w:tcBorders>
            <w:shd w:val="clear" w:color="auto" w:fill="auto"/>
            <w:noWrap/>
            <w:vAlign w:val="bottom"/>
            <w:hideMark/>
          </w:tcPr>
          <w:p w14:paraId="639C17A7" w14:textId="77777777" w:rsidR="00C76385" w:rsidRPr="00507CA8" w:rsidRDefault="00C76385" w:rsidP="00507CA8">
            <w:pPr>
              <w:jc w:val="center"/>
              <w:rPr>
                <w:rFonts w:eastAsia="Times New Roman" w:cs="Times New Roman"/>
                <w:b/>
                <w:color w:val="000000"/>
              </w:rPr>
            </w:pPr>
            <w:r w:rsidRPr="00507CA8">
              <w:rPr>
                <w:rFonts w:eastAsia="Times New Roman" w:cs="Times New Roman"/>
                <w:b/>
                <w:color w:val="000000"/>
              </w:rPr>
              <w:t>FRP Site</w:t>
            </w:r>
          </w:p>
        </w:tc>
        <w:tc>
          <w:tcPr>
            <w:tcW w:w="1337" w:type="dxa"/>
            <w:tcBorders>
              <w:top w:val="single" w:sz="4" w:space="0" w:color="auto"/>
              <w:left w:val="nil"/>
              <w:bottom w:val="single" w:sz="4" w:space="0" w:color="auto"/>
              <w:right w:val="nil"/>
            </w:tcBorders>
            <w:shd w:val="clear" w:color="auto" w:fill="auto"/>
            <w:noWrap/>
            <w:vAlign w:val="bottom"/>
            <w:hideMark/>
          </w:tcPr>
          <w:p w14:paraId="76445820" w14:textId="77777777" w:rsidR="00C76385" w:rsidRPr="00507CA8" w:rsidRDefault="00C76385" w:rsidP="00507CA8">
            <w:pPr>
              <w:jc w:val="center"/>
              <w:rPr>
                <w:rFonts w:eastAsia="Times New Roman" w:cs="Times New Roman"/>
                <w:b/>
                <w:color w:val="000000"/>
              </w:rPr>
            </w:pPr>
            <w:r w:rsidRPr="00507CA8">
              <w:rPr>
                <w:rFonts w:eastAsia="Times New Roman" w:cs="Times New Roman"/>
                <w:b/>
                <w:color w:val="000000"/>
              </w:rPr>
              <w:t>Long Term Site</w:t>
            </w:r>
          </w:p>
        </w:tc>
        <w:tc>
          <w:tcPr>
            <w:tcW w:w="1220" w:type="dxa"/>
            <w:tcBorders>
              <w:top w:val="single" w:sz="4" w:space="0" w:color="auto"/>
              <w:left w:val="nil"/>
              <w:bottom w:val="single" w:sz="4" w:space="0" w:color="auto"/>
              <w:right w:val="nil"/>
            </w:tcBorders>
            <w:shd w:val="clear" w:color="auto" w:fill="auto"/>
            <w:noWrap/>
            <w:vAlign w:val="bottom"/>
            <w:hideMark/>
          </w:tcPr>
          <w:p w14:paraId="36F5CA7F" w14:textId="77777777" w:rsidR="00C76385" w:rsidRPr="00507CA8" w:rsidRDefault="00C76385" w:rsidP="00507CA8">
            <w:pPr>
              <w:jc w:val="center"/>
              <w:rPr>
                <w:rFonts w:eastAsia="Times New Roman" w:cs="Times New Roman"/>
                <w:b/>
                <w:color w:val="000000"/>
              </w:rPr>
            </w:pPr>
            <w:r w:rsidRPr="00507CA8">
              <w:rPr>
                <w:rFonts w:eastAsia="Times New Roman" w:cs="Times New Roman"/>
                <w:b/>
                <w:color w:val="000000"/>
              </w:rPr>
              <w:t>Mysid Trawl</w:t>
            </w:r>
          </w:p>
        </w:tc>
        <w:tc>
          <w:tcPr>
            <w:tcW w:w="1120" w:type="dxa"/>
            <w:tcBorders>
              <w:top w:val="single" w:sz="4" w:space="0" w:color="auto"/>
              <w:left w:val="nil"/>
              <w:bottom w:val="single" w:sz="4" w:space="0" w:color="auto"/>
              <w:right w:val="nil"/>
            </w:tcBorders>
            <w:shd w:val="clear" w:color="auto" w:fill="auto"/>
            <w:noWrap/>
            <w:vAlign w:val="bottom"/>
            <w:hideMark/>
          </w:tcPr>
          <w:p w14:paraId="0E66422E" w14:textId="77777777" w:rsidR="00C76385" w:rsidRPr="00507CA8" w:rsidRDefault="00C76385" w:rsidP="00507CA8">
            <w:pPr>
              <w:jc w:val="center"/>
              <w:rPr>
                <w:rFonts w:eastAsia="Times New Roman" w:cs="Times New Roman"/>
                <w:b/>
                <w:color w:val="000000"/>
              </w:rPr>
            </w:pPr>
            <w:proofErr w:type="spellStart"/>
            <w:r w:rsidRPr="00507CA8">
              <w:rPr>
                <w:rFonts w:eastAsia="Times New Roman" w:cs="Times New Roman"/>
                <w:b/>
                <w:color w:val="000000"/>
              </w:rPr>
              <w:t>Zoop</w:t>
            </w:r>
            <w:proofErr w:type="spellEnd"/>
            <w:r w:rsidRPr="00507CA8">
              <w:rPr>
                <w:rFonts w:eastAsia="Times New Roman" w:cs="Times New Roman"/>
                <w:b/>
                <w:color w:val="000000"/>
              </w:rPr>
              <w:t xml:space="preserve"> Trawl</w:t>
            </w:r>
          </w:p>
        </w:tc>
        <w:tc>
          <w:tcPr>
            <w:tcW w:w="1540" w:type="dxa"/>
            <w:tcBorders>
              <w:top w:val="single" w:sz="4" w:space="0" w:color="auto"/>
              <w:left w:val="nil"/>
              <w:bottom w:val="single" w:sz="4" w:space="0" w:color="auto"/>
              <w:right w:val="nil"/>
            </w:tcBorders>
            <w:shd w:val="clear" w:color="auto" w:fill="auto"/>
            <w:noWrap/>
            <w:vAlign w:val="bottom"/>
            <w:hideMark/>
          </w:tcPr>
          <w:p w14:paraId="0405A29A" w14:textId="3F2488E1" w:rsidR="00C76385" w:rsidRPr="00507CA8" w:rsidRDefault="00C76385" w:rsidP="00507CA8">
            <w:pPr>
              <w:jc w:val="center"/>
              <w:rPr>
                <w:rFonts w:eastAsia="Times New Roman" w:cs="Times New Roman"/>
                <w:b/>
                <w:color w:val="000000"/>
              </w:rPr>
            </w:pPr>
            <w:r w:rsidRPr="00507CA8">
              <w:rPr>
                <w:rFonts w:eastAsia="Times New Roman" w:cs="Times New Roman"/>
                <w:b/>
                <w:color w:val="000000"/>
              </w:rPr>
              <w:t>Nutrient Water</w:t>
            </w:r>
            <w:r w:rsidR="0000444B" w:rsidRPr="00507CA8">
              <w:rPr>
                <w:rFonts w:eastAsia="Times New Roman" w:cs="Times New Roman"/>
                <w:b/>
                <w:color w:val="000000"/>
              </w:rPr>
              <w:t xml:space="preserve"> Sample</w:t>
            </w:r>
          </w:p>
        </w:tc>
        <w:tc>
          <w:tcPr>
            <w:tcW w:w="960" w:type="dxa"/>
            <w:tcBorders>
              <w:top w:val="single" w:sz="4" w:space="0" w:color="auto"/>
              <w:left w:val="nil"/>
              <w:bottom w:val="single" w:sz="4" w:space="0" w:color="auto"/>
              <w:right w:val="nil"/>
            </w:tcBorders>
            <w:shd w:val="clear" w:color="auto" w:fill="auto"/>
            <w:noWrap/>
            <w:vAlign w:val="bottom"/>
            <w:hideMark/>
          </w:tcPr>
          <w:p w14:paraId="673B90C9" w14:textId="77777777" w:rsidR="00C76385" w:rsidRPr="00507CA8" w:rsidRDefault="00C76385" w:rsidP="00507CA8">
            <w:pPr>
              <w:jc w:val="center"/>
              <w:rPr>
                <w:rFonts w:eastAsia="Times New Roman" w:cs="Times New Roman"/>
                <w:b/>
                <w:color w:val="000000"/>
              </w:rPr>
            </w:pPr>
            <w:r w:rsidRPr="00507CA8">
              <w:rPr>
                <w:rFonts w:eastAsia="Times New Roman" w:cs="Times New Roman"/>
                <w:b/>
                <w:color w:val="000000"/>
              </w:rPr>
              <w:t>Total</w:t>
            </w:r>
          </w:p>
        </w:tc>
      </w:tr>
      <w:tr w:rsidR="00C76385" w:rsidRPr="0044041D" w14:paraId="656B7E20" w14:textId="77777777" w:rsidTr="00507CA8">
        <w:trPr>
          <w:trHeight w:val="315"/>
        </w:trPr>
        <w:tc>
          <w:tcPr>
            <w:tcW w:w="876" w:type="dxa"/>
            <w:tcBorders>
              <w:top w:val="nil"/>
              <w:left w:val="nil"/>
              <w:bottom w:val="nil"/>
              <w:right w:val="nil"/>
            </w:tcBorders>
            <w:shd w:val="clear" w:color="auto" w:fill="auto"/>
            <w:noWrap/>
            <w:vAlign w:val="center"/>
            <w:hideMark/>
          </w:tcPr>
          <w:p w14:paraId="545732F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304A35C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29FDA7D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Little Honker/Blacklock</w:t>
            </w:r>
          </w:p>
        </w:tc>
        <w:tc>
          <w:tcPr>
            <w:tcW w:w="1337" w:type="dxa"/>
            <w:tcBorders>
              <w:top w:val="nil"/>
              <w:left w:val="nil"/>
              <w:bottom w:val="nil"/>
              <w:right w:val="nil"/>
            </w:tcBorders>
            <w:shd w:val="clear" w:color="auto" w:fill="auto"/>
            <w:noWrap/>
            <w:vAlign w:val="center"/>
            <w:hideMark/>
          </w:tcPr>
          <w:p w14:paraId="031C1A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609</w:t>
            </w:r>
          </w:p>
        </w:tc>
        <w:tc>
          <w:tcPr>
            <w:tcW w:w="1220" w:type="dxa"/>
            <w:tcBorders>
              <w:top w:val="nil"/>
              <w:left w:val="nil"/>
              <w:bottom w:val="nil"/>
              <w:right w:val="nil"/>
            </w:tcBorders>
            <w:shd w:val="clear" w:color="auto" w:fill="auto"/>
            <w:noWrap/>
            <w:vAlign w:val="center"/>
            <w:hideMark/>
          </w:tcPr>
          <w:p w14:paraId="683739B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9ADA1B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05217C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0A42D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745A7A60" w14:textId="77777777" w:rsidTr="00507CA8">
        <w:trPr>
          <w:trHeight w:val="315"/>
        </w:trPr>
        <w:tc>
          <w:tcPr>
            <w:tcW w:w="876" w:type="dxa"/>
            <w:tcBorders>
              <w:top w:val="nil"/>
              <w:left w:val="nil"/>
              <w:bottom w:val="nil"/>
              <w:right w:val="nil"/>
            </w:tcBorders>
            <w:shd w:val="clear" w:color="auto" w:fill="auto"/>
            <w:noWrap/>
            <w:vAlign w:val="center"/>
            <w:hideMark/>
          </w:tcPr>
          <w:p w14:paraId="67D27B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0DE69F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F9420B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Lindsey Slough</w:t>
            </w:r>
          </w:p>
        </w:tc>
        <w:tc>
          <w:tcPr>
            <w:tcW w:w="1337" w:type="dxa"/>
            <w:tcBorders>
              <w:top w:val="nil"/>
              <w:left w:val="nil"/>
              <w:bottom w:val="nil"/>
              <w:right w:val="nil"/>
            </w:tcBorders>
            <w:shd w:val="clear" w:color="auto" w:fill="auto"/>
            <w:noWrap/>
            <w:vAlign w:val="center"/>
            <w:hideMark/>
          </w:tcPr>
          <w:p w14:paraId="30B6F8B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720</w:t>
            </w:r>
          </w:p>
        </w:tc>
        <w:tc>
          <w:tcPr>
            <w:tcW w:w="1220" w:type="dxa"/>
            <w:tcBorders>
              <w:top w:val="nil"/>
              <w:left w:val="nil"/>
              <w:bottom w:val="nil"/>
              <w:right w:val="nil"/>
            </w:tcBorders>
            <w:shd w:val="clear" w:color="auto" w:fill="auto"/>
            <w:noWrap/>
            <w:vAlign w:val="center"/>
            <w:hideMark/>
          </w:tcPr>
          <w:p w14:paraId="7670A38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5A3F49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4905586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6D1C5E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6745FF64" w14:textId="77777777" w:rsidTr="00507CA8">
        <w:trPr>
          <w:trHeight w:val="315"/>
        </w:trPr>
        <w:tc>
          <w:tcPr>
            <w:tcW w:w="876" w:type="dxa"/>
            <w:tcBorders>
              <w:top w:val="nil"/>
              <w:left w:val="nil"/>
              <w:bottom w:val="nil"/>
              <w:right w:val="nil"/>
            </w:tcBorders>
            <w:shd w:val="clear" w:color="auto" w:fill="auto"/>
            <w:noWrap/>
            <w:vAlign w:val="center"/>
            <w:hideMark/>
          </w:tcPr>
          <w:p w14:paraId="4E159CF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2E32FBA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74ED2C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Island</w:t>
            </w:r>
          </w:p>
        </w:tc>
        <w:tc>
          <w:tcPr>
            <w:tcW w:w="1337" w:type="dxa"/>
            <w:tcBorders>
              <w:top w:val="nil"/>
              <w:left w:val="nil"/>
              <w:bottom w:val="nil"/>
              <w:right w:val="nil"/>
            </w:tcBorders>
            <w:shd w:val="clear" w:color="auto" w:fill="auto"/>
            <w:noWrap/>
            <w:vAlign w:val="center"/>
            <w:hideMark/>
          </w:tcPr>
          <w:p w14:paraId="49D6ED9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724</w:t>
            </w:r>
          </w:p>
        </w:tc>
        <w:tc>
          <w:tcPr>
            <w:tcW w:w="1220" w:type="dxa"/>
            <w:tcBorders>
              <w:top w:val="nil"/>
              <w:left w:val="nil"/>
              <w:bottom w:val="nil"/>
              <w:right w:val="nil"/>
            </w:tcBorders>
            <w:shd w:val="clear" w:color="auto" w:fill="auto"/>
            <w:noWrap/>
            <w:vAlign w:val="center"/>
            <w:hideMark/>
          </w:tcPr>
          <w:p w14:paraId="55659B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360AD7E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908F24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742C32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4F05E219" w14:textId="77777777" w:rsidTr="00507CA8">
        <w:trPr>
          <w:trHeight w:val="315"/>
        </w:trPr>
        <w:tc>
          <w:tcPr>
            <w:tcW w:w="876" w:type="dxa"/>
            <w:tcBorders>
              <w:top w:val="nil"/>
              <w:left w:val="nil"/>
              <w:bottom w:val="nil"/>
              <w:right w:val="nil"/>
            </w:tcBorders>
            <w:shd w:val="clear" w:color="auto" w:fill="auto"/>
            <w:noWrap/>
            <w:vAlign w:val="center"/>
            <w:hideMark/>
          </w:tcPr>
          <w:p w14:paraId="0363971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EA724B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0D37790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Liberty Island</w:t>
            </w:r>
          </w:p>
        </w:tc>
        <w:tc>
          <w:tcPr>
            <w:tcW w:w="1337" w:type="dxa"/>
            <w:tcBorders>
              <w:top w:val="nil"/>
              <w:left w:val="nil"/>
              <w:bottom w:val="nil"/>
              <w:right w:val="nil"/>
            </w:tcBorders>
            <w:shd w:val="clear" w:color="auto" w:fill="auto"/>
            <w:noWrap/>
            <w:vAlign w:val="center"/>
            <w:hideMark/>
          </w:tcPr>
          <w:p w14:paraId="242A325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01DA340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B0AFD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FAB4B1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96BFE4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5DB59B88" w14:textId="77777777" w:rsidTr="00507CA8">
        <w:trPr>
          <w:trHeight w:val="300"/>
        </w:trPr>
        <w:tc>
          <w:tcPr>
            <w:tcW w:w="876" w:type="dxa"/>
            <w:tcBorders>
              <w:top w:val="nil"/>
              <w:left w:val="nil"/>
              <w:bottom w:val="nil"/>
              <w:right w:val="nil"/>
            </w:tcBorders>
            <w:shd w:val="clear" w:color="auto" w:fill="auto"/>
            <w:noWrap/>
            <w:vAlign w:val="center"/>
            <w:hideMark/>
          </w:tcPr>
          <w:p w14:paraId="2FBFB4C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6887B62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9649B7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63ABEF4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801</w:t>
            </w:r>
          </w:p>
        </w:tc>
        <w:tc>
          <w:tcPr>
            <w:tcW w:w="1220" w:type="dxa"/>
            <w:tcBorders>
              <w:top w:val="nil"/>
              <w:left w:val="nil"/>
              <w:bottom w:val="nil"/>
              <w:right w:val="nil"/>
            </w:tcBorders>
            <w:shd w:val="clear" w:color="auto" w:fill="auto"/>
            <w:noWrap/>
            <w:vAlign w:val="center"/>
            <w:hideMark/>
          </w:tcPr>
          <w:p w14:paraId="56075D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39E722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08E052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036891F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4E2975E2" w14:textId="77777777" w:rsidTr="00507CA8">
        <w:trPr>
          <w:trHeight w:val="300"/>
        </w:trPr>
        <w:tc>
          <w:tcPr>
            <w:tcW w:w="876" w:type="dxa"/>
            <w:tcBorders>
              <w:top w:val="nil"/>
              <w:left w:val="nil"/>
              <w:bottom w:val="nil"/>
              <w:right w:val="nil"/>
            </w:tcBorders>
            <w:shd w:val="clear" w:color="auto" w:fill="auto"/>
            <w:noWrap/>
            <w:vAlign w:val="center"/>
            <w:hideMark/>
          </w:tcPr>
          <w:p w14:paraId="1B1C9D9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3D6033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3445532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Liberty</w:t>
            </w:r>
          </w:p>
        </w:tc>
        <w:tc>
          <w:tcPr>
            <w:tcW w:w="1337" w:type="dxa"/>
            <w:tcBorders>
              <w:top w:val="nil"/>
              <w:left w:val="nil"/>
              <w:bottom w:val="nil"/>
              <w:right w:val="nil"/>
            </w:tcBorders>
            <w:shd w:val="clear" w:color="auto" w:fill="auto"/>
            <w:noWrap/>
            <w:vAlign w:val="center"/>
            <w:hideMark/>
          </w:tcPr>
          <w:p w14:paraId="6292FB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3BB99255"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592FA33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1394604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3E3D3BB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BF987AC" w14:textId="77777777" w:rsidTr="00507CA8">
        <w:trPr>
          <w:trHeight w:val="300"/>
        </w:trPr>
        <w:tc>
          <w:tcPr>
            <w:tcW w:w="876" w:type="dxa"/>
            <w:tcBorders>
              <w:top w:val="nil"/>
              <w:left w:val="nil"/>
              <w:bottom w:val="nil"/>
              <w:right w:val="nil"/>
            </w:tcBorders>
            <w:shd w:val="clear" w:color="auto" w:fill="auto"/>
            <w:noWrap/>
            <w:vAlign w:val="center"/>
            <w:hideMark/>
          </w:tcPr>
          <w:p w14:paraId="279C501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2B97F4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1153FF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5E766E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802</w:t>
            </w:r>
          </w:p>
        </w:tc>
        <w:tc>
          <w:tcPr>
            <w:tcW w:w="1220" w:type="dxa"/>
            <w:tcBorders>
              <w:top w:val="nil"/>
              <w:left w:val="nil"/>
              <w:bottom w:val="nil"/>
              <w:right w:val="nil"/>
            </w:tcBorders>
            <w:shd w:val="clear" w:color="auto" w:fill="auto"/>
            <w:noWrap/>
            <w:vAlign w:val="center"/>
            <w:hideMark/>
          </w:tcPr>
          <w:p w14:paraId="008BB7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0B0A6A3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999578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ABEF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38E7735" w14:textId="77777777" w:rsidTr="00507CA8">
        <w:trPr>
          <w:trHeight w:val="300"/>
        </w:trPr>
        <w:tc>
          <w:tcPr>
            <w:tcW w:w="876" w:type="dxa"/>
            <w:tcBorders>
              <w:top w:val="nil"/>
              <w:left w:val="nil"/>
              <w:bottom w:val="nil"/>
              <w:right w:val="nil"/>
            </w:tcBorders>
            <w:shd w:val="clear" w:color="auto" w:fill="auto"/>
            <w:noWrap/>
            <w:vAlign w:val="center"/>
            <w:hideMark/>
          </w:tcPr>
          <w:p w14:paraId="7ED6878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07195E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350A04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Grizzly Bay</w:t>
            </w:r>
          </w:p>
        </w:tc>
        <w:tc>
          <w:tcPr>
            <w:tcW w:w="1337" w:type="dxa"/>
            <w:tcBorders>
              <w:top w:val="nil"/>
              <w:left w:val="nil"/>
              <w:bottom w:val="nil"/>
              <w:right w:val="nil"/>
            </w:tcBorders>
            <w:shd w:val="clear" w:color="auto" w:fill="auto"/>
            <w:noWrap/>
            <w:vAlign w:val="center"/>
            <w:hideMark/>
          </w:tcPr>
          <w:p w14:paraId="7722AB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28/D7</w:t>
            </w:r>
          </w:p>
        </w:tc>
        <w:tc>
          <w:tcPr>
            <w:tcW w:w="1220" w:type="dxa"/>
            <w:tcBorders>
              <w:top w:val="nil"/>
              <w:left w:val="nil"/>
              <w:bottom w:val="nil"/>
              <w:right w:val="nil"/>
            </w:tcBorders>
            <w:shd w:val="clear" w:color="auto" w:fill="auto"/>
            <w:noWrap/>
            <w:vAlign w:val="center"/>
            <w:hideMark/>
          </w:tcPr>
          <w:p w14:paraId="0812703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668576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BED1D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16</w:t>
            </w:r>
          </w:p>
        </w:tc>
        <w:tc>
          <w:tcPr>
            <w:tcW w:w="960" w:type="dxa"/>
            <w:tcBorders>
              <w:top w:val="nil"/>
              <w:left w:val="nil"/>
              <w:bottom w:val="nil"/>
              <w:right w:val="nil"/>
            </w:tcBorders>
            <w:shd w:val="clear" w:color="auto" w:fill="auto"/>
            <w:noWrap/>
            <w:vAlign w:val="bottom"/>
            <w:hideMark/>
          </w:tcPr>
          <w:p w14:paraId="4285014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538B2368" w14:textId="77777777" w:rsidTr="00507CA8">
        <w:trPr>
          <w:trHeight w:val="300"/>
        </w:trPr>
        <w:tc>
          <w:tcPr>
            <w:tcW w:w="876" w:type="dxa"/>
            <w:tcBorders>
              <w:top w:val="nil"/>
              <w:left w:val="nil"/>
              <w:bottom w:val="nil"/>
              <w:right w:val="nil"/>
            </w:tcBorders>
            <w:shd w:val="clear" w:color="auto" w:fill="auto"/>
            <w:noWrap/>
            <w:vAlign w:val="center"/>
            <w:hideMark/>
          </w:tcPr>
          <w:p w14:paraId="0B7FD62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4246EB2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35B853B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Rush Ranch/Wings</w:t>
            </w:r>
          </w:p>
        </w:tc>
        <w:tc>
          <w:tcPr>
            <w:tcW w:w="1337" w:type="dxa"/>
            <w:tcBorders>
              <w:top w:val="nil"/>
              <w:left w:val="nil"/>
              <w:bottom w:val="nil"/>
              <w:right w:val="nil"/>
            </w:tcBorders>
            <w:shd w:val="clear" w:color="auto" w:fill="auto"/>
            <w:noWrap/>
            <w:vAlign w:val="center"/>
            <w:hideMark/>
          </w:tcPr>
          <w:p w14:paraId="7B6F98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S42</w:t>
            </w:r>
          </w:p>
        </w:tc>
        <w:tc>
          <w:tcPr>
            <w:tcW w:w="1220" w:type="dxa"/>
            <w:tcBorders>
              <w:top w:val="nil"/>
              <w:left w:val="nil"/>
              <w:bottom w:val="nil"/>
              <w:right w:val="nil"/>
            </w:tcBorders>
            <w:shd w:val="clear" w:color="auto" w:fill="auto"/>
            <w:noWrap/>
            <w:vAlign w:val="center"/>
            <w:hideMark/>
          </w:tcPr>
          <w:p w14:paraId="0332842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403F5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66E19D9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868477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284587A3" w14:textId="77777777" w:rsidTr="00507CA8">
        <w:trPr>
          <w:trHeight w:val="300"/>
        </w:trPr>
        <w:tc>
          <w:tcPr>
            <w:tcW w:w="876" w:type="dxa"/>
            <w:tcBorders>
              <w:top w:val="nil"/>
              <w:left w:val="nil"/>
              <w:bottom w:val="nil"/>
              <w:right w:val="nil"/>
            </w:tcBorders>
            <w:shd w:val="clear" w:color="auto" w:fill="auto"/>
            <w:noWrap/>
            <w:vAlign w:val="center"/>
            <w:hideMark/>
          </w:tcPr>
          <w:p w14:paraId="1BDA320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1CBD5FC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2810221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Decker Island</w:t>
            </w:r>
          </w:p>
        </w:tc>
        <w:tc>
          <w:tcPr>
            <w:tcW w:w="1337" w:type="dxa"/>
            <w:tcBorders>
              <w:top w:val="nil"/>
              <w:left w:val="nil"/>
              <w:bottom w:val="nil"/>
              <w:right w:val="nil"/>
            </w:tcBorders>
            <w:shd w:val="clear" w:color="auto" w:fill="auto"/>
            <w:noWrap/>
            <w:vAlign w:val="center"/>
            <w:hideMark/>
          </w:tcPr>
          <w:p w14:paraId="0DF8D38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64/D22</w:t>
            </w:r>
          </w:p>
        </w:tc>
        <w:tc>
          <w:tcPr>
            <w:tcW w:w="1220" w:type="dxa"/>
            <w:tcBorders>
              <w:top w:val="nil"/>
              <w:left w:val="nil"/>
              <w:bottom w:val="nil"/>
              <w:right w:val="nil"/>
            </w:tcBorders>
            <w:shd w:val="clear" w:color="auto" w:fill="auto"/>
            <w:noWrap/>
            <w:vAlign w:val="center"/>
            <w:hideMark/>
          </w:tcPr>
          <w:p w14:paraId="1DD7AF9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67833F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7C6F153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4C8F15D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12A9916D" w14:textId="77777777" w:rsidTr="00507CA8">
        <w:trPr>
          <w:trHeight w:val="300"/>
        </w:trPr>
        <w:tc>
          <w:tcPr>
            <w:tcW w:w="876" w:type="dxa"/>
            <w:tcBorders>
              <w:top w:val="nil"/>
              <w:left w:val="nil"/>
              <w:bottom w:val="nil"/>
              <w:right w:val="nil"/>
            </w:tcBorders>
            <w:shd w:val="clear" w:color="auto" w:fill="auto"/>
            <w:noWrap/>
            <w:vAlign w:val="center"/>
            <w:hideMark/>
          </w:tcPr>
          <w:p w14:paraId="0E714A5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2B3DA21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67FB52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Stacy’s Island</w:t>
            </w:r>
          </w:p>
        </w:tc>
        <w:tc>
          <w:tcPr>
            <w:tcW w:w="1337" w:type="dxa"/>
            <w:tcBorders>
              <w:top w:val="nil"/>
              <w:left w:val="nil"/>
              <w:bottom w:val="nil"/>
              <w:right w:val="nil"/>
            </w:tcBorders>
            <w:shd w:val="clear" w:color="auto" w:fill="auto"/>
            <w:noWrap/>
            <w:vAlign w:val="center"/>
            <w:hideMark/>
          </w:tcPr>
          <w:p w14:paraId="1C5480F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86/D26</w:t>
            </w:r>
          </w:p>
        </w:tc>
        <w:tc>
          <w:tcPr>
            <w:tcW w:w="1220" w:type="dxa"/>
            <w:tcBorders>
              <w:top w:val="nil"/>
              <w:left w:val="nil"/>
              <w:bottom w:val="nil"/>
              <w:right w:val="nil"/>
            </w:tcBorders>
            <w:shd w:val="clear" w:color="auto" w:fill="auto"/>
            <w:noWrap/>
            <w:vAlign w:val="center"/>
            <w:hideMark/>
          </w:tcPr>
          <w:p w14:paraId="70E5473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26E928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59C285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168BF7A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6761BAD1" w14:textId="77777777" w:rsidTr="00507CA8">
        <w:trPr>
          <w:trHeight w:val="300"/>
        </w:trPr>
        <w:tc>
          <w:tcPr>
            <w:tcW w:w="876" w:type="dxa"/>
            <w:tcBorders>
              <w:top w:val="nil"/>
              <w:left w:val="nil"/>
              <w:right w:val="nil"/>
            </w:tcBorders>
            <w:shd w:val="clear" w:color="auto" w:fill="auto"/>
            <w:noWrap/>
            <w:vAlign w:val="center"/>
            <w:hideMark/>
          </w:tcPr>
          <w:p w14:paraId="0E3CB37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right w:val="nil"/>
            </w:tcBorders>
            <w:shd w:val="clear" w:color="auto" w:fill="auto"/>
            <w:noWrap/>
            <w:vAlign w:val="center"/>
            <w:hideMark/>
          </w:tcPr>
          <w:p w14:paraId="49BD2D1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right w:val="nil"/>
            </w:tcBorders>
            <w:shd w:val="clear" w:color="auto" w:fill="auto"/>
            <w:noWrap/>
            <w:vAlign w:val="center"/>
            <w:hideMark/>
          </w:tcPr>
          <w:p w14:paraId="79780E9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Browns</w:t>
            </w:r>
          </w:p>
        </w:tc>
        <w:tc>
          <w:tcPr>
            <w:tcW w:w="1337" w:type="dxa"/>
            <w:tcBorders>
              <w:top w:val="nil"/>
              <w:left w:val="nil"/>
              <w:right w:val="nil"/>
            </w:tcBorders>
            <w:shd w:val="clear" w:color="auto" w:fill="auto"/>
            <w:noWrap/>
            <w:vAlign w:val="center"/>
            <w:hideMark/>
          </w:tcPr>
          <w:p w14:paraId="0DD5AAE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54/D10</w:t>
            </w:r>
          </w:p>
        </w:tc>
        <w:tc>
          <w:tcPr>
            <w:tcW w:w="1220" w:type="dxa"/>
            <w:tcBorders>
              <w:top w:val="nil"/>
              <w:left w:val="nil"/>
              <w:right w:val="nil"/>
            </w:tcBorders>
            <w:shd w:val="clear" w:color="auto" w:fill="auto"/>
            <w:noWrap/>
            <w:vAlign w:val="center"/>
            <w:hideMark/>
          </w:tcPr>
          <w:p w14:paraId="5909275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right w:val="nil"/>
            </w:tcBorders>
            <w:shd w:val="clear" w:color="auto" w:fill="auto"/>
            <w:noWrap/>
            <w:vAlign w:val="center"/>
            <w:hideMark/>
          </w:tcPr>
          <w:p w14:paraId="4F3832B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right w:val="nil"/>
            </w:tcBorders>
            <w:shd w:val="clear" w:color="auto" w:fill="auto"/>
            <w:vAlign w:val="center"/>
            <w:hideMark/>
          </w:tcPr>
          <w:p w14:paraId="39FF649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right w:val="nil"/>
            </w:tcBorders>
            <w:shd w:val="clear" w:color="auto" w:fill="auto"/>
            <w:noWrap/>
            <w:vAlign w:val="bottom"/>
            <w:hideMark/>
          </w:tcPr>
          <w:p w14:paraId="15C2A5D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371C8B7F" w14:textId="77777777" w:rsidTr="00507CA8">
        <w:trPr>
          <w:trHeight w:val="300"/>
        </w:trPr>
        <w:tc>
          <w:tcPr>
            <w:tcW w:w="876" w:type="dxa"/>
            <w:tcBorders>
              <w:top w:val="nil"/>
              <w:left w:val="nil"/>
              <w:bottom w:val="single" w:sz="4" w:space="0" w:color="auto"/>
              <w:right w:val="nil"/>
            </w:tcBorders>
            <w:shd w:val="clear" w:color="auto" w:fill="auto"/>
            <w:noWrap/>
            <w:vAlign w:val="bottom"/>
            <w:hideMark/>
          </w:tcPr>
          <w:p w14:paraId="2B48D239" w14:textId="77777777" w:rsidR="00C76385" w:rsidRPr="0044041D" w:rsidRDefault="00C76385" w:rsidP="007F4697">
            <w:pPr>
              <w:rPr>
                <w:rFonts w:eastAsia="Times New Roman" w:cs="Times New Roman"/>
                <w:color w:val="000000"/>
              </w:rPr>
            </w:pPr>
          </w:p>
        </w:tc>
        <w:tc>
          <w:tcPr>
            <w:tcW w:w="1200" w:type="dxa"/>
            <w:tcBorders>
              <w:top w:val="nil"/>
              <w:left w:val="nil"/>
              <w:bottom w:val="single" w:sz="4" w:space="0" w:color="auto"/>
              <w:right w:val="nil"/>
            </w:tcBorders>
            <w:shd w:val="clear" w:color="auto" w:fill="auto"/>
            <w:noWrap/>
            <w:vAlign w:val="bottom"/>
            <w:hideMark/>
          </w:tcPr>
          <w:p w14:paraId="23B59692" w14:textId="77777777" w:rsidR="00C76385" w:rsidRPr="0044041D" w:rsidRDefault="00C76385" w:rsidP="007F4697">
            <w:pPr>
              <w:rPr>
                <w:rFonts w:eastAsia="Times New Roman" w:cs="Times New Roman"/>
                <w:sz w:val="20"/>
                <w:szCs w:val="20"/>
              </w:rPr>
            </w:pPr>
          </w:p>
        </w:tc>
        <w:tc>
          <w:tcPr>
            <w:tcW w:w="1866" w:type="dxa"/>
            <w:gridSpan w:val="2"/>
            <w:tcBorders>
              <w:top w:val="nil"/>
              <w:left w:val="nil"/>
              <w:bottom w:val="single" w:sz="4" w:space="0" w:color="auto"/>
              <w:right w:val="nil"/>
            </w:tcBorders>
            <w:shd w:val="clear" w:color="auto" w:fill="auto"/>
            <w:noWrap/>
            <w:vAlign w:val="bottom"/>
            <w:hideMark/>
          </w:tcPr>
          <w:p w14:paraId="085E2BEB" w14:textId="06B4B158" w:rsidR="00C76385" w:rsidRPr="0044041D" w:rsidRDefault="00507CA8" w:rsidP="00507CA8">
            <w:pPr>
              <w:jc w:val="right"/>
              <w:rPr>
                <w:rFonts w:eastAsia="Times New Roman" w:cs="Times New Roman"/>
                <w:sz w:val="20"/>
                <w:szCs w:val="20"/>
              </w:rPr>
            </w:pPr>
            <w:r>
              <w:rPr>
                <w:rFonts w:eastAsia="Times New Roman" w:cs="Times New Roman"/>
                <w:sz w:val="20"/>
                <w:szCs w:val="20"/>
              </w:rPr>
              <w:t>Total</w:t>
            </w:r>
          </w:p>
        </w:tc>
        <w:tc>
          <w:tcPr>
            <w:tcW w:w="1337" w:type="dxa"/>
            <w:tcBorders>
              <w:top w:val="nil"/>
              <w:left w:val="nil"/>
              <w:bottom w:val="single" w:sz="4" w:space="0" w:color="auto"/>
              <w:right w:val="nil"/>
            </w:tcBorders>
            <w:shd w:val="clear" w:color="auto" w:fill="auto"/>
            <w:noWrap/>
            <w:vAlign w:val="bottom"/>
            <w:hideMark/>
          </w:tcPr>
          <w:p w14:paraId="1FC797C9" w14:textId="77777777" w:rsidR="00C76385" w:rsidRPr="0044041D" w:rsidRDefault="00C76385" w:rsidP="00507CA8">
            <w:pPr>
              <w:jc w:val="right"/>
              <w:rPr>
                <w:rFonts w:eastAsia="Times New Roman" w:cs="Times New Roman"/>
                <w:sz w:val="20"/>
                <w:szCs w:val="20"/>
              </w:rPr>
            </w:pPr>
          </w:p>
        </w:tc>
        <w:tc>
          <w:tcPr>
            <w:tcW w:w="1220" w:type="dxa"/>
            <w:tcBorders>
              <w:top w:val="nil"/>
              <w:left w:val="nil"/>
              <w:bottom w:val="single" w:sz="4" w:space="0" w:color="auto"/>
              <w:right w:val="nil"/>
            </w:tcBorders>
            <w:shd w:val="clear" w:color="auto" w:fill="auto"/>
            <w:noWrap/>
            <w:vAlign w:val="bottom"/>
            <w:hideMark/>
          </w:tcPr>
          <w:p w14:paraId="4716C37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120" w:type="dxa"/>
            <w:tcBorders>
              <w:top w:val="nil"/>
              <w:left w:val="nil"/>
              <w:bottom w:val="single" w:sz="4" w:space="0" w:color="auto"/>
              <w:right w:val="nil"/>
            </w:tcBorders>
            <w:shd w:val="clear" w:color="auto" w:fill="auto"/>
            <w:noWrap/>
            <w:vAlign w:val="bottom"/>
            <w:hideMark/>
          </w:tcPr>
          <w:p w14:paraId="4F54E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540" w:type="dxa"/>
            <w:tcBorders>
              <w:top w:val="nil"/>
              <w:left w:val="nil"/>
              <w:bottom w:val="single" w:sz="4" w:space="0" w:color="auto"/>
              <w:right w:val="nil"/>
            </w:tcBorders>
            <w:shd w:val="clear" w:color="auto" w:fill="auto"/>
            <w:noWrap/>
            <w:vAlign w:val="bottom"/>
            <w:hideMark/>
          </w:tcPr>
          <w:p w14:paraId="0811BA8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232</w:t>
            </w:r>
          </w:p>
        </w:tc>
        <w:tc>
          <w:tcPr>
            <w:tcW w:w="960" w:type="dxa"/>
            <w:tcBorders>
              <w:top w:val="nil"/>
              <w:left w:val="nil"/>
              <w:bottom w:val="single" w:sz="4" w:space="0" w:color="auto"/>
              <w:right w:val="nil"/>
            </w:tcBorders>
            <w:shd w:val="clear" w:color="auto" w:fill="auto"/>
            <w:noWrap/>
            <w:vAlign w:val="bottom"/>
            <w:hideMark/>
          </w:tcPr>
          <w:p w14:paraId="2B2EA27E" w14:textId="77777777" w:rsidR="00C76385" w:rsidRPr="0044041D" w:rsidRDefault="00C76385" w:rsidP="00507CA8">
            <w:pPr>
              <w:jc w:val="right"/>
              <w:rPr>
                <w:rFonts w:eastAsia="Times New Roman" w:cs="Times New Roman"/>
                <w:color w:val="000000"/>
              </w:rPr>
            </w:pPr>
            <w:r>
              <w:rPr>
                <w:rFonts w:eastAsia="Times New Roman" w:cs="Times New Roman"/>
                <w:color w:val="000000"/>
              </w:rPr>
              <w:t>384</w:t>
            </w:r>
          </w:p>
        </w:tc>
      </w:tr>
    </w:tbl>
    <w:p w14:paraId="5D206B2A" w14:textId="77777777" w:rsidR="00C76385" w:rsidRDefault="00C76385" w:rsidP="00E170EA">
      <w:pPr>
        <w:pStyle w:val="Heading2"/>
        <w:rPr>
          <w:rFonts w:ascii="Times New Roman" w:hAnsi="Times New Roman" w:cs="Times New Roman"/>
          <w:sz w:val="24"/>
          <w:szCs w:val="24"/>
        </w:rPr>
      </w:pPr>
    </w:p>
    <w:p w14:paraId="3FBC16E7" w14:textId="13F337B6" w:rsidR="00FF27B7" w:rsidRPr="006C4891" w:rsidRDefault="00FF27B7" w:rsidP="00CC4434">
      <w:pPr>
        <w:pStyle w:val="Heading3"/>
        <w:spacing w:after="120"/>
        <w:pPrChange w:id="896" w:author="Hartman, Rosemary@DWR" w:date="2019-07-25T20:18:00Z">
          <w:pPr>
            <w:pStyle w:val="Heading3"/>
          </w:pPr>
        </w:pPrChange>
      </w:pPr>
      <w:bookmarkStart w:id="897" w:name="_Toc14978199"/>
      <w:r w:rsidRPr="006C4891">
        <w:t xml:space="preserve">Lab </w:t>
      </w:r>
      <w:r w:rsidR="00F14903">
        <w:t>M</w:t>
      </w:r>
      <w:r w:rsidRPr="006C4891">
        <w:t>ethods</w:t>
      </w:r>
      <w:bookmarkEnd w:id="897"/>
    </w:p>
    <w:p w14:paraId="2DC7844B" w14:textId="436AE3EB" w:rsidR="00FF27B7" w:rsidRPr="00EA4EB4" w:rsidRDefault="00FF27B7" w:rsidP="00CC4434">
      <w:pPr>
        <w:spacing w:after="120"/>
        <w:pPrChange w:id="898" w:author="Hartman, Rosemary@DWR" w:date="2019-07-25T20:18:00Z">
          <w:pPr/>
        </w:pPrChange>
      </w:pPr>
      <w:r w:rsidRPr="00EA4EB4">
        <w:t xml:space="preserve">Zooplankton </w:t>
      </w:r>
      <w:r w:rsidR="00F14903">
        <w:t xml:space="preserve">were processed using similar methods to </w:t>
      </w:r>
      <w:r w:rsidRPr="00EA4EB4">
        <w:t>IEP’s 20mm Survey</w:t>
      </w:r>
      <w:r w:rsidR="00F14903">
        <w:t>, FMWT survey and EMP survey</w:t>
      </w:r>
      <w:r w:rsidRPr="00EA4EB4">
        <w:t>. In brief:</w:t>
      </w:r>
    </w:p>
    <w:p w14:paraId="5A2B0C0F" w14:textId="12BF2989" w:rsidR="00FF27B7" w:rsidRPr="00EA4EB4" w:rsidRDefault="00FF27B7" w:rsidP="00CC4434">
      <w:pPr>
        <w:spacing w:after="120"/>
        <w:pPrChange w:id="899" w:author="Hartman, Rosemary@DWR" w:date="2019-07-25T20:18:00Z">
          <w:pPr/>
        </w:pPrChange>
      </w:pPr>
      <w:r w:rsidRPr="00EA4EB4">
        <w:t xml:space="preserve">All samples </w:t>
      </w:r>
      <w:r w:rsidR="00D36868">
        <w:t>were</w:t>
      </w:r>
      <w:r w:rsidRPr="00EA4EB4">
        <w:t xml:space="preserve"> filtered and washed in a </w:t>
      </w:r>
      <w:r w:rsidR="00F14903">
        <w:t>0.</w:t>
      </w:r>
      <w:r w:rsidRPr="00EA4EB4">
        <w:t xml:space="preserve">150 </w:t>
      </w:r>
      <w:r w:rsidR="00F14903">
        <w:t>m</w:t>
      </w:r>
      <w:r w:rsidRPr="00EA4EB4">
        <w:t xml:space="preserve">m mesh sieve. Filtered zooplankton </w:t>
      </w:r>
      <w:r w:rsidR="00D36868">
        <w:t>were</w:t>
      </w:r>
      <w:r w:rsidRPr="00EA4EB4">
        <w:t xml:space="preserve"> diluted to a set volume depending on the concentration of zooplankton and/or detritus. </w:t>
      </w:r>
      <w:r w:rsidR="00F14903">
        <w:t xml:space="preserve">One </w:t>
      </w:r>
      <w:r w:rsidRPr="00EA4EB4">
        <w:t xml:space="preserve">mL subsamples </w:t>
      </w:r>
      <w:r w:rsidR="00D36868">
        <w:t>were</w:t>
      </w:r>
      <w:r w:rsidRPr="00EA4EB4">
        <w:t xml:space="preserve"> placed on a Sedgewick-Rafter cell glass slide. All organisms </w:t>
      </w:r>
      <w:r w:rsidR="00D36868">
        <w:t>were</w:t>
      </w:r>
      <w:r w:rsidRPr="00EA4EB4">
        <w:t xml:space="preserve"> identified to the taxonomic resolution identified in</w:t>
      </w:r>
      <w:r w:rsidR="00D36868">
        <w:t xml:space="preserve"> </w:t>
      </w:r>
      <w:r w:rsidR="00D36868">
        <w:fldChar w:fldCharType="begin"/>
      </w:r>
      <w:r w:rsidR="00D36868">
        <w:instrText xml:space="preserve"> REF _Ref7616826 \h </w:instrText>
      </w:r>
      <w:r w:rsidR="00D36868">
        <w:fldChar w:fldCharType="separate"/>
      </w:r>
      <w:r w:rsidR="00D36868">
        <w:t xml:space="preserve">Table </w:t>
      </w:r>
      <w:r w:rsidR="00D36868">
        <w:rPr>
          <w:noProof/>
        </w:rPr>
        <w:t>3</w:t>
      </w:r>
      <w:r w:rsidR="00D36868">
        <w:fldChar w:fldCharType="end"/>
      </w:r>
      <w:r w:rsidRPr="00EA4EB4">
        <w:t xml:space="preserve">. At least 5 slides, but no more than 20 slides </w:t>
      </w:r>
      <w:r w:rsidR="00D36868">
        <w:t>were</w:t>
      </w:r>
      <w:r w:rsidRPr="00EA4EB4">
        <w:t xml:space="preserve"> processed for each sample, targeting </w:t>
      </w:r>
      <w:r w:rsidR="00026582">
        <w:t>400 organisms</w:t>
      </w:r>
      <w:r w:rsidRPr="00EA4EB4">
        <w:t xml:space="preserve">. This subsample </w:t>
      </w:r>
      <w:r w:rsidR="00D36868">
        <w:t xml:space="preserve">was </w:t>
      </w:r>
      <w:r w:rsidRPr="00EA4EB4">
        <w:t xml:space="preserve">then extrapolated to calculate the total number of organisms in the sample in individuals per </w:t>
      </w:r>
      <w:r w:rsidR="00026582">
        <w:t>cubic meter of water sampled</w:t>
      </w:r>
      <w:r w:rsidRPr="00EA4EB4">
        <w:t xml:space="preserve">. </w:t>
      </w:r>
    </w:p>
    <w:p w14:paraId="407A7AFC" w14:textId="44FFAEC8" w:rsidR="00FF27B7" w:rsidRPr="00EA4EB4" w:rsidRDefault="00F51BAE" w:rsidP="00CC4434">
      <w:pPr>
        <w:spacing w:after="120"/>
        <w:pPrChange w:id="900" w:author="Hartman, Rosemary@DWR" w:date="2019-07-25T20:18:00Z">
          <w:pPr/>
        </w:pPrChange>
      </w:pPr>
      <w:r>
        <w:t>Most</w:t>
      </w:r>
      <w:r w:rsidR="00FF27B7" w:rsidRPr="00EA4EB4">
        <w:t xml:space="preserve"> samples </w:t>
      </w:r>
      <w:r w:rsidR="00D36868">
        <w:t>were</w:t>
      </w:r>
      <w:r w:rsidR="00FF27B7" w:rsidRPr="00EA4EB4">
        <w:t xml:space="preserve"> processed by a trained Senior Laboratory Assistant (SLA)</w:t>
      </w:r>
      <w:r>
        <w:t xml:space="preserve"> at the CDFW office in Stockton, California</w:t>
      </w:r>
      <w:r w:rsidR="00FF27B7" w:rsidRPr="00EA4EB4">
        <w:t xml:space="preserve">. A subset of samples </w:t>
      </w:r>
      <w:r w:rsidR="00D36868">
        <w:t>had</w:t>
      </w:r>
      <w:r w:rsidR="00FF27B7" w:rsidRPr="00EA4EB4">
        <w:t xml:space="preserve"> identifications checked by a second SLA</w:t>
      </w:r>
      <w:r w:rsidR="00A32501" w:rsidRPr="00EA4EB4">
        <w:t xml:space="preserve"> or Environmental Scientist</w:t>
      </w:r>
      <w:r w:rsidR="00FF27B7" w:rsidRPr="00EA4EB4">
        <w:t xml:space="preserve"> for quality assurance.</w:t>
      </w:r>
      <w:r>
        <w:t xml:space="preserve"> Some samples were processed by </w:t>
      </w:r>
      <w:proofErr w:type="spellStart"/>
      <w:r>
        <w:t>EcoAnalysists</w:t>
      </w:r>
      <w:proofErr w:type="spellEnd"/>
      <w:r>
        <w:t>, Inc (Moscow, ID).</w:t>
      </w:r>
    </w:p>
    <w:p w14:paraId="35CCDFBA" w14:textId="3773FE74" w:rsidR="00FF27B7" w:rsidRPr="00EA4EB4" w:rsidRDefault="00FF27B7" w:rsidP="00CC4434">
      <w:pPr>
        <w:spacing w:after="120"/>
        <w:pPrChange w:id="901" w:author="Hartman, Rosemary@DWR" w:date="2019-07-25T20:18:00Z">
          <w:pPr/>
        </w:pPrChange>
      </w:pPr>
      <w:r w:rsidRPr="00EA4EB4">
        <w:t>Macrozooplankton will be processed using the same methods as described in Chapter 1. Because the FMWT survey</w:t>
      </w:r>
      <w:r w:rsidR="00F14903">
        <w:t xml:space="preserve"> and EMP survey only enumerate</w:t>
      </w:r>
      <w:r w:rsidRPr="00EA4EB4">
        <w:t xml:space="preserve"> mysids and amphipods in their samples, </w:t>
      </w:r>
      <w:r w:rsidR="00F14903">
        <w:t>we could only</w:t>
      </w:r>
      <w:r w:rsidRPr="00EA4EB4">
        <w:t xml:space="preserve"> compare catches of these taxa, and use catch of other taxa for separate analyses of spatial variability.</w:t>
      </w:r>
    </w:p>
    <w:p w14:paraId="0FAFB5AB" w14:textId="450A8073" w:rsidR="00FF27B7" w:rsidRDefault="005B346D" w:rsidP="00CC4434">
      <w:pPr>
        <w:spacing w:after="120"/>
        <w:rPr>
          <w:ins w:id="902" w:author="Dave Contreras" w:date="2019-07-02T11:32:00Z"/>
          <w:rFonts w:eastAsia="Calibri"/>
          <w:u w:color="000000"/>
        </w:rPr>
        <w:pPrChange w:id="903" w:author="Hartman, Rosemary@DWR" w:date="2019-07-25T20:18:00Z">
          <w:pPr/>
        </w:pPrChange>
      </w:pPr>
      <w:r w:rsidRPr="00520FA9">
        <w:t>Nutrient samples</w:t>
      </w:r>
      <w:r w:rsidRPr="006C4891">
        <w:rPr>
          <w:rFonts w:eastAsia="Calibri"/>
          <w:u w:color="000000"/>
        </w:rPr>
        <w:t xml:space="preserve"> are processed at DWR’s </w:t>
      </w:r>
      <w:proofErr w:type="spellStart"/>
      <w:r w:rsidRPr="006C4891">
        <w:rPr>
          <w:rFonts w:eastAsia="Calibri"/>
          <w:u w:color="000000"/>
        </w:rPr>
        <w:t>Bryte</w:t>
      </w:r>
      <w:proofErr w:type="spellEnd"/>
      <w:r w:rsidRPr="006C4891">
        <w:rPr>
          <w:rFonts w:eastAsia="Calibri"/>
          <w:u w:color="000000"/>
        </w:rPr>
        <w:t xml:space="preserve"> laboratory using standard methods</w:t>
      </w:r>
      <w:r w:rsidR="00640759">
        <w:rPr>
          <w:rFonts w:eastAsia="Calibri"/>
          <w:u w:color="000000"/>
        </w:rPr>
        <w:t xml:space="preserve"> </w:t>
      </w:r>
      <w:r w:rsidR="00640759">
        <w:rPr>
          <w:rFonts w:eastAsia="Calibri"/>
          <w:u w:color="000000"/>
        </w:rPr>
        <w:fldChar w:fldCharType="begin"/>
      </w:r>
      <w:r w:rsidR="00640759">
        <w:rPr>
          <w:rFonts w:eastAsia="Calibri"/>
          <w:u w:color="000000"/>
        </w:rPr>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640759">
        <w:rPr>
          <w:rFonts w:eastAsia="Calibri"/>
          <w:u w:color="000000"/>
        </w:rPr>
        <w:fldChar w:fldCharType="separate"/>
      </w:r>
      <w:r w:rsidR="00640759">
        <w:rPr>
          <w:rFonts w:eastAsia="Calibri"/>
          <w:noProof/>
          <w:u w:color="000000"/>
        </w:rPr>
        <w:t>(Wong 2012)</w:t>
      </w:r>
      <w:r w:rsidR="00640759">
        <w:rPr>
          <w:rFonts w:eastAsia="Calibri"/>
          <w:u w:color="000000"/>
        </w:rPr>
        <w:fldChar w:fldCharType="end"/>
      </w:r>
      <w:r w:rsidR="00D36868">
        <w:rPr>
          <w:rFonts w:eastAsia="Calibri"/>
          <w:u w:color="000000"/>
        </w:rPr>
        <w:t>.</w:t>
      </w:r>
    </w:p>
    <w:p w14:paraId="3EEE8A74" w14:textId="77777777" w:rsidR="00A31739" w:rsidRPr="00EA4EB4" w:rsidRDefault="00A31739" w:rsidP="00CC4434">
      <w:pPr>
        <w:spacing w:after="120"/>
        <w:pPrChange w:id="904" w:author="Hartman, Rosemary@DWR" w:date="2019-07-25T20:18:00Z">
          <w:pPr/>
        </w:pPrChange>
      </w:pPr>
    </w:p>
    <w:p w14:paraId="3F7EC628" w14:textId="77777777" w:rsidR="00FF27B7" w:rsidRPr="006C4891" w:rsidRDefault="00FF27B7" w:rsidP="00463B5C">
      <w:pPr>
        <w:pStyle w:val="Heading3"/>
      </w:pPr>
      <w:bookmarkStart w:id="905" w:name="_Toc14978200"/>
      <w:r w:rsidRPr="006C4891">
        <w:t>Analysis</w:t>
      </w:r>
      <w:bookmarkEnd w:id="905"/>
    </w:p>
    <w:p w14:paraId="753D3C23" w14:textId="5592FF5A" w:rsidR="00F51BAE" w:rsidRDefault="00F51BAE" w:rsidP="00CC4434">
      <w:pPr>
        <w:spacing w:after="120"/>
        <w:pPrChange w:id="906" w:author="Hartman, Rosemary@DWR" w:date="2019-07-25T20:18:00Z">
          <w:pPr/>
        </w:pPrChange>
      </w:pPr>
      <w:r>
        <w:t xml:space="preserve">As of </w:t>
      </w:r>
      <w:proofErr w:type="gramStart"/>
      <w:r>
        <w:t>July,</w:t>
      </w:r>
      <w:proofErr w:type="gramEnd"/>
      <w:r>
        <w:t xml:space="preserve"> 2019, processing of FRP zooplankton, FMWT mysids and zooplankton, and 20mm survey zooplankton was not complete. Therefore, we will not present analysis of that data at this time. The 2018 data will be presented along with a full analysis of 2017 data when sample processing is complete.</w:t>
      </w:r>
    </w:p>
    <w:p w14:paraId="46561078" w14:textId="77777777" w:rsidR="0008458E" w:rsidRPr="00EA4EB4" w:rsidRDefault="0008458E" w:rsidP="00CC4434">
      <w:pPr>
        <w:spacing w:after="120"/>
        <w:pPrChange w:id="907" w:author="Hartman, Rosemary@DWR" w:date="2019-07-25T20:18:00Z">
          <w:pPr/>
        </w:pPrChange>
      </w:pPr>
      <w:commentRangeStart w:id="908"/>
      <w:r w:rsidRPr="00F51BAE">
        <w:rPr>
          <w:highlight w:val="yellow"/>
        </w:rPr>
        <w:t>To</w:t>
      </w:r>
      <w:commentRangeEnd w:id="908"/>
      <w:r w:rsidR="00F51BAE">
        <w:rPr>
          <w:rStyle w:val="CommentReference"/>
        </w:rPr>
        <w:commentReference w:id="908"/>
      </w:r>
      <w:r w:rsidRPr="00F51BAE">
        <w:rPr>
          <w:highlight w:val="yellow"/>
        </w:rPr>
        <w:t xml:space="preserve"> test differences in nutrients and carbon between the wetland and the channel, we graph</w:t>
      </w:r>
      <w:r w:rsidR="00F51BAE" w:rsidRPr="00F51BAE">
        <w:rPr>
          <w:highlight w:val="yellow"/>
        </w:rPr>
        <w:t>ed</w:t>
      </w:r>
      <w:r w:rsidRPr="00F51BAE">
        <w:rPr>
          <w:highlight w:val="yellow"/>
        </w:rPr>
        <w:t xml:space="preserve"> chlorophyll, nutrients, and organic carbon versus sampling location (inside, breach, outside, far outside), over time at each site. A generalized linear model will be attempt compare these values statistically, but it is unlikely any detection will occur with one year of data. To determine whether nutrients are limiting phytoplankton production, we will compare nutrient and chlorophyll concentrations in the wetland to published literature values for nutrient concentrations and ratios in the Delta. A GLM of all the chlorophyll and nitrogen data will be best modeled by a parabolic curve or show a threshold of chlorophyll above which nitrogen decreases. To answer causal factors for algal blooms, we will compare visual reports of </w:t>
      </w:r>
      <w:r w:rsidRPr="00F51BAE">
        <w:rPr>
          <w:i/>
          <w:highlight w:val="yellow"/>
        </w:rPr>
        <w:t>Microcystis</w:t>
      </w:r>
      <w:r w:rsidRPr="00F51BAE">
        <w:rPr>
          <w:highlight w:val="yellow"/>
        </w:rPr>
        <w:t xml:space="preserve"> and other cyanobacteria with nitrogen concentrations.</w:t>
      </w:r>
    </w:p>
    <w:p w14:paraId="034C3668" w14:textId="796096B3" w:rsidR="00D36868" w:rsidRDefault="00D36868" w:rsidP="00CC4434">
      <w:pPr>
        <w:pStyle w:val="Caption"/>
        <w:keepNext/>
        <w:spacing w:after="120"/>
        <w:pPrChange w:id="909" w:author="Hartman, Rosemary@DWR" w:date="2019-07-25T20:18:00Z">
          <w:pPr>
            <w:pStyle w:val="Caption"/>
            <w:keepNext/>
          </w:pPr>
        </w:pPrChange>
      </w:pPr>
      <w:bookmarkStart w:id="910" w:name="_Ref7616980"/>
      <w:r>
        <w:t xml:space="preserve">Table </w:t>
      </w:r>
      <w:fldSimple w:instr=" SEQ Table \* ARABIC ">
        <w:ins w:id="911" w:author="Dave Contreras" w:date="2019-07-22T13:45:00Z">
          <w:r w:rsidR="00AF0116">
            <w:rPr>
              <w:noProof/>
            </w:rPr>
            <w:t>15</w:t>
          </w:r>
        </w:ins>
        <w:ins w:id="912" w:author="Dave Contreras" w:date="2019-07-19T10:40:00Z">
          <w:del w:id="913" w:author="Dave Contreras" w:date="2019-07-22T08:39:00Z">
            <w:r w:rsidR="001269F2" w:rsidDel="00257931">
              <w:rPr>
                <w:noProof/>
              </w:rPr>
              <w:delText>15</w:delText>
            </w:r>
          </w:del>
        </w:ins>
        <w:del w:id="914" w:author="Dave Contreras" w:date="2019-07-22T08:39:00Z">
          <w:r w:rsidR="007F7357" w:rsidDel="00257931">
            <w:rPr>
              <w:noProof/>
            </w:rPr>
            <w:delText>16</w:delText>
          </w:r>
        </w:del>
      </w:fldSimple>
      <w:bookmarkEnd w:id="910"/>
      <w:r>
        <w:t>.</w:t>
      </w:r>
      <w:r w:rsidRPr="00D36868">
        <w:t xml:space="preserve"> </w:t>
      </w:r>
      <w:r>
        <w:t>P</w:t>
      </w:r>
      <w:r w:rsidRPr="00EA4EB4">
        <w:t>redictor variables for models of spatial and intra-annual variation in zooplankton catch and biomass</w:t>
      </w:r>
    </w:p>
    <w:tbl>
      <w:tblPr>
        <w:tblW w:w="8060" w:type="dxa"/>
        <w:tblInd w:w="108" w:type="dxa"/>
        <w:tblLook w:val="04A0" w:firstRow="1" w:lastRow="0" w:firstColumn="1" w:lastColumn="0" w:noHBand="0" w:noVBand="1"/>
      </w:tblPr>
      <w:tblGrid>
        <w:gridCol w:w="1740"/>
        <w:gridCol w:w="1360"/>
        <w:gridCol w:w="4960"/>
      </w:tblGrid>
      <w:tr w:rsidR="00FF27B7" w:rsidRPr="00507CA8" w14:paraId="5BD4C6E8" w14:textId="77777777" w:rsidTr="00976A91">
        <w:trPr>
          <w:trHeight w:val="315"/>
        </w:trPr>
        <w:tc>
          <w:tcPr>
            <w:tcW w:w="1740" w:type="dxa"/>
            <w:tcBorders>
              <w:top w:val="single" w:sz="4" w:space="0" w:color="auto"/>
              <w:left w:val="nil"/>
              <w:bottom w:val="single" w:sz="8" w:space="0" w:color="auto"/>
              <w:right w:val="nil"/>
            </w:tcBorders>
            <w:shd w:val="clear" w:color="auto" w:fill="auto"/>
            <w:hideMark/>
          </w:tcPr>
          <w:p w14:paraId="3CAD60DC" w14:textId="77777777" w:rsidR="00FF27B7" w:rsidRPr="00507CA8" w:rsidRDefault="00FF27B7" w:rsidP="00CC4434">
            <w:pPr>
              <w:spacing w:after="120"/>
              <w:rPr>
                <w:rFonts w:eastAsia="Times New Roman"/>
                <w:b/>
                <w:color w:val="000000"/>
              </w:rPr>
              <w:pPrChange w:id="915" w:author="Hartman, Rosemary@DWR" w:date="2019-07-25T20:18:00Z">
                <w:pPr/>
              </w:pPrChange>
            </w:pPr>
            <w:r w:rsidRPr="00507CA8">
              <w:rPr>
                <w:rFonts w:eastAsia="Times New Roman"/>
                <w:b/>
                <w:color w:val="000000"/>
              </w:rPr>
              <w:t>Variable</w:t>
            </w:r>
          </w:p>
        </w:tc>
        <w:tc>
          <w:tcPr>
            <w:tcW w:w="1360" w:type="dxa"/>
            <w:tcBorders>
              <w:top w:val="single" w:sz="4" w:space="0" w:color="auto"/>
              <w:left w:val="nil"/>
              <w:bottom w:val="single" w:sz="8" w:space="0" w:color="auto"/>
              <w:right w:val="nil"/>
            </w:tcBorders>
            <w:shd w:val="clear" w:color="auto" w:fill="auto"/>
            <w:hideMark/>
          </w:tcPr>
          <w:p w14:paraId="6269A0AD" w14:textId="77777777" w:rsidR="00FF27B7" w:rsidRPr="00507CA8" w:rsidRDefault="00FF27B7" w:rsidP="00CC4434">
            <w:pPr>
              <w:spacing w:after="120"/>
              <w:rPr>
                <w:rFonts w:eastAsia="Times New Roman"/>
                <w:b/>
                <w:color w:val="000000"/>
              </w:rPr>
              <w:pPrChange w:id="916" w:author="Hartman, Rosemary@DWR" w:date="2019-07-25T20:18:00Z">
                <w:pPr/>
              </w:pPrChange>
            </w:pPr>
            <w:r w:rsidRPr="00507CA8">
              <w:rPr>
                <w:rFonts w:eastAsia="Times New Roman"/>
                <w:b/>
                <w:color w:val="000000"/>
              </w:rPr>
              <w:t>Variable type</w:t>
            </w:r>
          </w:p>
        </w:tc>
        <w:tc>
          <w:tcPr>
            <w:tcW w:w="4960" w:type="dxa"/>
            <w:tcBorders>
              <w:top w:val="single" w:sz="4" w:space="0" w:color="auto"/>
              <w:left w:val="nil"/>
              <w:bottom w:val="single" w:sz="8" w:space="0" w:color="auto"/>
              <w:right w:val="nil"/>
            </w:tcBorders>
            <w:shd w:val="clear" w:color="auto" w:fill="auto"/>
            <w:hideMark/>
          </w:tcPr>
          <w:p w14:paraId="0945F500" w14:textId="77777777" w:rsidR="00FF27B7" w:rsidRPr="00507CA8" w:rsidRDefault="00FF27B7" w:rsidP="00CC4434">
            <w:pPr>
              <w:spacing w:after="120"/>
              <w:rPr>
                <w:rFonts w:eastAsia="Times New Roman"/>
                <w:b/>
                <w:color w:val="000000"/>
              </w:rPr>
              <w:pPrChange w:id="917" w:author="Hartman, Rosemary@DWR" w:date="2019-07-25T20:18:00Z">
                <w:pPr/>
              </w:pPrChange>
            </w:pPr>
            <w:r w:rsidRPr="00507CA8">
              <w:rPr>
                <w:rFonts w:eastAsia="Times New Roman"/>
                <w:b/>
                <w:color w:val="000000"/>
              </w:rPr>
              <w:t>Description</w:t>
            </w:r>
          </w:p>
        </w:tc>
      </w:tr>
      <w:tr w:rsidR="00FF27B7" w:rsidRPr="00C801BD" w14:paraId="4867B139" w14:textId="77777777" w:rsidTr="00976A91">
        <w:trPr>
          <w:trHeight w:val="300"/>
        </w:trPr>
        <w:tc>
          <w:tcPr>
            <w:tcW w:w="1740" w:type="dxa"/>
            <w:tcBorders>
              <w:top w:val="nil"/>
              <w:left w:val="nil"/>
              <w:bottom w:val="nil"/>
              <w:right w:val="nil"/>
            </w:tcBorders>
            <w:shd w:val="clear" w:color="auto" w:fill="auto"/>
            <w:hideMark/>
          </w:tcPr>
          <w:p w14:paraId="0CDF9E2E" w14:textId="77777777" w:rsidR="00FF27B7" w:rsidRPr="009B6E15" w:rsidRDefault="00FF27B7" w:rsidP="007F4697">
            <w:pPr>
              <w:rPr>
                <w:rFonts w:eastAsia="Times New Roman"/>
                <w:color w:val="000000"/>
              </w:rPr>
            </w:pPr>
            <w:r w:rsidRPr="009B6E15">
              <w:rPr>
                <w:rFonts w:eastAsia="Times New Roman"/>
                <w:color w:val="000000"/>
              </w:rPr>
              <w:t>Julian day</w:t>
            </w:r>
          </w:p>
        </w:tc>
        <w:tc>
          <w:tcPr>
            <w:tcW w:w="1360" w:type="dxa"/>
            <w:tcBorders>
              <w:top w:val="nil"/>
              <w:left w:val="nil"/>
              <w:bottom w:val="nil"/>
              <w:right w:val="nil"/>
            </w:tcBorders>
            <w:shd w:val="clear" w:color="auto" w:fill="auto"/>
            <w:hideMark/>
          </w:tcPr>
          <w:p w14:paraId="79C413C3"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nil"/>
              <w:right w:val="nil"/>
            </w:tcBorders>
            <w:shd w:val="clear" w:color="auto" w:fill="auto"/>
            <w:hideMark/>
          </w:tcPr>
          <w:p w14:paraId="723723DC" w14:textId="77777777" w:rsidR="00FF27B7" w:rsidRPr="009B6E15" w:rsidRDefault="00FF27B7" w:rsidP="007F4697">
            <w:pPr>
              <w:rPr>
                <w:rFonts w:eastAsia="Times New Roman"/>
                <w:color w:val="000000"/>
              </w:rPr>
            </w:pPr>
            <w:r w:rsidRPr="009B6E15">
              <w:rPr>
                <w:rFonts w:eastAsia="Times New Roman"/>
                <w:color w:val="000000"/>
              </w:rPr>
              <w:t>Day of year sample was collected</w:t>
            </w:r>
          </w:p>
        </w:tc>
      </w:tr>
      <w:tr w:rsidR="00FF27B7" w:rsidRPr="00C801BD" w14:paraId="2554065C" w14:textId="77777777" w:rsidTr="00976A91">
        <w:trPr>
          <w:trHeight w:val="900"/>
        </w:trPr>
        <w:tc>
          <w:tcPr>
            <w:tcW w:w="1740" w:type="dxa"/>
            <w:tcBorders>
              <w:top w:val="nil"/>
              <w:left w:val="nil"/>
              <w:bottom w:val="nil"/>
              <w:right w:val="nil"/>
            </w:tcBorders>
            <w:shd w:val="clear" w:color="auto" w:fill="auto"/>
            <w:hideMark/>
          </w:tcPr>
          <w:p w14:paraId="4D06ACC0" w14:textId="77777777" w:rsidR="00FF27B7" w:rsidRPr="009B6E15" w:rsidRDefault="00FF27B7" w:rsidP="007F4697">
            <w:pPr>
              <w:rPr>
                <w:rFonts w:eastAsia="Times New Roman"/>
                <w:color w:val="000000"/>
              </w:rPr>
            </w:pPr>
            <w:r w:rsidRPr="009B6E15">
              <w:rPr>
                <w:rFonts w:eastAsia="Times New Roman"/>
                <w:color w:val="000000"/>
              </w:rPr>
              <w:t>Collection group</w:t>
            </w:r>
          </w:p>
        </w:tc>
        <w:tc>
          <w:tcPr>
            <w:tcW w:w="1360" w:type="dxa"/>
            <w:tcBorders>
              <w:top w:val="nil"/>
              <w:left w:val="nil"/>
              <w:bottom w:val="nil"/>
              <w:right w:val="nil"/>
            </w:tcBorders>
            <w:shd w:val="clear" w:color="auto" w:fill="auto"/>
            <w:hideMark/>
          </w:tcPr>
          <w:p w14:paraId="141E21D0"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6303D6CB" w14:textId="77777777" w:rsidR="00FF27B7" w:rsidRPr="009B6E15" w:rsidRDefault="00E9179C" w:rsidP="007F4697">
            <w:pPr>
              <w:rPr>
                <w:rFonts w:eastAsia="Times New Roman"/>
                <w:color w:val="000000"/>
              </w:rPr>
            </w:pPr>
            <w:r>
              <w:rPr>
                <w:rFonts w:eastAsia="Times New Roman"/>
                <w:color w:val="000000"/>
              </w:rPr>
              <w:t xml:space="preserve">EMP, </w:t>
            </w:r>
            <w:r w:rsidR="00FF27B7" w:rsidRPr="009B6E15">
              <w:rPr>
                <w:rFonts w:eastAsia="Times New Roman"/>
                <w:color w:val="000000"/>
              </w:rPr>
              <w:t>20mm survey</w:t>
            </w:r>
            <w:r w:rsidR="00FF27B7">
              <w:rPr>
                <w:rFonts w:eastAsia="Times New Roman"/>
                <w:color w:val="000000"/>
              </w:rPr>
              <w:t>, FMWT survey,</w:t>
            </w:r>
            <w:r w:rsidR="00FF27B7" w:rsidRPr="009B6E15">
              <w:rPr>
                <w:rFonts w:eastAsia="Times New Roman"/>
                <w:color w:val="000000"/>
              </w:rPr>
              <w:t xml:space="preserve"> or FRP survey</w:t>
            </w:r>
          </w:p>
        </w:tc>
      </w:tr>
      <w:tr w:rsidR="00FF27B7" w:rsidRPr="00C801BD" w14:paraId="2A5BB6D0" w14:textId="77777777" w:rsidTr="00976A91">
        <w:trPr>
          <w:trHeight w:val="900"/>
        </w:trPr>
        <w:tc>
          <w:tcPr>
            <w:tcW w:w="1740" w:type="dxa"/>
            <w:tcBorders>
              <w:top w:val="nil"/>
              <w:left w:val="nil"/>
              <w:bottom w:val="nil"/>
              <w:right w:val="nil"/>
            </w:tcBorders>
            <w:shd w:val="clear" w:color="auto" w:fill="auto"/>
            <w:hideMark/>
          </w:tcPr>
          <w:p w14:paraId="2384BE62" w14:textId="77777777" w:rsidR="00FF27B7" w:rsidRPr="009B6E15" w:rsidRDefault="00FF27B7" w:rsidP="007F4697">
            <w:pPr>
              <w:rPr>
                <w:rFonts w:eastAsia="Times New Roman"/>
                <w:color w:val="000000"/>
              </w:rPr>
            </w:pPr>
            <w:r w:rsidRPr="009B6E15">
              <w:rPr>
                <w:rFonts w:eastAsia="Times New Roman"/>
                <w:color w:val="000000"/>
              </w:rPr>
              <w:lastRenderedPageBreak/>
              <w:t>Habitat type</w:t>
            </w:r>
          </w:p>
        </w:tc>
        <w:tc>
          <w:tcPr>
            <w:tcW w:w="1360" w:type="dxa"/>
            <w:tcBorders>
              <w:top w:val="nil"/>
              <w:left w:val="nil"/>
              <w:bottom w:val="nil"/>
              <w:right w:val="nil"/>
            </w:tcBorders>
            <w:shd w:val="clear" w:color="auto" w:fill="auto"/>
            <w:hideMark/>
          </w:tcPr>
          <w:p w14:paraId="3688699A"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2A481509" w14:textId="77777777" w:rsidR="00FF27B7" w:rsidRPr="009B6E15" w:rsidRDefault="00FF27B7" w:rsidP="007F4697">
            <w:pPr>
              <w:rPr>
                <w:rFonts w:eastAsia="Times New Roman"/>
                <w:color w:val="000000"/>
              </w:rPr>
            </w:pPr>
            <w:r w:rsidRPr="009B6E15">
              <w:rPr>
                <w:rFonts w:eastAsia="Times New Roman"/>
                <w:color w:val="000000"/>
              </w:rPr>
              <w:t>Deep channel, tidal channel, or shoals.</w:t>
            </w:r>
          </w:p>
        </w:tc>
      </w:tr>
      <w:tr w:rsidR="00FF27B7" w:rsidRPr="00C801BD" w14:paraId="397ACC48" w14:textId="77777777" w:rsidTr="00976A91">
        <w:trPr>
          <w:trHeight w:val="300"/>
        </w:trPr>
        <w:tc>
          <w:tcPr>
            <w:tcW w:w="1740" w:type="dxa"/>
            <w:tcBorders>
              <w:top w:val="nil"/>
              <w:left w:val="nil"/>
              <w:bottom w:val="single" w:sz="4" w:space="0" w:color="auto"/>
              <w:right w:val="nil"/>
            </w:tcBorders>
            <w:shd w:val="clear" w:color="auto" w:fill="auto"/>
            <w:hideMark/>
          </w:tcPr>
          <w:p w14:paraId="1B811A6A" w14:textId="77777777" w:rsidR="00FF27B7" w:rsidRPr="009B6E15" w:rsidRDefault="00FF27B7" w:rsidP="007F4697">
            <w:pPr>
              <w:rPr>
                <w:rFonts w:eastAsia="Times New Roman"/>
                <w:color w:val="000000"/>
              </w:rPr>
            </w:pPr>
            <w:r w:rsidRPr="009B6E15">
              <w:rPr>
                <w:rFonts w:eastAsia="Times New Roman"/>
                <w:color w:val="000000"/>
              </w:rPr>
              <w:t>Distance from GG</w:t>
            </w:r>
          </w:p>
        </w:tc>
        <w:tc>
          <w:tcPr>
            <w:tcW w:w="1360" w:type="dxa"/>
            <w:tcBorders>
              <w:top w:val="nil"/>
              <w:left w:val="nil"/>
              <w:bottom w:val="single" w:sz="4" w:space="0" w:color="auto"/>
              <w:right w:val="nil"/>
            </w:tcBorders>
            <w:shd w:val="clear" w:color="auto" w:fill="auto"/>
            <w:hideMark/>
          </w:tcPr>
          <w:p w14:paraId="42DF079C"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single" w:sz="4" w:space="0" w:color="auto"/>
              <w:right w:val="nil"/>
            </w:tcBorders>
            <w:shd w:val="clear" w:color="auto" w:fill="auto"/>
            <w:hideMark/>
          </w:tcPr>
          <w:p w14:paraId="0133C0DF" w14:textId="77777777" w:rsidR="00FF27B7" w:rsidRPr="009B6E15" w:rsidRDefault="00FF27B7" w:rsidP="007F4697">
            <w:pPr>
              <w:rPr>
                <w:rFonts w:eastAsia="Times New Roman"/>
                <w:color w:val="000000"/>
              </w:rPr>
            </w:pPr>
            <w:r w:rsidRPr="009B6E15">
              <w:rPr>
                <w:rFonts w:eastAsia="Times New Roman"/>
                <w:color w:val="000000"/>
              </w:rPr>
              <w:t xml:space="preserve">Distance from the Golden Gate, in Km. </w:t>
            </w:r>
          </w:p>
        </w:tc>
      </w:tr>
    </w:tbl>
    <w:p w14:paraId="36FBB283" w14:textId="77777777" w:rsidR="00FF27B7" w:rsidRDefault="00FF27B7" w:rsidP="007F4697"/>
    <w:p w14:paraId="70FC0E0C" w14:textId="60425357" w:rsidR="00FF27B7" w:rsidRDefault="00FF27B7" w:rsidP="007F4697">
      <w:pPr>
        <w:rPr>
          <w:ins w:id="918" w:author="Dave Contreras" w:date="2019-07-02T11:32:00Z"/>
        </w:rPr>
      </w:pPr>
      <w:r>
        <w:t xml:space="preserve">This work will help us determine the future level of replication necessary to support assessment of restoration project goals. </w:t>
      </w:r>
      <w:r w:rsidRPr="00471D53">
        <w:t>Data used to answer our questions on timing and replication of samples will also provide pre-project data for evaluating the food web benefits of restoration sites.</w:t>
      </w:r>
    </w:p>
    <w:p w14:paraId="6B840A38" w14:textId="01FE6F18" w:rsidR="00A31739" w:rsidRDefault="00A31739" w:rsidP="007F4697">
      <w:pPr>
        <w:rPr>
          <w:ins w:id="919" w:author="Dave Contreras" w:date="2019-07-02T11:32:00Z"/>
        </w:rPr>
      </w:pPr>
    </w:p>
    <w:p w14:paraId="516D02A8" w14:textId="6F07D689" w:rsidR="00A31739" w:rsidRDefault="00A31739" w:rsidP="00CC4434">
      <w:pPr>
        <w:pStyle w:val="Heading3"/>
        <w:rPr>
          <w:ins w:id="920" w:author="Dave Contreras" w:date="2019-07-02T11:36:00Z"/>
        </w:rPr>
        <w:pPrChange w:id="921" w:author="Hartman, Rosemary@DWR" w:date="2019-07-25T20:19:00Z">
          <w:pPr/>
        </w:pPrChange>
      </w:pPr>
      <w:ins w:id="922" w:author="Dave Contreras" w:date="2019-07-02T11:34:00Z">
        <w:r>
          <w:t>Fish</w:t>
        </w:r>
      </w:ins>
    </w:p>
    <w:p w14:paraId="03382518" w14:textId="77777777" w:rsidR="00A31739" w:rsidRDefault="00A31739" w:rsidP="007F4697">
      <w:pPr>
        <w:rPr>
          <w:ins w:id="923" w:author="Dave Contreras" w:date="2019-07-02T11:34:00Z"/>
        </w:rPr>
      </w:pPr>
    </w:p>
    <w:p w14:paraId="036578AD" w14:textId="64E7ABD3" w:rsidR="00A31739" w:rsidRDefault="00A31739" w:rsidP="00A31739">
      <w:pPr>
        <w:rPr>
          <w:ins w:id="924" w:author="Dave Contreras" w:date="2019-07-02T11:34:00Z"/>
        </w:rPr>
      </w:pPr>
      <w:ins w:id="925" w:author="Dave Contreras" w:date="2019-07-02T11:34:00Z">
        <w:r>
          <w:t>Three components of data were compared between the sampling gears in each habitat type: fish catch per unit effort (CPUE), fork lengths, and species composition</w:t>
        </w:r>
      </w:ins>
      <w:ins w:id="926" w:author="Dave Contreras" w:date="2019-07-02T11:37:00Z">
        <w:r>
          <w:t xml:space="preserve"> in 2017 and 2018</w:t>
        </w:r>
      </w:ins>
      <w:ins w:id="927" w:author="Dave Contreras" w:date="2019-07-02T11:34:00Z">
        <w:r>
          <w:t xml:space="preserve">. Fish CPUE </w:t>
        </w:r>
        <w:r w:rsidRPr="0013511F">
          <w:t>was calculated using the number of fish</w:t>
        </w:r>
        <w:r>
          <w:t xml:space="preserve"> caught</w:t>
        </w:r>
        <w:r w:rsidRPr="0013511F">
          <w:t xml:space="preserve"> per volume water </w:t>
        </w:r>
        <w:r w:rsidRPr="00151C18">
          <w:t>sampled (standardized to 1</w:t>
        </w:r>
        <w:r>
          <w:t>0</w:t>
        </w:r>
        <w:r w:rsidRPr="00151C18">
          <w:t>,000</w:t>
        </w:r>
        <w:r>
          <w:t xml:space="preserve"> </w:t>
        </w:r>
        <w:r w:rsidRPr="00151C18">
          <w:t>m</w:t>
        </w:r>
        <w:r w:rsidRPr="00151C18">
          <w:rPr>
            <w:vertAlign w:val="superscript"/>
          </w:rPr>
          <w:t>3</w:t>
        </w:r>
        <w:r w:rsidRPr="00151C18">
          <w:t>)</w:t>
        </w:r>
        <w:r>
          <w:t xml:space="preserve"> </w:t>
        </w:r>
        <w:r w:rsidRPr="00151C18">
          <w:t>using</w:t>
        </w:r>
        <w:r w:rsidRPr="0013511F">
          <w:t xml:space="preserve"> the fo</w:t>
        </w:r>
        <w:r>
          <w:t xml:space="preserve">llowing equation: (fish catch/water volume </w:t>
        </w:r>
        <w:proofErr w:type="gramStart"/>
        <w:r>
          <w:t>sampled)*</w:t>
        </w:r>
        <w:proofErr w:type="gramEnd"/>
        <w:r>
          <w:t>10000.</w:t>
        </w:r>
      </w:ins>
    </w:p>
    <w:p w14:paraId="66D33B8B" w14:textId="77777777" w:rsidR="00A31739" w:rsidRDefault="00A31739" w:rsidP="00A31739">
      <w:pPr>
        <w:rPr>
          <w:ins w:id="928" w:author="Dave Contreras" w:date="2019-07-02T11:34:00Z"/>
        </w:rPr>
      </w:pPr>
    </w:p>
    <w:p w14:paraId="50A03443" w14:textId="0C9D62DC" w:rsidR="00A31739" w:rsidRDefault="000E33EF" w:rsidP="00A31739">
      <w:pPr>
        <w:rPr>
          <w:ins w:id="929" w:author="Dave Contreras" w:date="2019-07-02T11:34:00Z"/>
        </w:rPr>
      </w:pPr>
      <w:ins w:id="930" w:author="Dave Contreras" w:date="2019-07-02T11:37:00Z">
        <w:r>
          <w:t>Data were tested for normality using a Wilks-Shapiro test and the appropriate statistical tests were run using Past3</w:t>
        </w:r>
      </w:ins>
      <w:ins w:id="931" w:author="Dave Contreras" w:date="2019-07-02T12:40:00Z">
        <w:r w:rsidR="00412155">
          <w:t xml:space="preserve"> 3.25</w:t>
        </w:r>
      </w:ins>
      <w:ins w:id="932" w:author="Dave Contreras" w:date="2019-07-02T11:37:00Z">
        <w:r>
          <w:t xml:space="preserve"> software </w:t>
        </w:r>
        <w:r>
          <w:fldChar w:fldCharType="begin"/>
        </w:r>
        <w:r>
          <w:instrText xml:space="preserve"> ADDIN EN.CITE &lt;EndNote&gt;&lt;Cite&gt;&lt;Author&gt;Hammer&lt;/Author&gt;&lt;Year&gt;2001&lt;/Year&gt;&lt;RecNum&gt;4642&lt;/RecNum&gt;&lt;DisplayText&gt;(Hammer et al. 2001)&lt;/DisplayText&gt;&lt;record&gt;&lt;rec-number&gt;4642&lt;/rec-number&gt;&lt;foreign-keys&gt;&lt;key app="EN" db-id="a9apvv5dmwfftked0f5padvbva2xpxpx0esz" timestamp="1530892464"&gt;4642&lt;/key&gt;&lt;/foreign-keys&gt;&lt;ref-type name="Journal Article"&gt;17&lt;/ref-type&gt;&lt;contributors&gt;&lt;authors&gt;&lt;author&gt;Hammer, Øyvind&lt;/author&gt;&lt;author&gt;Harper, D.A.T.&lt;/author&gt;&lt;author&gt;Ryan, P.D.&lt;/author&gt;&lt;/authors&gt;&lt;/contributors&gt;&lt;titles&gt;&lt;title&gt;PAST: Paleontological statistics software package for education and data analysis&lt;/title&gt;&lt;secondary-title&gt;Palaeontologia Electronica &lt;/secondary-title&gt;&lt;/titles&gt;&lt;periodical&gt;&lt;full-title&gt;Palaeontologia Electronica&lt;/full-title&gt;&lt;/periodical&gt;&lt;pages&gt;9&lt;/pages&gt;&lt;volume&gt;4&lt;/volume&gt;&lt;number&gt;1&lt;/number&gt;&lt;dates&gt;&lt;year&gt;2001&lt;/year&gt;&lt;/dates&gt;&lt;urls&gt;&lt;related-urls&gt;&lt;url&gt;&lt;style face="underline" font="default" size="100%"&gt;http://palaeo-electronica.org/2001_1/past/issue1_01.htm&lt;/style&gt;&lt;/url&gt;&lt;/related-urls&gt;&lt;/urls&gt;&lt;/record&gt;&lt;/Cite&gt;&lt;/EndNote&gt;</w:instrText>
        </w:r>
        <w:r>
          <w:fldChar w:fldCharType="separate"/>
        </w:r>
        <w:r>
          <w:rPr>
            <w:noProof/>
          </w:rPr>
          <w:t>(Hammer et al. 2001)</w:t>
        </w:r>
        <w:r>
          <w:fldChar w:fldCharType="end"/>
        </w:r>
        <w:r>
          <w:t xml:space="preserve">. </w:t>
        </w:r>
      </w:ins>
      <w:ins w:id="933" w:author="Dave Contreras" w:date="2019-07-02T11:34:00Z">
        <w:r w:rsidR="00A31739">
          <w:t xml:space="preserve">Based on results from the Wilks-Shapiro test, a paired t-test or Wilcoxon rank sum test was used to compare CPUEs between the beach seine or lampara to the </w:t>
        </w:r>
        <w:proofErr w:type="spellStart"/>
        <w:r w:rsidR="00A31739">
          <w:t>townet</w:t>
        </w:r>
        <w:proofErr w:type="spellEnd"/>
        <w:r w:rsidR="00A31739">
          <w:t xml:space="preserve"> and midwater trawl. Gear comparisons were made at each sampling location (e.g., Decker Island, Winter Island, </w:t>
        </w:r>
        <w:proofErr w:type="spellStart"/>
        <w:r w:rsidR="00A31739">
          <w:t>etc</w:t>
        </w:r>
        <w:proofErr w:type="spellEnd"/>
        <w:r w:rsidR="00A31739">
          <w:t>)</w:t>
        </w:r>
      </w:ins>
      <w:ins w:id="934" w:author="Dave Contreras" w:date="2019-07-19T09:09:00Z">
        <w:r w:rsidR="004C73F8">
          <w:t>.</w:t>
        </w:r>
      </w:ins>
      <w:ins w:id="935" w:author="Dave Contreras" w:date="2019-07-02T11:34:00Z">
        <w:del w:id="936" w:author="Dave Contreras" w:date="2019-07-19T09:08:00Z">
          <w:r w:rsidR="00A31739" w:rsidDel="00813A52">
            <w:delText>.</w:delText>
          </w:r>
        </w:del>
        <w:r w:rsidR="00A31739">
          <w:t xml:space="preserve"> </w:t>
        </w:r>
      </w:ins>
      <w:ins w:id="937" w:author="Dave Contreras" w:date="2019-07-02T11:57:00Z">
        <w:del w:id="938" w:author="Dave Contreras" w:date="2019-07-19T09:08:00Z">
          <w:r w:rsidR="005D4D0C" w:rsidDel="00813A52">
            <w:delText>I</w:delText>
          </w:r>
        </w:del>
      </w:ins>
      <w:ins w:id="939" w:author="Dave Contreras" w:date="2019-07-19T09:09:00Z">
        <w:r w:rsidR="004C73F8">
          <w:t>I</w:t>
        </w:r>
      </w:ins>
      <w:ins w:id="940" w:author="Dave Contreras" w:date="2019-07-02T11:57:00Z">
        <w:r w:rsidR="005D4D0C">
          <w:t xml:space="preserve">f CPUE differences were detected during </w:t>
        </w:r>
        <w:r w:rsidR="008D5D8A">
          <w:t xml:space="preserve">the paired t-test or Wilcoxon rank sum test, a GLM was run </w:t>
        </w:r>
        <w:del w:id="941" w:author="Dave Contreras" w:date="2019-07-02T12:38:00Z">
          <w:r w:rsidR="008D5D8A" w:rsidDel="00412155">
            <w:delText>in</w:delText>
          </w:r>
        </w:del>
      </w:ins>
      <w:ins w:id="942" w:author="Dave Contreras" w:date="2019-07-02T12:38:00Z">
        <w:r w:rsidR="00412155">
          <w:t>using</w:t>
        </w:r>
      </w:ins>
      <w:ins w:id="943" w:author="Dave Contreras" w:date="2019-07-02T11:57:00Z">
        <w:r w:rsidR="008D5D8A">
          <w:t xml:space="preserve"> R </w:t>
        </w:r>
      </w:ins>
      <w:ins w:id="944" w:author="Dave Contreras" w:date="2019-07-02T12:00:00Z">
        <w:r w:rsidR="008D5D8A">
          <w:t>3.</w:t>
        </w:r>
      </w:ins>
      <w:ins w:id="945" w:author="Dave Contreras" w:date="2019-07-02T12:38:00Z">
        <w:r w:rsidR="00412155">
          <w:t>5.3</w:t>
        </w:r>
      </w:ins>
      <w:ins w:id="946" w:author="Dave Contreras" w:date="2019-07-02T12:37:00Z">
        <w:r w:rsidR="00412155">
          <w:t xml:space="preserve"> </w:t>
        </w:r>
        <w:r w:rsidR="00412155">
          <w:rPr>
            <w:noProof/>
          </w:rPr>
          <w:t>(R_Core_Team 2018)</w:t>
        </w:r>
      </w:ins>
      <w:ins w:id="947" w:author="Dave Contreras" w:date="2019-07-02T11:57:00Z">
        <w:del w:id="948" w:author="Dave Contreras" w:date="2019-07-02T12:00:00Z">
          <w:r w:rsidR="008D5D8A" w:rsidDel="008D5D8A">
            <w:delText>Stat</w:delText>
          </w:r>
        </w:del>
      </w:ins>
      <w:ins w:id="949" w:author="Dave Contreras" w:date="2019-07-02T11:58:00Z">
        <w:r w:rsidR="008D5D8A">
          <w:t xml:space="preserve"> t</w:t>
        </w:r>
      </w:ins>
      <w:ins w:id="950" w:author="Dave Contreras" w:date="2019-07-02T11:38:00Z">
        <w:r>
          <w:t xml:space="preserve">o tease apart the potential </w:t>
        </w:r>
      </w:ins>
      <w:ins w:id="951" w:author="Dave Contreras" w:date="2019-07-02T11:43:00Z">
        <w:r w:rsidR="004164CC">
          <w:t>factors</w:t>
        </w:r>
      </w:ins>
      <w:ins w:id="952" w:author="Dave Contreras" w:date="2019-07-02T11:38:00Z">
        <w:r>
          <w:t xml:space="preserve"> </w:t>
        </w:r>
      </w:ins>
      <w:ins w:id="953" w:author="Dave Contreras" w:date="2019-07-02T11:58:00Z">
        <w:r w:rsidR="008D5D8A">
          <w:t>causing</w:t>
        </w:r>
      </w:ins>
      <w:ins w:id="954" w:author="Dave Contreras" w:date="2019-07-02T11:40:00Z">
        <w:r w:rsidR="004164CC">
          <w:t xml:space="preserve"> </w:t>
        </w:r>
      </w:ins>
      <w:ins w:id="955" w:author="Dave Contreras" w:date="2019-07-02T11:38:00Z">
        <w:r>
          <w:t xml:space="preserve">CPUE </w:t>
        </w:r>
      </w:ins>
      <w:ins w:id="956" w:author="Dave Contreras" w:date="2019-07-02T11:40:00Z">
        <w:r w:rsidR="004164CC">
          <w:t xml:space="preserve">differences </w:t>
        </w:r>
      </w:ins>
      <w:ins w:id="957" w:author="Dave Contreras" w:date="2019-07-02T11:38:00Z">
        <w:r>
          <w:t>between gear types</w:t>
        </w:r>
      </w:ins>
      <w:ins w:id="958" w:author="Dave Contreras" w:date="2019-07-02T11:50:00Z">
        <w:r w:rsidR="00BE20F8">
          <w:t xml:space="preserve"> </w:t>
        </w:r>
      </w:ins>
      <w:ins w:id="959" w:author="Dave Contreras" w:date="2019-07-02T11:38:00Z">
        <w:del w:id="960" w:author="Dave Contreras" w:date="2019-07-19T09:09:00Z">
          <w:r w:rsidDel="004C73F8">
            <w:delText xml:space="preserve"> </w:delText>
          </w:r>
        </w:del>
      </w:ins>
      <w:ins w:id="961" w:author="Dave Contreras" w:date="2019-07-02T11:39:00Z">
        <w:r>
          <w:t>in 2017 and 2018</w:t>
        </w:r>
      </w:ins>
      <w:ins w:id="962" w:author="Dave Contreras" w:date="2019-07-02T11:50:00Z">
        <w:r w:rsidR="00BE20F8">
          <w:t xml:space="preserve"> at each site</w:t>
        </w:r>
      </w:ins>
      <w:ins w:id="963" w:author="Dave Contreras" w:date="2019-07-02T11:58:00Z">
        <w:r w:rsidR="008D5D8A">
          <w:t>.</w:t>
        </w:r>
      </w:ins>
      <w:ins w:id="964" w:author="Dave Contreras" w:date="2019-07-02T11:46:00Z">
        <w:r w:rsidR="004164CC">
          <w:t xml:space="preserve"> The predictor variables chosen were year, </w:t>
        </w:r>
      </w:ins>
      <w:ins w:id="965" w:author="Dave Contreras" w:date="2019-07-02T11:47:00Z">
        <w:r w:rsidR="004164CC">
          <w:t xml:space="preserve">tide, temperature, </w:t>
        </w:r>
        <w:r w:rsidR="00BE20F8">
          <w:t>turbidity,</w:t>
        </w:r>
      </w:ins>
      <w:ins w:id="966" w:author="Dave Contreras" w:date="2019-07-19T09:09:00Z">
        <w:r w:rsidR="004C73F8">
          <w:t xml:space="preserve"> and</w:t>
        </w:r>
      </w:ins>
      <w:ins w:id="967" w:author="Dave Contreras" w:date="2019-07-02T11:47:00Z">
        <w:r w:rsidR="00BE20F8">
          <w:t xml:space="preserve"> specific conductance</w:t>
        </w:r>
        <w:del w:id="968" w:author="Dave Contreras" w:date="2019-07-19T09:09:00Z">
          <w:r w:rsidR="00BE20F8" w:rsidDel="002638DF">
            <w:delText>,</w:delText>
          </w:r>
          <w:r w:rsidR="00BE20F8" w:rsidDel="004C73F8">
            <w:delText xml:space="preserve"> and </w:delText>
          </w:r>
        </w:del>
      </w:ins>
      <w:ins w:id="969" w:author="Dave Contreras" w:date="2019-07-02T11:48:00Z">
        <w:del w:id="970" w:author="Dave Contreras" w:date="2019-07-19T09:09:00Z">
          <w:r w:rsidR="00BE20F8" w:rsidDel="004C73F8">
            <w:delText>Julian</w:delText>
          </w:r>
        </w:del>
      </w:ins>
      <w:ins w:id="971" w:author="Dave Contreras" w:date="2019-07-02T11:47:00Z">
        <w:del w:id="972" w:author="Dave Contreras" w:date="2019-07-19T09:09:00Z">
          <w:r w:rsidR="00BE20F8" w:rsidDel="004C73F8">
            <w:delText xml:space="preserve"> day</w:delText>
          </w:r>
        </w:del>
        <w:r w:rsidR="00BE20F8">
          <w:t>.</w:t>
        </w:r>
      </w:ins>
      <w:ins w:id="973" w:author="Dave Contreras" w:date="2019-07-02T11:48:00Z">
        <w:r w:rsidR="00BE20F8">
          <w:t xml:space="preserve"> An auto correlation </w:t>
        </w:r>
      </w:ins>
      <w:ins w:id="974" w:author="Dave Contreras" w:date="2019-07-02T11:49:00Z">
        <w:r w:rsidR="00BE20F8">
          <w:t xml:space="preserve">was run on temperature, turbidity, </w:t>
        </w:r>
        <w:del w:id="975" w:author="Dave Contreras" w:date="2019-07-19T09:10:00Z">
          <w:r w:rsidR="00BE20F8" w:rsidDel="002638DF">
            <w:delText xml:space="preserve">Julian day, </w:delText>
          </w:r>
        </w:del>
        <w:r w:rsidR="00BE20F8">
          <w:t>and specific conductance to help choose the best</w:t>
        </w:r>
      </w:ins>
      <w:ins w:id="976" w:author="Dave Contreras" w:date="2019-07-02T12:39:00Z">
        <w:r w:rsidR="00412155">
          <w:t xml:space="preserve"> predictor variables for the</w:t>
        </w:r>
      </w:ins>
      <w:ins w:id="977" w:author="Dave Contreras" w:date="2019-07-02T11:50:00Z">
        <w:r w:rsidR="00BE20F8">
          <w:t xml:space="preserve"> GLM</w:t>
        </w:r>
      </w:ins>
      <w:ins w:id="978" w:author="Dave Contreras" w:date="2019-07-02T11:49:00Z">
        <w:r w:rsidR="00BE20F8">
          <w:t xml:space="preserve"> model </w:t>
        </w:r>
      </w:ins>
      <w:ins w:id="979" w:author="Dave Contreras" w:date="2019-07-02T11:50:00Z">
        <w:r w:rsidR="00BE20F8">
          <w:t>for each site</w:t>
        </w:r>
      </w:ins>
      <w:ins w:id="980" w:author="Dave Contreras" w:date="2019-07-02T12:39:00Z">
        <w:r w:rsidR="00412155">
          <w:t xml:space="preserve"> in</w:t>
        </w:r>
      </w:ins>
      <w:ins w:id="981" w:author="Dave Contreras" w:date="2019-07-02T12:40:00Z">
        <w:r w:rsidR="00412155">
          <w:t xml:space="preserve"> Past3 3.25 software </w:t>
        </w:r>
        <w:r w:rsidR="00412155">
          <w:fldChar w:fldCharType="begin"/>
        </w:r>
        <w:r w:rsidR="00412155">
          <w:instrText xml:space="preserve"> ADDIN EN.CITE &lt;EndNote&gt;&lt;Cite&gt;&lt;Author&gt;Hammer&lt;/Author&gt;&lt;Year&gt;2001&lt;/Year&gt;&lt;RecNum&gt;4642&lt;/RecNum&gt;&lt;DisplayText&gt;(Hammer et al. 2001)&lt;/DisplayText&gt;&lt;record&gt;&lt;rec-number&gt;4642&lt;/rec-number&gt;&lt;foreign-keys&gt;&lt;key app="EN" db-id="a9apvv5dmwfftked0f5padvbva2xpxpx0esz" timestamp="1530892464"&gt;4642&lt;/key&gt;&lt;/foreign-keys&gt;&lt;ref-type name="Journal Article"&gt;17&lt;/ref-type&gt;&lt;contributors&gt;&lt;authors&gt;&lt;author&gt;Hammer, Øyvind&lt;/author&gt;&lt;author&gt;Harper, D.A.T.&lt;/author&gt;&lt;author&gt;Ryan, P.D.&lt;/author&gt;&lt;/authors&gt;&lt;/contributors&gt;&lt;titles&gt;&lt;title&gt;PAST: Paleontological statistics software package for education and data analysis&lt;/title&gt;&lt;secondary-title&gt;Palaeontologia Electronica &lt;/secondary-title&gt;&lt;/titles&gt;&lt;periodical&gt;&lt;full-title&gt;Palaeontologia Electronica&lt;/full-title&gt;&lt;/periodical&gt;&lt;pages&gt;9&lt;/pages&gt;&lt;volume&gt;4&lt;/volume&gt;&lt;number&gt;1&lt;/number&gt;&lt;dates&gt;&lt;year&gt;2001&lt;/year&gt;&lt;/dates&gt;&lt;urls&gt;&lt;related-urls&gt;&lt;url&gt;&lt;style face="underline" font="default" size="100%"&gt;http://palaeo-electronica.org/2001_1/past/issue1_01.htm&lt;/style&gt;&lt;/url&gt;&lt;/related-urls&gt;&lt;/urls&gt;&lt;/record&gt;&lt;/Cite&gt;&lt;/EndNote&gt;</w:instrText>
        </w:r>
        <w:r w:rsidR="00412155">
          <w:fldChar w:fldCharType="separate"/>
        </w:r>
        <w:r w:rsidR="00412155">
          <w:rPr>
            <w:noProof/>
          </w:rPr>
          <w:t>(Hammer et al. 2001)</w:t>
        </w:r>
        <w:r w:rsidR="00412155">
          <w:fldChar w:fldCharType="end"/>
        </w:r>
      </w:ins>
      <w:ins w:id="982" w:author="Dave Contreras" w:date="2019-07-02T11:50:00Z">
        <w:r w:rsidR="00BE20F8">
          <w:t>.</w:t>
        </w:r>
      </w:ins>
    </w:p>
    <w:p w14:paraId="2D01D657" w14:textId="77777777" w:rsidR="00A31739" w:rsidRDefault="00A31739" w:rsidP="00A31739">
      <w:pPr>
        <w:rPr>
          <w:ins w:id="983" w:author="Dave Contreras" w:date="2019-07-02T11:34:00Z"/>
        </w:rPr>
      </w:pPr>
    </w:p>
    <w:p w14:paraId="3A88A5F1" w14:textId="69711DDC" w:rsidR="00A31739" w:rsidDel="003E3118" w:rsidRDefault="00A31739" w:rsidP="00A31739">
      <w:pPr>
        <w:rPr>
          <w:ins w:id="984" w:author="Dave Contreras" w:date="2019-07-02T11:34:00Z"/>
          <w:del w:id="985" w:author="Dave Contreras" w:date="2019-07-19T09:08:00Z"/>
        </w:rPr>
      </w:pPr>
      <w:ins w:id="986" w:author="Dave Contreras" w:date="2019-07-02T11:34:00Z">
        <w:del w:id="987" w:author="Dave Contreras" w:date="2019-07-19T09:08:00Z">
          <w:r w:rsidDel="003E3118">
            <w:delText xml:space="preserve">A two sample Kolmogorov-Smirnov (K-S) test was used to analyze whether fish size distribution differed between gear types. Three pair-wise comparisons were made independently for the three gear types in the summer and fall. Fish fork lengths were graphed to indicate each gear type’s common length ranges and used to set the maximum fork length values to be evaluated. The common size ranges selected represented </w:delText>
          </w:r>
          <w:commentRangeStart w:id="988"/>
          <w:r w:rsidDel="003E3118">
            <w:delText xml:space="preserve">91-99% </w:delText>
          </w:r>
        </w:del>
      </w:ins>
      <w:commentRangeEnd w:id="988"/>
      <w:ins w:id="989" w:author="Dave Contreras" w:date="2019-07-02T11:59:00Z">
        <w:del w:id="990" w:author="Dave Contreras" w:date="2019-07-19T09:08:00Z">
          <w:r w:rsidR="008D5D8A" w:rsidDel="003E3118">
            <w:rPr>
              <w:rStyle w:val="CommentReference"/>
            </w:rPr>
            <w:commentReference w:id="988"/>
          </w:r>
        </w:del>
      </w:ins>
      <w:ins w:id="991" w:author="Dave Contreras" w:date="2019-07-02T11:34:00Z">
        <w:del w:id="992" w:author="Dave Contreras" w:date="2019-07-19T09:08:00Z">
          <w:r w:rsidDel="003E3118">
            <w:delText>of all fish measured and provided a good representation of each gear’s target fish size ranges. Fish sizes larger than the commonly caught size ranges were considered outliers and excluded from analysis. G</w:delText>
          </w:r>
          <w:r w:rsidRPr="00580779" w:rsidDel="003E3118">
            <w:delText>raphs were made using</w:delText>
          </w:r>
          <w:r w:rsidDel="003E3118">
            <w:delText xml:space="preserve"> </w:delText>
          </w:r>
        </w:del>
        <w:del w:id="993" w:author="Dave Contreras" w:date="2019-07-02T12:00:00Z">
          <w:r w:rsidDel="008D5D8A">
            <w:delText xml:space="preserve">Excel and </w:delText>
          </w:r>
        </w:del>
        <w:del w:id="994" w:author="Dave Contreras" w:date="2019-07-19T09:08:00Z">
          <w:r w:rsidRPr="00580779" w:rsidDel="003E3118">
            <w:delText>R 3.</w:delText>
          </w:r>
        </w:del>
        <w:del w:id="995" w:author="Dave Contreras" w:date="2019-07-02T12:00:00Z">
          <w:r w:rsidRPr="00580779" w:rsidDel="008D5D8A">
            <w:delText>3</w:delText>
          </w:r>
        </w:del>
        <w:del w:id="996" w:author="Dave Contreras" w:date="2019-07-02T12:38:00Z">
          <w:r w:rsidRPr="00580779" w:rsidDel="00412155">
            <w:delText>1</w:delText>
          </w:r>
        </w:del>
        <w:del w:id="997" w:author="Dave Contreras" w:date="2019-07-19T09:08:00Z">
          <w:r w:rsidRPr="00580779" w:rsidDel="003E3118">
            <w:delText xml:space="preserve"> with the ggplot2</w:delText>
          </w:r>
          <w:r w:rsidDel="003E3118">
            <w:delText xml:space="preserve"> and plyr</w:delText>
          </w:r>
          <w:r w:rsidRPr="00580779" w:rsidDel="003E3118">
            <w:delText xml:space="preserve"> package</w:delText>
          </w:r>
          <w:r w:rsidDel="003E3118">
            <w:delText xml:space="preserve">s </w:delText>
          </w:r>
          <w:r w:rsidDel="003E3118">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rsidDel="003E3118">
            <w:delInstrText xml:space="preserve"> ADDIN EN.CITE </w:delInstrText>
          </w:r>
          <w:r w:rsidDel="003E3118">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rsidDel="003E3118">
            <w:delInstrText xml:space="preserve"> ADDIN EN.CITE.DATA </w:delInstrText>
          </w:r>
          <w:r w:rsidDel="003E3118">
            <w:fldChar w:fldCharType="end"/>
          </w:r>
          <w:r w:rsidDel="003E3118">
            <w:fldChar w:fldCharType="separate"/>
          </w:r>
          <w:r w:rsidDel="003E3118">
            <w:rPr>
              <w:noProof/>
            </w:rPr>
            <w:delText>(R_Core_Team 2018; Wickham 2011; Wickham 2016)</w:delText>
          </w:r>
          <w:r w:rsidDel="003E3118">
            <w:fldChar w:fldCharType="end"/>
          </w:r>
          <w:r w:rsidRPr="00580779" w:rsidDel="003E3118">
            <w:delText>.</w:delText>
          </w:r>
        </w:del>
      </w:ins>
    </w:p>
    <w:p w14:paraId="2752DC54" w14:textId="33935D9C" w:rsidR="00A31739" w:rsidRPr="00066D6B" w:rsidDel="003E3118" w:rsidRDefault="00A31739" w:rsidP="00A31739">
      <w:pPr>
        <w:rPr>
          <w:ins w:id="998" w:author="Dave Contreras" w:date="2019-07-02T11:34:00Z"/>
          <w:del w:id="999" w:author="Dave Contreras" w:date="2019-07-19T09:08:00Z"/>
        </w:rPr>
      </w:pPr>
    </w:p>
    <w:p w14:paraId="30DB4AD3" w14:textId="377AF799" w:rsidR="00A31739" w:rsidRDefault="00A31739" w:rsidP="00A31739">
      <w:pPr>
        <w:rPr>
          <w:ins w:id="1000" w:author="Dave Contreras" w:date="2019-07-19T09:08:00Z"/>
        </w:rPr>
      </w:pPr>
      <w:ins w:id="1001" w:author="Dave Contreras" w:date="2019-07-02T11:34:00Z">
        <w:r>
          <w:t>A permutational multivariate analysis of variance (</w:t>
        </w:r>
        <w:proofErr w:type="spellStart"/>
        <w:r>
          <w:t>PerMANOVA</w:t>
        </w:r>
        <w:proofErr w:type="spellEnd"/>
        <w:r>
          <w:t xml:space="preserve">, </w:t>
        </w:r>
        <w:r>
          <w:fldChar w:fldCharType="begin"/>
        </w:r>
        <w:r>
          <w:instrText xml:space="preserve"> ADDIN EN.CITE &lt;EndNote&gt;&lt;Cite&gt;&lt;Author&gt;Anderson&lt;/Author&gt;&lt;Year&gt;2001&lt;/Year&gt;&lt;RecNum&gt;4645&lt;/RecNum&gt;&lt;DisplayText&gt;(Anderson 2001)&lt;/DisplayText&gt;&lt;record&gt;&lt;rec-number&gt;4645&lt;/rec-number&gt;&lt;foreign-keys&gt;&lt;key app="EN" db-id="a9apvv5dmwfftked0f5padvbva2xpxpx0esz" timestamp="1530894178"&gt;4645&lt;/key&gt;&lt;/foreign-keys&gt;&lt;ref-type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Ecology&lt;/secondary-title&gt;&lt;/titles&gt;&lt;periodical&gt;&lt;full-title&gt;Austral Ecology&lt;/full-title&gt;&lt;/periodical&gt;&lt;pages&gt;32-46&lt;/pages&gt;&lt;volume&gt;26&lt;/volume&gt;&lt;number&gt;1&lt;/number&gt;&lt;dates&gt;&lt;year&gt;2001&lt;/year&gt;&lt;/dates&gt;&lt;urls&gt;&lt;/urls&gt;&lt;electronic-resource-num&gt;10.1111/j.1442-9993.2001.01070.pp.x&lt;/electronic-resource-num&gt;&lt;/record&gt;&lt;/Cite&gt;&lt;/EndNote&gt;</w:instrText>
        </w:r>
        <w:r>
          <w:fldChar w:fldCharType="separate"/>
        </w:r>
        <w:r>
          <w:rPr>
            <w:noProof/>
          </w:rPr>
          <w:t>(Anderson 2001)</w:t>
        </w:r>
        <w:r>
          <w:fldChar w:fldCharType="end"/>
        </w:r>
        <w:r>
          <w:t>) using a Bray-Curtis similarity index was used to test for fish species composition differences between gear types at each sampling location (</w:t>
        </w:r>
        <w:r>
          <w:fldChar w:fldCharType="begin"/>
        </w:r>
        <w:r>
          <w:instrText xml:space="preserve"> REF _Ref519591341 \h </w:instrText>
        </w:r>
      </w:ins>
      <w:ins w:id="1002" w:author="Dave Contreras" w:date="2019-07-02T11:34:00Z">
        <w:r>
          <w:fldChar w:fldCharType="separate"/>
        </w:r>
        <w:r w:rsidRPr="00D05DCB">
          <w:t xml:space="preserve">Table </w:t>
        </w:r>
        <w:r>
          <w:rPr>
            <w:noProof/>
          </w:rPr>
          <w:t>7</w:t>
        </w:r>
        <w:r>
          <w:fldChar w:fldCharType="end"/>
        </w:r>
        <w:r>
          <w:t xml:space="preserve">, </w:t>
        </w:r>
        <w:r>
          <w:fldChar w:fldCharType="begin"/>
        </w:r>
        <w:r>
          <w:instrText xml:space="preserve"> REF _Ref519591720 \h </w:instrText>
        </w:r>
      </w:ins>
      <w:ins w:id="1003" w:author="Dave Contreras" w:date="2019-07-02T11:34:00Z">
        <w:r>
          <w:fldChar w:fldCharType="separate"/>
        </w:r>
        <w:r w:rsidRPr="00D05DCB">
          <w:t xml:space="preserve">Table </w:t>
        </w:r>
        <w:r>
          <w:rPr>
            <w:noProof/>
          </w:rPr>
          <w:t>11</w:t>
        </w:r>
        <w:r>
          <w:fldChar w:fldCharType="end"/>
        </w:r>
        <w:r>
          <w:t xml:space="preserve">). Each fish species CPUE was transformed into a percent catch based on the total CPUE for each net deployment. Any fish not identified to species was removed from this analysis except for </w:t>
        </w:r>
        <w:proofErr w:type="spellStart"/>
        <w:r w:rsidRPr="002449C3">
          <w:rPr>
            <w:i/>
          </w:rPr>
          <w:t>Tridentiger</w:t>
        </w:r>
        <w:proofErr w:type="spellEnd"/>
        <w:r w:rsidRPr="002449C3">
          <w:rPr>
            <w:i/>
          </w:rPr>
          <w:t xml:space="preserve"> </w:t>
        </w:r>
        <w:r>
          <w:rPr>
            <w:i/>
          </w:rPr>
          <w:t>s</w:t>
        </w:r>
        <w:r w:rsidRPr="002449C3">
          <w:rPr>
            <w:i/>
          </w:rPr>
          <w:t>pp</w:t>
        </w:r>
        <w:r>
          <w:t xml:space="preserve">. This genus was not removed because identification would have been similar for all gear types. </w:t>
        </w:r>
        <w:r w:rsidRPr="000617A6">
          <w:t xml:space="preserve">Using the percent catch of each species caught per tow, a </w:t>
        </w:r>
        <w:proofErr w:type="spellStart"/>
        <w:r w:rsidRPr="000617A6">
          <w:t>PerMANOVA</w:t>
        </w:r>
        <w:proofErr w:type="spellEnd"/>
        <w:r w:rsidRPr="000617A6">
          <w:t xml:space="preserve"> was run using the </w:t>
        </w:r>
        <w:proofErr w:type="spellStart"/>
        <w:r w:rsidRPr="000617A6">
          <w:t>adonis</w:t>
        </w:r>
        <w:proofErr w:type="spellEnd"/>
        <w:r w:rsidRPr="000617A6">
          <w:t xml:space="preserve"> feature in the vegan package of R </w:t>
        </w:r>
        <w:r>
          <w:fldChar w:fldCharType="begin"/>
        </w:r>
        <w:r>
          <w:instrText xml:space="preserve"> ADDIN EN.CITE &lt;EndNote&gt;&lt;Cite&gt;&lt;Author&gt;Oksanen&lt;/Author&gt;&lt;Year&gt;2016&lt;/Year&gt;&lt;RecNum&gt;2584&lt;/RecNum&gt;&lt;DisplayText&gt;(Oksanen et al. 2016)&lt;/DisplayText&gt;&lt;record&gt;&lt;rec-number&gt;2584&lt;/rec-number&gt;&lt;foreign-keys&gt;&lt;key app="EN" db-id="a9apvv5dmwfftked0f5padvbva2xpxpx0esz" timestamp="1456953814"&gt;2584&lt;/key&gt;&lt;/foreign-keys&gt;&lt;ref-type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vegan&lt;/title&gt;&lt;secondary-title&gt;CRAN R project&lt;/secondary-title&gt;&lt;/titles&gt;&lt;dates&gt;&lt;year&gt;2016&lt;/year&gt;&lt;/dates&gt;&lt;urls&gt;&lt;related-urls&gt;&lt;url&gt;https://github.com/vegandevs/vegan&lt;/url&gt;&lt;/related-urls&gt;&lt;/urls&gt;&lt;/record&gt;&lt;/Cite&gt;&lt;/EndNote&gt;</w:instrText>
        </w:r>
        <w:r>
          <w:fldChar w:fldCharType="separate"/>
        </w:r>
        <w:r>
          <w:rPr>
            <w:noProof/>
          </w:rPr>
          <w:t>(Oksanen et al. 2016)</w:t>
        </w:r>
        <w:r>
          <w:fldChar w:fldCharType="end"/>
        </w:r>
        <w:r>
          <w:t xml:space="preserve"> </w:t>
        </w:r>
        <w:r w:rsidRPr="000617A6">
          <w:t xml:space="preserve">to determine whether differences in fish communities occurred among gear types using </w:t>
        </w:r>
        <w:r>
          <w:t>the</w:t>
        </w:r>
        <w:r w:rsidRPr="000617A6">
          <w:t xml:space="preserve"> </w:t>
        </w:r>
        <w:r>
          <w:t xml:space="preserve">covariates </w:t>
        </w:r>
      </w:ins>
      <w:ins w:id="1004" w:author="Dave Contreras" w:date="2019-07-02T12:00:00Z">
        <w:r w:rsidR="008D5D8A">
          <w:t xml:space="preserve">year, </w:t>
        </w:r>
      </w:ins>
      <w:ins w:id="1005" w:author="Dave Contreras" w:date="2019-07-02T11:34:00Z">
        <w:r>
          <w:t xml:space="preserve">month, temperature, </w:t>
        </w:r>
        <w:del w:id="1006" w:author="Dave Contreras" w:date="2019-07-02T12:00:00Z">
          <w:r w:rsidDel="008D5D8A">
            <w:delText xml:space="preserve">and </w:delText>
          </w:r>
        </w:del>
        <w:r>
          <w:t>specific conductance</w:t>
        </w:r>
      </w:ins>
      <w:ins w:id="1007" w:author="Dave Contreras" w:date="2019-07-02T12:00:00Z">
        <w:r w:rsidR="008D5D8A">
          <w:t>, and turbidity</w:t>
        </w:r>
      </w:ins>
      <w:ins w:id="1008" w:author="Dave Contreras" w:date="2019-07-02T11:34:00Z">
        <w:r>
          <w:t xml:space="preserve">. </w:t>
        </w:r>
        <w:r w:rsidRPr="000617A6">
          <w:t>All s</w:t>
        </w:r>
        <w:r>
          <w:t>ample</w:t>
        </w:r>
        <w:r w:rsidRPr="000617A6">
          <w:t>s that caught no fish</w:t>
        </w:r>
        <w:r>
          <w:t xml:space="preserve"> were removed for the </w:t>
        </w:r>
        <w:proofErr w:type="spellStart"/>
        <w:r>
          <w:t>PerMANOVA</w:t>
        </w:r>
        <w:proofErr w:type="spellEnd"/>
        <w:r>
          <w:t>.</w:t>
        </w:r>
      </w:ins>
    </w:p>
    <w:p w14:paraId="03797ED4" w14:textId="6703411D" w:rsidR="003E3118" w:rsidRDefault="003E3118" w:rsidP="00A31739">
      <w:pPr>
        <w:rPr>
          <w:ins w:id="1009" w:author="Dave Contreras" w:date="2019-07-19T09:08:00Z"/>
        </w:rPr>
      </w:pPr>
    </w:p>
    <w:p w14:paraId="46261DFA" w14:textId="77777777" w:rsidR="003E3118" w:rsidRDefault="003E3118" w:rsidP="003E3118">
      <w:pPr>
        <w:rPr>
          <w:ins w:id="1010" w:author="Dave Contreras" w:date="2019-07-19T09:08:00Z"/>
        </w:rPr>
      </w:pPr>
      <w:ins w:id="1011" w:author="Dave Contreras" w:date="2019-07-19T09:08:00Z">
        <w:r>
          <w:t xml:space="preserve">A two sample Kolmogorov-Smirnov (K-S) test was used to analyze whether fish size distribution differed between gear types. Three pair-wise comparisons were made independently for the three gear types in the summer and fall. Fish fork lengths were graphed to indicate each gear type’s common length ranges and used to set the maximum fork length values to be evaluated. The common size ranges selected represented </w:t>
        </w:r>
        <w:commentRangeStart w:id="1012"/>
        <w:r>
          <w:t xml:space="preserve">91-99% </w:t>
        </w:r>
        <w:commentRangeEnd w:id="1012"/>
        <w:r>
          <w:rPr>
            <w:rStyle w:val="CommentReference"/>
          </w:rPr>
          <w:commentReference w:id="1012"/>
        </w:r>
        <w:r>
          <w:t>of all fish measured and provided a good representation of each gear’s target fish size ranges. Fish sizes larger than the commonly caught size ranges were considered outliers and excluded from analysis. G</w:t>
        </w:r>
        <w:r w:rsidRPr="00580779">
          <w:t>raphs were made using</w:t>
        </w:r>
        <w:r>
          <w:t xml:space="preserve"> </w:t>
        </w:r>
        <w:r w:rsidRPr="00580779">
          <w:t>R 3.</w:t>
        </w:r>
        <w:r>
          <w:t>5.3</w:t>
        </w:r>
        <w:r w:rsidRPr="00580779">
          <w:t xml:space="preserve"> with the ggplot2</w:t>
        </w:r>
        <w:r>
          <w:t xml:space="preserve"> and </w:t>
        </w:r>
        <w:proofErr w:type="spellStart"/>
        <w:r>
          <w:t>plyr</w:t>
        </w:r>
        <w:proofErr w:type="spellEnd"/>
        <w:r w:rsidRPr="00580779">
          <w:t xml:space="preserve"> package</w:t>
        </w:r>
        <w:r>
          <w:t xml:space="preserve">s </w:t>
        </w:r>
        <w:r>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instrText xml:space="preserve"> ADDIN EN.CITE </w:instrText>
        </w:r>
        <w:r>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instrText xml:space="preserve"> ADDIN EN.CITE.DATA </w:instrText>
        </w:r>
        <w:r>
          <w:fldChar w:fldCharType="end"/>
        </w:r>
        <w:r>
          <w:fldChar w:fldCharType="separate"/>
        </w:r>
        <w:r>
          <w:rPr>
            <w:noProof/>
          </w:rPr>
          <w:t>(R_Core_Team 2018; Wickham 2011; Wickham 2016)</w:t>
        </w:r>
        <w:r>
          <w:fldChar w:fldCharType="end"/>
        </w:r>
        <w:r w:rsidRPr="00580779">
          <w:t>.</w:t>
        </w:r>
      </w:ins>
    </w:p>
    <w:p w14:paraId="02E5D4EC" w14:textId="4EDC8E7B" w:rsidR="003E3118" w:rsidDel="003E3118" w:rsidRDefault="003E3118" w:rsidP="00A31739">
      <w:pPr>
        <w:rPr>
          <w:ins w:id="1013" w:author="Dave Contreras" w:date="2019-07-02T11:34:00Z"/>
          <w:del w:id="1014" w:author="Dave Contreras" w:date="2019-07-19T09:08:00Z"/>
        </w:rPr>
      </w:pPr>
    </w:p>
    <w:p w14:paraId="67D23EFE" w14:textId="77777777" w:rsidR="00A31739" w:rsidRDefault="00A31739" w:rsidP="00A31739">
      <w:pPr>
        <w:rPr>
          <w:ins w:id="1015" w:author="Dave Contreras" w:date="2019-07-02T11:34:00Z"/>
        </w:rPr>
      </w:pPr>
    </w:p>
    <w:p w14:paraId="07C774E9" w14:textId="77777777" w:rsidR="00A31739" w:rsidRDefault="00A31739" w:rsidP="00A31739">
      <w:pPr>
        <w:rPr>
          <w:ins w:id="1016" w:author="Dave Contreras" w:date="2019-07-02T11:34:00Z"/>
        </w:rPr>
      </w:pPr>
      <w:ins w:id="1017" w:author="Dave Contreras" w:date="2019-07-02T11:34:00Z">
        <w:r>
          <w:t>Significance was determined at α = 0.05 for all comparisons.</w:t>
        </w:r>
      </w:ins>
    </w:p>
    <w:p w14:paraId="5574F846" w14:textId="77777777" w:rsidR="00A31739" w:rsidRDefault="00A31739" w:rsidP="007F4697">
      <w:pPr>
        <w:rPr>
          <w:ins w:id="1018" w:author="Dave Contreras" w:date="2019-07-02T11:32:00Z"/>
        </w:rPr>
      </w:pPr>
    </w:p>
    <w:p w14:paraId="6238400D" w14:textId="77777777" w:rsidR="00A31739" w:rsidRDefault="00A31739" w:rsidP="007F4697"/>
    <w:p w14:paraId="6B4F1E27" w14:textId="4584B112" w:rsidR="00463B5C" w:rsidRDefault="00463B5C" w:rsidP="00463B5C">
      <w:pPr>
        <w:pStyle w:val="Heading2"/>
      </w:pPr>
      <w:bookmarkStart w:id="1019" w:name="_Toc14978201"/>
      <w:r>
        <w:t>Results</w:t>
      </w:r>
      <w:bookmarkEnd w:id="1019"/>
    </w:p>
    <w:p w14:paraId="0E89CD9E" w14:textId="08D7475F" w:rsidR="00EC4D7C" w:rsidRDefault="00EC4D7C" w:rsidP="00EC4D7C"/>
    <w:p w14:paraId="45D9BB5D" w14:textId="66C64CB1" w:rsidR="00EC4D7C" w:rsidRDefault="00EC4D7C" w:rsidP="00CC4434">
      <w:pPr>
        <w:pStyle w:val="Heading3"/>
        <w:pPrChange w:id="1020" w:author="Hartman, Rosemary@DWR" w:date="2019-07-25T20:19:00Z">
          <w:pPr/>
        </w:pPrChange>
      </w:pPr>
      <w:r>
        <w:t>Fish</w:t>
      </w:r>
      <w:ins w:id="1021" w:author="Dave Contreras" w:date="2019-07-22T06:44:00Z">
        <w:r w:rsidR="002809CB">
          <w:t xml:space="preserve"> – Summer </w:t>
        </w:r>
      </w:ins>
    </w:p>
    <w:p w14:paraId="027B2E48" w14:textId="68911ED4" w:rsidR="001E18E0" w:rsidRDefault="001E18E0" w:rsidP="001E18E0">
      <w:pPr>
        <w:rPr>
          <w:ins w:id="1022" w:author="Dave Contreras" w:date="2019-07-18T13:42:00Z"/>
        </w:rPr>
      </w:pPr>
      <w:ins w:id="1023" w:author="Dave Contreras" w:date="2019-07-18T09:09:00Z">
        <w:r>
          <w:t xml:space="preserve">A total of </w:t>
        </w:r>
      </w:ins>
      <w:ins w:id="1024" w:author="Dave Contreras" w:date="2019-07-18T09:31:00Z">
        <w:r w:rsidR="0090008B">
          <w:t>11</w:t>
        </w:r>
      </w:ins>
      <w:ins w:id="1025" w:author="Dave Contreras" w:date="2019-07-18T09:09:00Z">
        <w:r>
          <w:t>,</w:t>
        </w:r>
      </w:ins>
      <w:ins w:id="1026" w:author="Dave Contreras" w:date="2019-07-18T09:31:00Z">
        <w:r w:rsidR="0090008B">
          <w:t>242</w:t>
        </w:r>
      </w:ins>
      <w:ins w:id="1027" w:author="Dave Contreras" w:date="2019-07-18T09:09:00Z">
        <w:r>
          <w:t xml:space="preserve"> fish </w:t>
        </w:r>
        <w:r w:rsidRPr="00884F38">
          <w:t xml:space="preserve">and </w:t>
        </w:r>
      </w:ins>
      <w:ins w:id="1028" w:author="Dave Contreras" w:date="2019-07-18T09:31:00Z">
        <w:r w:rsidR="0090008B">
          <w:t>32</w:t>
        </w:r>
      </w:ins>
      <w:ins w:id="1029" w:author="Dave Contreras" w:date="2019-07-18T09:09:00Z">
        <w:r w:rsidRPr="00884F38">
          <w:t xml:space="preserve"> fish</w:t>
        </w:r>
        <w:r>
          <w:t xml:space="preserve"> species were collected </w:t>
        </w:r>
      </w:ins>
      <w:ins w:id="1030" w:author="Dave Contreras" w:date="2019-07-22T08:41:00Z">
        <w:r w:rsidR="00C37B04">
          <w:t xml:space="preserve">in the summer of </w:t>
        </w:r>
      </w:ins>
      <w:ins w:id="1031" w:author="Dave Contreras" w:date="2019-07-18T09:32:00Z">
        <w:del w:id="1032" w:author="Dave Contreras" w:date="2019-07-22T08:42:00Z">
          <w:r w:rsidR="009E09FF" w:rsidDel="00C37B04">
            <w:delText xml:space="preserve">between in </w:delText>
          </w:r>
        </w:del>
        <w:r w:rsidR="009E09FF">
          <w:t>2017-2018 during this study</w:t>
        </w:r>
      </w:ins>
      <w:ins w:id="1033" w:author="Dave Contreras" w:date="2019-07-18T09:09:00Z">
        <w:r>
          <w:t xml:space="preserve"> </w:t>
        </w:r>
      </w:ins>
      <w:ins w:id="1034" w:author="Dave Contreras" w:date="2019-07-18T09:43:00Z">
        <w:r w:rsidR="00A51A65">
          <w:t>(</w:t>
        </w:r>
      </w:ins>
      <w:ins w:id="1035" w:author="Dave Contreras" w:date="2019-07-18T09:44:00Z">
        <w:r w:rsidR="00A51A65">
          <w:fldChar w:fldCharType="begin"/>
        </w:r>
        <w:r w:rsidR="00A51A65">
          <w:instrText xml:space="preserve"> REF _Ref14335486 \h </w:instrText>
        </w:r>
      </w:ins>
      <w:r w:rsidR="00A51A65">
        <w:fldChar w:fldCharType="separate"/>
      </w:r>
      <w:ins w:id="1036" w:author="Dave Contreras" w:date="2019-07-18T09:44:00Z">
        <w:r w:rsidR="00A51A65">
          <w:t xml:space="preserve">Table </w:t>
        </w:r>
        <w:r w:rsidR="00A51A65">
          <w:rPr>
            <w:noProof/>
          </w:rPr>
          <w:t>16</w:t>
        </w:r>
        <w:r w:rsidR="00A51A65">
          <w:fldChar w:fldCharType="end"/>
        </w:r>
      </w:ins>
      <w:ins w:id="1037" w:author="Dave Contreras" w:date="2019-07-18T09:09:00Z">
        <w:r>
          <w:t xml:space="preserve">). </w:t>
        </w:r>
      </w:ins>
      <w:ins w:id="1038" w:author="Dave Contreras" w:date="2019-07-18T09:49:00Z">
        <w:r w:rsidR="007B669D">
          <w:t xml:space="preserve">When comparing CPUE in shallow vs channel habitats, catch differed between habitat types and was higher in shallow habitat outside </w:t>
        </w:r>
        <w:proofErr w:type="spellStart"/>
        <w:r w:rsidR="007B669D">
          <w:t>Bradmoor</w:t>
        </w:r>
        <w:proofErr w:type="spellEnd"/>
        <w:r w:rsidR="007B669D">
          <w:t xml:space="preserve"> Island, Decker Island, and Prospect Island (</w:t>
        </w:r>
      </w:ins>
      <w:ins w:id="1039" w:author="Dave Contreras" w:date="2019-07-18T11:59:00Z">
        <w:r w:rsidR="00F16D57">
          <w:fldChar w:fldCharType="begin"/>
        </w:r>
        <w:r w:rsidR="00F16D57">
          <w:instrText xml:space="preserve"> REF _Ref14343557 \h </w:instrText>
        </w:r>
      </w:ins>
      <w:r w:rsidR="00F16D57">
        <w:fldChar w:fldCharType="separate"/>
      </w:r>
      <w:ins w:id="1040" w:author="Dave Contreras" w:date="2019-07-18T11:59:00Z">
        <w:r w:rsidR="00F16D57">
          <w:t xml:space="preserve">Figure </w:t>
        </w:r>
        <w:r w:rsidR="00F16D57">
          <w:rPr>
            <w:noProof/>
          </w:rPr>
          <w:t>24</w:t>
        </w:r>
        <w:r w:rsidR="00F16D57">
          <w:fldChar w:fldCharType="end"/>
        </w:r>
      </w:ins>
      <w:ins w:id="1041" w:author="Dave Contreras" w:date="2019-07-18T13:24:00Z">
        <w:r w:rsidR="0074536E">
          <w:t xml:space="preserve">, </w:t>
        </w:r>
        <w:r w:rsidR="0074536E">
          <w:fldChar w:fldCharType="begin"/>
        </w:r>
        <w:r w:rsidR="0074536E">
          <w:instrText xml:space="preserve"> REF _Ref14348714 \h </w:instrText>
        </w:r>
      </w:ins>
      <w:r w:rsidR="0074536E">
        <w:fldChar w:fldCharType="separate"/>
      </w:r>
      <w:ins w:id="1042" w:author="Dave Contreras" w:date="2019-07-18T13:24:00Z">
        <w:r w:rsidR="0074536E">
          <w:t xml:space="preserve">Table </w:t>
        </w:r>
        <w:r w:rsidR="0074536E">
          <w:rPr>
            <w:noProof/>
          </w:rPr>
          <w:t>17</w:t>
        </w:r>
        <w:r w:rsidR="0074536E">
          <w:fldChar w:fldCharType="end"/>
        </w:r>
      </w:ins>
      <w:ins w:id="1043" w:author="Dave Contreras" w:date="2019-07-18T09:49:00Z">
        <w:r w:rsidR="007B669D">
          <w:t>)</w:t>
        </w:r>
        <w:r w:rsidR="00AC2DD4">
          <w:t xml:space="preserve">. </w:t>
        </w:r>
      </w:ins>
      <w:ins w:id="1044" w:author="Dave Contreras" w:date="2019-07-18T09:09:00Z">
        <w:r>
          <w:t xml:space="preserve">CPUE was also higher in the lampara net compared to the </w:t>
        </w:r>
        <w:proofErr w:type="spellStart"/>
        <w:r>
          <w:t>townet</w:t>
        </w:r>
        <w:proofErr w:type="spellEnd"/>
        <w:r>
          <w:t xml:space="preserve"> in shallow water habitat outside Tule Red </w:t>
        </w:r>
      </w:ins>
      <w:ins w:id="1045" w:author="Dave Contreras" w:date="2019-07-18T11:56:00Z">
        <w:r w:rsidR="008B1634">
          <w:t xml:space="preserve">in 2017 </w:t>
        </w:r>
      </w:ins>
      <w:ins w:id="1046" w:author="Dave Contreras" w:date="2019-07-18T09:09:00Z">
        <w:r>
          <w:t>(</w:t>
        </w:r>
      </w:ins>
      <w:ins w:id="1047" w:author="Dave Contreras" w:date="2019-07-18T11:59:00Z">
        <w:r w:rsidR="00F16D57">
          <w:fldChar w:fldCharType="begin"/>
        </w:r>
        <w:r w:rsidR="00F16D57">
          <w:instrText xml:space="preserve"> REF _Ref14343557 \h </w:instrText>
        </w:r>
      </w:ins>
      <w:r w:rsidR="00F16D57">
        <w:fldChar w:fldCharType="separate"/>
      </w:r>
      <w:ins w:id="1048" w:author="Dave Contreras" w:date="2019-07-18T11:59:00Z">
        <w:r w:rsidR="00F16D57">
          <w:t xml:space="preserve">Figure </w:t>
        </w:r>
        <w:r w:rsidR="00F16D57">
          <w:rPr>
            <w:noProof/>
          </w:rPr>
          <w:t>24</w:t>
        </w:r>
        <w:r w:rsidR="00F16D57">
          <w:fldChar w:fldCharType="end"/>
        </w:r>
      </w:ins>
      <w:ins w:id="1049" w:author="Dave Contreras" w:date="2019-07-18T13:25:00Z">
        <w:r w:rsidR="0074536E">
          <w:t xml:space="preserve">, </w:t>
        </w:r>
        <w:r w:rsidR="0074536E">
          <w:fldChar w:fldCharType="begin"/>
        </w:r>
        <w:r w:rsidR="0074536E">
          <w:instrText xml:space="preserve"> REF _Ref14348714 \h </w:instrText>
        </w:r>
      </w:ins>
      <w:r w:rsidR="0074536E">
        <w:fldChar w:fldCharType="separate"/>
      </w:r>
      <w:ins w:id="1050" w:author="Dave Contreras" w:date="2019-07-18T13:25:00Z">
        <w:r w:rsidR="0074536E">
          <w:t xml:space="preserve">Table </w:t>
        </w:r>
        <w:r w:rsidR="0074536E">
          <w:rPr>
            <w:noProof/>
          </w:rPr>
          <w:t>17</w:t>
        </w:r>
        <w:r w:rsidR="0074536E">
          <w:fldChar w:fldCharType="end"/>
        </w:r>
      </w:ins>
      <w:ins w:id="1051" w:author="Dave Contreras" w:date="2019-07-18T09:09:00Z">
        <w:r>
          <w:t xml:space="preserve">). The lampara net and </w:t>
        </w:r>
        <w:proofErr w:type="spellStart"/>
        <w:r>
          <w:t>townet</w:t>
        </w:r>
        <w:proofErr w:type="spellEnd"/>
        <w:r>
          <w:t xml:space="preserve"> had similar CPUEs</w:t>
        </w:r>
      </w:ins>
      <w:ins w:id="1052" w:author="Dave Contreras" w:date="2019-07-18T13:26:00Z">
        <w:r w:rsidR="0058777B">
          <w:t xml:space="preserve"> </w:t>
        </w:r>
        <w:r w:rsidR="009E4922">
          <w:t>at Browns Island</w:t>
        </w:r>
      </w:ins>
      <w:ins w:id="1053" w:author="Dave Contreras" w:date="2019-07-18T13:27:00Z">
        <w:r w:rsidR="001D47F8">
          <w:t>, Tule Red in 2018, and</w:t>
        </w:r>
      </w:ins>
      <w:ins w:id="1054" w:author="Dave Contreras" w:date="2019-07-18T09:09:00Z">
        <w:r>
          <w:t xml:space="preserve"> when both gears sampled in channel water habitat outside Winter Island </w:t>
        </w:r>
      </w:ins>
      <w:ins w:id="1055" w:author="Dave Contreras" w:date="2019-07-18T13:27:00Z">
        <w:r w:rsidR="001D47F8">
          <w:t>(</w:t>
        </w:r>
        <w:r w:rsidR="001D47F8">
          <w:fldChar w:fldCharType="begin"/>
        </w:r>
        <w:r w:rsidR="001D47F8">
          <w:instrText xml:space="preserve"> REF _Ref14343557 \h </w:instrText>
        </w:r>
      </w:ins>
      <w:ins w:id="1056" w:author="Dave Contreras" w:date="2019-07-18T13:27:00Z">
        <w:r w:rsidR="001D47F8">
          <w:fldChar w:fldCharType="separate"/>
        </w:r>
        <w:r w:rsidR="001D47F8">
          <w:t xml:space="preserve">Figure </w:t>
        </w:r>
        <w:r w:rsidR="001D47F8">
          <w:rPr>
            <w:noProof/>
          </w:rPr>
          <w:t>24</w:t>
        </w:r>
        <w:r w:rsidR="001D47F8">
          <w:fldChar w:fldCharType="end"/>
        </w:r>
        <w:r w:rsidR="001D47F8">
          <w:t xml:space="preserve">, </w:t>
        </w:r>
        <w:r w:rsidR="001D47F8">
          <w:fldChar w:fldCharType="begin"/>
        </w:r>
        <w:r w:rsidR="001D47F8">
          <w:instrText xml:space="preserve"> REF _Ref14348714 \h </w:instrText>
        </w:r>
      </w:ins>
      <w:ins w:id="1057" w:author="Dave Contreras" w:date="2019-07-18T13:27:00Z">
        <w:r w:rsidR="001D47F8">
          <w:fldChar w:fldCharType="separate"/>
        </w:r>
        <w:r w:rsidR="001D47F8">
          <w:t xml:space="preserve">Table </w:t>
        </w:r>
        <w:r w:rsidR="001D47F8">
          <w:rPr>
            <w:noProof/>
          </w:rPr>
          <w:t>17</w:t>
        </w:r>
        <w:r w:rsidR="001D47F8">
          <w:fldChar w:fldCharType="end"/>
        </w:r>
        <w:r w:rsidR="001D47F8">
          <w:t>).</w:t>
        </w:r>
      </w:ins>
    </w:p>
    <w:p w14:paraId="691C1263" w14:textId="74FA5B25" w:rsidR="008B1984" w:rsidRDefault="008B1984" w:rsidP="001E18E0">
      <w:pPr>
        <w:rPr>
          <w:ins w:id="1058" w:author="Dave Contreras" w:date="2019-07-18T13:42:00Z"/>
        </w:rPr>
      </w:pPr>
    </w:p>
    <w:p w14:paraId="73D1656C" w14:textId="432CD3D9" w:rsidR="00050DAF" w:rsidRDefault="00050DAF" w:rsidP="001E18E0">
      <w:pPr>
        <w:rPr>
          <w:ins w:id="1059" w:author="Dave Contreras" w:date="2019-07-19T08:14:00Z"/>
        </w:rPr>
      </w:pPr>
    </w:p>
    <w:p w14:paraId="7B20D70C" w14:textId="16E47DBF" w:rsidR="00050DAF" w:rsidRPr="00D05DCB" w:rsidDel="0064372E" w:rsidRDefault="00050DAF" w:rsidP="00050DAF">
      <w:pPr>
        <w:pStyle w:val="Caption"/>
        <w:rPr>
          <w:ins w:id="1060" w:author="Dave Contreras" w:date="2019-07-19T08:14:00Z"/>
          <w:del w:id="1061" w:author="Dave Contreras" w:date="2019-07-22T07:53:00Z"/>
        </w:rPr>
      </w:pPr>
      <w:bookmarkStart w:id="1062" w:name="_Ref14335486"/>
      <w:ins w:id="1063" w:author="Dave Contreras" w:date="2019-07-19T08:14:00Z">
        <w:r>
          <w:t xml:space="preserve">Table </w:t>
        </w:r>
        <w:r>
          <w:fldChar w:fldCharType="begin"/>
        </w:r>
        <w:r>
          <w:instrText xml:space="preserve"> SEQ Table \* ARABIC </w:instrText>
        </w:r>
        <w:r>
          <w:fldChar w:fldCharType="separate"/>
        </w:r>
      </w:ins>
      <w:ins w:id="1064" w:author="Dave Contreras" w:date="2019-07-22T13:45:00Z">
        <w:r w:rsidR="00AF0116">
          <w:rPr>
            <w:noProof/>
          </w:rPr>
          <w:t>16</w:t>
        </w:r>
      </w:ins>
      <w:ins w:id="1065" w:author="Dave Contreras" w:date="2019-07-19T08:14:00Z">
        <w:r>
          <w:fldChar w:fldCharType="end"/>
        </w:r>
        <w:bookmarkEnd w:id="1062"/>
        <w:r w:rsidRPr="00D05DCB">
          <w:t xml:space="preserve">. </w:t>
        </w:r>
        <w:r w:rsidRPr="00584377">
          <w:t>Catch</w:t>
        </w:r>
        <w:r>
          <w:t xml:space="preserve"> &amp;</w:t>
        </w:r>
        <w:r w:rsidRPr="00584377">
          <w:t xml:space="preserve"> CPUE </w:t>
        </w:r>
        <w:r>
          <w:t>o</w:t>
        </w:r>
        <w:r w:rsidRPr="00584377">
          <w:t xml:space="preserve">f </w:t>
        </w:r>
        <w:r>
          <w:t>fish</w:t>
        </w:r>
        <w:r w:rsidRPr="00584377">
          <w:t xml:space="preserve"> species caught by each gear type</w:t>
        </w:r>
        <w:r>
          <w:t xml:space="preserve"> for this study</w:t>
        </w:r>
      </w:ins>
      <w:ins w:id="1066" w:author="Dave Contreras" w:date="2019-07-22T07:50:00Z">
        <w:r w:rsidR="0025345D">
          <w:t xml:space="preserve"> during </w:t>
        </w:r>
        <w:proofErr w:type="spellStart"/>
        <w:r w:rsidR="0025345D">
          <w:t>jun-aug</w:t>
        </w:r>
      </w:ins>
      <w:proofErr w:type="spellEnd"/>
      <w:ins w:id="1067" w:author="Dave Contreras" w:date="2019-07-19T08:14:00Z">
        <w:r w:rsidRPr="00584377">
          <w:t>.</w:t>
        </w:r>
        <w:r>
          <w:t xml:space="preserve"> </w:t>
        </w:r>
        <w:r w:rsidRPr="00584377">
          <w:t xml:space="preserve">A star next to a species name indicates native fish species. </w:t>
        </w:r>
        <w:del w:id="1068" w:author="Dave Contreras" w:date="2019-07-22T07:53:00Z">
          <w:r w:rsidRPr="00584377" w:rsidDel="0064372E">
            <w:delText>All caught invertebrates are highlighted</w:delText>
          </w:r>
          <w:r w:rsidDel="0064372E">
            <w:delText xml:space="preserve"> and</w:delText>
          </w:r>
          <w:r w:rsidRPr="00584377" w:rsidDel="0064372E">
            <w:delText xml:space="preserve"> listed at the bottom of table for informational purposes.</w:delText>
          </w:r>
        </w:del>
      </w:ins>
    </w:p>
    <w:p w14:paraId="29C8102A" w14:textId="77777777" w:rsidR="00050DAF" w:rsidRDefault="00050DAF">
      <w:pPr>
        <w:pStyle w:val="Caption"/>
        <w:rPr>
          <w:ins w:id="1069" w:author="Dave Contreras" w:date="2019-07-18T09:09:00Z"/>
        </w:rPr>
        <w:pPrChange w:id="1070" w:author="Dave Contreras" w:date="2019-07-22T07:53:00Z">
          <w:pPr/>
        </w:pPrChange>
      </w:pPr>
    </w:p>
    <w:tbl>
      <w:tblPr>
        <w:tblpPr w:leftFromText="180" w:rightFromText="180" w:vertAnchor="text" w:horzAnchor="page" w:tblpX="361" w:tblpY="146"/>
        <w:tblW w:w="11700" w:type="dxa"/>
        <w:tblLook w:val="04A0" w:firstRow="1" w:lastRow="0" w:firstColumn="1" w:lastColumn="0" w:noHBand="0" w:noVBand="1"/>
      </w:tblPr>
      <w:tblGrid>
        <w:gridCol w:w="1620"/>
        <w:gridCol w:w="774"/>
        <w:gridCol w:w="936"/>
        <w:gridCol w:w="720"/>
        <w:gridCol w:w="990"/>
        <w:gridCol w:w="1080"/>
        <w:gridCol w:w="743"/>
        <w:gridCol w:w="697"/>
        <w:gridCol w:w="796"/>
        <w:gridCol w:w="14"/>
        <w:gridCol w:w="900"/>
        <w:gridCol w:w="720"/>
        <w:gridCol w:w="720"/>
        <w:gridCol w:w="990"/>
      </w:tblGrid>
      <w:tr w:rsidR="00F947C5" w:rsidRPr="00871B45" w14:paraId="739C9530" w14:textId="77777777" w:rsidTr="00F947C5">
        <w:trPr>
          <w:trHeight w:val="375"/>
          <w:ins w:id="1071" w:author="Dave Contreras" w:date="2019-07-18T13:31:00Z"/>
        </w:trPr>
        <w:tc>
          <w:tcPr>
            <w:tcW w:w="1620" w:type="dxa"/>
            <w:tcBorders>
              <w:top w:val="nil"/>
              <w:left w:val="nil"/>
              <w:bottom w:val="nil"/>
              <w:right w:val="nil"/>
            </w:tcBorders>
            <w:shd w:val="clear" w:color="auto" w:fill="auto"/>
            <w:noWrap/>
            <w:vAlign w:val="bottom"/>
            <w:hideMark/>
          </w:tcPr>
          <w:p w14:paraId="4ECDF8F6" w14:textId="77777777" w:rsidR="00F947C5" w:rsidRPr="00871B45" w:rsidRDefault="00F947C5" w:rsidP="00F947C5">
            <w:pPr>
              <w:rPr>
                <w:ins w:id="1072" w:author="Dave Contreras" w:date="2019-07-18T13:31:00Z"/>
                <w:rFonts w:ascii="Times New Roman" w:eastAsia="Times New Roman" w:hAnsi="Times New Roman" w:cs="Times New Roman"/>
                <w:sz w:val="24"/>
                <w:szCs w:val="24"/>
              </w:rPr>
            </w:pPr>
          </w:p>
        </w:tc>
        <w:tc>
          <w:tcPr>
            <w:tcW w:w="6736" w:type="dxa"/>
            <w:gridSpan w:val="8"/>
            <w:tcBorders>
              <w:top w:val="single" w:sz="4" w:space="0" w:color="auto"/>
              <w:left w:val="nil"/>
              <w:bottom w:val="nil"/>
              <w:right w:val="nil"/>
            </w:tcBorders>
            <w:shd w:val="clear" w:color="auto" w:fill="auto"/>
            <w:noWrap/>
            <w:vAlign w:val="bottom"/>
            <w:hideMark/>
          </w:tcPr>
          <w:p w14:paraId="4ED4CBFC" w14:textId="77777777" w:rsidR="00F947C5" w:rsidRPr="00871B45" w:rsidRDefault="00F947C5" w:rsidP="00F947C5">
            <w:pPr>
              <w:jc w:val="center"/>
              <w:rPr>
                <w:ins w:id="1073" w:author="Dave Contreras" w:date="2019-07-18T13:31:00Z"/>
                <w:rFonts w:ascii="Calibri" w:eastAsia="Times New Roman" w:hAnsi="Calibri" w:cs="Calibri"/>
                <w:b/>
                <w:bCs/>
                <w:color w:val="000000"/>
                <w:sz w:val="24"/>
                <w:szCs w:val="24"/>
              </w:rPr>
            </w:pPr>
            <w:ins w:id="1074" w:author="Dave Contreras" w:date="2019-07-18T13:31:00Z">
              <w:r w:rsidRPr="00871B45">
                <w:rPr>
                  <w:rFonts w:ascii="Calibri" w:eastAsia="Times New Roman" w:hAnsi="Calibri" w:cs="Calibri"/>
                  <w:b/>
                  <w:bCs/>
                  <w:color w:val="000000"/>
                  <w:sz w:val="24"/>
                  <w:szCs w:val="24"/>
                </w:rPr>
                <w:t>Shallow Water Gear Types</w:t>
              </w:r>
            </w:ins>
          </w:p>
        </w:tc>
        <w:tc>
          <w:tcPr>
            <w:tcW w:w="3344" w:type="dxa"/>
            <w:gridSpan w:val="5"/>
            <w:tcBorders>
              <w:top w:val="single" w:sz="4" w:space="0" w:color="auto"/>
              <w:left w:val="single" w:sz="4" w:space="0" w:color="auto"/>
              <w:bottom w:val="nil"/>
              <w:right w:val="nil"/>
            </w:tcBorders>
            <w:shd w:val="clear" w:color="auto" w:fill="auto"/>
            <w:noWrap/>
            <w:vAlign w:val="bottom"/>
            <w:hideMark/>
          </w:tcPr>
          <w:p w14:paraId="54A25B7C" w14:textId="77777777" w:rsidR="00F947C5" w:rsidRPr="00C21588" w:rsidRDefault="00F947C5" w:rsidP="00F947C5">
            <w:pPr>
              <w:jc w:val="center"/>
              <w:rPr>
                <w:ins w:id="1075" w:author="Dave Contreras" w:date="2019-07-18T13:31:00Z"/>
                <w:rFonts w:ascii="Calibri" w:eastAsia="Times New Roman" w:hAnsi="Calibri" w:cs="Calibri"/>
                <w:b/>
                <w:bCs/>
                <w:color w:val="000000"/>
                <w:sz w:val="24"/>
                <w:szCs w:val="24"/>
              </w:rPr>
            </w:pPr>
            <w:ins w:id="1076" w:author="Dave Contreras" w:date="2019-07-18T13:31:00Z">
              <w:r w:rsidRPr="00C21588">
                <w:rPr>
                  <w:rFonts w:ascii="Calibri" w:eastAsia="Times New Roman" w:hAnsi="Calibri" w:cs="Calibri"/>
                  <w:b/>
                  <w:bCs/>
                  <w:color w:val="000000"/>
                  <w:sz w:val="24"/>
                  <w:szCs w:val="24"/>
                </w:rPr>
                <w:t>Channel Water Gear Types</w:t>
              </w:r>
            </w:ins>
          </w:p>
        </w:tc>
      </w:tr>
      <w:tr w:rsidR="00F947C5" w:rsidRPr="00871B45" w14:paraId="5F181731" w14:textId="77777777" w:rsidTr="00F947C5">
        <w:trPr>
          <w:trHeight w:val="300"/>
          <w:ins w:id="1077" w:author="Dave Contreras" w:date="2019-07-18T13:31:00Z"/>
        </w:trPr>
        <w:tc>
          <w:tcPr>
            <w:tcW w:w="1620" w:type="dxa"/>
            <w:tcBorders>
              <w:top w:val="nil"/>
              <w:left w:val="nil"/>
              <w:bottom w:val="single" w:sz="4" w:space="0" w:color="auto"/>
              <w:right w:val="nil"/>
            </w:tcBorders>
            <w:shd w:val="clear" w:color="auto" w:fill="auto"/>
            <w:noWrap/>
            <w:vAlign w:val="bottom"/>
            <w:hideMark/>
          </w:tcPr>
          <w:p w14:paraId="591436EA" w14:textId="77777777" w:rsidR="00F947C5" w:rsidRPr="00871B45" w:rsidRDefault="00F947C5" w:rsidP="00F947C5">
            <w:pPr>
              <w:rPr>
                <w:ins w:id="1078" w:author="Dave Contreras" w:date="2019-07-18T13:31:00Z"/>
                <w:rFonts w:ascii="Calibri" w:eastAsia="Times New Roman" w:hAnsi="Calibri" w:cs="Calibri"/>
                <w:b/>
                <w:bCs/>
                <w:color w:val="000000"/>
                <w:sz w:val="24"/>
                <w:szCs w:val="24"/>
              </w:rPr>
            </w:pPr>
            <w:ins w:id="1079" w:author="Dave Contreras" w:date="2019-07-18T13:31:00Z">
              <w:r w:rsidRPr="00871B45">
                <w:rPr>
                  <w:rFonts w:ascii="Calibri" w:eastAsia="Times New Roman" w:hAnsi="Calibri" w:cs="Calibri"/>
                  <w:b/>
                  <w:bCs/>
                  <w:color w:val="000000"/>
                  <w:sz w:val="24"/>
                  <w:szCs w:val="24"/>
                </w:rPr>
                <w:t> </w:t>
              </w:r>
            </w:ins>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778B9F2C" w14:textId="77777777" w:rsidR="00F947C5" w:rsidRPr="00D82412" w:rsidRDefault="00F947C5" w:rsidP="00F947C5">
            <w:pPr>
              <w:jc w:val="center"/>
              <w:rPr>
                <w:ins w:id="1080" w:author="Dave Contreras" w:date="2019-07-18T13:31:00Z"/>
                <w:rFonts w:ascii="Calibri" w:eastAsia="Times New Roman" w:hAnsi="Calibri" w:cs="Calibri"/>
                <w:b/>
                <w:bCs/>
                <w:color w:val="000000"/>
                <w:sz w:val="20"/>
                <w:szCs w:val="20"/>
              </w:rPr>
            </w:pPr>
            <w:ins w:id="1081" w:author="Dave Contreras" w:date="2019-07-18T13:31:00Z">
              <w:r w:rsidRPr="00D82412">
                <w:rPr>
                  <w:rFonts w:ascii="Calibri" w:eastAsia="Times New Roman" w:hAnsi="Calibri" w:cs="Calibri"/>
                  <w:b/>
                  <w:bCs/>
                  <w:color w:val="000000"/>
                  <w:sz w:val="20"/>
                  <w:szCs w:val="20"/>
                </w:rPr>
                <w:t>2017 Beach Seine</w:t>
              </w:r>
            </w:ins>
          </w:p>
        </w:tc>
        <w:tc>
          <w:tcPr>
            <w:tcW w:w="1710" w:type="dxa"/>
            <w:gridSpan w:val="2"/>
            <w:tcBorders>
              <w:top w:val="single" w:sz="4" w:space="0" w:color="auto"/>
              <w:left w:val="nil"/>
              <w:bottom w:val="single" w:sz="4" w:space="0" w:color="auto"/>
              <w:right w:val="single" w:sz="4" w:space="0" w:color="auto"/>
            </w:tcBorders>
            <w:shd w:val="clear" w:color="D9E1F2" w:fill="D9E1F2"/>
            <w:noWrap/>
            <w:vAlign w:val="bottom"/>
            <w:hideMark/>
          </w:tcPr>
          <w:p w14:paraId="426657F7" w14:textId="77777777" w:rsidR="00F947C5" w:rsidRPr="00D82412" w:rsidRDefault="00F947C5" w:rsidP="00F947C5">
            <w:pPr>
              <w:jc w:val="center"/>
              <w:rPr>
                <w:ins w:id="1082" w:author="Dave Contreras" w:date="2019-07-18T13:31:00Z"/>
                <w:rFonts w:ascii="Calibri" w:eastAsia="Times New Roman" w:hAnsi="Calibri" w:cs="Calibri"/>
                <w:b/>
                <w:bCs/>
                <w:color w:val="000000"/>
                <w:sz w:val="20"/>
                <w:szCs w:val="20"/>
              </w:rPr>
            </w:pPr>
            <w:ins w:id="1083" w:author="Dave Contreras" w:date="2019-07-18T13:31:00Z">
              <w:r w:rsidRPr="00D82412">
                <w:rPr>
                  <w:rFonts w:ascii="Calibri" w:eastAsia="Times New Roman" w:hAnsi="Calibri" w:cs="Calibri"/>
                  <w:b/>
                  <w:bCs/>
                  <w:color w:val="000000"/>
                  <w:sz w:val="20"/>
                  <w:szCs w:val="20"/>
                </w:rPr>
                <w:t>2018 Beach Seine</w:t>
              </w:r>
            </w:ins>
          </w:p>
        </w:tc>
        <w:tc>
          <w:tcPr>
            <w:tcW w:w="1823" w:type="dxa"/>
            <w:gridSpan w:val="2"/>
            <w:tcBorders>
              <w:top w:val="single" w:sz="4" w:space="0" w:color="auto"/>
              <w:left w:val="nil"/>
              <w:bottom w:val="single" w:sz="4" w:space="0" w:color="auto"/>
              <w:right w:val="nil"/>
            </w:tcBorders>
            <w:shd w:val="clear" w:color="D9E1F2" w:fill="D9E1F2"/>
            <w:noWrap/>
            <w:vAlign w:val="bottom"/>
            <w:hideMark/>
          </w:tcPr>
          <w:p w14:paraId="6B4977AB" w14:textId="77777777" w:rsidR="00F947C5" w:rsidRPr="00D82412" w:rsidRDefault="00F947C5" w:rsidP="00F947C5">
            <w:pPr>
              <w:jc w:val="center"/>
              <w:rPr>
                <w:ins w:id="1084" w:author="Dave Contreras" w:date="2019-07-18T13:31:00Z"/>
                <w:rFonts w:ascii="Calibri" w:eastAsia="Times New Roman" w:hAnsi="Calibri" w:cs="Calibri"/>
                <w:b/>
                <w:bCs/>
                <w:color w:val="000000"/>
                <w:sz w:val="20"/>
                <w:szCs w:val="20"/>
              </w:rPr>
            </w:pPr>
            <w:ins w:id="1085" w:author="Dave Contreras" w:date="2019-07-18T13:31:00Z">
              <w:r w:rsidRPr="00D82412">
                <w:rPr>
                  <w:rFonts w:ascii="Calibri" w:eastAsia="Times New Roman" w:hAnsi="Calibri" w:cs="Calibri"/>
                  <w:b/>
                  <w:bCs/>
                  <w:color w:val="000000"/>
                  <w:sz w:val="20"/>
                  <w:szCs w:val="20"/>
                </w:rPr>
                <w:t>2017 Lampara</w:t>
              </w:r>
            </w:ins>
          </w:p>
        </w:tc>
        <w:tc>
          <w:tcPr>
            <w:tcW w:w="1507" w:type="dxa"/>
            <w:gridSpan w:val="3"/>
            <w:tcBorders>
              <w:top w:val="single" w:sz="4" w:space="0" w:color="auto"/>
              <w:left w:val="nil"/>
              <w:bottom w:val="single" w:sz="4" w:space="0" w:color="auto"/>
              <w:right w:val="nil"/>
            </w:tcBorders>
            <w:shd w:val="clear" w:color="D9E1F2" w:fill="D9E1F2"/>
            <w:noWrap/>
            <w:vAlign w:val="bottom"/>
            <w:hideMark/>
          </w:tcPr>
          <w:p w14:paraId="7C80CC42" w14:textId="77777777" w:rsidR="00F947C5" w:rsidRPr="00D82412" w:rsidRDefault="00F947C5" w:rsidP="00F947C5">
            <w:pPr>
              <w:jc w:val="center"/>
              <w:rPr>
                <w:ins w:id="1086" w:author="Dave Contreras" w:date="2019-07-18T13:31:00Z"/>
                <w:rFonts w:ascii="Calibri" w:eastAsia="Times New Roman" w:hAnsi="Calibri" w:cs="Calibri"/>
                <w:b/>
                <w:bCs/>
                <w:color w:val="000000"/>
                <w:sz w:val="20"/>
                <w:szCs w:val="20"/>
              </w:rPr>
            </w:pPr>
            <w:ins w:id="1087" w:author="Dave Contreras" w:date="2019-07-18T13:31:00Z">
              <w:r w:rsidRPr="00D82412">
                <w:rPr>
                  <w:rFonts w:ascii="Calibri" w:eastAsia="Times New Roman" w:hAnsi="Calibri" w:cs="Calibri"/>
                  <w:b/>
                  <w:bCs/>
                  <w:color w:val="000000"/>
                  <w:sz w:val="20"/>
                  <w:szCs w:val="20"/>
                </w:rPr>
                <w:t>2018 Lampara</w:t>
              </w:r>
            </w:ins>
          </w:p>
        </w:tc>
        <w:tc>
          <w:tcPr>
            <w:tcW w:w="1620"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74290AF7" w14:textId="77777777" w:rsidR="00F947C5" w:rsidRPr="00D82412" w:rsidRDefault="00F947C5" w:rsidP="00F947C5">
            <w:pPr>
              <w:jc w:val="center"/>
              <w:rPr>
                <w:ins w:id="1088" w:author="Dave Contreras" w:date="2019-07-18T13:31:00Z"/>
                <w:rFonts w:ascii="Calibri" w:eastAsia="Times New Roman" w:hAnsi="Calibri" w:cs="Calibri"/>
                <w:b/>
                <w:bCs/>
                <w:color w:val="000000"/>
                <w:sz w:val="20"/>
                <w:szCs w:val="20"/>
              </w:rPr>
            </w:pPr>
            <w:ins w:id="1089" w:author="Dave Contreras" w:date="2019-07-18T13:31:00Z">
              <w:r w:rsidRPr="00D82412">
                <w:rPr>
                  <w:rFonts w:ascii="Calibri" w:eastAsia="Times New Roman" w:hAnsi="Calibri" w:cs="Calibri"/>
                  <w:b/>
                  <w:bCs/>
                  <w:color w:val="000000"/>
                  <w:sz w:val="20"/>
                  <w:szCs w:val="20"/>
                </w:rPr>
                <w:t xml:space="preserve">2017 </w:t>
              </w:r>
              <w:proofErr w:type="spellStart"/>
              <w:r w:rsidRPr="00D82412">
                <w:rPr>
                  <w:rFonts w:ascii="Calibri" w:eastAsia="Times New Roman" w:hAnsi="Calibri" w:cs="Calibri"/>
                  <w:b/>
                  <w:bCs/>
                  <w:color w:val="000000"/>
                  <w:sz w:val="20"/>
                  <w:szCs w:val="20"/>
                </w:rPr>
                <w:t>Townet</w:t>
              </w:r>
              <w:proofErr w:type="spellEnd"/>
            </w:ins>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6596A3D5" w14:textId="77777777" w:rsidR="00F947C5" w:rsidRPr="00D82412" w:rsidRDefault="00F947C5" w:rsidP="00F947C5">
            <w:pPr>
              <w:jc w:val="center"/>
              <w:rPr>
                <w:ins w:id="1090" w:author="Dave Contreras" w:date="2019-07-18T13:31:00Z"/>
                <w:rFonts w:ascii="Calibri" w:eastAsia="Times New Roman" w:hAnsi="Calibri" w:cs="Calibri"/>
                <w:b/>
                <w:bCs/>
                <w:color w:val="000000"/>
                <w:sz w:val="20"/>
                <w:szCs w:val="20"/>
              </w:rPr>
            </w:pPr>
            <w:ins w:id="1091" w:author="Dave Contreras" w:date="2019-07-18T13:31:00Z">
              <w:r w:rsidRPr="00D82412">
                <w:rPr>
                  <w:rFonts w:ascii="Calibri" w:eastAsia="Times New Roman" w:hAnsi="Calibri" w:cs="Calibri"/>
                  <w:b/>
                  <w:bCs/>
                  <w:color w:val="000000"/>
                  <w:sz w:val="20"/>
                  <w:szCs w:val="20"/>
                </w:rPr>
                <w:t xml:space="preserve">2018 </w:t>
              </w:r>
              <w:proofErr w:type="spellStart"/>
              <w:r w:rsidRPr="00D82412">
                <w:rPr>
                  <w:rFonts w:ascii="Calibri" w:eastAsia="Times New Roman" w:hAnsi="Calibri" w:cs="Calibri"/>
                  <w:b/>
                  <w:bCs/>
                  <w:color w:val="000000"/>
                  <w:sz w:val="20"/>
                  <w:szCs w:val="20"/>
                </w:rPr>
                <w:t>Townet</w:t>
              </w:r>
              <w:proofErr w:type="spellEnd"/>
            </w:ins>
          </w:p>
        </w:tc>
      </w:tr>
      <w:tr w:rsidR="00F947C5" w:rsidRPr="00871B45" w14:paraId="7F0F7238" w14:textId="77777777" w:rsidTr="00F947C5">
        <w:trPr>
          <w:trHeight w:val="300"/>
          <w:ins w:id="1092" w:author="Dave Contreras" w:date="2019-07-18T13:31:00Z"/>
        </w:trPr>
        <w:tc>
          <w:tcPr>
            <w:tcW w:w="1620" w:type="dxa"/>
            <w:tcBorders>
              <w:top w:val="nil"/>
              <w:left w:val="nil"/>
              <w:bottom w:val="single" w:sz="4" w:space="0" w:color="auto"/>
              <w:right w:val="nil"/>
            </w:tcBorders>
            <w:shd w:val="clear" w:color="D9E1F2" w:fill="D9E1F2"/>
            <w:noWrap/>
            <w:vAlign w:val="bottom"/>
            <w:hideMark/>
          </w:tcPr>
          <w:p w14:paraId="3A3E9375" w14:textId="77777777" w:rsidR="00F947C5" w:rsidRPr="00D82412" w:rsidRDefault="00F947C5" w:rsidP="00F947C5">
            <w:pPr>
              <w:rPr>
                <w:ins w:id="1093" w:author="Dave Contreras" w:date="2019-07-18T13:31:00Z"/>
                <w:rFonts w:ascii="Calibri" w:eastAsia="Times New Roman" w:hAnsi="Calibri" w:cs="Calibri"/>
                <w:b/>
                <w:bCs/>
                <w:color w:val="000000"/>
                <w:sz w:val="20"/>
                <w:szCs w:val="20"/>
              </w:rPr>
            </w:pPr>
            <w:ins w:id="1094" w:author="Dave Contreras" w:date="2019-07-18T13:31:00Z">
              <w:r w:rsidRPr="00D82412">
                <w:rPr>
                  <w:rFonts w:ascii="Calibri" w:eastAsia="Times New Roman" w:hAnsi="Calibri" w:cs="Calibri"/>
                  <w:b/>
                  <w:bCs/>
                  <w:color w:val="000000"/>
                  <w:sz w:val="20"/>
                  <w:szCs w:val="20"/>
                </w:rPr>
                <w:t>Fish Species</w:t>
              </w:r>
            </w:ins>
          </w:p>
        </w:tc>
        <w:tc>
          <w:tcPr>
            <w:tcW w:w="774" w:type="dxa"/>
            <w:tcBorders>
              <w:top w:val="nil"/>
              <w:left w:val="nil"/>
              <w:bottom w:val="single" w:sz="4" w:space="0" w:color="auto"/>
              <w:right w:val="nil"/>
            </w:tcBorders>
            <w:shd w:val="clear" w:color="D9E1F2" w:fill="D9E1F2"/>
            <w:noWrap/>
            <w:vAlign w:val="bottom"/>
            <w:hideMark/>
          </w:tcPr>
          <w:p w14:paraId="0DABD57C" w14:textId="77777777" w:rsidR="00F947C5" w:rsidRPr="00D82412" w:rsidRDefault="00F947C5" w:rsidP="00F947C5">
            <w:pPr>
              <w:jc w:val="center"/>
              <w:rPr>
                <w:ins w:id="1095" w:author="Dave Contreras" w:date="2019-07-18T13:31:00Z"/>
                <w:rFonts w:ascii="Calibri" w:eastAsia="Times New Roman" w:hAnsi="Calibri" w:cs="Calibri"/>
                <w:b/>
                <w:bCs/>
                <w:color w:val="000000"/>
                <w:sz w:val="20"/>
                <w:szCs w:val="20"/>
              </w:rPr>
            </w:pPr>
            <w:ins w:id="1096" w:author="Dave Contreras" w:date="2019-07-18T13:31:00Z">
              <w:r w:rsidRPr="00D82412">
                <w:rPr>
                  <w:rFonts w:ascii="Calibri" w:eastAsia="Times New Roman" w:hAnsi="Calibri" w:cs="Calibri"/>
                  <w:b/>
                  <w:bCs/>
                  <w:color w:val="000000"/>
                  <w:sz w:val="20"/>
                  <w:szCs w:val="20"/>
                </w:rPr>
                <w:t>Catch</w:t>
              </w:r>
            </w:ins>
          </w:p>
        </w:tc>
        <w:tc>
          <w:tcPr>
            <w:tcW w:w="936" w:type="dxa"/>
            <w:tcBorders>
              <w:top w:val="nil"/>
              <w:left w:val="nil"/>
              <w:bottom w:val="single" w:sz="4" w:space="0" w:color="auto"/>
              <w:right w:val="nil"/>
            </w:tcBorders>
            <w:shd w:val="clear" w:color="D9E1F2" w:fill="D9E1F2"/>
            <w:noWrap/>
            <w:vAlign w:val="bottom"/>
            <w:hideMark/>
          </w:tcPr>
          <w:p w14:paraId="1429B1B1" w14:textId="77777777" w:rsidR="00F947C5" w:rsidRPr="00D82412" w:rsidRDefault="00F947C5" w:rsidP="00F947C5">
            <w:pPr>
              <w:jc w:val="center"/>
              <w:rPr>
                <w:ins w:id="1097" w:author="Dave Contreras" w:date="2019-07-18T13:31:00Z"/>
                <w:rFonts w:ascii="Calibri" w:eastAsia="Times New Roman" w:hAnsi="Calibri" w:cs="Calibri"/>
                <w:b/>
                <w:bCs/>
                <w:color w:val="000000"/>
                <w:sz w:val="20"/>
                <w:szCs w:val="20"/>
              </w:rPr>
            </w:pPr>
            <w:ins w:id="1098" w:author="Dave Contreras" w:date="2019-07-18T13:31:00Z">
              <w:r w:rsidRPr="00D82412">
                <w:rPr>
                  <w:rFonts w:ascii="Calibri" w:eastAsia="Times New Roman" w:hAnsi="Calibri" w:cs="Calibri"/>
                  <w:b/>
                  <w:bCs/>
                  <w:color w:val="000000"/>
                  <w:sz w:val="20"/>
                  <w:szCs w:val="20"/>
                </w:rPr>
                <w:t>CPUE</w:t>
              </w:r>
            </w:ins>
          </w:p>
        </w:tc>
        <w:tc>
          <w:tcPr>
            <w:tcW w:w="720" w:type="dxa"/>
            <w:tcBorders>
              <w:top w:val="nil"/>
              <w:left w:val="nil"/>
              <w:bottom w:val="single" w:sz="4" w:space="0" w:color="auto"/>
              <w:right w:val="nil"/>
            </w:tcBorders>
            <w:shd w:val="clear" w:color="D9E1F2" w:fill="D9E1F2"/>
            <w:noWrap/>
            <w:vAlign w:val="bottom"/>
            <w:hideMark/>
          </w:tcPr>
          <w:p w14:paraId="1E929D42" w14:textId="77777777" w:rsidR="00F947C5" w:rsidRPr="00D82412" w:rsidRDefault="00F947C5" w:rsidP="00F947C5">
            <w:pPr>
              <w:jc w:val="center"/>
              <w:rPr>
                <w:ins w:id="1099" w:author="Dave Contreras" w:date="2019-07-18T13:31:00Z"/>
                <w:rFonts w:ascii="Calibri" w:eastAsia="Times New Roman" w:hAnsi="Calibri" w:cs="Calibri"/>
                <w:b/>
                <w:bCs/>
                <w:color w:val="000000"/>
                <w:sz w:val="20"/>
                <w:szCs w:val="20"/>
              </w:rPr>
            </w:pPr>
            <w:ins w:id="1100" w:author="Dave Contreras" w:date="2019-07-18T13:31:00Z">
              <w:r w:rsidRPr="00D82412">
                <w:rPr>
                  <w:rFonts w:ascii="Calibri" w:eastAsia="Times New Roman" w:hAnsi="Calibri" w:cs="Calibri"/>
                  <w:b/>
                  <w:bCs/>
                  <w:color w:val="000000"/>
                  <w:sz w:val="20"/>
                  <w:szCs w:val="20"/>
                </w:rPr>
                <w:t>Catch</w:t>
              </w:r>
            </w:ins>
          </w:p>
        </w:tc>
        <w:tc>
          <w:tcPr>
            <w:tcW w:w="990" w:type="dxa"/>
            <w:tcBorders>
              <w:top w:val="nil"/>
              <w:left w:val="nil"/>
              <w:bottom w:val="single" w:sz="4" w:space="0" w:color="auto"/>
              <w:right w:val="single" w:sz="4" w:space="0" w:color="auto"/>
            </w:tcBorders>
            <w:shd w:val="clear" w:color="D9E1F2" w:fill="D9E1F2"/>
            <w:noWrap/>
            <w:vAlign w:val="bottom"/>
            <w:hideMark/>
          </w:tcPr>
          <w:p w14:paraId="79A7AB2A" w14:textId="77777777" w:rsidR="00F947C5" w:rsidRPr="00D82412" w:rsidRDefault="00F947C5" w:rsidP="00F947C5">
            <w:pPr>
              <w:jc w:val="center"/>
              <w:rPr>
                <w:ins w:id="1101" w:author="Dave Contreras" w:date="2019-07-18T13:31:00Z"/>
                <w:rFonts w:ascii="Calibri" w:eastAsia="Times New Roman" w:hAnsi="Calibri" w:cs="Calibri"/>
                <w:b/>
                <w:bCs/>
                <w:color w:val="000000"/>
                <w:sz w:val="20"/>
                <w:szCs w:val="20"/>
              </w:rPr>
            </w:pPr>
            <w:ins w:id="1102" w:author="Dave Contreras" w:date="2019-07-18T13:31:00Z">
              <w:r w:rsidRPr="00D82412">
                <w:rPr>
                  <w:rFonts w:ascii="Calibri" w:eastAsia="Times New Roman" w:hAnsi="Calibri" w:cs="Calibri"/>
                  <w:b/>
                  <w:bCs/>
                  <w:color w:val="000000"/>
                  <w:sz w:val="20"/>
                  <w:szCs w:val="20"/>
                </w:rPr>
                <w:t>CPUE</w:t>
              </w:r>
            </w:ins>
          </w:p>
        </w:tc>
        <w:tc>
          <w:tcPr>
            <w:tcW w:w="1080" w:type="dxa"/>
            <w:tcBorders>
              <w:top w:val="nil"/>
              <w:left w:val="nil"/>
              <w:bottom w:val="single" w:sz="4" w:space="0" w:color="auto"/>
              <w:right w:val="nil"/>
            </w:tcBorders>
            <w:shd w:val="clear" w:color="D9E1F2" w:fill="D9E1F2"/>
            <w:noWrap/>
            <w:vAlign w:val="bottom"/>
            <w:hideMark/>
          </w:tcPr>
          <w:p w14:paraId="305E6152" w14:textId="77777777" w:rsidR="00F947C5" w:rsidRPr="00D82412" w:rsidRDefault="00F947C5" w:rsidP="00F947C5">
            <w:pPr>
              <w:jc w:val="center"/>
              <w:rPr>
                <w:ins w:id="1103" w:author="Dave Contreras" w:date="2019-07-18T13:31:00Z"/>
                <w:rFonts w:ascii="Calibri" w:eastAsia="Times New Roman" w:hAnsi="Calibri" w:cs="Calibri"/>
                <w:b/>
                <w:bCs/>
                <w:color w:val="000000"/>
                <w:sz w:val="20"/>
                <w:szCs w:val="20"/>
              </w:rPr>
            </w:pPr>
            <w:ins w:id="1104" w:author="Dave Contreras" w:date="2019-07-18T13:31:00Z">
              <w:r w:rsidRPr="00D82412">
                <w:rPr>
                  <w:rFonts w:ascii="Calibri" w:eastAsia="Times New Roman" w:hAnsi="Calibri" w:cs="Calibri"/>
                  <w:b/>
                  <w:bCs/>
                  <w:color w:val="000000"/>
                  <w:sz w:val="20"/>
                  <w:szCs w:val="20"/>
                </w:rPr>
                <w:t>Catch</w:t>
              </w:r>
            </w:ins>
          </w:p>
        </w:tc>
        <w:tc>
          <w:tcPr>
            <w:tcW w:w="743" w:type="dxa"/>
            <w:tcBorders>
              <w:top w:val="nil"/>
              <w:left w:val="nil"/>
              <w:bottom w:val="single" w:sz="4" w:space="0" w:color="auto"/>
              <w:right w:val="nil"/>
            </w:tcBorders>
            <w:shd w:val="clear" w:color="D9E1F2" w:fill="D9E1F2"/>
            <w:noWrap/>
            <w:vAlign w:val="bottom"/>
            <w:hideMark/>
          </w:tcPr>
          <w:p w14:paraId="2FC85265" w14:textId="77777777" w:rsidR="00F947C5" w:rsidRPr="00D82412" w:rsidRDefault="00F947C5" w:rsidP="00F947C5">
            <w:pPr>
              <w:jc w:val="center"/>
              <w:rPr>
                <w:ins w:id="1105" w:author="Dave Contreras" w:date="2019-07-18T13:31:00Z"/>
                <w:rFonts w:ascii="Calibri" w:eastAsia="Times New Roman" w:hAnsi="Calibri" w:cs="Calibri"/>
                <w:b/>
                <w:bCs/>
                <w:color w:val="000000"/>
                <w:sz w:val="20"/>
                <w:szCs w:val="20"/>
              </w:rPr>
            </w:pPr>
            <w:ins w:id="1106" w:author="Dave Contreras" w:date="2019-07-18T13:31:00Z">
              <w:r w:rsidRPr="00D82412">
                <w:rPr>
                  <w:rFonts w:ascii="Calibri" w:eastAsia="Times New Roman" w:hAnsi="Calibri" w:cs="Calibri"/>
                  <w:b/>
                  <w:bCs/>
                  <w:color w:val="000000"/>
                  <w:sz w:val="20"/>
                  <w:szCs w:val="20"/>
                </w:rPr>
                <w:t>CPUE</w:t>
              </w:r>
            </w:ins>
          </w:p>
        </w:tc>
        <w:tc>
          <w:tcPr>
            <w:tcW w:w="697" w:type="dxa"/>
            <w:tcBorders>
              <w:top w:val="nil"/>
              <w:left w:val="nil"/>
              <w:bottom w:val="single" w:sz="4" w:space="0" w:color="auto"/>
              <w:right w:val="nil"/>
            </w:tcBorders>
            <w:shd w:val="clear" w:color="D9E1F2" w:fill="D9E1F2"/>
            <w:noWrap/>
            <w:vAlign w:val="bottom"/>
            <w:hideMark/>
          </w:tcPr>
          <w:p w14:paraId="330DAABC" w14:textId="77777777" w:rsidR="00F947C5" w:rsidRPr="00D82412" w:rsidRDefault="00F947C5" w:rsidP="00F947C5">
            <w:pPr>
              <w:jc w:val="center"/>
              <w:rPr>
                <w:ins w:id="1107" w:author="Dave Contreras" w:date="2019-07-18T13:31:00Z"/>
                <w:rFonts w:ascii="Calibri" w:eastAsia="Times New Roman" w:hAnsi="Calibri" w:cs="Calibri"/>
                <w:b/>
                <w:bCs/>
                <w:color w:val="000000"/>
                <w:sz w:val="20"/>
                <w:szCs w:val="20"/>
              </w:rPr>
            </w:pPr>
            <w:ins w:id="1108" w:author="Dave Contreras" w:date="2019-07-18T13:31:00Z">
              <w:r w:rsidRPr="00D82412">
                <w:rPr>
                  <w:rFonts w:ascii="Calibri" w:eastAsia="Times New Roman" w:hAnsi="Calibri" w:cs="Calibri"/>
                  <w:b/>
                  <w:bCs/>
                  <w:color w:val="000000"/>
                  <w:sz w:val="20"/>
                  <w:szCs w:val="20"/>
                </w:rPr>
                <w:t>Catch</w:t>
              </w:r>
            </w:ins>
          </w:p>
        </w:tc>
        <w:tc>
          <w:tcPr>
            <w:tcW w:w="810" w:type="dxa"/>
            <w:gridSpan w:val="2"/>
            <w:tcBorders>
              <w:top w:val="nil"/>
              <w:left w:val="nil"/>
              <w:bottom w:val="single" w:sz="4" w:space="0" w:color="auto"/>
              <w:right w:val="nil"/>
            </w:tcBorders>
            <w:shd w:val="clear" w:color="D9E1F2" w:fill="D9E1F2"/>
            <w:noWrap/>
            <w:vAlign w:val="bottom"/>
            <w:hideMark/>
          </w:tcPr>
          <w:p w14:paraId="2E5BB10F" w14:textId="77777777" w:rsidR="00F947C5" w:rsidRPr="00D82412" w:rsidRDefault="00F947C5" w:rsidP="00F947C5">
            <w:pPr>
              <w:jc w:val="center"/>
              <w:rPr>
                <w:ins w:id="1109" w:author="Dave Contreras" w:date="2019-07-18T13:31:00Z"/>
                <w:rFonts w:ascii="Calibri" w:eastAsia="Times New Roman" w:hAnsi="Calibri" w:cs="Calibri"/>
                <w:b/>
                <w:bCs/>
                <w:color w:val="000000"/>
                <w:sz w:val="20"/>
                <w:szCs w:val="20"/>
              </w:rPr>
            </w:pPr>
            <w:ins w:id="1110" w:author="Dave Contreras" w:date="2019-07-18T13:31:00Z">
              <w:r w:rsidRPr="00D82412">
                <w:rPr>
                  <w:rFonts w:ascii="Calibri" w:eastAsia="Times New Roman" w:hAnsi="Calibri" w:cs="Calibri"/>
                  <w:b/>
                  <w:bCs/>
                  <w:color w:val="000000"/>
                  <w:sz w:val="20"/>
                  <w:szCs w:val="20"/>
                </w:rPr>
                <w:t>CPUE</w:t>
              </w:r>
            </w:ins>
          </w:p>
        </w:tc>
        <w:tc>
          <w:tcPr>
            <w:tcW w:w="900" w:type="dxa"/>
            <w:tcBorders>
              <w:top w:val="nil"/>
              <w:left w:val="single" w:sz="4" w:space="0" w:color="auto"/>
              <w:bottom w:val="single" w:sz="4" w:space="0" w:color="auto"/>
              <w:right w:val="nil"/>
            </w:tcBorders>
            <w:shd w:val="clear" w:color="D9E1F2" w:fill="D9E1F2"/>
            <w:noWrap/>
            <w:vAlign w:val="bottom"/>
            <w:hideMark/>
          </w:tcPr>
          <w:p w14:paraId="0EA46039" w14:textId="77777777" w:rsidR="00F947C5" w:rsidRPr="00D82412" w:rsidRDefault="00F947C5" w:rsidP="00F947C5">
            <w:pPr>
              <w:jc w:val="center"/>
              <w:rPr>
                <w:ins w:id="1111" w:author="Dave Contreras" w:date="2019-07-18T13:31:00Z"/>
                <w:rFonts w:ascii="Calibri" w:eastAsia="Times New Roman" w:hAnsi="Calibri" w:cs="Calibri"/>
                <w:b/>
                <w:bCs/>
                <w:color w:val="000000"/>
                <w:sz w:val="20"/>
                <w:szCs w:val="20"/>
              </w:rPr>
            </w:pPr>
            <w:ins w:id="1112" w:author="Dave Contreras" w:date="2019-07-18T13:31:00Z">
              <w:r w:rsidRPr="00D82412">
                <w:rPr>
                  <w:rFonts w:ascii="Calibri" w:eastAsia="Times New Roman" w:hAnsi="Calibri" w:cs="Calibri"/>
                  <w:b/>
                  <w:bCs/>
                  <w:color w:val="000000"/>
                  <w:sz w:val="20"/>
                  <w:szCs w:val="20"/>
                </w:rPr>
                <w:t>Catch</w:t>
              </w:r>
            </w:ins>
          </w:p>
        </w:tc>
        <w:tc>
          <w:tcPr>
            <w:tcW w:w="720" w:type="dxa"/>
            <w:tcBorders>
              <w:top w:val="nil"/>
              <w:left w:val="nil"/>
              <w:bottom w:val="single" w:sz="4" w:space="0" w:color="auto"/>
              <w:right w:val="nil"/>
            </w:tcBorders>
            <w:shd w:val="clear" w:color="D9E1F2" w:fill="D9E1F2"/>
            <w:noWrap/>
            <w:vAlign w:val="bottom"/>
            <w:hideMark/>
          </w:tcPr>
          <w:p w14:paraId="530C2107" w14:textId="77777777" w:rsidR="00F947C5" w:rsidRPr="00D82412" w:rsidRDefault="00F947C5" w:rsidP="00F947C5">
            <w:pPr>
              <w:jc w:val="center"/>
              <w:rPr>
                <w:ins w:id="1113" w:author="Dave Contreras" w:date="2019-07-18T13:31:00Z"/>
                <w:rFonts w:ascii="Calibri" w:eastAsia="Times New Roman" w:hAnsi="Calibri" w:cs="Calibri"/>
                <w:b/>
                <w:bCs/>
                <w:color w:val="000000"/>
                <w:sz w:val="20"/>
                <w:szCs w:val="20"/>
              </w:rPr>
            </w:pPr>
            <w:ins w:id="1114" w:author="Dave Contreras" w:date="2019-07-18T13:31:00Z">
              <w:r w:rsidRPr="00D82412">
                <w:rPr>
                  <w:rFonts w:ascii="Calibri" w:eastAsia="Times New Roman" w:hAnsi="Calibri" w:cs="Calibri"/>
                  <w:b/>
                  <w:bCs/>
                  <w:color w:val="000000"/>
                  <w:sz w:val="20"/>
                  <w:szCs w:val="20"/>
                </w:rPr>
                <w:t>CPUE</w:t>
              </w:r>
            </w:ins>
          </w:p>
        </w:tc>
        <w:tc>
          <w:tcPr>
            <w:tcW w:w="720" w:type="dxa"/>
            <w:tcBorders>
              <w:top w:val="nil"/>
              <w:left w:val="nil"/>
              <w:bottom w:val="single" w:sz="4" w:space="0" w:color="auto"/>
              <w:right w:val="nil"/>
            </w:tcBorders>
            <w:shd w:val="clear" w:color="D9E1F2" w:fill="D9E1F2"/>
            <w:noWrap/>
            <w:vAlign w:val="bottom"/>
            <w:hideMark/>
          </w:tcPr>
          <w:p w14:paraId="135BFDD6" w14:textId="77777777" w:rsidR="00F947C5" w:rsidRPr="00D82412" w:rsidRDefault="00F947C5" w:rsidP="00F947C5">
            <w:pPr>
              <w:jc w:val="center"/>
              <w:rPr>
                <w:ins w:id="1115" w:author="Dave Contreras" w:date="2019-07-18T13:31:00Z"/>
                <w:rFonts w:ascii="Calibri" w:eastAsia="Times New Roman" w:hAnsi="Calibri" w:cs="Calibri"/>
                <w:b/>
                <w:bCs/>
                <w:color w:val="000000"/>
                <w:sz w:val="20"/>
                <w:szCs w:val="20"/>
              </w:rPr>
            </w:pPr>
            <w:ins w:id="1116" w:author="Dave Contreras" w:date="2019-07-18T13:31:00Z">
              <w:r w:rsidRPr="00D82412">
                <w:rPr>
                  <w:rFonts w:ascii="Calibri" w:eastAsia="Times New Roman" w:hAnsi="Calibri" w:cs="Calibri"/>
                  <w:b/>
                  <w:bCs/>
                  <w:color w:val="000000"/>
                  <w:sz w:val="20"/>
                  <w:szCs w:val="20"/>
                </w:rPr>
                <w:t>Catch</w:t>
              </w:r>
            </w:ins>
          </w:p>
        </w:tc>
        <w:tc>
          <w:tcPr>
            <w:tcW w:w="990" w:type="dxa"/>
            <w:tcBorders>
              <w:top w:val="nil"/>
              <w:left w:val="nil"/>
              <w:bottom w:val="single" w:sz="4" w:space="0" w:color="auto"/>
              <w:right w:val="nil"/>
            </w:tcBorders>
            <w:shd w:val="clear" w:color="D9E1F2" w:fill="D9E1F2"/>
            <w:noWrap/>
            <w:vAlign w:val="bottom"/>
            <w:hideMark/>
          </w:tcPr>
          <w:p w14:paraId="4B25AA9F" w14:textId="77777777" w:rsidR="00F947C5" w:rsidRPr="00D82412" w:rsidRDefault="00F947C5" w:rsidP="00F947C5">
            <w:pPr>
              <w:jc w:val="center"/>
              <w:rPr>
                <w:ins w:id="1117" w:author="Dave Contreras" w:date="2019-07-18T13:31:00Z"/>
                <w:rFonts w:ascii="Calibri" w:eastAsia="Times New Roman" w:hAnsi="Calibri" w:cs="Calibri"/>
                <w:b/>
                <w:bCs/>
                <w:color w:val="000000"/>
                <w:sz w:val="20"/>
                <w:szCs w:val="20"/>
              </w:rPr>
            </w:pPr>
            <w:ins w:id="1118" w:author="Dave Contreras" w:date="2019-07-18T13:31:00Z">
              <w:r w:rsidRPr="00D82412">
                <w:rPr>
                  <w:rFonts w:ascii="Calibri" w:eastAsia="Times New Roman" w:hAnsi="Calibri" w:cs="Calibri"/>
                  <w:b/>
                  <w:bCs/>
                  <w:color w:val="000000"/>
                  <w:sz w:val="20"/>
                  <w:szCs w:val="20"/>
                </w:rPr>
                <w:t>CPUE</w:t>
              </w:r>
            </w:ins>
          </w:p>
        </w:tc>
      </w:tr>
      <w:tr w:rsidR="00F947C5" w:rsidRPr="00E76FCD" w14:paraId="11DDF841" w14:textId="77777777" w:rsidTr="00F947C5">
        <w:trPr>
          <w:trHeight w:val="300"/>
          <w:ins w:id="1119" w:author="Dave Contreras" w:date="2019-07-18T13:31:00Z"/>
        </w:trPr>
        <w:tc>
          <w:tcPr>
            <w:tcW w:w="1620" w:type="dxa"/>
            <w:tcBorders>
              <w:top w:val="nil"/>
              <w:left w:val="nil"/>
              <w:bottom w:val="nil"/>
              <w:right w:val="nil"/>
            </w:tcBorders>
            <w:shd w:val="clear" w:color="auto" w:fill="auto"/>
            <w:noWrap/>
            <w:vAlign w:val="bottom"/>
            <w:hideMark/>
          </w:tcPr>
          <w:p w14:paraId="0E9DD418" w14:textId="77777777" w:rsidR="00F947C5" w:rsidRPr="00871B45" w:rsidRDefault="00F947C5" w:rsidP="00F947C5">
            <w:pPr>
              <w:rPr>
                <w:ins w:id="1120" w:author="Dave Contreras" w:date="2019-07-18T13:31:00Z"/>
                <w:rFonts w:ascii="Calibri" w:eastAsia="Times New Roman" w:hAnsi="Calibri" w:cs="Calibri"/>
                <w:color w:val="000000"/>
                <w:sz w:val="16"/>
                <w:szCs w:val="16"/>
              </w:rPr>
            </w:pPr>
            <w:ins w:id="1121" w:author="Dave Contreras" w:date="2019-07-18T13:31:00Z">
              <w:r w:rsidRPr="00871B45">
                <w:rPr>
                  <w:rFonts w:ascii="Calibri" w:eastAsia="Times New Roman" w:hAnsi="Calibri" w:cs="Calibri"/>
                  <w:color w:val="000000"/>
                  <w:sz w:val="16"/>
                  <w:szCs w:val="16"/>
                </w:rPr>
                <w:t>American Shad</w:t>
              </w:r>
            </w:ins>
          </w:p>
        </w:tc>
        <w:tc>
          <w:tcPr>
            <w:tcW w:w="774" w:type="dxa"/>
            <w:tcBorders>
              <w:top w:val="nil"/>
              <w:left w:val="nil"/>
              <w:bottom w:val="nil"/>
              <w:right w:val="nil"/>
            </w:tcBorders>
            <w:shd w:val="clear" w:color="auto" w:fill="auto"/>
            <w:noWrap/>
            <w:vAlign w:val="bottom"/>
            <w:hideMark/>
          </w:tcPr>
          <w:p w14:paraId="57DE5909" w14:textId="77777777" w:rsidR="00F947C5" w:rsidRPr="00871B45" w:rsidRDefault="00F947C5" w:rsidP="00F947C5">
            <w:pPr>
              <w:jc w:val="center"/>
              <w:rPr>
                <w:ins w:id="1122" w:author="Dave Contreras" w:date="2019-07-18T13:31:00Z"/>
                <w:rFonts w:ascii="Calibri" w:eastAsia="Times New Roman" w:hAnsi="Calibri" w:cs="Calibri"/>
                <w:color w:val="000000"/>
                <w:sz w:val="16"/>
                <w:szCs w:val="16"/>
              </w:rPr>
            </w:pPr>
            <w:ins w:id="1123" w:author="Dave Contreras" w:date="2019-07-18T13:31:00Z">
              <w:r w:rsidRPr="00871B45">
                <w:rPr>
                  <w:rFonts w:ascii="Calibri" w:eastAsia="Times New Roman" w:hAnsi="Calibri" w:cs="Calibri"/>
                  <w:color w:val="000000"/>
                  <w:sz w:val="16"/>
                  <w:szCs w:val="16"/>
                </w:rPr>
                <w:t>42</w:t>
              </w:r>
            </w:ins>
          </w:p>
        </w:tc>
        <w:tc>
          <w:tcPr>
            <w:tcW w:w="936" w:type="dxa"/>
            <w:tcBorders>
              <w:top w:val="nil"/>
              <w:left w:val="nil"/>
              <w:bottom w:val="nil"/>
              <w:right w:val="nil"/>
            </w:tcBorders>
            <w:shd w:val="clear" w:color="auto" w:fill="auto"/>
            <w:noWrap/>
            <w:vAlign w:val="bottom"/>
            <w:hideMark/>
          </w:tcPr>
          <w:p w14:paraId="080A9094" w14:textId="77777777" w:rsidR="00F947C5" w:rsidRPr="00871B45" w:rsidRDefault="00F947C5" w:rsidP="00F947C5">
            <w:pPr>
              <w:jc w:val="center"/>
              <w:rPr>
                <w:ins w:id="1124" w:author="Dave Contreras" w:date="2019-07-18T13:31:00Z"/>
                <w:rFonts w:ascii="Calibri" w:eastAsia="Times New Roman" w:hAnsi="Calibri" w:cs="Calibri"/>
                <w:color w:val="000000"/>
                <w:sz w:val="16"/>
                <w:szCs w:val="16"/>
              </w:rPr>
            </w:pPr>
            <w:ins w:id="1125" w:author="Dave Contreras" w:date="2019-07-18T13:31:00Z">
              <w:r w:rsidRPr="00871B45">
                <w:rPr>
                  <w:rFonts w:ascii="Calibri" w:eastAsia="Times New Roman" w:hAnsi="Calibri" w:cs="Calibri"/>
                  <w:color w:val="000000"/>
                  <w:sz w:val="16"/>
                  <w:szCs w:val="16"/>
                </w:rPr>
                <w:t>16048.0</w:t>
              </w:r>
            </w:ins>
          </w:p>
        </w:tc>
        <w:tc>
          <w:tcPr>
            <w:tcW w:w="720" w:type="dxa"/>
            <w:tcBorders>
              <w:top w:val="nil"/>
              <w:left w:val="nil"/>
              <w:bottom w:val="nil"/>
              <w:right w:val="nil"/>
            </w:tcBorders>
            <w:shd w:val="clear" w:color="auto" w:fill="auto"/>
            <w:noWrap/>
            <w:vAlign w:val="bottom"/>
            <w:hideMark/>
          </w:tcPr>
          <w:p w14:paraId="18593D3C" w14:textId="77777777" w:rsidR="00F947C5" w:rsidRPr="00871B45" w:rsidRDefault="00F947C5" w:rsidP="00F947C5">
            <w:pPr>
              <w:jc w:val="center"/>
              <w:rPr>
                <w:ins w:id="1126" w:author="Dave Contreras" w:date="2019-07-18T13:31:00Z"/>
                <w:rFonts w:ascii="Calibri" w:eastAsia="Times New Roman" w:hAnsi="Calibri" w:cs="Calibri"/>
                <w:color w:val="000000"/>
                <w:sz w:val="16"/>
                <w:szCs w:val="16"/>
              </w:rPr>
            </w:pPr>
            <w:ins w:id="1127" w:author="Dave Contreras" w:date="2019-07-18T13:31:00Z">
              <w:r w:rsidRPr="00871B45">
                <w:rPr>
                  <w:rFonts w:ascii="Calibri" w:eastAsia="Times New Roman" w:hAnsi="Calibri" w:cs="Calibri"/>
                  <w:color w:val="000000"/>
                  <w:sz w:val="16"/>
                  <w:szCs w:val="16"/>
                </w:rPr>
                <w:t>52</w:t>
              </w:r>
            </w:ins>
          </w:p>
        </w:tc>
        <w:tc>
          <w:tcPr>
            <w:tcW w:w="990" w:type="dxa"/>
            <w:tcBorders>
              <w:top w:val="nil"/>
              <w:left w:val="nil"/>
              <w:bottom w:val="nil"/>
              <w:right w:val="single" w:sz="4" w:space="0" w:color="auto"/>
            </w:tcBorders>
            <w:shd w:val="clear" w:color="auto" w:fill="auto"/>
            <w:noWrap/>
            <w:vAlign w:val="bottom"/>
            <w:hideMark/>
          </w:tcPr>
          <w:p w14:paraId="328ED481" w14:textId="77777777" w:rsidR="00F947C5" w:rsidRPr="00871B45" w:rsidRDefault="00F947C5" w:rsidP="00F947C5">
            <w:pPr>
              <w:jc w:val="center"/>
              <w:rPr>
                <w:ins w:id="1128" w:author="Dave Contreras" w:date="2019-07-18T13:31:00Z"/>
                <w:rFonts w:ascii="Calibri" w:eastAsia="Times New Roman" w:hAnsi="Calibri" w:cs="Calibri"/>
                <w:color w:val="000000"/>
                <w:sz w:val="16"/>
                <w:szCs w:val="16"/>
              </w:rPr>
            </w:pPr>
            <w:ins w:id="1129" w:author="Dave Contreras" w:date="2019-07-18T13:31:00Z">
              <w:r w:rsidRPr="00871B45">
                <w:rPr>
                  <w:rFonts w:ascii="Calibri" w:eastAsia="Times New Roman" w:hAnsi="Calibri" w:cs="Calibri"/>
                  <w:color w:val="000000"/>
                  <w:sz w:val="16"/>
                  <w:szCs w:val="16"/>
                </w:rPr>
                <w:t>8689.5</w:t>
              </w:r>
            </w:ins>
          </w:p>
        </w:tc>
        <w:tc>
          <w:tcPr>
            <w:tcW w:w="1080" w:type="dxa"/>
            <w:tcBorders>
              <w:top w:val="nil"/>
              <w:left w:val="nil"/>
              <w:bottom w:val="nil"/>
              <w:right w:val="nil"/>
            </w:tcBorders>
            <w:shd w:val="clear" w:color="auto" w:fill="auto"/>
            <w:noWrap/>
            <w:vAlign w:val="bottom"/>
            <w:hideMark/>
          </w:tcPr>
          <w:p w14:paraId="2C7B2B10" w14:textId="77777777" w:rsidR="00F947C5" w:rsidRPr="00871B45" w:rsidRDefault="00F947C5" w:rsidP="00F947C5">
            <w:pPr>
              <w:jc w:val="center"/>
              <w:rPr>
                <w:ins w:id="1130" w:author="Dave Contreras" w:date="2019-07-18T13:31:00Z"/>
                <w:rFonts w:ascii="Calibri" w:eastAsia="Times New Roman" w:hAnsi="Calibri" w:cs="Calibri"/>
                <w:color w:val="000000"/>
                <w:sz w:val="16"/>
                <w:szCs w:val="16"/>
              </w:rPr>
            </w:pPr>
            <w:ins w:id="1131" w:author="Dave Contreras" w:date="2019-07-18T13:31:00Z">
              <w:r w:rsidRPr="00871B45">
                <w:rPr>
                  <w:rFonts w:ascii="Calibri" w:eastAsia="Times New Roman" w:hAnsi="Calibri" w:cs="Calibri"/>
                  <w:color w:val="000000"/>
                  <w:sz w:val="16"/>
                  <w:szCs w:val="16"/>
                </w:rPr>
                <w:t>157</w:t>
              </w:r>
            </w:ins>
          </w:p>
        </w:tc>
        <w:tc>
          <w:tcPr>
            <w:tcW w:w="743" w:type="dxa"/>
            <w:tcBorders>
              <w:top w:val="nil"/>
              <w:left w:val="nil"/>
              <w:bottom w:val="nil"/>
              <w:right w:val="nil"/>
            </w:tcBorders>
            <w:shd w:val="clear" w:color="auto" w:fill="auto"/>
            <w:noWrap/>
            <w:vAlign w:val="bottom"/>
            <w:hideMark/>
          </w:tcPr>
          <w:p w14:paraId="0C2FC242" w14:textId="77777777" w:rsidR="00F947C5" w:rsidRPr="00871B45" w:rsidRDefault="00F947C5" w:rsidP="00F947C5">
            <w:pPr>
              <w:jc w:val="center"/>
              <w:rPr>
                <w:ins w:id="1132" w:author="Dave Contreras" w:date="2019-07-18T13:31:00Z"/>
                <w:rFonts w:ascii="Calibri" w:eastAsia="Times New Roman" w:hAnsi="Calibri" w:cs="Calibri"/>
                <w:color w:val="000000"/>
                <w:sz w:val="16"/>
                <w:szCs w:val="16"/>
              </w:rPr>
            </w:pPr>
            <w:ins w:id="1133" w:author="Dave Contreras" w:date="2019-07-18T13:31:00Z">
              <w:r w:rsidRPr="00871B45">
                <w:rPr>
                  <w:rFonts w:ascii="Calibri" w:eastAsia="Times New Roman" w:hAnsi="Calibri" w:cs="Calibri"/>
                  <w:color w:val="000000"/>
                  <w:sz w:val="16"/>
                  <w:szCs w:val="16"/>
                </w:rPr>
                <w:t>14541.3</w:t>
              </w:r>
            </w:ins>
          </w:p>
        </w:tc>
        <w:tc>
          <w:tcPr>
            <w:tcW w:w="697" w:type="dxa"/>
            <w:tcBorders>
              <w:top w:val="nil"/>
              <w:left w:val="nil"/>
              <w:bottom w:val="nil"/>
              <w:right w:val="nil"/>
            </w:tcBorders>
            <w:shd w:val="clear" w:color="auto" w:fill="auto"/>
            <w:noWrap/>
            <w:vAlign w:val="bottom"/>
            <w:hideMark/>
          </w:tcPr>
          <w:p w14:paraId="1F3C0F5B" w14:textId="77777777" w:rsidR="00F947C5" w:rsidRPr="00871B45" w:rsidRDefault="00F947C5" w:rsidP="00F947C5">
            <w:pPr>
              <w:jc w:val="center"/>
              <w:rPr>
                <w:ins w:id="1134" w:author="Dave Contreras" w:date="2019-07-18T13:31:00Z"/>
                <w:rFonts w:ascii="Calibri" w:eastAsia="Times New Roman" w:hAnsi="Calibri" w:cs="Calibri"/>
                <w:color w:val="000000"/>
                <w:sz w:val="16"/>
                <w:szCs w:val="16"/>
              </w:rPr>
            </w:pPr>
            <w:ins w:id="1135" w:author="Dave Contreras" w:date="2019-07-18T13:31:00Z">
              <w:r w:rsidRPr="00871B45">
                <w:rPr>
                  <w:rFonts w:ascii="Calibri" w:eastAsia="Times New Roman" w:hAnsi="Calibri" w:cs="Calibri"/>
                  <w:color w:val="000000"/>
                  <w:sz w:val="16"/>
                  <w:szCs w:val="16"/>
                </w:rPr>
                <w:t>23</w:t>
              </w:r>
            </w:ins>
          </w:p>
        </w:tc>
        <w:tc>
          <w:tcPr>
            <w:tcW w:w="810" w:type="dxa"/>
            <w:gridSpan w:val="2"/>
            <w:tcBorders>
              <w:top w:val="nil"/>
              <w:left w:val="nil"/>
              <w:bottom w:val="nil"/>
              <w:right w:val="nil"/>
            </w:tcBorders>
            <w:shd w:val="clear" w:color="auto" w:fill="auto"/>
            <w:noWrap/>
            <w:vAlign w:val="bottom"/>
            <w:hideMark/>
          </w:tcPr>
          <w:p w14:paraId="5E25E46F" w14:textId="77777777" w:rsidR="00F947C5" w:rsidRPr="00871B45" w:rsidRDefault="00F947C5" w:rsidP="00F947C5">
            <w:pPr>
              <w:jc w:val="center"/>
              <w:rPr>
                <w:ins w:id="1136" w:author="Dave Contreras" w:date="2019-07-18T13:31:00Z"/>
                <w:rFonts w:ascii="Calibri" w:eastAsia="Times New Roman" w:hAnsi="Calibri" w:cs="Calibri"/>
                <w:color w:val="000000"/>
                <w:sz w:val="16"/>
                <w:szCs w:val="16"/>
              </w:rPr>
            </w:pPr>
            <w:ins w:id="1137" w:author="Dave Contreras" w:date="2019-07-18T13:31:00Z">
              <w:r w:rsidRPr="00871B45">
                <w:rPr>
                  <w:rFonts w:ascii="Calibri" w:eastAsia="Times New Roman" w:hAnsi="Calibri" w:cs="Calibri"/>
                  <w:color w:val="000000"/>
                  <w:sz w:val="16"/>
                  <w:szCs w:val="16"/>
                </w:rPr>
                <w:t>1368.7</w:t>
              </w:r>
            </w:ins>
          </w:p>
        </w:tc>
        <w:tc>
          <w:tcPr>
            <w:tcW w:w="900" w:type="dxa"/>
            <w:tcBorders>
              <w:top w:val="nil"/>
              <w:left w:val="single" w:sz="4" w:space="0" w:color="auto"/>
              <w:bottom w:val="nil"/>
              <w:right w:val="nil"/>
            </w:tcBorders>
            <w:shd w:val="clear" w:color="auto" w:fill="auto"/>
            <w:noWrap/>
            <w:vAlign w:val="bottom"/>
            <w:hideMark/>
          </w:tcPr>
          <w:p w14:paraId="6EB95003" w14:textId="77777777" w:rsidR="00F947C5" w:rsidRPr="00871B45" w:rsidRDefault="00F947C5" w:rsidP="00F947C5">
            <w:pPr>
              <w:jc w:val="center"/>
              <w:rPr>
                <w:ins w:id="1138" w:author="Dave Contreras" w:date="2019-07-18T13:31:00Z"/>
                <w:rFonts w:ascii="Calibri" w:eastAsia="Times New Roman" w:hAnsi="Calibri" w:cs="Calibri"/>
                <w:color w:val="000000"/>
                <w:sz w:val="16"/>
                <w:szCs w:val="16"/>
              </w:rPr>
            </w:pPr>
            <w:ins w:id="1139" w:author="Dave Contreras" w:date="2019-07-18T13:31:00Z">
              <w:r w:rsidRPr="00871B45">
                <w:rPr>
                  <w:rFonts w:ascii="Calibri" w:eastAsia="Times New Roman" w:hAnsi="Calibri" w:cs="Calibri"/>
                  <w:color w:val="000000"/>
                  <w:sz w:val="16"/>
                  <w:szCs w:val="16"/>
                </w:rPr>
                <w:t>303</w:t>
              </w:r>
            </w:ins>
          </w:p>
        </w:tc>
        <w:tc>
          <w:tcPr>
            <w:tcW w:w="720" w:type="dxa"/>
            <w:tcBorders>
              <w:top w:val="nil"/>
              <w:left w:val="nil"/>
              <w:bottom w:val="nil"/>
              <w:right w:val="nil"/>
            </w:tcBorders>
            <w:shd w:val="clear" w:color="auto" w:fill="auto"/>
            <w:noWrap/>
            <w:vAlign w:val="bottom"/>
            <w:hideMark/>
          </w:tcPr>
          <w:p w14:paraId="563F6D30" w14:textId="77777777" w:rsidR="00F947C5" w:rsidRPr="00871B45" w:rsidRDefault="00F947C5" w:rsidP="00F947C5">
            <w:pPr>
              <w:jc w:val="center"/>
              <w:rPr>
                <w:ins w:id="1140" w:author="Dave Contreras" w:date="2019-07-18T13:31:00Z"/>
                <w:rFonts w:ascii="Calibri" w:eastAsia="Times New Roman" w:hAnsi="Calibri" w:cs="Calibri"/>
                <w:color w:val="000000"/>
                <w:sz w:val="16"/>
                <w:szCs w:val="16"/>
              </w:rPr>
            </w:pPr>
            <w:ins w:id="1141" w:author="Dave Contreras" w:date="2019-07-18T13:31:00Z">
              <w:r w:rsidRPr="00871B45">
                <w:rPr>
                  <w:rFonts w:ascii="Calibri" w:eastAsia="Times New Roman" w:hAnsi="Calibri" w:cs="Calibri"/>
                  <w:color w:val="000000"/>
                  <w:sz w:val="16"/>
                  <w:szCs w:val="16"/>
                </w:rPr>
                <w:t>3471.0</w:t>
              </w:r>
            </w:ins>
          </w:p>
        </w:tc>
        <w:tc>
          <w:tcPr>
            <w:tcW w:w="720" w:type="dxa"/>
            <w:tcBorders>
              <w:top w:val="nil"/>
              <w:left w:val="nil"/>
              <w:bottom w:val="nil"/>
              <w:right w:val="nil"/>
            </w:tcBorders>
            <w:shd w:val="clear" w:color="auto" w:fill="auto"/>
            <w:noWrap/>
            <w:vAlign w:val="bottom"/>
            <w:hideMark/>
          </w:tcPr>
          <w:p w14:paraId="5A4CAC11" w14:textId="77777777" w:rsidR="00F947C5" w:rsidRPr="00871B45" w:rsidRDefault="00F947C5" w:rsidP="00F947C5">
            <w:pPr>
              <w:jc w:val="center"/>
              <w:rPr>
                <w:ins w:id="1142" w:author="Dave Contreras" w:date="2019-07-18T13:31:00Z"/>
                <w:rFonts w:ascii="Calibri" w:eastAsia="Times New Roman" w:hAnsi="Calibri" w:cs="Calibri"/>
                <w:color w:val="000000"/>
                <w:sz w:val="16"/>
                <w:szCs w:val="16"/>
              </w:rPr>
            </w:pPr>
            <w:ins w:id="1143" w:author="Dave Contreras" w:date="2019-07-18T13:31:00Z">
              <w:r w:rsidRPr="00871B45">
                <w:rPr>
                  <w:rFonts w:ascii="Calibri" w:eastAsia="Times New Roman" w:hAnsi="Calibri" w:cs="Calibri"/>
                  <w:color w:val="000000"/>
                  <w:sz w:val="16"/>
                  <w:szCs w:val="16"/>
                </w:rPr>
                <w:t>2</w:t>
              </w:r>
            </w:ins>
          </w:p>
        </w:tc>
        <w:tc>
          <w:tcPr>
            <w:tcW w:w="990" w:type="dxa"/>
            <w:tcBorders>
              <w:top w:val="nil"/>
              <w:left w:val="nil"/>
              <w:bottom w:val="nil"/>
              <w:right w:val="nil"/>
            </w:tcBorders>
            <w:shd w:val="clear" w:color="auto" w:fill="auto"/>
            <w:noWrap/>
            <w:vAlign w:val="bottom"/>
            <w:hideMark/>
          </w:tcPr>
          <w:p w14:paraId="4A71FC04" w14:textId="77777777" w:rsidR="00F947C5" w:rsidRPr="00871B45" w:rsidRDefault="00F947C5" w:rsidP="00F947C5">
            <w:pPr>
              <w:jc w:val="center"/>
              <w:rPr>
                <w:ins w:id="1144" w:author="Dave Contreras" w:date="2019-07-18T13:31:00Z"/>
                <w:rFonts w:ascii="Calibri" w:eastAsia="Times New Roman" w:hAnsi="Calibri" w:cs="Calibri"/>
                <w:color w:val="000000"/>
                <w:sz w:val="16"/>
                <w:szCs w:val="16"/>
              </w:rPr>
            </w:pPr>
            <w:ins w:id="1145" w:author="Dave Contreras" w:date="2019-07-18T13:31:00Z">
              <w:r w:rsidRPr="00871B45">
                <w:rPr>
                  <w:rFonts w:ascii="Calibri" w:eastAsia="Times New Roman" w:hAnsi="Calibri" w:cs="Calibri"/>
                  <w:color w:val="000000"/>
                  <w:sz w:val="16"/>
                  <w:szCs w:val="16"/>
                </w:rPr>
                <w:t>25.3</w:t>
              </w:r>
            </w:ins>
          </w:p>
        </w:tc>
      </w:tr>
      <w:tr w:rsidR="00F947C5" w:rsidRPr="00E76FCD" w14:paraId="77838734" w14:textId="77777777" w:rsidTr="00F947C5">
        <w:trPr>
          <w:trHeight w:val="300"/>
          <w:ins w:id="1146" w:author="Dave Contreras" w:date="2019-07-18T13:31:00Z"/>
        </w:trPr>
        <w:tc>
          <w:tcPr>
            <w:tcW w:w="1620" w:type="dxa"/>
            <w:tcBorders>
              <w:top w:val="nil"/>
              <w:left w:val="nil"/>
              <w:bottom w:val="nil"/>
              <w:right w:val="nil"/>
            </w:tcBorders>
            <w:shd w:val="clear" w:color="auto" w:fill="auto"/>
            <w:noWrap/>
            <w:vAlign w:val="bottom"/>
            <w:hideMark/>
          </w:tcPr>
          <w:p w14:paraId="0B897E14" w14:textId="77777777" w:rsidR="00F947C5" w:rsidRPr="00871B45" w:rsidRDefault="00F947C5" w:rsidP="00F947C5">
            <w:pPr>
              <w:rPr>
                <w:ins w:id="1147" w:author="Dave Contreras" w:date="2019-07-18T13:31:00Z"/>
                <w:rFonts w:ascii="Calibri" w:eastAsia="Times New Roman" w:hAnsi="Calibri" w:cs="Calibri"/>
                <w:color w:val="000000"/>
                <w:sz w:val="16"/>
                <w:szCs w:val="16"/>
              </w:rPr>
            </w:pPr>
            <w:proofErr w:type="spellStart"/>
            <w:ins w:id="1148" w:author="Dave Contreras" w:date="2019-07-18T13:31:00Z">
              <w:r w:rsidRPr="00871B45">
                <w:rPr>
                  <w:rFonts w:ascii="Calibri" w:eastAsia="Times New Roman" w:hAnsi="Calibri" w:cs="Calibri"/>
                  <w:color w:val="000000"/>
                  <w:sz w:val="16"/>
                  <w:szCs w:val="16"/>
                </w:rPr>
                <w:t>Bigscale</w:t>
              </w:r>
              <w:proofErr w:type="spellEnd"/>
              <w:r w:rsidRPr="00871B45">
                <w:rPr>
                  <w:rFonts w:ascii="Calibri" w:eastAsia="Times New Roman" w:hAnsi="Calibri" w:cs="Calibri"/>
                  <w:color w:val="000000"/>
                  <w:sz w:val="16"/>
                  <w:szCs w:val="16"/>
                </w:rPr>
                <w:t xml:space="preserve"> Logperch</w:t>
              </w:r>
            </w:ins>
          </w:p>
        </w:tc>
        <w:tc>
          <w:tcPr>
            <w:tcW w:w="774" w:type="dxa"/>
            <w:tcBorders>
              <w:top w:val="nil"/>
              <w:left w:val="nil"/>
              <w:bottom w:val="nil"/>
              <w:right w:val="nil"/>
            </w:tcBorders>
            <w:shd w:val="clear" w:color="auto" w:fill="auto"/>
            <w:noWrap/>
            <w:vAlign w:val="bottom"/>
            <w:hideMark/>
          </w:tcPr>
          <w:p w14:paraId="34B67C0A" w14:textId="77777777" w:rsidR="00F947C5" w:rsidRPr="00871B45" w:rsidRDefault="00F947C5" w:rsidP="00F947C5">
            <w:pPr>
              <w:jc w:val="center"/>
              <w:rPr>
                <w:ins w:id="1149" w:author="Dave Contreras" w:date="2019-07-18T13:31:00Z"/>
                <w:rFonts w:ascii="Calibri" w:eastAsia="Times New Roman" w:hAnsi="Calibri" w:cs="Calibri"/>
                <w:color w:val="000000"/>
                <w:sz w:val="16"/>
                <w:szCs w:val="16"/>
              </w:rPr>
            </w:pPr>
            <w:ins w:id="1150" w:author="Dave Contreras"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57C15D01" w14:textId="77777777" w:rsidR="00F947C5" w:rsidRPr="00871B45" w:rsidRDefault="00F947C5" w:rsidP="00F947C5">
            <w:pPr>
              <w:jc w:val="center"/>
              <w:rPr>
                <w:ins w:id="1151" w:author="Dave Contreras" w:date="2019-07-18T13:31:00Z"/>
                <w:rFonts w:ascii="Calibri" w:eastAsia="Times New Roman" w:hAnsi="Calibri" w:cs="Calibri"/>
                <w:color w:val="000000"/>
                <w:sz w:val="16"/>
                <w:szCs w:val="16"/>
              </w:rPr>
            </w:pPr>
            <w:ins w:id="1152"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3019D33E" w14:textId="77777777" w:rsidR="00F947C5" w:rsidRPr="00871B45" w:rsidRDefault="00F947C5" w:rsidP="00F947C5">
            <w:pPr>
              <w:jc w:val="center"/>
              <w:rPr>
                <w:ins w:id="1153" w:author="Dave Contreras" w:date="2019-07-18T13:31:00Z"/>
                <w:rFonts w:ascii="Calibri" w:eastAsia="Times New Roman" w:hAnsi="Calibri" w:cs="Calibri"/>
                <w:color w:val="000000"/>
                <w:sz w:val="16"/>
                <w:szCs w:val="16"/>
              </w:rPr>
            </w:pPr>
            <w:ins w:id="1154"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69C9D03B" w14:textId="77777777" w:rsidR="00F947C5" w:rsidRPr="00871B45" w:rsidRDefault="00F947C5" w:rsidP="00F947C5">
            <w:pPr>
              <w:jc w:val="center"/>
              <w:rPr>
                <w:ins w:id="1155" w:author="Dave Contreras" w:date="2019-07-18T13:31:00Z"/>
                <w:rFonts w:ascii="Calibri" w:eastAsia="Times New Roman" w:hAnsi="Calibri" w:cs="Calibri"/>
                <w:color w:val="000000"/>
                <w:sz w:val="16"/>
                <w:szCs w:val="16"/>
              </w:rPr>
            </w:pPr>
            <w:ins w:id="1156" w:author="Dave Contreras"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7E46580C" w14:textId="77777777" w:rsidR="00F947C5" w:rsidRPr="00871B45" w:rsidRDefault="00F947C5" w:rsidP="00F947C5">
            <w:pPr>
              <w:jc w:val="center"/>
              <w:rPr>
                <w:ins w:id="1157" w:author="Dave Contreras" w:date="2019-07-18T13:31:00Z"/>
                <w:rFonts w:ascii="Calibri" w:eastAsia="Times New Roman" w:hAnsi="Calibri" w:cs="Calibri"/>
                <w:color w:val="000000"/>
                <w:sz w:val="16"/>
                <w:szCs w:val="16"/>
              </w:rPr>
            </w:pPr>
            <w:ins w:id="1158" w:author="Dave Contreras"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6BACC4C9" w14:textId="77777777" w:rsidR="00F947C5" w:rsidRPr="00871B45" w:rsidRDefault="00F947C5" w:rsidP="00F947C5">
            <w:pPr>
              <w:jc w:val="center"/>
              <w:rPr>
                <w:ins w:id="1159" w:author="Dave Contreras" w:date="2019-07-18T13:31:00Z"/>
                <w:rFonts w:ascii="Calibri" w:eastAsia="Times New Roman" w:hAnsi="Calibri" w:cs="Calibri"/>
                <w:color w:val="000000"/>
                <w:sz w:val="16"/>
                <w:szCs w:val="16"/>
              </w:rPr>
            </w:pPr>
            <w:ins w:id="1160" w:author="Dave Contreras"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5E0639BF" w14:textId="77777777" w:rsidR="00F947C5" w:rsidRPr="00871B45" w:rsidRDefault="00F947C5" w:rsidP="00F947C5">
            <w:pPr>
              <w:jc w:val="center"/>
              <w:rPr>
                <w:ins w:id="1161" w:author="Dave Contreras" w:date="2019-07-18T13:31:00Z"/>
                <w:rFonts w:ascii="Calibri" w:eastAsia="Times New Roman" w:hAnsi="Calibri" w:cs="Calibri"/>
                <w:color w:val="000000"/>
                <w:sz w:val="16"/>
                <w:szCs w:val="16"/>
              </w:rPr>
            </w:pPr>
            <w:ins w:id="1162" w:author="Dave Contreras" w:date="2019-07-18T13:31:00Z">
              <w:r w:rsidRPr="00871B45">
                <w:rPr>
                  <w:rFonts w:ascii="Calibri" w:eastAsia="Times New Roman" w:hAnsi="Calibri" w:cs="Calibri"/>
                  <w:color w:val="000000"/>
                  <w:sz w:val="16"/>
                  <w:szCs w:val="16"/>
                </w:rPr>
                <w:t>1</w:t>
              </w:r>
            </w:ins>
          </w:p>
        </w:tc>
        <w:tc>
          <w:tcPr>
            <w:tcW w:w="810" w:type="dxa"/>
            <w:gridSpan w:val="2"/>
            <w:tcBorders>
              <w:top w:val="nil"/>
              <w:left w:val="nil"/>
              <w:bottom w:val="nil"/>
              <w:right w:val="nil"/>
            </w:tcBorders>
            <w:shd w:val="clear" w:color="auto" w:fill="auto"/>
            <w:noWrap/>
            <w:vAlign w:val="bottom"/>
            <w:hideMark/>
          </w:tcPr>
          <w:p w14:paraId="2FE22F6D" w14:textId="77777777" w:rsidR="00F947C5" w:rsidRPr="00871B45" w:rsidRDefault="00F947C5" w:rsidP="00F947C5">
            <w:pPr>
              <w:jc w:val="center"/>
              <w:rPr>
                <w:ins w:id="1163" w:author="Dave Contreras" w:date="2019-07-18T13:31:00Z"/>
                <w:rFonts w:ascii="Calibri" w:eastAsia="Times New Roman" w:hAnsi="Calibri" w:cs="Calibri"/>
                <w:color w:val="000000"/>
                <w:sz w:val="16"/>
                <w:szCs w:val="16"/>
              </w:rPr>
            </w:pPr>
            <w:ins w:id="1164" w:author="Dave Contreras" w:date="2019-07-18T13:31:00Z">
              <w:r w:rsidRPr="00871B45">
                <w:rPr>
                  <w:rFonts w:ascii="Calibri" w:eastAsia="Times New Roman" w:hAnsi="Calibri" w:cs="Calibri"/>
                  <w:color w:val="000000"/>
                  <w:sz w:val="16"/>
                  <w:szCs w:val="16"/>
                </w:rPr>
                <w:t>40.9</w:t>
              </w:r>
            </w:ins>
          </w:p>
        </w:tc>
        <w:tc>
          <w:tcPr>
            <w:tcW w:w="900" w:type="dxa"/>
            <w:tcBorders>
              <w:top w:val="nil"/>
              <w:left w:val="single" w:sz="4" w:space="0" w:color="auto"/>
              <w:bottom w:val="nil"/>
              <w:right w:val="nil"/>
            </w:tcBorders>
            <w:shd w:val="clear" w:color="auto" w:fill="auto"/>
            <w:noWrap/>
            <w:vAlign w:val="bottom"/>
            <w:hideMark/>
          </w:tcPr>
          <w:p w14:paraId="134236AD" w14:textId="77777777" w:rsidR="00F947C5" w:rsidRPr="00871B45" w:rsidRDefault="00F947C5" w:rsidP="00F947C5">
            <w:pPr>
              <w:jc w:val="center"/>
              <w:rPr>
                <w:ins w:id="1165" w:author="Dave Contreras" w:date="2019-07-18T13:31:00Z"/>
                <w:rFonts w:ascii="Calibri" w:eastAsia="Times New Roman" w:hAnsi="Calibri" w:cs="Calibri"/>
                <w:color w:val="000000"/>
                <w:sz w:val="16"/>
                <w:szCs w:val="16"/>
              </w:rPr>
            </w:pPr>
            <w:ins w:id="1166"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6E3848A9" w14:textId="77777777" w:rsidR="00F947C5" w:rsidRPr="00871B45" w:rsidRDefault="00F947C5" w:rsidP="00F947C5">
            <w:pPr>
              <w:jc w:val="center"/>
              <w:rPr>
                <w:ins w:id="1167" w:author="Dave Contreras" w:date="2019-07-18T13:31:00Z"/>
                <w:rFonts w:ascii="Calibri" w:eastAsia="Times New Roman" w:hAnsi="Calibri" w:cs="Calibri"/>
                <w:color w:val="000000"/>
                <w:sz w:val="16"/>
                <w:szCs w:val="16"/>
              </w:rPr>
            </w:pPr>
            <w:ins w:id="1168"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04875FB" w14:textId="77777777" w:rsidR="00F947C5" w:rsidRPr="00871B45" w:rsidRDefault="00F947C5" w:rsidP="00F947C5">
            <w:pPr>
              <w:jc w:val="center"/>
              <w:rPr>
                <w:ins w:id="1169" w:author="Dave Contreras" w:date="2019-07-18T13:31:00Z"/>
                <w:rFonts w:ascii="Calibri" w:eastAsia="Times New Roman" w:hAnsi="Calibri" w:cs="Calibri"/>
                <w:color w:val="000000"/>
                <w:sz w:val="16"/>
                <w:szCs w:val="16"/>
              </w:rPr>
            </w:pPr>
            <w:ins w:id="1170"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76E2D7F3" w14:textId="77777777" w:rsidR="00F947C5" w:rsidRPr="00871B45" w:rsidRDefault="00F947C5" w:rsidP="00F947C5">
            <w:pPr>
              <w:jc w:val="center"/>
              <w:rPr>
                <w:ins w:id="1171" w:author="Dave Contreras" w:date="2019-07-18T13:31:00Z"/>
                <w:rFonts w:ascii="Calibri" w:eastAsia="Times New Roman" w:hAnsi="Calibri" w:cs="Calibri"/>
                <w:color w:val="000000"/>
                <w:sz w:val="16"/>
                <w:szCs w:val="16"/>
              </w:rPr>
            </w:pPr>
            <w:ins w:id="1172" w:author="Dave Contreras" w:date="2019-07-18T13:31:00Z">
              <w:r w:rsidRPr="00871B45">
                <w:rPr>
                  <w:rFonts w:ascii="Calibri" w:eastAsia="Times New Roman" w:hAnsi="Calibri" w:cs="Calibri"/>
                  <w:color w:val="000000"/>
                  <w:sz w:val="16"/>
                  <w:szCs w:val="16"/>
                </w:rPr>
                <w:t>0</w:t>
              </w:r>
            </w:ins>
          </w:p>
        </w:tc>
      </w:tr>
      <w:tr w:rsidR="00F947C5" w:rsidRPr="00E76FCD" w14:paraId="0511C906" w14:textId="77777777" w:rsidTr="00F947C5">
        <w:trPr>
          <w:trHeight w:val="300"/>
          <w:ins w:id="1173" w:author="Dave Contreras" w:date="2019-07-18T13:31:00Z"/>
        </w:trPr>
        <w:tc>
          <w:tcPr>
            <w:tcW w:w="1620" w:type="dxa"/>
            <w:tcBorders>
              <w:top w:val="nil"/>
              <w:left w:val="nil"/>
              <w:bottom w:val="nil"/>
              <w:right w:val="nil"/>
            </w:tcBorders>
            <w:shd w:val="clear" w:color="auto" w:fill="auto"/>
            <w:noWrap/>
            <w:vAlign w:val="bottom"/>
            <w:hideMark/>
          </w:tcPr>
          <w:p w14:paraId="0BE6BCC5" w14:textId="77777777" w:rsidR="00F947C5" w:rsidRPr="00871B45" w:rsidRDefault="00F947C5" w:rsidP="00F947C5">
            <w:pPr>
              <w:rPr>
                <w:ins w:id="1174" w:author="Dave Contreras" w:date="2019-07-18T13:31:00Z"/>
                <w:rFonts w:ascii="Calibri" w:eastAsia="Times New Roman" w:hAnsi="Calibri" w:cs="Calibri"/>
                <w:color w:val="000000"/>
                <w:sz w:val="16"/>
                <w:szCs w:val="16"/>
              </w:rPr>
            </w:pPr>
            <w:ins w:id="1175" w:author="Dave Contreras" w:date="2019-07-18T13:31:00Z">
              <w:r w:rsidRPr="00871B45">
                <w:rPr>
                  <w:rFonts w:ascii="Calibri" w:eastAsia="Times New Roman" w:hAnsi="Calibri" w:cs="Calibri"/>
                  <w:color w:val="000000"/>
                  <w:sz w:val="16"/>
                  <w:szCs w:val="16"/>
                </w:rPr>
                <w:t>Black Bass</w:t>
              </w:r>
            </w:ins>
          </w:p>
        </w:tc>
        <w:tc>
          <w:tcPr>
            <w:tcW w:w="774" w:type="dxa"/>
            <w:tcBorders>
              <w:top w:val="nil"/>
              <w:left w:val="nil"/>
              <w:bottom w:val="nil"/>
              <w:right w:val="nil"/>
            </w:tcBorders>
            <w:shd w:val="clear" w:color="auto" w:fill="auto"/>
            <w:noWrap/>
            <w:vAlign w:val="bottom"/>
            <w:hideMark/>
          </w:tcPr>
          <w:p w14:paraId="2DE4942E" w14:textId="77777777" w:rsidR="00F947C5" w:rsidRPr="00871B45" w:rsidRDefault="00F947C5" w:rsidP="00F947C5">
            <w:pPr>
              <w:jc w:val="center"/>
              <w:rPr>
                <w:ins w:id="1176" w:author="Dave Contreras" w:date="2019-07-18T13:31:00Z"/>
                <w:rFonts w:ascii="Calibri" w:eastAsia="Times New Roman" w:hAnsi="Calibri" w:cs="Calibri"/>
                <w:color w:val="000000"/>
                <w:sz w:val="16"/>
                <w:szCs w:val="16"/>
              </w:rPr>
            </w:pPr>
            <w:ins w:id="1177" w:author="Dave Contreras" w:date="2019-07-18T13:31:00Z">
              <w:r w:rsidRPr="00871B45">
                <w:rPr>
                  <w:rFonts w:ascii="Calibri" w:eastAsia="Times New Roman" w:hAnsi="Calibri" w:cs="Calibri"/>
                  <w:color w:val="000000"/>
                  <w:sz w:val="16"/>
                  <w:szCs w:val="16"/>
                </w:rPr>
                <w:t>15</w:t>
              </w:r>
            </w:ins>
          </w:p>
        </w:tc>
        <w:tc>
          <w:tcPr>
            <w:tcW w:w="936" w:type="dxa"/>
            <w:tcBorders>
              <w:top w:val="nil"/>
              <w:left w:val="nil"/>
              <w:bottom w:val="nil"/>
              <w:right w:val="nil"/>
            </w:tcBorders>
            <w:shd w:val="clear" w:color="auto" w:fill="auto"/>
            <w:noWrap/>
            <w:vAlign w:val="bottom"/>
            <w:hideMark/>
          </w:tcPr>
          <w:p w14:paraId="35156E8C" w14:textId="77777777" w:rsidR="00F947C5" w:rsidRPr="00871B45" w:rsidRDefault="00F947C5" w:rsidP="00F947C5">
            <w:pPr>
              <w:jc w:val="center"/>
              <w:rPr>
                <w:ins w:id="1178" w:author="Dave Contreras" w:date="2019-07-18T13:31:00Z"/>
                <w:rFonts w:ascii="Calibri" w:eastAsia="Times New Roman" w:hAnsi="Calibri" w:cs="Calibri"/>
                <w:color w:val="000000"/>
                <w:sz w:val="16"/>
                <w:szCs w:val="16"/>
              </w:rPr>
            </w:pPr>
            <w:ins w:id="1179" w:author="Dave Contreras" w:date="2019-07-18T13:31:00Z">
              <w:r w:rsidRPr="00871B45">
                <w:rPr>
                  <w:rFonts w:ascii="Calibri" w:eastAsia="Times New Roman" w:hAnsi="Calibri" w:cs="Calibri"/>
                  <w:color w:val="000000"/>
                  <w:sz w:val="16"/>
                  <w:szCs w:val="16"/>
                </w:rPr>
                <w:t>5444.2</w:t>
              </w:r>
            </w:ins>
          </w:p>
        </w:tc>
        <w:tc>
          <w:tcPr>
            <w:tcW w:w="720" w:type="dxa"/>
            <w:tcBorders>
              <w:top w:val="nil"/>
              <w:left w:val="nil"/>
              <w:bottom w:val="nil"/>
              <w:right w:val="nil"/>
            </w:tcBorders>
            <w:shd w:val="clear" w:color="auto" w:fill="auto"/>
            <w:noWrap/>
            <w:vAlign w:val="bottom"/>
            <w:hideMark/>
          </w:tcPr>
          <w:p w14:paraId="123EAF6D" w14:textId="77777777" w:rsidR="00F947C5" w:rsidRPr="00871B45" w:rsidRDefault="00F947C5" w:rsidP="00F947C5">
            <w:pPr>
              <w:jc w:val="center"/>
              <w:rPr>
                <w:ins w:id="1180" w:author="Dave Contreras" w:date="2019-07-18T13:31:00Z"/>
                <w:rFonts w:ascii="Calibri" w:eastAsia="Times New Roman" w:hAnsi="Calibri" w:cs="Calibri"/>
                <w:color w:val="000000"/>
                <w:sz w:val="16"/>
                <w:szCs w:val="16"/>
              </w:rPr>
            </w:pPr>
            <w:ins w:id="1181" w:author="Dave Contreras" w:date="2019-07-18T13:31:00Z">
              <w:r w:rsidRPr="00871B45">
                <w:rPr>
                  <w:rFonts w:ascii="Calibri" w:eastAsia="Times New Roman" w:hAnsi="Calibri" w:cs="Calibri"/>
                  <w:color w:val="000000"/>
                  <w:sz w:val="16"/>
                  <w:szCs w:val="16"/>
                </w:rPr>
                <w:t>20</w:t>
              </w:r>
            </w:ins>
          </w:p>
        </w:tc>
        <w:tc>
          <w:tcPr>
            <w:tcW w:w="990" w:type="dxa"/>
            <w:tcBorders>
              <w:top w:val="nil"/>
              <w:left w:val="nil"/>
              <w:bottom w:val="nil"/>
              <w:right w:val="single" w:sz="4" w:space="0" w:color="auto"/>
            </w:tcBorders>
            <w:shd w:val="clear" w:color="auto" w:fill="auto"/>
            <w:noWrap/>
            <w:vAlign w:val="bottom"/>
            <w:hideMark/>
          </w:tcPr>
          <w:p w14:paraId="09DCB5C7" w14:textId="77777777" w:rsidR="00F947C5" w:rsidRPr="00871B45" w:rsidRDefault="00F947C5" w:rsidP="00F947C5">
            <w:pPr>
              <w:jc w:val="center"/>
              <w:rPr>
                <w:ins w:id="1182" w:author="Dave Contreras" w:date="2019-07-18T13:31:00Z"/>
                <w:rFonts w:ascii="Calibri" w:eastAsia="Times New Roman" w:hAnsi="Calibri" w:cs="Calibri"/>
                <w:color w:val="000000"/>
                <w:sz w:val="16"/>
                <w:szCs w:val="16"/>
              </w:rPr>
            </w:pPr>
            <w:ins w:id="1183" w:author="Dave Contreras" w:date="2019-07-18T13:31:00Z">
              <w:r w:rsidRPr="00871B45">
                <w:rPr>
                  <w:rFonts w:ascii="Calibri" w:eastAsia="Times New Roman" w:hAnsi="Calibri" w:cs="Calibri"/>
                  <w:color w:val="000000"/>
                  <w:sz w:val="16"/>
                  <w:szCs w:val="16"/>
                </w:rPr>
                <w:t>5321.2</w:t>
              </w:r>
            </w:ins>
          </w:p>
        </w:tc>
        <w:tc>
          <w:tcPr>
            <w:tcW w:w="1080" w:type="dxa"/>
            <w:tcBorders>
              <w:top w:val="nil"/>
              <w:left w:val="nil"/>
              <w:bottom w:val="nil"/>
              <w:right w:val="nil"/>
            </w:tcBorders>
            <w:shd w:val="clear" w:color="auto" w:fill="auto"/>
            <w:noWrap/>
            <w:vAlign w:val="bottom"/>
            <w:hideMark/>
          </w:tcPr>
          <w:p w14:paraId="73364A36" w14:textId="77777777" w:rsidR="00F947C5" w:rsidRPr="00871B45" w:rsidRDefault="00F947C5" w:rsidP="00F947C5">
            <w:pPr>
              <w:jc w:val="center"/>
              <w:rPr>
                <w:ins w:id="1184" w:author="Dave Contreras" w:date="2019-07-18T13:31:00Z"/>
                <w:rFonts w:ascii="Calibri" w:eastAsia="Times New Roman" w:hAnsi="Calibri" w:cs="Calibri"/>
                <w:color w:val="000000"/>
                <w:sz w:val="16"/>
                <w:szCs w:val="16"/>
              </w:rPr>
            </w:pPr>
            <w:ins w:id="1185" w:author="Dave Contreras"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04C9FF4B" w14:textId="77777777" w:rsidR="00F947C5" w:rsidRPr="00871B45" w:rsidRDefault="00F947C5" w:rsidP="00F947C5">
            <w:pPr>
              <w:jc w:val="center"/>
              <w:rPr>
                <w:ins w:id="1186" w:author="Dave Contreras" w:date="2019-07-18T13:31:00Z"/>
                <w:rFonts w:ascii="Calibri" w:eastAsia="Times New Roman" w:hAnsi="Calibri" w:cs="Calibri"/>
                <w:color w:val="000000"/>
                <w:sz w:val="16"/>
                <w:szCs w:val="16"/>
              </w:rPr>
            </w:pPr>
            <w:ins w:id="1187" w:author="Dave Contreras"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54539585" w14:textId="77777777" w:rsidR="00F947C5" w:rsidRPr="00871B45" w:rsidRDefault="00F947C5" w:rsidP="00F947C5">
            <w:pPr>
              <w:jc w:val="center"/>
              <w:rPr>
                <w:ins w:id="1188" w:author="Dave Contreras" w:date="2019-07-18T13:31:00Z"/>
                <w:rFonts w:ascii="Calibri" w:eastAsia="Times New Roman" w:hAnsi="Calibri" w:cs="Calibri"/>
                <w:color w:val="000000"/>
                <w:sz w:val="16"/>
                <w:szCs w:val="16"/>
              </w:rPr>
            </w:pPr>
            <w:ins w:id="1189" w:author="Dave Contreras" w:date="2019-07-18T13:31:00Z">
              <w:r w:rsidRPr="00871B45">
                <w:rPr>
                  <w:rFonts w:ascii="Calibri" w:eastAsia="Times New Roman" w:hAnsi="Calibri" w:cs="Calibri"/>
                  <w:color w:val="000000"/>
                  <w:sz w:val="16"/>
                  <w:szCs w:val="16"/>
                </w:rPr>
                <w:t>4</w:t>
              </w:r>
            </w:ins>
          </w:p>
        </w:tc>
        <w:tc>
          <w:tcPr>
            <w:tcW w:w="810" w:type="dxa"/>
            <w:gridSpan w:val="2"/>
            <w:tcBorders>
              <w:top w:val="nil"/>
              <w:left w:val="nil"/>
              <w:bottom w:val="nil"/>
              <w:right w:val="nil"/>
            </w:tcBorders>
            <w:shd w:val="clear" w:color="auto" w:fill="auto"/>
            <w:noWrap/>
            <w:vAlign w:val="bottom"/>
            <w:hideMark/>
          </w:tcPr>
          <w:p w14:paraId="259BEEC7" w14:textId="77777777" w:rsidR="00F947C5" w:rsidRPr="00871B45" w:rsidRDefault="00F947C5" w:rsidP="00F947C5">
            <w:pPr>
              <w:jc w:val="center"/>
              <w:rPr>
                <w:ins w:id="1190" w:author="Dave Contreras" w:date="2019-07-18T13:31:00Z"/>
                <w:rFonts w:ascii="Calibri" w:eastAsia="Times New Roman" w:hAnsi="Calibri" w:cs="Calibri"/>
                <w:color w:val="000000"/>
                <w:sz w:val="16"/>
                <w:szCs w:val="16"/>
              </w:rPr>
            </w:pPr>
            <w:ins w:id="1191" w:author="Dave Contreras" w:date="2019-07-18T13:31:00Z">
              <w:r w:rsidRPr="00871B45">
                <w:rPr>
                  <w:rFonts w:ascii="Calibri" w:eastAsia="Times New Roman" w:hAnsi="Calibri" w:cs="Calibri"/>
                  <w:color w:val="000000"/>
                  <w:sz w:val="16"/>
                  <w:szCs w:val="16"/>
                </w:rPr>
                <w:t>311.8</w:t>
              </w:r>
            </w:ins>
          </w:p>
        </w:tc>
        <w:tc>
          <w:tcPr>
            <w:tcW w:w="900" w:type="dxa"/>
            <w:tcBorders>
              <w:top w:val="nil"/>
              <w:left w:val="single" w:sz="4" w:space="0" w:color="auto"/>
              <w:bottom w:val="nil"/>
              <w:right w:val="nil"/>
            </w:tcBorders>
            <w:shd w:val="clear" w:color="auto" w:fill="auto"/>
            <w:noWrap/>
            <w:vAlign w:val="bottom"/>
            <w:hideMark/>
          </w:tcPr>
          <w:p w14:paraId="6A240B80" w14:textId="77777777" w:rsidR="00F947C5" w:rsidRPr="00871B45" w:rsidRDefault="00F947C5" w:rsidP="00F947C5">
            <w:pPr>
              <w:jc w:val="center"/>
              <w:rPr>
                <w:ins w:id="1192" w:author="Dave Contreras" w:date="2019-07-18T13:31:00Z"/>
                <w:rFonts w:ascii="Calibri" w:eastAsia="Times New Roman" w:hAnsi="Calibri" w:cs="Calibri"/>
                <w:color w:val="000000"/>
                <w:sz w:val="16"/>
                <w:szCs w:val="16"/>
              </w:rPr>
            </w:pPr>
            <w:ins w:id="1193"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3DA2B15" w14:textId="77777777" w:rsidR="00F947C5" w:rsidRPr="00871B45" w:rsidRDefault="00F947C5" w:rsidP="00F947C5">
            <w:pPr>
              <w:jc w:val="center"/>
              <w:rPr>
                <w:ins w:id="1194" w:author="Dave Contreras" w:date="2019-07-18T13:31:00Z"/>
                <w:rFonts w:ascii="Calibri" w:eastAsia="Times New Roman" w:hAnsi="Calibri" w:cs="Calibri"/>
                <w:color w:val="000000"/>
                <w:sz w:val="16"/>
                <w:szCs w:val="16"/>
              </w:rPr>
            </w:pPr>
            <w:ins w:id="1195" w:author="Dave Contreras" w:date="2019-07-18T13:31:00Z">
              <w:r w:rsidRPr="00871B45">
                <w:rPr>
                  <w:rFonts w:ascii="Calibri" w:eastAsia="Times New Roman" w:hAnsi="Calibri" w:cs="Calibri"/>
                  <w:color w:val="000000"/>
                  <w:sz w:val="16"/>
                  <w:szCs w:val="16"/>
                </w:rPr>
                <w:t>0.0</w:t>
              </w:r>
            </w:ins>
          </w:p>
        </w:tc>
        <w:tc>
          <w:tcPr>
            <w:tcW w:w="720" w:type="dxa"/>
            <w:tcBorders>
              <w:top w:val="nil"/>
              <w:left w:val="nil"/>
              <w:bottom w:val="nil"/>
              <w:right w:val="nil"/>
            </w:tcBorders>
            <w:shd w:val="clear" w:color="auto" w:fill="auto"/>
            <w:noWrap/>
            <w:vAlign w:val="bottom"/>
            <w:hideMark/>
          </w:tcPr>
          <w:p w14:paraId="63B38896" w14:textId="77777777" w:rsidR="00F947C5" w:rsidRPr="00871B45" w:rsidRDefault="00F947C5" w:rsidP="00F947C5">
            <w:pPr>
              <w:jc w:val="center"/>
              <w:rPr>
                <w:ins w:id="1196" w:author="Dave Contreras" w:date="2019-07-18T13:31:00Z"/>
                <w:rFonts w:ascii="Calibri" w:eastAsia="Times New Roman" w:hAnsi="Calibri" w:cs="Calibri"/>
                <w:color w:val="000000"/>
                <w:sz w:val="16"/>
                <w:szCs w:val="16"/>
              </w:rPr>
            </w:pPr>
            <w:ins w:id="1197"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798BD907" w14:textId="77777777" w:rsidR="00F947C5" w:rsidRPr="00871B45" w:rsidRDefault="00F947C5" w:rsidP="00F947C5">
            <w:pPr>
              <w:jc w:val="center"/>
              <w:rPr>
                <w:ins w:id="1198" w:author="Dave Contreras" w:date="2019-07-18T13:31:00Z"/>
                <w:rFonts w:ascii="Calibri" w:eastAsia="Times New Roman" w:hAnsi="Calibri" w:cs="Calibri"/>
                <w:color w:val="000000"/>
                <w:sz w:val="16"/>
                <w:szCs w:val="16"/>
              </w:rPr>
            </w:pPr>
            <w:ins w:id="1199" w:author="Dave Contreras" w:date="2019-07-18T13:31:00Z">
              <w:r w:rsidRPr="00871B45">
                <w:rPr>
                  <w:rFonts w:ascii="Calibri" w:eastAsia="Times New Roman" w:hAnsi="Calibri" w:cs="Calibri"/>
                  <w:color w:val="000000"/>
                  <w:sz w:val="16"/>
                  <w:szCs w:val="16"/>
                </w:rPr>
                <w:t>0</w:t>
              </w:r>
            </w:ins>
          </w:p>
        </w:tc>
      </w:tr>
      <w:tr w:rsidR="00F947C5" w:rsidRPr="00E76FCD" w14:paraId="7C282FF0" w14:textId="77777777" w:rsidTr="00F947C5">
        <w:trPr>
          <w:trHeight w:val="300"/>
          <w:ins w:id="1200" w:author="Dave Contreras" w:date="2019-07-18T13:31:00Z"/>
        </w:trPr>
        <w:tc>
          <w:tcPr>
            <w:tcW w:w="1620" w:type="dxa"/>
            <w:tcBorders>
              <w:top w:val="nil"/>
              <w:left w:val="nil"/>
              <w:bottom w:val="nil"/>
              <w:right w:val="nil"/>
            </w:tcBorders>
            <w:shd w:val="clear" w:color="auto" w:fill="auto"/>
            <w:noWrap/>
            <w:vAlign w:val="bottom"/>
            <w:hideMark/>
          </w:tcPr>
          <w:p w14:paraId="165998D0" w14:textId="77777777" w:rsidR="00F947C5" w:rsidRPr="00871B45" w:rsidRDefault="00F947C5" w:rsidP="00F947C5">
            <w:pPr>
              <w:rPr>
                <w:ins w:id="1201" w:author="Dave Contreras" w:date="2019-07-18T13:31:00Z"/>
                <w:rFonts w:ascii="Calibri" w:eastAsia="Times New Roman" w:hAnsi="Calibri" w:cs="Calibri"/>
                <w:color w:val="000000"/>
                <w:sz w:val="16"/>
                <w:szCs w:val="16"/>
              </w:rPr>
            </w:pPr>
            <w:ins w:id="1202" w:author="Dave Contreras" w:date="2019-07-18T13:31:00Z">
              <w:r w:rsidRPr="00871B45">
                <w:rPr>
                  <w:rFonts w:ascii="Calibri" w:eastAsia="Times New Roman" w:hAnsi="Calibri" w:cs="Calibri"/>
                  <w:color w:val="000000"/>
                  <w:sz w:val="16"/>
                  <w:szCs w:val="16"/>
                </w:rPr>
                <w:t>Black Crappie</w:t>
              </w:r>
            </w:ins>
          </w:p>
        </w:tc>
        <w:tc>
          <w:tcPr>
            <w:tcW w:w="774" w:type="dxa"/>
            <w:tcBorders>
              <w:top w:val="nil"/>
              <w:left w:val="nil"/>
              <w:bottom w:val="nil"/>
              <w:right w:val="nil"/>
            </w:tcBorders>
            <w:shd w:val="clear" w:color="auto" w:fill="auto"/>
            <w:noWrap/>
            <w:vAlign w:val="bottom"/>
            <w:hideMark/>
          </w:tcPr>
          <w:p w14:paraId="06482ECB" w14:textId="77777777" w:rsidR="00F947C5" w:rsidRPr="00871B45" w:rsidRDefault="00F947C5" w:rsidP="00F947C5">
            <w:pPr>
              <w:jc w:val="center"/>
              <w:rPr>
                <w:ins w:id="1203" w:author="Dave Contreras" w:date="2019-07-18T13:31:00Z"/>
                <w:rFonts w:ascii="Calibri" w:eastAsia="Times New Roman" w:hAnsi="Calibri" w:cs="Calibri"/>
                <w:color w:val="000000"/>
                <w:sz w:val="16"/>
                <w:szCs w:val="16"/>
              </w:rPr>
            </w:pPr>
            <w:ins w:id="1204" w:author="Dave Contreras" w:date="2019-07-18T13:31:00Z">
              <w:r w:rsidRPr="00871B45">
                <w:rPr>
                  <w:rFonts w:ascii="Calibri" w:eastAsia="Times New Roman" w:hAnsi="Calibri" w:cs="Calibri"/>
                  <w:color w:val="000000"/>
                  <w:sz w:val="16"/>
                  <w:szCs w:val="16"/>
                </w:rPr>
                <w:t>1</w:t>
              </w:r>
            </w:ins>
          </w:p>
        </w:tc>
        <w:tc>
          <w:tcPr>
            <w:tcW w:w="936" w:type="dxa"/>
            <w:tcBorders>
              <w:top w:val="nil"/>
              <w:left w:val="nil"/>
              <w:bottom w:val="nil"/>
              <w:right w:val="nil"/>
            </w:tcBorders>
            <w:shd w:val="clear" w:color="auto" w:fill="auto"/>
            <w:noWrap/>
            <w:vAlign w:val="bottom"/>
            <w:hideMark/>
          </w:tcPr>
          <w:p w14:paraId="1A37E350" w14:textId="77777777" w:rsidR="00F947C5" w:rsidRPr="00871B45" w:rsidRDefault="00F947C5" w:rsidP="00F947C5">
            <w:pPr>
              <w:jc w:val="center"/>
              <w:rPr>
                <w:ins w:id="1205" w:author="Dave Contreras" w:date="2019-07-18T13:31:00Z"/>
                <w:rFonts w:ascii="Calibri" w:eastAsia="Times New Roman" w:hAnsi="Calibri" w:cs="Calibri"/>
                <w:color w:val="000000"/>
                <w:sz w:val="16"/>
                <w:szCs w:val="16"/>
              </w:rPr>
            </w:pPr>
            <w:ins w:id="1206" w:author="Dave Contreras" w:date="2019-07-18T13:31:00Z">
              <w:r w:rsidRPr="00871B45">
                <w:rPr>
                  <w:rFonts w:ascii="Calibri" w:eastAsia="Times New Roman" w:hAnsi="Calibri" w:cs="Calibri"/>
                  <w:color w:val="000000"/>
                  <w:sz w:val="16"/>
                  <w:szCs w:val="16"/>
                </w:rPr>
                <w:t>317.5</w:t>
              </w:r>
            </w:ins>
          </w:p>
        </w:tc>
        <w:tc>
          <w:tcPr>
            <w:tcW w:w="720" w:type="dxa"/>
            <w:tcBorders>
              <w:top w:val="nil"/>
              <w:left w:val="nil"/>
              <w:bottom w:val="nil"/>
              <w:right w:val="nil"/>
            </w:tcBorders>
            <w:shd w:val="clear" w:color="auto" w:fill="auto"/>
            <w:noWrap/>
            <w:vAlign w:val="bottom"/>
            <w:hideMark/>
          </w:tcPr>
          <w:p w14:paraId="6D182510" w14:textId="77777777" w:rsidR="00F947C5" w:rsidRPr="00871B45" w:rsidRDefault="00F947C5" w:rsidP="00F947C5">
            <w:pPr>
              <w:jc w:val="center"/>
              <w:rPr>
                <w:ins w:id="1207" w:author="Dave Contreras" w:date="2019-07-18T13:31:00Z"/>
                <w:rFonts w:ascii="Calibri" w:eastAsia="Times New Roman" w:hAnsi="Calibri" w:cs="Calibri"/>
                <w:color w:val="000000"/>
                <w:sz w:val="16"/>
                <w:szCs w:val="16"/>
              </w:rPr>
            </w:pPr>
            <w:ins w:id="1208"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5252CF12" w14:textId="77777777" w:rsidR="00F947C5" w:rsidRPr="00871B45" w:rsidRDefault="00F947C5" w:rsidP="00F947C5">
            <w:pPr>
              <w:jc w:val="center"/>
              <w:rPr>
                <w:ins w:id="1209" w:author="Dave Contreras" w:date="2019-07-18T13:31:00Z"/>
                <w:rFonts w:ascii="Calibri" w:eastAsia="Times New Roman" w:hAnsi="Calibri" w:cs="Calibri"/>
                <w:color w:val="000000"/>
                <w:sz w:val="16"/>
                <w:szCs w:val="16"/>
              </w:rPr>
            </w:pPr>
            <w:ins w:id="1210" w:author="Dave Contreras"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4DDED3E8" w14:textId="77777777" w:rsidR="00F947C5" w:rsidRPr="00871B45" w:rsidRDefault="00F947C5" w:rsidP="00F947C5">
            <w:pPr>
              <w:jc w:val="center"/>
              <w:rPr>
                <w:ins w:id="1211" w:author="Dave Contreras" w:date="2019-07-18T13:31:00Z"/>
                <w:rFonts w:ascii="Calibri" w:eastAsia="Times New Roman" w:hAnsi="Calibri" w:cs="Calibri"/>
                <w:color w:val="000000"/>
                <w:sz w:val="16"/>
                <w:szCs w:val="16"/>
              </w:rPr>
            </w:pPr>
            <w:ins w:id="1212" w:author="Dave Contreras" w:date="2019-07-18T13:31:00Z">
              <w:r w:rsidRPr="00871B45">
                <w:rPr>
                  <w:rFonts w:ascii="Calibri" w:eastAsia="Times New Roman" w:hAnsi="Calibri" w:cs="Calibri"/>
                  <w:color w:val="000000"/>
                  <w:sz w:val="16"/>
                  <w:szCs w:val="16"/>
                </w:rPr>
                <w:t>3</w:t>
              </w:r>
            </w:ins>
          </w:p>
        </w:tc>
        <w:tc>
          <w:tcPr>
            <w:tcW w:w="743" w:type="dxa"/>
            <w:tcBorders>
              <w:top w:val="nil"/>
              <w:left w:val="nil"/>
              <w:bottom w:val="nil"/>
              <w:right w:val="nil"/>
            </w:tcBorders>
            <w:shd w:val="clear" w:color="auto" w:fill="auto"/>
            <w:noWrap/>
            <w:vAlign w:val="bottom"/>
            <w:hideMark/>
          </w:tcPr>
          <w:p w14:paraId="78745A79" w14:textId="77777777" w:rsidR="00F947C5" w:rsidRPr="00871B45" w:rsidRDefault="00F947C5" w:rsidP="00F947C5">
            <w:pPr>
              <w:jc w:val="center"/>
              <w:rPr>
                <w:ins w:id="1213" w:author="Dave Contreras" w:date="2019-07-18T13:31:00Z"/>
                <w:rFonts w:ascii="Calibri" w:eastAsia="Times New Roman" w:hAnsi="Calibri" w:cs="Calibri"/>
                <w:color w:val="000000"/>
                <w:sz w:val="16"/>
                <w:szCs w:val="16"/>
              </w:rPr>
            </w:pPr>
            <w:ins w:id="1214" w:author="Dave Contreras" w:date="2019-07-18T13:31:00Z">
              <w:r w:rsidRPr="00871B45">
                <w:rPr>
                  <w:rFonts w:ascii="Calibri" w:eastAsia="Times New Roman" w:hAnsi="Calibri" w:cs="Calibri"/>
                  <w:color w:val="000000"/>
                  <w:sz w:val="16"/>
                  <w:szCs w:val="16"/>
                </w:rPr>
                <w:t>349.7</w:t>
              </w:r>
            </w:ins>
          </w:p>
        </w:tc>
        <w:tc>
          <w:tcPr>
            <w:tcW w:w="697" w:type="dxa"/>
            <w:tcBorders>
              <w:top w:val="nil"/>
              <w:left w:val="nil"/>
              <w:bottom w:val="nil"/>
              <w:right w:val="nil"/>
            </w:tcBorders>
            <w:shd w:val="clear" w:color="auto" w:fill="auto"/>
            <w:noWrap/>
            <w:vAlign w:val="bottom"/>
            <w:hideMark/>
          </w:tcPr>
          <w:p w14:paraId="22BFC314" w14:textId="77777777" w:rsidR="00F947C5" w:rsidRPr="00871B45" w:rsidRDefault="00F947C5" w:rsidP="00F947C5">
            <w:pPr>
              <w:jc w:val="center"/>
              <w:rPr>
                <w:ins w:id="1215" w:author="Dave Contreras" w:date="2019-07-18T13:31:00Z"/>
                <w:rFonts w:ascii="Calibri" w:eastAsia="Times New Roman" w:hAnsi="Calibri" w:cs="Calibri"/>
                <w:color w:val="000000"/>
                <w:sz w:val="16"/>
                <w:szCs w:val="16"/>
              </w:rPr>
            </w:pPr>
            <w:ins w:id="1216" w:author="Dave Contreras" w:date="2019-07-18T13:31:00Z">
              <w:r w:rsidRPr="00871B45">
                <w:rPr>
                  <w:rFonts w:ascii="Calibri" w:eastAsia="Times New Roman" w:hAnsi="Calibri" w:cs="Calibri"/>
                  <w:color w:val="000000"/>
                  <w:sz w:val="16"/>
                  <w:szCs w:val="16"/>
                </w:rPr>
                <w:t>1</w:t>
              </w:r>
            </w:ins>
          </w:p>
        </w:tc>
        <w:tc>
          <w:tcPr>
            <w:tcW w:w="810" w:type="dxa"/>
            <w:gridSpan w:val="2"/>
            <w:tcBorders>
              <w:top w:val="nil"/>
              <w:left w:val="nil"/>
              <w:bottom w:val="nil"/>
              <w:right w:val="nil"/>
            </w:tcBorders>
            <w:shd w:val="clear" w:color="auto" w:fill="auto"/>
            <w:noWrap/>
            <w:vAlign w:val="bottom"/>
            <w:hideMark/>
          </w:tcPr>
          <w:p w14:paraId="31AB9821" w14:textId="77777777" w:rsidR="00F947C5" w:rsidRPr="00871B45" w:rsidRDefault="00F947C5" w:rsidP="00F947C5">
            <w:pPr>
              <w:jc w:val="center"/>
              <w:rPr>
                <w:ins w:id="1217" w:author="Dave Contreras" w:date="2019-07-18T13:31:00Z"/>
                <w:rFonts w:ascii="Calibri" w:eastAsia="Times New Roman" w:hAnsi="Calibri" w:cs="Calibri"/>
                <w:color w:val="000000"/>
                <w:sz w:val="16"/>
                <w:szCs w:val="16"/>
              </w:rPr>
            </w:pPr>
            <w:ins w:id="1218" w:author="Dave Contreras" w:date="2019-07-18T13:31:00Z">
              <w:r w:rsidRPr="00871B45">
                <w:rPr>
                  <w:rFonts w:ascii="Calibri" w:eastAsia="Times New Roman" w:hAnsi="Calibri" w:cs="Calibri"/>
                  <w:color w:val="000000"/>
                  <w:sz w:val="16"/>
                  <w:szCs w:val="16"/>
                </w:rPr>
                <w:t>62.7</w:t>
              </w:r>
            </w:ins>
          </w:p>
        </w:tc>
        <w:tc>
          <w:tcPr>
            <w:tcW w:w="900" w:type="dxa"/>
            <w:tcBorders>
              <w:top w:val="nil"/>
              <w:left w:val="single" w:sz="4" w:space="0" w:color="auto"/>
              <w:bottom w:val="nil"/>
              <w:right w:val="nil"/>
            </w:tcBorders>
            <w:shd w:val="clear" w:color="auto" w:fill="auto"/>
            <w:noWrap/>
            <w:vAlign w:val="bottom"/>
            <w:hideMark/>
          </w:tcPr>
          <w:p w14:paraId="1EF7F6DE" w14:textId="77777777" w:rsidR="00F947C5" w:rsidRPr="00871B45" w:rsidRDefault="00F947C5" w:rsidP="00F947C5">
            <w:pPr>
              <w:jc w:val="center"/>
              <w:rPr>
                <w:ins w:id="1219" w:author="Dave Contreras" w:date="2019-07-18T13:31:00Z"/>
                <w:rFonts w:ascii="Calibri" w:eastAsia="Times New Roman" w:hAnsi="Calibri" w:cs="Calibri"/>
                <w:color w:val="000000"/>
                <w:sz w:val="16"/>
                <w:szCs w:val="16"/>
              </w:rPr>
            </w:pPr>
            <w:ins w:id="1220" w:author="Dave Contreras" w:date="2019-07-18T13:31:00Z">
              <w:r w:rsidRPr="00871B45">
                <w:rPr>
                  <w:rFonts w:ascii="Calibri" w:eastAsia="Times New Roman" w:hAnsi="Calibri" w:cs="Calibri"/>
                  <w:color w:val="000000"/>
                  <w:sz w:val="16"/>
                  <w:szCs w:val="16"/>
                </w:rPr>
                <w:t>2</w:t>
              </w:r>
            </w:ins>
          </w:p>
        </w:tc>
        <w:tc>
          <w:tcPr>
            <w:tcW w:w="720" w:type="dxa"/>
            <w:tcBorders>
              <w:top w:val="nil"/>
              <w:left w:val="nil"/>
              <w:bottom w:val="nil"/>
              <w:right w:val="nil"/>
            </w:tcBorders>
            <w:shd w:val="clear" w:color="auto" w:fill="auto"/>
            <w:noWrap/>
            <w:vAlign w:val="bottom"/>
            <w:hideMark/>
          </w:tcPr>
          <w:p w14:paraId="29C66410" w14:textId="77777777" w:rsidR="00F947C5" w:rsidRPr="00871B45" w:rsidRDefault="00F947C5" w:rsidP="00F947C5">
            <w:pPr>
              <w:jc w:val="center"/>
              <w:rPr>
                <w:ins w:id="1221" w:author="Dave Contreras" w:date="2019-07-18T13:31:00Z"/>
                <w:rFonts w:ascii="Calibri" w:eastAsia="Times New Roman" w:hAnsi="Calibri" w:cs="Calibri"/>
                <w:color w:val="000000"/>
                <w:sz w:val="16"/>
                <w:szCs w:val="16"/>
              </w:rPr>
            </w:pPr>
            <w:ins w:id="1222" w:author="Dave Contreras" w:date="2019-07-18T13:31:00Z">
              <w:r w:rsidRPr="00871B45">
                <w:rPr>
                  <w:rFonts w:ascii="Calibri" w:eastAsia="Times New Roman" w:hAnsi="Calibri" w:cs="Calibri"/>
                  <w:color w:val="000000"/>
                  <w:sz w:val="16"/>
                  <w:szCs w:val="16"/>
                </w:rPr>
                <w:t>19.9</w:t>
              </w:r>
            </w:ins>
          </w:p>
        </w:tc>
        <w:tc>
          <w:tcPr>
            <w:tcW w:w="720" w:type="dxa"/>
            <w:tcBorders>
              <w:top w:val="nil"/>
              <w:left w:val="nil"/>
              <w:bottom w:val="nil"/>
              <w:right w:val="nil"/>
            </w:tcBorders>
            <w:shd w:val="clear" w:color="auto" w:fill="auto"/>
            <w:noWrap/>
            <w:vAlign w:val="bottom"/>
            <w:hideMark/>
          </w:tcPr>
          <w:p w14:paraId="3AF9833E" w14:textId="77777777" w:rsidR="00F947C5" w:rsidRPr="00871B45" w:rsidRDefault="00F947C5" w:rsidP="00F947C5">
            <w:pPr>
              <w:jc w:val="center"/>
              <w:rPr>
                <w:ins w:id="1223" w:author="Dave Contreras" w:date="2019-07-18T13:31:00Z"/>
                <w:rFonts w:ascii="Calibri" w:eastAsia="Times New Roman" w:hAnsi="Calibri" w:cs="Calibri"/>
                <w:color w:val="000000"/>
                <w:sz w:val="16"/>
                <w:szCs w:val="16"/>
              </w:rPr>
            </w:pPr>
            <w:ins w:id="1224"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112CBBAA" w14:textId="77777777" w:rsidR="00F947C5" w:rsidRPr="00871B45" w:rsidRDefault="00F947C5" w:rsidP="00F947C5">
            <w:pPr>
              <w:jc w:val="center"/>
              <w:rPr>
                <w:ins w:id="1225" w:author="Dave Contreras" w:date="2019-07-18T13:31:00Z"/>
                <w:rFonts w:ascii="Calibri" w:eastAsia="Times New Roman" w:hAnsi="Calibri" w:cs="Calibri"/>
                <w:color w:val="000000"/>
                <w:sz w:val="16"/>
                <w:szCs w:val="16"/>
              </w:rPr>
            </w:pPr>
            <w:ins w:id="1226" w:author="Dave Contreras" w:date="2019-07-18T13:31:00Z">
              <w:r w:rsidRPr="00871B45">
                <w:rPr>
                  <w:rFonts w:ascii="Calibri" w:eastAsia="Times New Roman" w:hAnsi="Calibri" w:cs="Calibri"/>
                  <w:color w:val="000000"/>
                  <w:sz w:val="16"/>
                  <w:szCs w:val="16"/>
                </w:rPr>
                <w:t>0</w:t>
              </w:r>
            </w:ins>
          </w:p>
        </w:tc>
      </w:tr>
      <w:tr w:rsidR="00F947C5" w:rsidRPr="00E76FCD" w14:paraId="461CE9C0" w14:textId="77777777" w:rsidTr="00F947C5">
        <w:trPr>
          <w:trHeight w:val="300"/>
          <w:ins w:id="1227" w:author="Dave Contreras" w:date="2019-07-18T13:31:00Z"/>
        </w:trPr>
        <w:tc>
          <w:tcPr>
            <w:tcW w:w="1620" w:type="dxa"/>
            <w:tcBorders>
              <w:top w:val="nil"/>
              <w:left w:val="nil"/>
              <w:bottom w:val="nil"/>
              <w:right w:val="nil"/>
            </w:tcBorders>
            <w:shd w:val="clear" w:color="auto" w:fill="auto"/>
            <w:noWrap/>
            <w:vAlign w:val="bottom"/>
            <w:hideMark/>
          </w:tcPr>
          <w:p w14:paraId="2CC3F975" w14:textId="77777777" w:rsidR="00F947C5" w:rsidRPr="00871B45" w:rsidRDefault="00F947C5" w:rsidP="00F947C5">
            <w:pPr>
              <w:rPr>
                <w:ins w:id="1228" w:author="Dave Contreras" w:date="2019-07-18T13:31:00Z"/>
                <w:rFonts w:ascii="Calibri" w:eastAsia="Times New Roman" w:hAnsi="Calibri" w:cs="Calibri"/>
                <w:color w:val="000000"/>
                <w:sz w:val="16"/>
                <w:szCs w:val="16"/>
              </w:rPr>
            </w:pPr>
            <w:ins w:id="1229" w:author="Dave Contreras" w:date="2019-07-18T13:31:00Z">
              <w:r w:rsidRPr="00871B45">
                <w:rPr>
                  <w:rFonts w:ascii="Calibri" w:eastAsia="Times New Roman" w:hAnsi="Calibri" w:cs="Calibri"/>
                  <w:color w:val="000000"/>
                  <w:sz w:val="16"/>
                  <w:szCs w:val="16"/>
                </w:rPr>
                <w:t>Bluegill</w:t>
              </w:r>
            </w:ins>
          </w:p>
        </w:tc>
        <w:tc>
          <w:tcPr>
            <w:tcW w:w="774" w:type="dxa"/>
            <w:tcBorders>
              <w:top w:val="nil"/>
              <w:left w:val="nil"/>
              <w:bottom w:val="nil"/>
              <w:right w:val="nil"/>
            </w:tcBorders>
            <w:shd w:val="clear" w:color="auto" w:fill="auto"/>
            <w:noWrap/>
            <w:vAlign w:val="bottom"/>
            <w:hideMark/>
          </w:tcPr>
          <w:p w14:paraId="7545CD4D" w14:textId="77777777" w:rsidR="00F947C5" w:rsidRPr="00871B45" w:rsidRDefault="00F947C5" w:rsidP="00F947C5">
            <w:pPr>
              <w:jc w:val="center"/>
              <w:rPr>
                <w:ins w:id="1230" w:author="Dave Contreras" w:date="2019-07-18T13:31:00Z"/>
                <w:rFonts w:ascii="Calibri" w:eastAsia="Times New Roman" w:hAnsi="Calibri" w:cs="Calibri"/>
                <w:color w:val="000000"/>
                <w:sz w:val="16"/>
                <w:szCs w:val="16"/>
              </w:rPr>
            </w:pPr>
            <w:ins w:id="1231" w:author="Dave Contreras" w:date="2019-07-18T13:31:00Z">
              <w:r w:rsidRPr="00871B45">
                <w:rPr>
                  <w:rFonts w:ascii="Calibri" w:eastAsia="Times New Roman" w:hAnsi="Calibri" w:cs="Calibri"/>
                  <w:color w:val="000000"/>
                  <w:sz w:val="16"/>
                  <w:szCs w:val="16"/>
                </w:rPr>
                <w:t>3</w:t>
              </w:r>
            </w:ins>
          </w:p>
        </w:tc>
        <w:tc>
          <w:tcPr>
            <w:tcW w:w="936" w:type="dxa"/>
            <w:tcBorders>
              <w:top w:val="nil"/>
              <w:left w:val="nil"/>
              <w:bottom w:val="nil"/>
              <w:right w:val="nil"/>
            </w:tcBorders>
            <w:shd w:val="clear" w:color="auto" w:fill="auto"/>
            <w:noWrap/>
            <w:vAlign w:val="bottom"/>
            <w:hideMark/>
          </w:tcPr>
          <w:p w14:paraId="11E1EDF9" w14:textId="77777777" w:rsidR="00F947C5" w:rsidRPr="00871B45" w:rsidRDefault="00F947C5" w:rsidP="00F947C5">
            <w:pPr>
              <w:jc w:val="center"/>
              <w:rPr>
                <w:ins w:id="1232" w:author="Dave Contreras" w:date="2019-07-18T13:31:00Z"/>
                <w:rFonts w:ascii="Calibri" w:eastAsia="Times New Roman" w:hAnsi="Calibri" w:cs="Calibri"/>
                <w:color w:val="000000"/>
                <w:sz w:val="16"/>
                <w:szCs w:val="16"/>
              </w:rPr>
            </w:pPr>
            <w:ins w:id="1233" w:author="Dave Contreras" w:date="2019-07-18T13:31:00Z">
              <w:r w:rsidRPr="00871B45">
                <w:rPr>
                  <w:rFonts w:ascii="Calibri" w:eastAsia="Times New Roman" w:hAnsi="Calibri" w:cs="Calibri"/>
                  <w:color w:val="000000"/>
                  <w:sz w:val="16"/>
                  <w:szCs w:val="16"/>
                </w:rPr>
                <w:t>779.4</w:t>
              </w:r>
            </w:ins>
          </w:p>
        </w:tc>
        <w:tc>
          <w:tcPr>
            <w:tcW w:w="720" w:type="dxa"/>
            <w:tcBorders>
              <w:top w:val="nil"/>
              <w:left w:val="nil"/>
              <w:bottom w:val="nil"/>
              <w:right w:val="nil"/>
            </w:tcBorders>
            <w:shd w:val="clear" w:color="auto" w:fill="auto"/>
            <w:noWrap/>
            <w:vAlign w:val="bottom"/>
            <w:hideMark/>
          </w:tcPr>
          <w:p w14:paraId="23732B9F" w14:textId="77777777" w:rsidR="00F947C5" w:rsidRPr="00871B45" w:rsidRDefault="00F947C5" w:rsidP="00F947C5">
            <w:pPr>
              <w:jc w:val="center"/>
              <w:rPr>
                <w:ins w:id="1234" w:author="Dave Contreras" w:date="2019-07-18T13:31:00Z"/>
                <w:rFonts w:ascii="Calibri" w:eastAsia="Times New Roman" w:hAnsi="Calibri" w:cs="Calibri"/>
                <w:color w:val="000000"/>
                <w:sz w:val="16"/>
                <w:szCs w:val="16"/>
              </w:rPr>
            </w:pPr>
            <w:ins w:id="1235" w:author="Dave Contreras" w:date="2019-07-18T13:31:00Z">
              <w:r w:rsidRPr="00871B45">
                <w:rPr>
                  <w:rFonts w:ascii="Calibri" w:eastAsia="Times New Roman" w:hAnsi="Calibri" w:cs="Calibri"/>
                  <w:color w:val="000000"/>
                  <w:sz w:val="16"/>
                  <w:szCs w:val="16"/>
                </w:rPr>
                <w:t>2</w:t>
              </w:r>
            </w:ins>
          </w:p>
        </w:tc>
        <w:tc>
          <w:tcPr>
            <w:tcW w:w="990" w:type="dxa"/>
            <w:tcBorders>
              <w:top w:val="nil"/>
              <w:left w:val="nil"/>
              <w:bottom w:val="nil"/>
              <w:right w:val="single" w:sz="4" w:space="0" w:color="auto"/>
            </w:tcBorders>
            <w:shd w:val="clear" w:color="auto" w:fill="auto"/>
            <w:noWrap/>
            <w:vAlign w:val="bottom"/>
            <w:hideMark/>
          </w:tcPr>
          <w:p w14:paraId="145D3527" w14:textId="77777777" w:rsidR="00F947C5" w:rsidRPr="00871B45" w:rsidRDefault="00F947C5" w:rsidP="00F947C5">
            <w:pPr>
              <w:jc w:val="center"/>
              <w:rPr>
                <w:ins w:id="1236" w:author="Dave Contreras" w:date="2019-07-18T13:31:00Z"/>
                <w:rFonts w:ascii="Calibri" w:eastAsia="Times New Roman" w:hAnsi="Calibri" w:cs="Calibri"/>
                <w:color w:val="000000"/>
                <w:sz w:val="16"/>
                <w:szCs w:val="16"/>
              </w:rPr>
            </w:pPr>
            <w:ins w:id="1237" w:author="Dave Contreras" w:date="2019-07-18T13:31:00Z">
              <w:r w:rsidRPr="00871B45">
                <w:rPr>
                  <w:rFonts w:ascii="Calibri" w:eastAsia="Times New Roman" w:hAnsi="Calibri" w:cs="Calibri"/>
                  <w:color w:val="000000"/>
                  <w:sz w:val="16"/>
                  <w:szCs w:val="16"/>
                </w:rPr>
                <w:t>401.2</w:t>
              </w:r>
            </w:ins>
          </w:p>
        </w:tc>
        <w:tc>
          <w:tcPr>
            <w:tcW w:w="1080" w:type="dxa"/>
            <w:tcBorders>
              <w:top w:val="nil"/>
              <w:left w:val="nil"/>
              <w:bottom w:val="nil"/>
              <w:right w:val="nil"/>
            </w:tcBorders>
            <w:shd w:val="clear" w:color="auto" w:fill="auto"/>
            <w:noWrap/>
            <w:vAlign w:val="bottom"/>
            <w:hideMark/>
          </w:tcPr>
          <w:p w14:paraId="56CCCA18" w14:textId="77777777" w:rsidR="00F947C5" w:rsidRPr="00871B45" w:rsidRDefault="00F947C5" w:rsidP="00F947C5">
            <w:pPr>
              <w:jc w:val="center"/>
              <w:rPr>
                <w:ins w:id="1238" w:author="Dave Contreras" w:date="2019-07-18T13:31:00Z"/>
                <w:rFonts w:ascii="Calibri" w:eastAsia="Times New Roman" w:hAnsi="Calibri" w:cs="Calibri"/>
                <w:color w:val="000000"/>
                <w:sz w:val="16"/>
                <w:szCs w:val="16"/>
              </w:rPr>
            </w:pPr>
            <w:ins w:id="1239" w:author="Dave Contreras"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0971EC04" w14:textId="77777777" w:rsidR="00F947C5" w:rsidRPr="00871B45" w:rsidRDefault="00F947C5" w:rsidP="00F947C5">
            <w:pPr>
              <w:jc w:val="center"/>
              <w:rPr>
                <w:ins w:id="1240" w:author="Dave Contreras" w:date="2019-07-18T13:31:00Z"/>
                <w:rFonts w:ascii="Calibri" w:eastAsia="Times New Roman" w:hAnsi="Calibri" w:cs="Calibri"/>
                <w:color w:val="000000"/>
                <w:sz w:val="16"/>
                <w:szCs w:val="16"/>
              </w:rPr>
            </w:pPr>
            <w:ins w:id="1241" w:author="Dave Contreras"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7277FB24" w14:textId="77777777" w:rsidR="00F947C5" w:rsidRPr="00871B45" w:rsidRDefault="00F947C5" w:rsidP="00F947C5">
            <w:pPr>
              <w:jc w:val="center"/>
              <w:rPr>
                <w:ins w:id="1242" w:author="Dave Contreras" w:date="2019-07-18T13:31:00Z"/>
                <w:rFonts w:ascii="Calibri" w:eastAsia="Times New Roman" w:hAnsi="Calibri" w:cs="Calibri"/>
                <w:color w:val="000000"/>
                <w:sz w:val="16"/>
                <w:szCs w:val="16"/>
              </w:rPr>
            </w:pPr>
            <w:ins w:id="1243" w:author="Dave Contreras" w:date="2019-07-18T13:31:00Z">
              <w:r w:rsidRPr="00871B45">
                <w:rPr>
                  <w:rFonts w:ascii="Calibri" w:eastAsia="Times New Roman" w:hAnsi="Calibri" w:cs="Calibri"/>
                  <w:color w:val="000000"/>
                  <w:sz w:val="16"/>
                  <w:szCs w:val="16"/>
                </w:rPr>
                <w:t>2</w:t>
              </w:r>
            </w:ins>
          </w:p>
        </w:tc>
        <w:tc>
          <w:tcPr>
            <w:tcW w:w="810" w:type="dxa"/>
            <w:gridSpan w:val="2"/>
            <w:tcBorders>
              <w:top w:val="nil"/>
              <w:left w:val="nil"/>
              <w:bottom w:val="nil"/>
              <w:right w:val="nil"/>
            </w:tcBorders>
            <w:shd w:val="clear" w:color="auto" w:fill="auto"/>
            <w:noWrap/>
            <w:vAlign w:val="bottom"/>
            <w:hideMark/>
          </w:tcPr>
          <w:p w14:paraId="7FEA7BED" w14:textId="77777777" w:rsidR="00F947C5" w:rsidRPr="00871B45" w:rsidRDefault="00F947C5" w:rsidP="00F947C5">
            <w:pPr>
              <w:jc w:val="center"/>
              <w:rPr>
                <w:ins w:id="1244" w:author="Dave Contreras" w:date="2019-07-18T13:31:00Z"/>
                <w:rFonts w:ascii="Calibri" w:eastAsia="Times New Roman" w:hAnsi="Calibri" w:cs="Calibri"/>
                <w:color w:val="000000"/>
                <w:sz w:val="16"/>
                <w:szCs w:val="16"/>
              </w:rPr>
            </w:pPr>
            <w:ins w:id="1245" w:author="Dave Contreras" w:date="2019-07-18T13:31:00Z">
              <w:r w:rsidRPr="00871B45">
                <w:rPr>
                  <w:rFonts w:ascii="Calibri" w:eastAsia="Times New Roman" w:hAnsi="Calibri" w:cs="Calibri"/>
                  <w:color w:val="000000"/>
                  <w:sz w:val="16"/>
                  <w:szCs w:val="16"/>
                </w:rPr>
                <w:t>105.2</w:t>
              </w:r>
            </w:ins>
          </w:p>
        </w:tc>
        <w:tc>
          <w:tcPr>
            <w:tcW w:w="900" w:type="dxa"/>
            <w:tcBorders>
              <w:top w:val="nil"/>
              <w:left w:val="single" w:sz="4" w:space="0" w:color="auto"/>
              <w:bottom w:val="nil"/>
              <w:right w:val="nil"/>
            </w:tcBorders>
            <w:shd w:val="clear" w:color="auto" w:fill="auto"/>
            <w:noWrap/>
            <w:vAlign w:val="bottom"/>
            <w:hideMark/>
          </w:tcPr>
          <w:p w14:paraId="61A12A02" w14:textId="77777777" w:rsidR="00F947C5" w:rsidRPr="00871B45" w:rsidRDefault="00F947C5" w:rsidP="00F947C5">
            <w:pPr>
              <w:jc w:val="center"/>
              <w:rPr>
                <w:ins w:id="1246" w:author="Dave Contreras" w:date="2019-07-18T13:31:00Z"/>
                <w:rFonts w:ascii="Calibri" w:eastAsia="Times New Roman" w:hAnsi="Calibri" w:cs="Calibri"/>
                <w:color w:val="000000"/>
                <w:sz w:val="16"/>
                <w:szCs w:val="16"/>
              </w:rPr>
            </w:pPr>
            <w:ins w:id="1247"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ED572C1" w14:textId="77777777" w:rsidR="00F947C5" w:rsidRPr="00871B45" w:rsidRDefault="00F947C5" w:rsidP="00F947C5">
            <w:pPr>
              <w:jc w:val="center"/>
              <w:rPr>
                <w:ins w:id="1248" w:author="Dave Contreras" w:date="2019-07-18T13:31:00Z"/>
                <w:rFonts w:ascii="Calibri" w:eastAsia="Times New Roman" w:hAnsi="Calibri" w:cs="Calibri"/>
                <w:color w:val="000000"/>
                <w:sz w:val="16"/>
                <w:szCs w:val="16"/>
              </w:rPr>
            </w:pPr>
            <w:ins w:id="1249"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5DA042C2" w14:textId="77777777" w:rsidR="00F947C5" w:rsidRPr="00871B45" w:rsidRDefault="00F947C5" w:rsidP="00F947C5">
            <w:pPr>
              <w:jc w:val="center"/>
              <w:rPr>
                <w:ins w:id="1250" w:author="Dave Contreras" w:date="2019-07-18T13:31:00Z"/>
                <w:rFonts w:ascii="Calibri" w:eastAsia="Times New Roman" w:hAnsi="Calibri" w:cs="Calibri"/>
                <w:color w:val="000000"/>
                <w:sz w:val="16"/>
                <w:szCs w:val="16"/>
              </w:rPr>
            </w:pPr>
            <w:ins w:id="1251"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682DF500" w14:textId="77777777" w:rsidR="00F947C5" w:rsidRPr="00871B45" w:rsidRDefault="00F947C5" w:rsidP="00F947C5">
            <w:pPr>
              <w:jc w:val="center"/>
              <w:rPr>
                <w:ins w:id="1252" w:author="Dave Contreras" w:date="2019-07-18T13:31:00Z"/>
                <w:rFonts w:ascii="Calibri" w:eastAsia="Times New Roman" w:hAnsi="Calibri" w:cs="Calibri"/>
                <w:color w:val="000000"/>
                <w:sz w:val="16"/>
                <w:szCs w:val="16"/>
              </w:rPr>
            </w:pPr>
            <w:ins w:id="1253" w:author="Dave Contreras" w:date="2019-07-18T13:31:00Z">
              <w:r w:rsidRPr="00871B45">
                <w:rPr>
                  <w:rFonts w:ascii="Calibri" w:eastAsia="Times New Roman" w:hAnsi="Calibri" w:cs="Calibri"/>
                  <w:color w:val="000000"/>
                  <w:sz w:val="16"/>
                  <w:szCs w:val="16"/>
                </w:rPr>
                <w:t>0</w:t>
              </w:r>
            </w:ins>
          </w:p>
        </w:tc>
      </w:tr>
      <w:tr w:rsidR="00F947C5" w:rsidRPr="00E76FCD" w14:paraId="0A2A45E7" w14:textId="77777777" w:rsidTr="00F947C5">
        <w:trPr>
          <w:trHeight w:val="300"/>
          <w:ins w:id="1254" w:author="Dave Contreras" w:date="2019-07-18T13:31:00Z"/>
        </w:trPr>
        <w:tc>
          <w:tcPr>
            <w:tcW w:w="1620" w:type="dxa"/>
            <w:tcBorders>
              <w:top w:val="nil"/>
              <w:left w:val="nil"/>
              <w:bottom w:val="nil"/>
              <w:right w:val="nil"/>
            </w:tcBorders>
            <w:shd w:val="clear" w:color="auto" w:fill="auto"/>
            <w:noWrap/>
            <w:vAlign w:val="bottom"/>
            <w:hideMark/>
          </w:tcPr>
          <w:p w14:paraId="5E40420A" w14:textId="77777777" w:rsidR="00F947C5" w:rsidRPr="00871B45" w:rsidRDefault="00F947C5" w:rsidP="00F947C5">
            <w:pPr>
              <w:rPr>
                <w:ins w:id="1255" w:author="Dave Contreras" w:date="2019-07-18T13:31:00Z"/>
                <w:rFonts w:ascii="Calibri" w:eastAsia="Times New Roman" w:hAnsi="Calibri" w:cs="Calibri"/>
                <w:color w:val="000000"/>
                <w:sz w:val="16"/>
                <w:szCs w:val="16"/>
              </w:rPr>
            </w:pPr>
            <w:ins w:id="1256" w:author="Dave Contreras" w:date="2019-07-18T13:31:00Z">
              <w:r w:rsidRPr="00871B45">
                <w:rPr>
                  <w:rFonts w:ascii="Calibri" w:eastAsia="Times New Roman" w:hAnsi="Calibri" w:cs="Calibri"/>
                  <w:color w:val="000000"/>
                  <w:sz w:val="16"/>
                  <w:szCs w:val="16"/>
                </w:rPr>
                <w:t>Centrarchid Spp.</w:t>
              </w:r>
            </w:ins>
          </w:p>
        </w:tc>
        <w:tc>
          <w:tcPr>
            <w:tcW w:w="774" w:type="dxa"/>
            <w:tcBorders>
              <w:top w:val="nil"/>
              <w:left w:val="nil"/>
              <w:bottom w:val="nil"/>
              <w:right w:val="nil"/>
            </w:tcBorders>
            <w:shd w:val="clear" w:color="auto" w:fill="auto"/>
            <w:noWrap/>
            <w:vAlign w:val="bottom"/>
            <w:hideMark/>
          </w:tcPr>
          <w:p w14:paraId="62326AEC" w14:textId="77777777" w:rsidR="00F947C5" w:rsidRPr="00871B45" w:rsidRDefault="00F947C5" w:rsidP="00F947C5">
            <w:pPr>
              <w:jc w:val="center"/>
              <w:rPr>
                <w:ins w:id="1257" w:author="Dave Contreras" w:date="2019-07-18T13:31:00Z"/>
                <w:rFonts w:ascii="Calibri" w:eastAsia="Times New Roman" w:hAnsi="Calibri" w:cs="Calibri"/>
                <w:color w:val="000000"/>
                <w:sz w:val="16"/>
                <w:szCs w:val="16"/>
              </w:rPr>
            </w:pPr>
            <w:ins w:id="1258" w:author="Dave Contreras"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433CD226" w14:textId="77777777" w:rsidR="00F947C5" w:rsidRPr="00871B45" w:rsidRDefault="00F947C5" w:rsidP="00F947C5">
            <w:pPr>
              <w:jc w:val="center"/>
              <w:rPr>
                <w:ins w:id="1259" w:author="Dave Contreras" w:date="2019-07-18T13:31:00Z"/>
                <w:rFonts w:ascii="Calibri" w:eastAsia="Times New Roman" w:hAnsi="Calibri" w:cs="Calibri"/>
                <w:color w:val="000000"/>
                <w:sz w:val="16"/>
                <w:szCs w:val="16"/>
              </w:rPr>
            </w:pPr>
            <w:ins w:id="1260"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F56E3A9" w14:textId="77777777" w:rsidR="00F947C5" w:rsidRPr="00871B45" w:rsidRDefault="00F947C5" w:rsidP="00F947C5">
            <w:pPr>
              <w:jc w:val="center"/>
              <w:rPr>
                <w:ins w:id="1261" w:author="Dave Contreras" w:date="2019-07-18T13:31:00Z"/>
                <w:rFonts w:ascii="Calibri" w:eastAsia="Times New Roman" w:hAnsi="Calibri" w:cs="Calibri"/>
                <w:color w:val="000000"/>
                <w:sz w:val="16"/>
                <w:szCs w:val="16"/>
              </w:rPr>
            </w:pPr>
            <w:ins w:id="1262"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1368746F" w14:textId="77777777" w:rsidR="00F947C5" w:rsidRPr="00871B45" w:rsidRDefault="00F947C5" w:rsidP="00F947C5">
            <w:pPr>
              <w:jc w:val="center"/>
              <w:rPr>
                <w:ins w:id="1263" w:author="Dave Contreras" w:date="2019-07-18T13:31:00Z"/>
                <w:rFonts w:ascii="Calibri" w:eastAsia="Times New Roman" w:hAnsi="Calibri" w:cs="Calibri"/>
                <w:color w:val="000000"/>
                <w:sz w:val="16"/>
                <w:szCs w:val="16"/>
              </w:rPr>
            </w:pPr>
            <w:ins w:id="1264" w:author="Dave Contreras"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294775FB" w14:textId="77777777" w:rsidR="00F947C5" w:rsidRPr="00871B45" w:rsidRDefault="00F947C5" w:rsidP="00F947C5">
            <w:pPr>
              <w:jc w:val="center"/>
              <w:rPr>
                <w:ins w:id="1265" w:author="Dave Contreras" w:date="2019-07-18T13:31:00Z"/>
                <w:rFonts w:ascii="Calibri" w:eastAsia="Times New Roman" w:hAnsi="Calibri" w:cs="Calibri"/>
                <w:color w:val="000000"/>
                <w:sz w:val="16"/>
                <w:szCs w:val="16"/>
              </w:rPr>
            </w:pPr>
            <w:ins w:id="1266" w:author="Dave Contreras"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3585E5BE" w14:textId="77777777" w:rsidR="00F947C5" w:rsidRPr="00871B45" w:rsidRDefault="00F947C5" w:rsidP="00F947C5">
            <w:pPr>
              <w:jc w:val="center"/>
              <w:rPr>
                <w:ins w:id="1267" w:author="Dave Contreras" w:date="2019-07-18T13:31:00Z"/>
                <w:rFonts w:ascii="Calibri" w:eastAsia="Times New Roman" w:hAnsi="Calibri" w:cs="Calibri"/>
                <w:color w:val="000000"/>
                <w:sz w:val="16"/>
                <w:szCs w:val="16"/>
              </w:rPr>
            </w:pPr>
            <w:ins w:id="1268" w:author="Dave Contreras"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6CCB6F68" w14:textId="77777777" w:rsidR="00F947C5" w:rsidRPr="00871B45" w:rsidRDefault="00F947C5" w:rsidP="00F947C5">
            <w:pPr>
              <w:jc w:val="center"/>
              <w:rPr>
                <w:ins w:id="1269" w:author="Dave Contreras" w:date="2019-07-18T13:31:00Z"/>
                <w:rFonts w:ascii="Calibri" w:eastAsia="Times New Roman" w:hAnsi="Calibri" w:cs="Calibri"/>
                <w:color w:val="000000"/>
                <w:sz w:val="16"/>
                <w:szCs w:val="16"/>
              </w:rPr>
            </w:pPr>
            <w:ins w:id="1270" w:author="Dave Contreras"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537DCA43" w14:textId="77777777" w:rsidR="00F947C5" w:rsidRPr="00871B45" w:rsidRDefault="00F947C5" w:rsidP="00F947C5">
            <w:pPr>
              <w:jc w:val="center"/>
              <w:rPr>
                <w:ins w:id="1271" w:author="Dave Contreras" w:date="2019-07-18T13:31:00Z"/>
                <w:rFonts w:ascii="Calibri" w:eastAsia="Times New Roman" w:hAnsi="Calibri" w:cs="Calibri"/>
                <w:color w:val="000000"/>
                <w:sz w:val="16"/>
                <w:szCs w:val="16"/>
              </w:rPr>
            </w:pPr>
            <w:ins w:id="1272" w:author="Dave Contreras"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1BC55252" w14:textId="77777777" w:rsidR="00F947C5" w:rsidRPr="00871B45" w:rsidRDefault="00F947C5" w:rsidP="00F947C5">
            <w:pPr>
              <w:jc w:val="center"/>
              <w:rPr>
                <w:ins w:id="1273" w:author="Dave Contreras" w:date="2019-07-18T13:31:00Z"/>
                <w:rFonts w:ascii="Calibri" w:eastAsia="Times New Roman" w:hAnsi="Calibri" w:cs="Calibri"/>
                <w:color w:val="000000"/>
                <w:sz w:val="16"/>
                <w:szCs w:val="16"/>
              </w:rPr>
            </w:pPr>
            <w:ins w:id="1274" w:author="Dave Contreras" w:date="2019-07-18T13:31:00Z">
              <w:r w:rsidRPr="00871B45">
                <w:rPr>
                  <w:rFonts w:ascii="Calibri" w:eastAsia="Times New Roman" w:hAnsi="Calibri" w:cs="Calibri"/>
                  <w:color w:val="000000"/>
                  <w:sz w:val="16"/>
                  <w:szCs w:val="16"/>
                </w:rPr>
                <w:t>1</w:t>
              </w:r>
            </w:ins>
          </w:p>
        </w:tc>
        <w:tc>
          <w:tcPr>
            <w:tcW w:w="720" w:type="dxa"/>
            <w:tcBorders>
              <w:top w:val="nil"/>
              <w:left w:val="nil"/>
              <w:bottom w:val="nil"/>
              <w:right w:val="nil"/>
            </w:tcBorders>
            <w:shd w:val="clear" w:color="auto" w:fill="auto"/>
            <w:noWrap/>
            <w:vAlign w:val="bottom"/>
            <w:hideMark/>
          </w:tcPr>
          <w:p w14:paraId="7BF3CF6E" w14:textId="77777777" w:rsidR="00F947C5" w:rsidRPr="00871B45" w:rsidRDefault="00F947C5" w:rsidP="00F947C5">
            <w:pPr>
              <w:jc w:val="center"/>
              <w:rPr>
                <w:ins w:id="1275" w:author="Dave Contreras" w:date="2019-07-18T13:31:00Z"/>
                <w:rFonts w:ascii="Calibri" w:eastAsia="Times New Roman" w:hAnsi="Calibri" w:cs="Calibri"/>
                <w:color w:val="000000"/>
                <w:sz w:val="16"/>
                <w:szCs w:val="16"/>
              </w:rPr>
            </w:pPr>
            <w:ins w:id="1276" w:author="Dave Contreras" w:date="2019-07-18T13:31:00Z">
              <w:r w:rsidRPr="00871B45">
                <w:rPr>
                  <w:rFonts w:ascii="Calibri" w:eastAsia="Times New Roman" w:hAnsi="Calibri" w:cs="Calibri"/>
                  <w:color w:val="000000"/>
                  <w:sz w:val="16"/>
                  <w:szCs w:val="16"/>
                </w:rPr>
                <w:t>11.2</w:t>
              </w:r>
            </w:ins>
          </w:p>
        </w:tc>
        <w:tc>
          <w:tcPr>
            <w:tcW w:w="720" w:type="dxa"/>
            <w:tcBorders>
              <w:top w:val="nil"/>
              <w:left w:val="nil"/>
              <w:bottom w:val="nil"/>
              <w:right w:val="nil"/>
            </w:tcBorders>
            <w:shd w:val="clear" w:color="auto" w:fill="auto"/>
            <w:noWrap/>
            <w:vAlign w:val="bottom"/>
            <w:hideMark/>
          </w:tcPr>
          <w:p w14:paraId="53699F47" w14:textId="77777777" w:rsidR="00F947C5" w:rsidRPr="00871B45" w:rsidRDefault="00F947C5" w:rsidP="00F947C5">
            <w:pPr>
              <w:jc w:val="center"/>
              <w:rPr>
                <w:ins w:id="1277" w:author="Dave Contreras" w:date="2019-07-18T13:31:00Z"/>
                <w:rFonts w:ascii="Calibri" w:eastAsia="Times New Roman" w:hAnsi="Calibri" w:cs="Calibri"/>
                <w:color w:val="000000"/>
                <w:sz w:val="16"/>
                <w:szCs w:val="16"/>
              </w:rPr>
            </w:pPr>
            <w:ins w:id="1278"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16104B6D" w14:textId="77777777" w:rsidR="00F947C5" w:rsidRPr="00871B45" w:rsidRDefault="00F947C5" w:rsidP="00F947C5">
            <w:pPr>
              <w:jc w:val="center"/>
              <w:rPr>
                <w:ins w:id="1279" w:author="Dave Contreras" w:date="2019-07-18T13:31:00Z"/>
                <w:rFonts w:ascii="Calibri" w:eastAsia="Times New Roman" w:hAnsi="Calibri" w:cs="Calibri"/>
                <w:color w:val="000000"/>
                <w:sz w:val="16"/>
                <w:szCs w:val="16"/>
              </w:rPr>
            </w:pPr>
            <w:ins w:id="1280" w:author="Dave Contreras" w:date="2019-07-18T13:31:00Z">
              <w:r w:rsidRPr="00871B45">
                <w:rPr>
                  <w:rFonts w:ascii="Calibri" w:eastAsia="Times New Roman" w:hAnsi="Calibri" w:cs="Calibri"/>
                  <w:color w:val="000000"/>
                  <w:sz w:val="16"/>
                  <w:szCs w:val="16"/>
                </w:rPr>
                <w:t>0</w:t>
              </w:r>
            </w:ins>
          </w:p>
        </w:tc>
      </w:tr>
      <w:tr w:rsidR="00F947C5" w:rsidRPr="00E76FCD" w14:paraId="6AB63211" w14:textId="77777777" w:rsidTr="00F947C5">
        <w:trPr>
          <w:trHeight w:val="300"/>
          <w:ins w:id="1281" w:author="Dave Contreras" w:date="2019-07-18T13:31:00Z"/>
        </w:trPr>
        <w:tc>
          <w:tcPr>
            <w:tcW w:w="1620" w:type="dxa"/>
            <w:tcBorders>
              <w:top w:val="nil"/>
              <w:left w:val="nil"/>
              <w:bottom w:val="nil"/>
              <w:right w:val="nil"/>
            </w:tcBorders>
            <w:shd w:val="clear" w:color="auto" w:fill="auto"/>
            <w:noWrap/>
            <w:vAlign w:val="bottom"/>
            <w:hideMark/>
          </w:tcPr>
          <w:p w14:paraId="12C87654" w14:textId="77777777" w:rsidR="00F947C5" w:rsidRPr="00871B45" w:rsidRDefault="00F947C5" w:rsidP="00F947C5">
            <w:pPr>
              <w:rPr>
                <w:ins w:id="1282" w:author="Dave Contreras" w:date="2019-07-18T13:31:00Z"/>
                <w:rFonts w:ascii="Calibri" w:eastAsia="Times New Roman" w:hAnsi="Calibri" w:cs="Calibri"/>
                <w:color w:val="000000"/>
                <w:sz w:val="16"/>
                <w:szCs w:val="16"/>
              </w:rPr>
            </w:pPr>
            <w:ins w:id="1283" w:author="Dave Contreras" w:date="2019-07-18T13:31:00Z">
              <w:r w:rsidRPr="00871B45">
                <w:rPr>
                  <w:rFonts w:ascii="Calibri" w:eastAsia="Times New Roman" w:hAnsi="Calibri" w:cs="Calibri"/>
                  <w:color w:val="000000"/>
                  <w:sz w:val="16"/>
                  <w:szCs w:val="16"/>
                </w:rPr>
                <w:t>Delta Smelt</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2F702BF7" w14:textId="77777777" w:rsidR="00F947C5" w:rsidRPr="00871B45" w:rsidRDefault="00F947C5" w:rsidP="00F947C5">
            <w:pPr>
              <w:jc w:val="center"/>
              <w:rPr>
                <w:ins w:id="1284" w:author="Dave Contreras" w:date="2019-07-18T13:31:00Z"/>
                <w:rFonts w:ascii="Calibri" w:eastAsia="Times New Roman" w:hAnsi="Calibri" w:cs="Calibri"/>
                <w:color w:val="000000"/>
                <w:sz w:val="16"/>
                <w:szCs w:val="16"/>
              </w:rPr>
            </w:pPr>
            <w:ins w:id="1285" w:author="Dave Contreras"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7D536616" w14:textId="77777777" w:rsidR="00F947C5" w:rsidRPr="00871B45" w:rsidRDefault="00F947C5" w:rsidP="00F947C5">
            <w:pPr>
              <w:jc w:val="center"/>
              <w:rPr>
                <w:ins w:id="1286" w:author="Dave Contreras" w:date="2019-07-18T13:31:00Z"/>
                <w:rFonts w:ascii="Calibri" w:eastAsia="Times New Roman" w:hAnsi="Calibri" w:cs="Calibri"/>
                <w:color w:val="000000"/>
                <w:sz w:val="16"/>
                <w:szCs w:val="16"/>
              </w:rPr>
            </w:pPr>
            <w:ins w:id="1287"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3806583" w14:textId="77777777" w:rsidR="00F947C5" w:rsidRPr="00871B45" w:rsidRDefault="00F947C5" w:rsidP="00F947C5">
            <w:pPr>
              <w:jc w:val="center"/>
              <w:rPr>
                <w:ins w:id="1288" w:author="Dave Contreras" w:date="2019-07-18T13:31:00Z"/>
                <w:rFonts w:ascii="Calibri" w:eastAsia="Times New Roman" w:hAnsi="Calibri" w:cs="Calibri"/>
                <w:color w:val="000000"/>
                <w:sz w:val="16"/>
                <w:szCs w:val="16"/>
              </w:rPr>
            </w:pPr>
            <w:ins w:id="1289"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6FC30E74" w14:textId="77777777" w:rsidR="00F947C5" w:rsidRPr="00871B45" w:rsidRDefault="00F947C5" w:rsidP="00F947C5">
            <w:pPr>
              <w:jc w:val="center"/>
              <w:rPr>
                <w:ins w:id="1290" w:author="Dave Contreras" w:date="2019-07-18T13:31:00Z"/>
                <w:rFonts w:ascii="Calibri" w:eastAsia="Times New Roman" w:hAnsi="Calibri" w:cs="Calibri"/>
                <w:color w:val="000000"/>
                <w:sz w:val="16"/>
                <w:szCs w:val="16"/>
              </w:rPr>
            </w:pPr>
            <w:ins w:id="1291" w:author="Dave Contreras"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290E7D5D" w14:textId="77777777" w:rsidR="00F947C5" w:rsidRPr="00871B45" w:rsidRDefault="00F947C5" w:rsidP="00F947C5">
            <w:pPr>
              <w:jc w:val="center"/>
              <w:rPr>
                <w:ins w:id="1292" w:author="Dave Contreras" w:date="2019-07-18T13:31:00Z"/>
                <w:rFonts w:ascii="Calibri" w:eastAsia="Times New Roman" w:hAnsi="Calibri" w:cs="Calibri"/>
                <w:color w:val="000000"/>
                <w:sz w:val="16"/>
                <w:szCs w:val="16"/>
              </w:rPr>
            </w:pPr>
            <w:ins w:id="1293" w:author="Dave Contreras" w:date="2019-07-18T13:31:00Z">
              <w:r w:rsidRPr="00871B45">
                <w:rPr>
                  <w:rFonts w:ascii="Calibri" w:eastAsia="Times New Roman" w:hAnsi="Calibri" w:cs="Calibri"/>
                  <w:color w:val="000000"/>
                  <w:sz w:val="16"/>
                  <w:szCs w:val="16"/>
                </w:rPr>
                <w:t>2</w:t>
              </w:r>
            </w:ins>
          </w:p>
        </w:tc>
        <w:tc>
          <w:tcPr>
            <w:tcW w:w="743" w:type="dxa"/>
            <w:tcBorders>
              <w:top w:val="nil"/>
              <w:left w:val="nil"/>
              <w:bottom w:val="nil"/>
              <w:right w:val="nil"/>
            </w:tcBorders>
            <w:shd w:val="clear" w:color="auto" w:fill="auto"/>
            <w:noWrap/>
            <w:vAlign w:val="bottom"/>
            <w:hideMark/>
          </w:tcPr>
          <w:p w14:paraId="2BEC3121" w14:textId="77777777" w:rsidR="00F947C5" w:rsidRPr="00871B45" w:rsidRDefault="00F947C5" w:rsidP="00F947C5">
            <w:pPr>
              <w:jc w:val="center"/>
              <w:rPr>
                <w:ins w:id="1294" w:author="Dave Contreras" w:date="2019-07-18T13:31:00Z"/>
                <w:rFonts w:ascii="Calibri" w:eastAsia="Times New Roman" w:hAnsi="Calibri" w:cs="Calibri"/>
                <w:color w:val="000000"/>
                <w:sz w:val="16"/>
                <w:szCs w:val="16"/>
              </w:rPr>
            </w:pPr>
            <w:ins w:id="1295" w:author="Dave Contreras" w:date="2019-07-18T13:31:00Z">
              <w:r w:rsidRPr="00871B45">
                <w:rPr>
                  <w:rFonts w:ascii="Calibri" w:eastAsia="Times New Roman" w:hAnsi="Calibri" w:cs="Calibri"/>
                  <w:color w:val="000000"/>
                  <w:sz w:val="16"/>
                  <w:szCs w:val="16"/>
                </w:rPr>
                <w:t>311.0</w:t>
              </w:r>
            </w:ins>
          </w:p>
        </w:tc>
        <w:tc>
          <w:tcPr>
            <w:tcW w:w="697" w:type="dxa"/>
            <w:tcBorders>
              <w:top w:val="nil"/>
              <w:left w:val="nil"/>
              <w:bottom w:val="nil"/>
              <w:right w:val="nil"/>
            </w:tcBorders>
            <w:shd w:val="clear" w:color="auto" w:fill="auto"/>
            <w:noWrap/>
            <w:vAlign w:val="bottom"/>
            <w:hideMark/>
          </w:tcPr>
          <w:p w14:paraId="1F257863" w14:textId="77777777" w:rsidR="00F947C5" w:rsidRPr="00871B45" w:rsidRDefault="00F947C5" w:rsidP="00F947C5">
            <w:pPr>
              <w:jc w:val="center"/>
              <w:rPr>
                <w:ins w:id="1296" w:author="Dave Contreras" w:date="2019-07-18T13:31:00Z"/>
                <w:rFonts w:ascii="Calibri" w:eastAsia="Times New Roman" w:hAnsi="Calibri" w:cs="Calibri"/>
                <w:color w:val="000000"/>
                <w:sz w:val="16"/>
                <w:szCs w:val="16"/>
              </w:rPr>
            </w:pPr>
            <w:ins w:id="1297" w:author="Dave Contreras"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7B8826AF" w14:textId="77777777" w:rsidR="00F947C5" w:rsidRPr="00871B45" w:rsidRDefault="00F947C5" w:rsidP="00F947C5">
            <w:pPr>
              <w:jc w:val="center"/>
              <w:rPr>
                <w:ins w:id="1298" w:author="Dave Contreras" w:date="2019-07-18T13:31:00Z"/>
                <w:rFonts w:ascii="Calibri" w:eastAsia="Times New Roman" w:hAnsi="Calibri" w:cs="Calibri"/>
                <w:color w:val="000000"/>
                <w:sz w:val="16"/>
                <w:szCs w:val="16"/>
              </w:rPr>
            </w:pPr>
            <w:ins w:id="1299" w:author="Dave Contreras"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3140F4AC" w14:textId="77777777" w:rsidR="00F947C5" w:rsidRPr="00871B45" w:rsidRDefault="00F947C5" w:rsidP="00F947C5">
            <w:pPr>
              <w:jc w:val="center"/>
              <w:rPr>
                <w:ins w:id="1300" w:author="Dave Contreras" w:date="2019-07-18T13:31:00Z"/>
                <w:rFonts w:ascii="Calibri" w:eastAsia="Times New Roman" w:hAnsi="Calibri" w:cs="Calibri"/>
                <w:color w:val="000000"/>
                <w:sz w:val="16"/>
                <w:szCs w:val="16"/>
              </w:rPr>
            </w:pPr>
            <w:ins w:id="1301" w:author="Dave Contreras" w:date="2019-07-18T13:31:00Z">
              <w:r w:rsidRPr="00871B45">
                <w:rPr>
                  <w:rFonts w:ascii="Calibri" w:eastAsia="Times New Roman" w:hAnsi="Calibri" w:cs="Calibri"/>
                  <w:color w:val="000000"/>
                  <w:sz w:val="16"/>
                  <w:szCs w:val="16"/>
                </w:rPr>
                <w:t>24</w:t>
              </w:r>
            </w:ins>
          </w:p>
        </w:tc>
        <w:tc>
          <w:tcPr>
            <w:tcW w:w="720" w:type="dxa"/>
            <w:tcBorders>
              <w:top w:val="nil"/>
              <w:left w:val="nil"/>
              <w:bottom w:val="nil"/>
              <w:right w:val="nil"/>
            </w:tcBorders>
            <w:shd w:val="clear" w:color="auto" w:fill="auto"/>
            <w:noWrap/>
            <w:vAlign w:val="bottom"/>
            <w:hideMark/>
          </w:tcPr>
          <w:p w14:paraId="23F72FF2" w14:textId="77777777" w:rsidR="00F947C5" w:rsidRPr="00871B45" w:rsidRDefault="00F947C5" w:rsidP="00F947C5">
            <w:pPr>
              <w:jc w:val="center"/>
              <w:rPr>
                <w:ins w:id="1302" w:author="Dave Contreras" w:date="2019-07-18T13:31:00Z"/>
                <w:rFonts w:ascii="Calibri" w:eastAsia="Times New Roman" w:hAnsi="Calibri" w:cs="Calibri"/>
                <w:color w:val="000000"/>
                <w:sz w:val="16"/>
                <w:szCs w:val="16"/>
              </w:rPr>
            </w:pPr>
            <w:ins w:id="1303" w:author="Dave Contreras" w:date="2019-07-18T13:31:00Z">
              <w:r w:rsidRPr="00871B45">
                <w:rPr>
                  <w:rFonts w:ascii="Calibri" w:eastAsia="Times New Roman" w:hAnsi="Calibri" w:cs="Calibri"/>
                  <w:color w:val="000000"/>
                  <w:sz w:val="16"/>
                  <w:szCs w:val="16"/>
                </w:rPr>
                <w:t>283.2</w:t>
              </w:r>
            </w:ins>
          </w:p>
        </w:tc>
        <w:tc>
          <w:tcPr>
            <w:tcW w:w="720" w:type="dxa"/>
            <w:tcBorders>
              <w:top w:val="nil"/>
              <w:left w:val="nil"/>
              <w:bottom w:val="nil"/>
              <w:right w:val="nil"/>
            </w:tcBorders>
            <w:shd w:val="clear" w:color="auto" w:fill="auto"/>
            <w:noWrap/>
            <w:vAlign w:val="bottom"/>
            <w:hideMark/>
          </w:tcPr>
          <w:p w14:paraId="5CF71900" w14:textId="77777777" w:rsidR="00F947C5" w:rsidRPr="00871B45" w:rsidRDefault="00F947C5" w:rsidP="00F947C5">
            <w:pPr>
              <w:jc w:val="center"/>
              <w:rPr>
                <w:ins w:id="1304" w:author="Dave Contreras" w:date="2019-07-18T13:31:00Z"/>
                <w:rFonts w:ascii="Calibri" w:eastAsia="Times New Roman" w:hAnsi="Calibri" w:cs="Calibri"/>
                <w:color w:val="000000"/>
                <w:sz w:val="16"/>
                <w:szCs w:val="16"/>
              </w:rPr>
            </w:pPr>
            <w:ins w:id="1305"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0E86F6C9" w14:textId="77777777" w:rsidR="00F947C5" w:rsidRPr="00871B45" w:rsidRDefault="00F947C5" w:rsidP="00F947C5">
            <w:pPr>
              <w:jc w:val="center"/>
              <w:rPr>
                <w:ins w:id="1306" w:author="Dave Contreras" w:date="2019-07-18T13:31:00Z"/>
                <w:rFonts w:ascii="Calibri" w:eastAsia="Times New Roman" w:hAnsi="Calibri" w:cs="Calibri"/>
                <w:color w:val="000000"/>
                <w:sz w:val="16"/>
                <w:szCs w:val="16"/>
              </w:rPr>
            </w:pPr>
            <w:ins w:id="1307" w:author="Dave Contreras" w:date="2019-07-18T13:31:00Z">
              <w:r w:rsidRPr="00871B45">
                <w:rPr>
                  <w:rFonts w:ascii="Calibri" w:eastAsia="Times New Roman" w:hAnsi="Calibri" w:cs="Calibri"/>
                  <w:color w:val="000000"/>
                  <w:sz w:val="16"/>
                  <w:szCs w:val="16"/>
                </w:rPr>
                <w:t>0</w:t>
              </w:r>
            </w:ins>
          </w:p>
        </w:tc>
      </w:tr>
      <w:tr w:rsidR="00F947C5" w:rsidRPr="00E76FCD" w14:paraId="2561939A" w14:textId="77777777" w:rsidTr="00F947C5">
        <w:trPr>
          <w:trHeight w:val="300"/>
          <w:ins w:id="1308" w:author="Dave Contreras" w:date="2019-07-18T13:31:00Z"/>
        </w:trPr>
        <w:tc>
          <w:tcPr>
            <w:tcW w:w="1620" w:type="dxa"/>
            <w:tcBorders>
              <w:top w:val="nil"/>
              <w:left w:val="nil"/>
              <w:bottom w:val="nil"/>
              <w:right w:val="nil"/>
            </w:tcBorders>
            <w:shd w:val="clear" w:color="auto" w:fill="auto"/>
            <w:noWrap/>
            <w:vAlign w:val="bottom"/>
            <w:hideMark/>
          </w:tcPr>
          <w:p w14:paraId="6AABA717" w14:textId="77777777" w:rsidR="00F947C5" w:rsidRPr="00871B45" w:rsidRDefault="00F947C5" w:rsidP="00F947C5">
            <w:pPr>
              <w:rPr>
                <w:ins w:id="1309" w:author="Dave Contreras" w:date="2019-07-18T13:31:00Z"/>
                <w:rFonts w:ascii="Calibri" w:eastAsia="Times New Roman" w:hAnsi="Calibri" w:cs="Calibri"/>
                <w:color w:val="000000"/>
                <w:sz w:val="16"/>
                <w:szCs w:val="16"/>
              </w:rPr>
            </w:pPr>
            <w:ins w:id="1310" w:author="Dave Contreras" w:date="2019-07-18T13:31:00Z">
              <w:r w:rsidRPr="00871B45">
                <w:rPr>
                  <w:rFonts w:ascii="Calibri" w:eastAsia="Times New Roman" w:hAnsi="Calibri" w:cs="Calibri"/>
                  <w:color w:val="000000"/>
                  <w:sz w:val="16"/>
                  <w:szCs w:val="16"/>
                </w:rPr>
                <w:t>Golden Shiner</w:t>
              </w:r>
            </w:ins>
          </w:p>
        </w:tc>
        <w:tc>
          <w:tcPr>
            <w:tcW w:w="774" w:type="dxa"/>
            <w:tcBorders>
              <w:top w:val="nil"/>
              <w:left w:val="nil"/>
              <w:bottom w:val="nil"/>
              <w:right w:val="nil"/>
            </w:tcBorders>
            <w:shd w:val="clear" w:color="auto" w:fill="auto"/>
            <w:noWrap/>
            <w:vAlign w:val="bottom"/>
            <w:hideMark/>
          </w:tcPr>
          <w:p w14:paraId="5636134B" w14:textId="77777777" w:rsidR="00F947C5" w:rsidRPr="00871B45" w:rsidRDefault="00F947C5" w:rsidP="00F947C5">
            <w:pPr>
              <w:jc w:val="center"/>
              <w:rPr>
                <w:ins w:id="1311" w:author="Dave Contreras" w:date="2019-07-18T13:31:00Z"/>
                <w:rFonts w:ascii="Calibri" w:eastAsia="Times New Roman" w:hAnsi="Calibri" w:cs="Calibri"/>
                <w:color w:val="000000"/>
                <w:sz w:val="16"/>
                <w:szCs w:val="16"/>
              </w:rPr>
            </w:pPr>
            <w:ins w:id="1312" w:author="Dave Contreras"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738EFA56" w14:textId="77777777" w:rsidR="00F947C5" w:rsidRPr="00871B45" w:rsidRDefault="00F947C5" w:rsidP="00F947C5">
            <w:pPr>
              <w:jc w:val="center"/>
              <w:rPr>
                <w:ins w:id="1313" w:author="Dave Contreras" w:date="2019-07-18T13:31:00Z"/>
                <w:rFonts w:ascii="Calibri" w:eastAsia="Times New Roman" w:hAnsi="Calibri" w:cs="Calibri"/>
                <w:color w:val="000000"/>
                <w:sz w:val="16"/>
                <w:szCs w:val="16"/>
              </w:rPr>
            </w:pPr>
            <w:ins w:id="1314"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F26AA21" w14:textId="77777777" w:rsidR="00F947C5" w:rsidRPr="00871B45" w:rsidRDefault="00F947C5" w:rsidP="00F947C5">
            <w:pPr>
              <w:jc w:val="center"/>
              <w:rPr>
                <w:ins w:id="1315" w:author="Dave Contreras" w:date="2019-07-18T13:31:00Z"/>
                <w:rFonts w:ascii="Calibri" w:eastAsia="Times New Roman" w:hAnsi="Calibri" w:cs="Calibri"/>
                <w:color w:val="000000"/>
                <w:sz w:val="16"/>
                <w:szCs w:val="16"/>
              </w:rPr>
            </w:pPr>
            <w:ins w:id="1316" w:author="Dave Contreras" w:date="2019-07-18T13:31:00Z">
              <w:r w:rsidRPr="00871B45">
                <w:rPr>
                  <w:rFonts w:ascii="Calibri" w:eastAsia="Times New Roman" w:hAnsi="Calibri" w:cs="Calibri"/>
                  <w:color w:val="000000"/>
                  <w:sz w:val="16"/>
                  <w:szCs w:val="16"/>
                </w:rPr>
                <w:t>83</w:t>
              </w:r>
            </w:ins>
          </w:p>
        </w:tc>
        <w:tc>
          <w:tcPr>
            <w:tcW w:w="990" w:type="dxa"/>
            <w:tcBorders>
              <w:top w:val="nil"/>
              <w:left w:val="nil"/>
              <w:bottom w:val="nil"/>
              <w:right w:val="single" w:sz="4" w:space="0" w:color="auto"/>
            </w:tcBorders>
            <w:shd w:val="clear" w:color="auto" w:fill="auto"/>
            <w:noWrap/>
            <w:vAlign w:val="bottom"/>
            <w:hideMark/>
          </w:tcPr>
          <w:p w14:paraId="19599B9E" w14:textId="77777777" w:rsidR="00F947C5" w:rsidRPr="00871B45" w:rsidRDefault="00F947C5" w:rsidP="00F947C5">
            <w:pPr>
              <w:jc w:val="center"/>
              <w:rPr>
                <w:ins w:id="1317" w:author="Dave Contreras" w:date="2019-07-18T13:31:00Z"/>
                <w:rFonts w:ascii="Calibri" w:eastAsia="Times New Roman" w:hAnsi="Calibri" w:cs="Calibri"/>
                <w:color w:val="000000"/>
                <w:sz w:val="16"/>
                <w:szCs w:val="16"/>
              </w:rPr>
            </w:pPr>
            <w:ins w:id="1318" w:author="Dave Contreras" w:date="2019-07-18T13:31:00Z">
              <w:r w:rsidRPr="00871B45">
                <w:rPr>
                  <w:rFonts w:ascii="Calibri" w:eastAsia="Times New Roman" w:hAnsi="Calibri" w:cs="Calibri"/>
                  <w:color w:val="000000"/>
                  <w:sz w:val="16"/>
                  <w:szCs w:val="16"/>
                </w:rPr>
                <w:t>16140.4</w:t>
              </w:r>
            </w:ins>
          </w:p>
        </w:tc>
        <w:tc>
          <w:tcPr>
            <w:tcW w:w="1080" w:type="dxa"/>
            <w:tcBorders>
              <w:top w:val="nil"/>
              <w:left w:val="nil"/>
              <w:bottom w:val="nil"/>
              <w:right w:val="nil"/>
            </w:tcBorders>
            <w:shd w:val="clear" w:color="auto" w:fill="auto"/>
            <w:noWrap/>
            <w:vAlign w:val="bottom"/>
            <w:hideMark/>
          </w:tcPr>
          <w:p w14:paraId="1DB3B7E5" w14:textId="77777777" w:rsidR="00F947C5" w:rsidRPr="00871B45" w:rsidRDefault="00F947C5" w:rsidP="00F947C5">
            <w:pPr>
              <w:jc w:val="center"/>
              <w:rPr>
                <w:ins w:id="1319" w:author="Dave Contreras" w:date="2019-07-18T13:31:00Z"/>
                <w:rFonts w:ascii="Calibri" w:eastAsia="Times New Roman" w:hAnsi="Calibri" w:cs="Calibri"/>
                <w:color w:val="000000"/>
                <w:sz w:val="16"/>
                <w:szCs w:val="16"/>
              </w:rPr>
            </w:pPr>
            <w:ins w:id="1320" w:author="Dave Contreras"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12A28836" w14:textId="77777777" w:rsidR="00F947C5" w:rsidRPr="00871B45" w:rsidRDefault="00F947C5" w:rsidP="00F947C5">
            <w:pPr>
              <w:jc w:val="center"/>
              <w:rPr>
                <w:ins w:id="1321" w:author="Dave Contreras" w:date="2019-07-18T13:31:00Z"/>
                <w:rFonts w:ascii="Calibri" w:eastAsia="Times New Roman" w:hAnsi="Calibri" w:cs="Calibri"/>
                <w:color w:val="000000"/>
                <w:sz w:val="16"/>
                <w:szCs w:val="16"/>
              </w:rPr>
            </w:pPr>
            <w:ins w:id="1322" w:author="Dave Contreras"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0050460E" w14:textId="77777777" w:rsidR="00F947C5" w:rsidRPr="00871B45" w:rsidRDefault="00F947C5" w:rsidP="00F947C5">
            <w:pPr>
              <w:jc w:val="center"/>
              <w:rPr>
                <w:ins w:id="1323" w:author="Dave Contreras" w:date="2019-07-18T13:31:00Z"/>
                <w:rFonts w:ascii="Calibri" w:eastAsia="Times New Roman" w:hAnsi="Calibri" w:cs="Calibri"/>
                <w:color w:val="000000"/>
                <w:sz w:val="16"/>
                <w:szCs w:val="16"/>
              </w:rPr>
            </w:pPr>
            <w:ins w:id="1324" w:author="Dave Contreras"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229C30AC" w14:textId="77777777" w:rsidR="00F947C5" w:rsidRPr="00871B45" w:rsidRDefault="00F947C5" w:rsidP="00F947C5">
            <w:pPr>
              <w:jc w:val="center"/>
              <w:rPr>
                <w:ins w:id="1325" w:author="Dave Contreras" w:date="2019-07-18T13:31:00Z"/>
                <w:rFonts w:ascii="Calibri" w:eastAsia="Times New Roman" w:hAnsi="Calibri" w:cs="Calibri"/>
                <w:color w:val="000000"/>
                <w:sz w:val="16"/>
                <w:szCs w:val="16"/>
              </w:rPr>
            </w:pPr>
            <w:ins w:id="1326" w:author="Dave Contreras"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5D04090E" w14:textId="77777777" w:rsidR="00F947C5" w:rsidRPr="00871B45" w:rsidRDefault="00F947C5" w:rsidP="00F947C5">
            <w:pPr>
              <w:jc w:val="center"/>
              <w:rPr>
                <w:ins w:id="1327" w:author="Dave Contreras" w:date="2019-07-18T13:31:00Z"/>
                <w:rFonts w:ascii="Calibri" w:eastAsia="Times New Roman" w:hAnsi="Calibri" w:cs="Calibri"/>
                <w:color w:val="000000"/>
                <w:sz w:val="16"/>
                <w:szCs w:val="16"/>
              </w:rPr>
            </w:pPr>
            <w:ins w:id="1328"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EDC4CC0" w14:textId="77777777" w:rsidR="00F947C5" w:rsidRPr="00871B45" w:rsidRDefault="00F947C5" w:rsidP="00F947C5">
            <w:pPr>
              <w:jc w:val="center"/>
              <w:rPr>
                <w:ins w:id="1329" w:author="Dave Contreras" w:date="2019-07-18T13:31:00Z"/>
                <w:rFonts w:ascii="Calibri" w:eastAsia="Times New Roman" w:hAnsi="Calibri" w:cs="Calibri"/>
                <w:color w:val="000000"/>
                <w:sz w:val="16"/>
                <w:szCs w:val="16"/>
              </w:rPr>
            </w:pPr>
            <w:ins w:id="1330"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64796CD1" w14:textId="77777777" w:rsidR="00F947C5" w:rsidRPr="00871B45" w:rsidRDefault="00F947C5" w:rsidP="00F947C5">
            <w:pPr>
              <w:jc w:val="center"/>
              <w:rPr>
                <w:ins w:id="1331" w:author="Dave Contreras" w:date="2019-07-18T13:31:00Z"/>
                <w:rFonts w:ascii="Calibri" w:eastAsia="Times New Roman" w:hAnsi="Calibri" w:cs="Calibri"/>
                <w:color w:val="000000"/>
                <w:sz w:val="16"/>
                <w:szCs w:val="16"/>
              </w:rPr>
            </w:pPr>
            <w:ins w:id="1332"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21506C90" w14:textId="77777777" w:rsidR="00F947C5" w:rsidRPr="00871B45" w:rsidRDefault="00F947C5" w:rsidP="00F947C5">
            <w:pPr>
              <w:jc w:val="center"/>
              <w:rPr>
                <w:ins w:id="1333" w:author="Dave Contreras" w:date="2019-07-18T13:31:00Z"/>
                <w:rFonts w:ascii="Calibri" w:eastAsia="Times New Roman" w:hAnsi="Calibri" w:cs="Calibri"/>
                <w:color w:val="000000"/>
                <w:sz w:val="16"/>
                <w:szCs w:val="16"/>
              </w:rPr>
            </w:pPr>
            <w:ins w:id="1334" w:author="Dave Contreras" w:date="2019-07-18T13:31:00Z">
              <w:r w:rsidRPr="00871B45">
                <w:rPr>
                  <w:rFonts w:ascii="Calibri" w:eastAsia="Times New Roman" w:hAnsi="Calibri" w:cs="Calibri"/>
                  <w:color w:val="000000"/>
                  <w:sz w:val="16"/>
                  <w:szCs w:val="16"/>
                </w:rPr>
                <w:t>0</w:t>
              </w:r>
            </w:ins>
          </w:p>
        </w:tc>
      </w:tr>
      <w:tr w:rsidR="00F947C5" w:rsidRPr="00E76FCD" w14:paraId="33152E25" w14:textId="77777777" w:rsidTr="00F947C5">
        <w:trPr>
          <w:trHeight w:val="300"/>
          <w:ins w:id="1335" w:author="Dave Contreras" w:date="2019-07-18T13:31:00Z"/>
        </w:trPr>
        <w:tc>
          <w:tcPr>
            <w:tcW w:w="1620" w:type="dxa"/>
            <w:tcBorders>
              <w:top w:val="nil"/>
              <w:left w:val="nil"/>
              <w:bottom w:val="nil"/>
              <w:right w:val="nil"/>
            </w:tcBorders>
            <w:shd w:val="clear" w:color="auto" w:fill="auto"/>
            <w:noWrap/>
            <w:vAlign w:val="bottom"/>
            <w:hideMark/>
          </w:tcPr>
          <w:p w14:paraId="2B6832C5" w14:textId="77777777" w:rsidR="00F947C5" w:rsidRPr="00871B45" w:rsidRDefault="00F947C5" w:rsidP="00F947C5">
            <w:pPr>
              <w:rPr>
                <w:ins w:id="1336" w:author="Dave Contreras" w:date="2019-07-18T13:31:00Z"/>
                <w:rFonts w:ascii="Calibri" w:eastAsia="Times New Roman" w:hAnsi="Calibri" w:cs="Calibri"/>
                <w:color w:val="000000"/>
                <w:sz w:val="16"/>
                <w:szCs w:val="16"/>
              </w:rPr>
            </w:pPr>
            <w:ins w:id="1337" w:author="Dave Contreras" w:date="2019-07-18T13:31:00Z">
              <w:r w:rsidRPr="00871B45">
                <w:rPr>
                  <w:rFonts w:ascii="Calibri" w:eastAsia="Times New Roman" w:hAnsi="Calibri" w:cs="Calibri"/>
                  <w:color w:val="000000"/>
                  <w:sz w:val="16"/>
                  <w:szCs w:val="16"/>
                </w:rPr>
                <w:t>Herring (</w:t>
              </w:r>
              <w:proofErr w:type="spellStart"/>
              <w:r w:rsidRPr="00871B45">
                <w:rPr>
                  <w:rFonts w:ascii="Calibri" w:eastAsia="Times New Roman" w:hAnsi="Calibri" w:cs="Calibri"/>
                  <w:color w:val="000000"/>
                  <w:sz w:val="16"/>
                  <w:szCs w:val="16"/>
                </w:rPr>
                <w:t>Unid</w:t>
              </w:r>
              <w:proofErr w:type="spellEnd"/>
              <w:r w:rsidRPr="00871B45">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57706F67" w14:textId="77777777" w:rsidR="00F947C5" w:rsidRPr="00871B45" w:rsidRDefault="00F947C5" w:rsidP="00F947C5">
            <w:pPr>
              <w:jc w:val="center"/>
              <w:rPr>
                <w:ins w:id="1338" w:author="Dave Contreras" w:date="2019-07-18T13:31:00Z"/>
                <w:rFonts w:ascii="Calibri" w:eastAsia="Times New Roman" w:hAnsi="Calibri" w:cs="Calibri"/>
                <w:color w:val="000000"/>
                <w:sz w:val="16"/>
                <w:szCs w:val="16"/>
              </w:rPr>
            </w:pPr>
            <w:ins w:id="1339" w:author="Dave Contreras"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0F6EB955" w14:textId="77777777" w:rsidR="00F947C5" w:rsidRPr="00871B45" w:rsidRDefault="00F947C5" w:rsidP="00F947C5">
            <w:pPr>
              <w:jc w:val="center"/>
              <w:rPr>
                <w:ins w:id="1340" w:author="Dave Contreras" w:date="2019-07-18T13:31:00Z"/>
                <w:rFonts w:ascii="Calibri" w:eastAsia="Times New Roman" w:hAnsi="Calibri" w:cs="Calibri"/>
                <w:color w:val="000000"/>
                <w:sz w:val="16"/>
                <w:szCs w:val="16"/>
              </w:rPr>
            </w:pPr>
            <w:ins w:id="1341"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25C8AF79" w14:textId="77777777" w:rsidR="00F947C5" w:rsidRPr="00871B45" w:rsidRDefault="00F947C5" w:rsidP="00F947C5">
            <w:pPr>
              <w:jc w:val="center"/>
              <w:rPr>
                <w:ins w:id="1342" w:author="Dave Contreras" w:date="2019-07-18T13:31:00Z"/>
                <w:rFonts w:ascii="Calibri" w:eastAsia="Times New Roman" w:hAnsi="Calibri" w:cs="Calibri"/>
                <w:color w:val="000000"/>
                <w:sz w:val="16"/>
                <w:szCs w:val="16"/>
              </w:rPr>
            </w:pPr>
            <w:ins w:id="1343"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1F007446" w14:textId="77777777" w:rsidR="00F947C5" w:rsidRPr="00871B45" w:rsidRDefault="00F947C5" w:rsidP="00F947C5">
            <w:pPr>
              <w:jc w:val="center"/>
              <w:rPr>
                <w:ins w:id="1344" w:author="Dave Contreras" w:date="2019-07-18T13:31:00Z"/>
                <w:rFonts w:ascii="Calibri" w:eastAsia="Times New Roman" w:hAnsi="Calibri" w:cs="Calibri"/>
                <w:color w:val="000000"/>
                <w:sz w:val="16"/>
                <w:szCs w:val="16"/>
              </w:rPr>
            </w:pPr>
            <w:ins w:id="1345" w:author="Dave Contreras"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6F79678F" w14:textId="77777777" w:rsidR="00F947C5" w:rsidRPr="00871B45" w:rsidRDefault="00F947C5" w:rsidP="00F947C5">
            <w:pPr>
              <w:jc w:val="center"/>
              <w:rPr>
                <w:ins w:id="1346" w:author="Dave Contreras" w:date="2019-07-18T13:31:00Z"/>
                <w:rFonts w:ascii="Calibri" w:eastAsia="Times New Roman" w:hAnsi="Calibri" w:cs="Calibri"/>
                <w:color w:val="000000"/>
                <w:sz w:val="16"/>
                <w:szCs w:val="16"/>
              </w:rPr>
            </w:pPr>
            <w:ins w:id="1347" w:author="Dave Contreras"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1F86D9C1" w14:textId="77777777" w:rsidR="00F947C5" w:rsidRPr="00871B45" w:rsidRDefault="00F947C5" w:rsidP="00F947C5">
            <w:pPr>
              <w:jc w:val="center"/>
              <w:rPr>
                <w:ins w:id="1348" w:author="Dave Contreras" w:date="2019-07-18T13:31:00Z"/>
                <w:rFonts w:ascii="Calibri" w:eastAsia="Times New Roman" w:hAnsi="Calibri" w:cs="Calibri"/>
                <w:color w:val="000000"/>
                <w:sz w:val="16"/>
                <w:szCs w:val="16"/>
              </w:rPr>
            </w:pPr>
            <w:ins w:id="1349" w:author="Dave Contreras"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135C7DE2" w14:textId="77777777" w:rsidR="00F947C5" w:rsidRPr="00871B45" w:rsidRDefault="00F947C5" w:rsidP="00F947C5">
            <w:pPr>
              <w:jc w:val="center"/>
              <w:rPr>
                <w:ins w:id="1350" w:author="Dave Contreras" w:date="2019-07-18T13:31:00Z"/>
                <w:rFonts w:ascii="Calibri" w:eastAsia="Times New Roman" w:hAnsi="Calibri" w:cs="Calibri"/>
                <w:color w:val="000000"/>
                <w:sz w:val="16"/>
                <w:szCs w:val="16"/>
              </w:rPr>
            </w:pPr>
            <w:ins w:id="1351" w:author="Dave Contreras"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5E56067D" w14:textId="77777777" w:rsidR="00F947C5" w:rsidRPr="00871B45" w:rsidRDefault="00F947C5" w:rsidP="00F947C5">
            <w:pPr>
              <w:jc w:val="center"/>
              <w:rPr>
                <w:ins w:id="1352" w:author="Dave Contreras" w:date="2019-07-18T13:31:00Z"/>
                <w:rFonts w:ascii="Calibri" w:eastAsia="Times New Roman" w:hAnsi="Calibri" w:cs="Calibri"/>
                <w:color w:val="000000"/>
                <w:sz w:val="16"/>
                <w:szCs w:val="16"/>
              </w:rPr>
            </w:pPr>
            <w:ins w:id="1353" w:author="Dave Contreras"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2543DCE0" w14:textId="77777777" w:rsidR="00F947C5" w:rsidRPr="00871B45" w:rsidRDefault="00F947C5" w:rsidP="00F947C5">
            <w:pPr>
              <w:jc w:val="center"/>
              <w:rPr>
                <w:ins w:id="1354" w:author="Dave Contreras" w:date="2019-07-18T13:31:00Z"/>
                <w:rFonts w:ascii="Calibri" w:eastAsia="Times New Roman" w:hAnsi="Calibri" w:cs="Calibri"/>
                <w:color w:val="000000"/>
                <w:sz w:val="16"/>
                <w:szCs w:val="16"/>
              </w:rPr>
            </w:pPr>
            <w:ins w:id="1355" w:author="Dave Contreras" w:date="2019-07-18T13:31:00Z">
              <w:r w:rsidRPr="00871B45">
                <w:rPr>
                  <w:rFonts w:ascii="Calibri" w:eastAsia="Times New Roman" w:hAnsi="Calibri" w:cs="Calibri"/>
                  <w:color w:val="000000"/>
                  <w:sz w:val="16"/>
                  <w:szCs w:val="16"/>
                </w:rPr>
                <w:t>12</w:t>
              </w:r>
            </w:ins>
          </w:p>
        </w:tc>
        <w:tc>
          <w:tcPr>
            <w:tcW w:w="720" w:type="dxa"/>
            <w:tcBorders>
              <w:top w:val="nil"/>
              <w:left w:val="nil"/>
              <w:bottom w:val="nil"/>
              <w:right w:val="nil"/>
            </w:tcBorders>
            <w:shd w:val="clear" w:color="auto" w:fill="auto"/>
            <w:noWrap/>
            <w:vAlign w:val="bottom"/>
            <w:hideMark/>
          </w:tcPr>
          <w:p w14:paraId="377D53B1" w14:textId="77777777" w:rsidR="00F947C5" w:rsidRPr="00871B45" w:rsidRDefault="00F947C5" w:rsidP="00F947C5">
            <w:pPr>
              <w:jc w:val="center"/>
              <w:rPr>
                <w:ins w:id="1356" w:author="Dave Contreras" w:date="2019-07-18T13:31:00Z"/>
                <w:rFonts w:ascii="Calibri" w:eastAsia="Times New Roman" w:hAnsi="Calibri" w:cs="Calibri"/>
                <w:color w:val="000000"/>
                <w:sz w:val="16"/>
                <w:szCs w:val="16"/>
              </w:rPr>
            </w:pPr>
            <w:ins w:id="1357" w:author="Dave Contreras" w:date="2019-07-18T13:31:00Z">
              <w:r w:rsidRPr="00871B45">
                <w:rPr>
                  <w:rFonts w:ascii="Calibri" w:eastAsia="Times New Roman" w:hAnsi="Calibri" w:cs="Calibri"/>
                  <w:color w:val="000000"/>
                  <w:sz w:val="16"/>
                  <w:szCs w:val="16"/>
                </w:rPr>
                <w:t>151.2</w:t>
              </w:r>
            </w:ins>
          </w:p>
        </w:tc>
        <w:tc>
          <w:tcPr>
            <w:tcW w:w="720" w:type="dxa"/>
            <w:tcBorders>
              <w:top w:val="nil"/>
              <w:left w:val="nil"/>
              <w:bottom w:val="nil"/>
              <w:right w:val="nil"/>
            </w:tcBorders>
            <w:shd w:val="clear" w:color="auto" w:fill="auto"/>
            <w:noWrap/>
            <w:vAlign w:val="bottom"/>
            <w:hideMark/>
          </w:tcPr>
          <w:p w14:paraId="5E0090BB" w14:textId="77777777" w:rsidR="00F947C5" w:rsidRPr="00871B45" w:rsidRDefault="00F947C5" w:rsidP="00F947C5">
            <w:pPr>
              <w:jc w:val="center"/>
              <w:rPr>
                <w:ins w:id="1358" w:author="Dave Contreras" w:date="2019-07-18T13:31:00Z"/>
                <w:rFonts w:ascii="Calibri" w:eastAsia="Times New Roman" w:hAnsi="Calibri" w:cs="Calibri"/>
                <w:color w:val="000000"/>
                <w:sz w:val="16"/>
                <w:szCs w:val="16"/>
              </w:rPr>
            </w:pPr>
            <w:ins w:id="1359"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56BD3132" w14:textId="77777777" w:rsidR="00F947C5" w:rsidRPr="00871B45" w:rsidRDefault="00F947C5" w:rsidP="00F947C5">
            <w:pPr>
              <w:jc w:val="center"/>
              <w:rPr>
                <w:ins w:id="1360" w:author="Dave Contreras" w:date="2019-07-18T13:31:00Z"/>
                <w:rFonts w:ascii="Calibri" w:eastAsia="Times New Roman" w:hAnsi="Calibri" w:cs="Calibri"/>
                <w:color w:val="000000"/>
                <w:sz w:val="16"/>
                <w:szCs w:val="16"/>
              </w:rPr>
            </w:pPr>
            <w:ins w:id="1361" w:author="Dave Contreras" w:date="2019-07-18T13:31:00Z">
              <w:r w:rsidRPr="00871B45">
                <w:rPr>
                  <w:rFonts w:ascii="Calibri" w:eastAsia="Times New Roman" w:hAnsi="Calibri" w:cs="Calibri"/>
                  <w:color w:val="000000"/>
                  <w:sz w:val="16"/>
                  <w:szCs w:val="16"/>
                </w:rPr>
                <w:t>0</w:t>
              </w:r>
            </w:ins>
          </w:p>
        </w:tc>
      </w:tr>
      <w:tr w:rsidR="00F947C5" w:rsidRPr="00E76FCD" w14:paraId="3BDCB0D9" w14:textId="77777777" w:rsidTr="00F947C5">
        <w:trPr>
          <w:trHeight w:val="300"/>
          <w:ins w:id="1362" w:author="Dave Contreras" w:date="2019-07-18T13:31:00Z"/>
        </w:trPr>
        <w:tc>
          <w:tcPr>
            <w:tcW w:w="1620" w:type="dxa"/>
            <w:tcBorders>
              <w:top w:val="nil"/>
              <w:left w:val="nil"/>
              <w:bottom w:val="nil"/>
              <w:right w:val="nil"/>
            </w:tcBorders>
            <w:shd w:val="clear" w:color="auto" w:fill="auto"/>
            <w:noWrap/>
            <w:vAlign w:val="bottom"/>
            <w:hideMark/>
          </w:tcPr>
          <w:p w14:paraId="4E981942" w14:textId="77777777" w:rsidR="00F947C5" w:rsidRPr="00871B45" w:rsidRDefault="00F947C5" w:rsidP="00F947C5">
            <w:pPr>
              <w:rPr>
                <w:ins w:id="1363" w:author="Dave Contreras" w:date="2019-07-18T13:31:00Z"/>
                <w:rFonts w:ascii="Calibri" w:eastAsia="Times New Roman" w:hAnsi="Calibri" w:cs="Calibri"/>
                <w:color w:val="000000"/>
                <w:sz w:val="16"/>
                <w:szCs w:val="16"/>
              </w:rPr>
            </w:pPr>
            <w:ins w:id="1364" w:author="Dave Contreras" w:date="2019-07-18T13:31:00Z">
              <w:r w:rsidRPr="00871B45">
                <w:rPr>
                  <w:rFonts w:ascii="Calibri" w:eastAsia="Times New Roman" w:hAnsi="Calibri" w:cs="Calibri"/>
                  <w:color w:val="000000"/>
                  <w:sz w:val="16"/>
                  <w:szCs w:val="16"/>
                </w:rPr>
                <w:t>Hitch</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3C0DCE52" w14:textId="77777777" w:rsidR="00F947C5" w:rsidRPr="00871B45" w:rsidRDefault="00F947C5" w:rsidP="00F947C5">
            <w:pPr>
              <w:jc w:val="center"/>
              <w:rPr>
                <w:ins w:id="1365" w:author="Dave Contreras" w:date="2019-07-18T13:31:00Z"/>
                <w:rFonts w:ascii="Calibri" w:eastAsia="Times New Roman" w:hAnsi="Calibri" w:cs="Calibri"/>
                <w:color w:val="000000"/>
                <w:sz w:val="16"/>
                <w:szCs w:val="16"/>
              </w:rPr>
            </w:pPr>
            <w:ins w:id="1366" w:author="Dave Contreras"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78B0F55B" w14:textId="77777777" w:rsidR="00F947C5" w:rsidRPr="00871B45" w:rsidRDefault="00F947C5" w:rsidP="00F947C5">
            <w:pPr>
              <w:jc w:val="center"/>
              <w:rPr>
                <w:ins w:id="1367" w:author="Dave Contreras" w:date="2019-07-18T13:31:00Z"/>
                <w:rFonts w:ascii="Calibri" w:eastAsia="Times New Roman" w:hAnsi="Calibri" w:cs="Calibri"/>
                <w:color w:val="000000"/>
                <w:sz w:val="16"/>
                <w:szCs w:val="16"/>
              </w:rPr>
            </w:pPr>
            <w:ins w:id="1368"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37C18E88" w14:textId="77777777" w:rsidR="00F947C5" w:rsidRPr="00871B45" w:rsidRDefault="00F947C5" w:rsidP="00F947C5">
            <w:pPr>
              <w:jc w:val="center"/>
              <w:rPr>
                <w:ins w:id="1369" w:author="Dave Contreras" w:date="2019-07-18T13:31:00Z"/>
                <w:rFonts w:ascii="Calibri" w:eastAsia="Times New Roman" w:hAnsi="Calibri" w:cs="Calibri"/>
                <w:color w:val="000000"/>
                <w:sz w:val="16"/>
                <w:szCs w:val="16"/>
              </w:rPr>
            </w:pPr>
            <w:ins w:id="1370" w:author="Dave Contreras" w:date="2019-07-18T13:31:00Z">
              <w:r w:rsidRPr="00871B45">
                <w:rPr>
                  <w:rFonts w:ascii="Calibri" w:eastAsia="Times New Roman" w:hAnsi="Calibri" w:cs="Calibri"/>
                  <w:color w:val="000000"/>
                  <w:sz w:val="16"/>
                  <w:szCs w:val="16"/>
                </w:rPr>
                <w:t>1</w:t>
              </w:r>
            </w:ins>
          </w:p>
        </w:tc>
        <w:tc>
          <w:tcPr>
            <w:tcW w:w="990" w:type="dxa"/>
            <w:tcBorders>
              <w:top w:val="nil"/>
              <w:left w:val="nil"/>
              <w:bottom w:val="nil"/>
              <w:right w:val="single" w:sz="4" w:space="0" w:color="auto"/>
            </w:tcBorders>
            <w:shd w:val="clear" w:color="auto" w:fill="auto"/>
            <w:noWrap/>
            <w:vAlign w:val="bottom"/>
            <w:hideMark/>
          </w:tcPr>
          <w:p w14:paraId="1785D598" w14:textId="77777777" w:rsidR="00F947C5" w:rsidRPr="00871B45" w:rsidRDefault="00F947C5" w:rsidP="00F947C5">
            <w:pPr>
              <w:jc w:val="center"/>
              <w:rPr>
                <w:ins w:id="1371" w:author="Dave Contreras" w:date="2019-07-18T13:31:00Z"/>
                <w:rFonts w:ascii="Calibri" w:eastAsia="Times New Roman" w:hAnsi="Calibri" w:cs="Calibri"/>
                <w:color w:val="000000"/>
                <w:sz w:val="16"/>
                <w:szCs w:val="16"/>
              </w:rPr>
            </w:pPr>
            <w:ins w:id="1372" w:author="Dave Contreras" w:date="2019-07-18T13:31:00Z">
              <w:r w:rsidRPr="00871B45">
                <w:rPr>
                  <w:rFonts w:ascii="Calibri" w:eastAsia="Times New Roman" w:hAnsi="Calibri" w:cs="Calibri"/>
                  <w:color w:val="000000"/>
                  <w:sz w:val="16"/>
                  <w:szCs w:val="16"/>
                </w:rPr>
                <w:t>367.6</w:t>
              </w:r>
            </w:ins>
          </w:p>
        </w:tc>
        <w:tc>
          <w:tcPr>
            <w:tcW w:w="1080" w:type="dxa"/>
            <w:tcBorders>
              <w:top w:val="nil"/>
              <w:left w:val="nil"/>
              <w:bottom w:val="nil"/>
              <w:right w:val="nil"/>
            </w:tcBorders>
            <w:shd w:val="clear" w:color="auto" w:fill="auto"/>
            <w:noWrap/>
            <w:vAlign w:val="bottom"/>
            <w:hideMark/>
          </w:tcPr>
          <w:p w14:paraId="045FE810" w14:textId="77777777" w:rsidR="00F947C5" w:rsidRPr="00871B45" w:rsidRDefault="00F947C5" w:rsidP="00F947C5">
            <w:pPr>
              <w:jc w:val="center"/>
              <w:rPr>
                <w:ins w:id="1373" w:author="Dave Contreras" w:date="2019-07-18T13:31:00Z"/>
                <w:rFonts w:ascii="Calibri" w:eastAsia="Times New Roman" w:hAnsi="Calibri" w:cs="Calibri"/>
                <w:color w:val="000000"/>
                <w:sz w:val="16"/>
                <w:szCs w:val="16"/>
              </w:rPr>
            </w:pPr>
            <w:ins w:id="1374" w:author="Dave Contreras"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6E5657FF" w14:textId="77777777" w:rsidR="00F947C5" w:rsidRPr="00871B45" w:rsidRDefault="00F947C5" w:rsidP="00F947C5">
            <w:pPr>
              <w:jc w:val="center"/>
              <w:rPr>
                <w:ins w:id="1375" w:author="Dave Contreras" w:date="2019-07-18T13:31:00Z"/>
                <w:rFonts w:ascii="Calibri" w:eastAsia="Times New Roman" w:hAnsi="Calibri" w:cs="Calibri"/>
                <w:color w:val="000000"/>
                <w:sz w:val="16"/>
                <w:szCs w:val="16"/>
              </w:rPr>
            </w:pPr>
            <w:ins w:id="1376" w:author="Dave Contreras"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017AB598" w14:textId="77777777" w:rsidR="00F947C5" w:rsidRPr="00871B45" w:rsidRDefault="00F947C5" w:rsidP="00F947C5">
            <w:pPr>
              <w:jc w:val="center"/>
              <w:rPr>
                <w:ins w:id="1377" w:author="Dave Contreras" w:date="2019-07-18T13:31:00Z"/>
                <w:rFonts w:ascii="Calibri" w:eastAsia="Times New Roman" w:hAnsi="Calibri" w:cs="Calibri"/>
                <w:color w:val="000000"/>
                <w:sz w:val="16"/>
                <w:szCs w:val="16"/>
              </w:rPr>
            </w:pPr>
            <w:ins w:id="1378" w:author="Dave Contreras" w:date="2019-07-18T13:31:00Z">
              <w:r w:rsidRPr="00871B45">
                <w:rPr>
                  <w:rFonts w:ascii="Calibri" w:eastAsia="Times New Roman" w:hAnsi="Calibri" w:cs="Calibri"/>
                  <w:color w:val="000000"/>
                  <w:sz w:val="16"/>
                  <w:szCs w:val="16"/>
                </w:rPr>
                <w:t>4</w:t>
              </w:r>
            </w:ins>
          </w:p>
        </w:tc>
        <w:tc>
          <w:tcPr>
            <w:tcW w:w="810" w:type="dxa"/>
            <w:gridSpan w:val="2"/>
            <w:tcBorders>
              <w:top w:val="nil"/>
              <w:left w:val="nil"/>
              <w:bottom w:val="nil"/>
              <w:right w:val="nil"/>
            </w:tcBorders>
            <w:shd w:val="clear" w:color="auto" w:fill="auto"/>
            <w:noWrap/>
            <w:vAlign w:val="bottom"/>
            <w:hideMark/>
          </w:tcPr>
          <w:p w14:paraId="5B9547AF" w14:textId="77777777" w:rsidR="00F947C5" w:rsidRPr="00871B45" w:rsidRDefault="00F947C5" w:rsidP="00F947C5">
            <w:pPr>
              <w:jc w:val="center"/>
              <w:rPr>
                <w:ins w:id="1379" w:author="Dave Contreras" w:date="2019-07-18T13:31:00Z"/>
                <w:rFonts w:ascii="Calibri" w:eastAsia="Times New Roman" w:hAnsi="Calibri" w:cs="Calibri"/>
                <w:color w:val="000000"/>
                <w:sz w:val="16"/>
                <w:szCs w:val="16"/>
              </w:rPr>
            </w:pPr>
            <w:ins w:id="1380" w:author="Dave Contreras" w:date="2019-07-18T13:31:00Z">
              <w:r w:rsidRPr="00871B45">
                <w:rPr>
                  <w:rFonts w:ascii="Calibri" w:eastAsia="Times New Roman" w:hAnsi="Calibri" w:cs="Calibri"/>
                  <w:color w:val="000000"/>
                  <w:sz w:val="16"/>
                  <w:szCs w:val="16"/>
                </w:rPr>
                <w:t>198.7</w:t>
              </w:r>
            </w:ins>
          </w:p>
        </w:tc>
        <w:tc>
          <w:tcPr>
            <w:tcW w:w="900" w:type="dxa"/>
            <w:tcBorders>
              <w:top w:val="nil"/>
              <w:left w:val="single" w:sz="4" w:space="0" w:color="auto"/>
              <w:bottom w:val="nil"/>
              <w:right w:val="nil"/>
            </w:tcBorders>
            <w:shd w:val="clear" w:color="auto" w:fill="auto"/>
            <w:noWrap/>
            <w:vAlign w:val="bottom"/>
            <w:hideMark/>
          </w:tcPr>
          <w:p w14:paraId="08EBD8A6" w14:textId="77777777" w:rsidR="00F947C5" w:rsidRPr="00871B45" w:rsidRDefault="00F947C5" w:rsidP="00F947C5">
            <w:pPr>
              <w:jc w:val="center"/>
              <w:rPr>
                <w:ins w:id="1381" w:author="Dave Contreras" w:date="2019-07-18T13:31:00Z"/>
                <w:rFonts w:ascii="Calibri" w:eastAsia="Times New Roman" w:hAnsi="Calibri" w:cs="Calibri"/>
                <w:color w:val="000000"/>
                <w:sz w:val="16"/>
                <w:szCs w:val="16"/>
              </w:rPr>
            </w:pPr>
            <w:ins w:id="1382"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5AE30F9A" w14:textId="77777777" w:rsidR="00F947C5" w:rsidRPr="00871B45" w:rsidRDefault="00F947C5" w:rsidP="00F947C5">
            <w:pPr>
              <w:jc w:val="center"/>
              <w:rPr>
                <w:ins w:id="1383" w:author="Dave Contreras" w:date="2019-07-18T13:31:00Z"/>
                <w:rFonts w:ascii="Calibri" w:eastAsia="Times New Roman" w:hAnsi="Calibri" w:cs="Calibri"/>
                <w:color w:val="000000"/>
                <w:sz w:val="16"/>
                <w:szCs w:val="16"/>
              </w:rPr>
            </w:pPr>
            <w:ins w:id="1384"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53DA62BB" w14:textId="77777777" w:rsidR="00F947C5" w:rsidRPr="00871B45" w:rsidRDefault="00F947C5" w:rsidP="00F947C5">
            <w:pPr>
              <w:jc w:val="center"/>
              <w:rPr>
                <w:ins w:id="1385" w:author="Dave Contreras" w:date="2019-07-18T13:31:00Z"/>
                <w:rFonts w:ascii="Calibri" w:eastAsia="Times New Roman" w:hAnsi="Calibri" w:cs="Calibri"/>
                <w:color w:val="000000"/>
                <w:sz w:val="16"/>
                <w:szCs w:val="16"/>
              </w:rPr>
            </w:pPr>
            <w:ins w:id="1386"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7C0A8D53" w14:textId="77777777" w:rsidR="00F947C5" w:rsidRPr="00871B45" w:rsidRDefault="00F947C5" w:rsidP="00F947C5">
            <w:pPr>
              <w:jc w:val="center"/>
              <w:rPr>
                <w:ins w:id="1387" w:author="Dave Contreras" w:date="2019-07-18T13:31:00Z"/>
                <w:rFonts w:ascii="Calibri" w:eastAsia="Times New Roman" w:hAnsi="Calibri" w:cs="Calibri"/>
                <w:color w:val="000000"/>
                <w:sz w:val="16"/>
                <w:szCs w:val="16"/>
              </w:rPr>
            </w:pPr>
            <w:ins w:id="1388" w:author="Dave Contreras" w:date="2019-07-18T13:31:00Z">
              <w:r w:rsidRPr="00871B45">
                <w:rPr>
                  <w:rFonts w:ascii="Calibri" w:eastAsia="Times New Roman" w:hAnsi="Calibri" w:cs="Calibri"/>
                  <w:color w:val="000000"/>
                  <w:sz w:val="16"/>
                  <w:szCs w:val="16"/>
                </w:rPr>
                <w:t>0</w:t>
              </w:r>
            </w:ins>
          </w:p>
        </w:tc>
      </w:tr>
      <w:tr w:rsidR="00F947C5" w:rsidRPr="00E76FCD" w14:paraId="3C0EA904" w14:textId="77777777" w:rsidTr="00F947C5">
        <w:trPr>
          <w:trHeight w:val="300"/>
          <w:ins w:id="1389" w:author="Dave Contreras" w:date="2019-07-18T13:31:00Z"/>
        </w:trPr>
        <w:tc>
          <w:tcPr>
            <w:tcW w:w="1620" w:type="dxa"/>
            <w:tcBorders>
              <w:top w:val="nil"/>
              <w:left w:val="nil"/>
              <w:bottom w:val="nil"/>
              <w:right w:val="nil"/>
            </w:tcBorders>
            <w:shd w:val="clear" w:color="auto" w:fill="auto"/>
            <w:noWrap/>
            <w:vAlign w:val="bottom"/>
            <w:hideMark/>
          </w:tcPr>
          <w:p w14:paraId="1C794CE0" w14:textId="77777777" w:rsidR="00F947C5" w:rsidRPr="00871B45" w:rsidRDefault="00F947C5" w:rsidP="00F947C5">
            <w:pPr>
              <w:rPr>
                <w:ins w:id="1390" w:author="Dave Contreras" w:date="2019-07-18T13:31:00Z"/>
                <w:rFonts w:ascii="Calibri" w:eastAsia="Times New Roman" w:hAnsi="Calibri" w:cs="Calibri"/>
                <w:color w:val="000000"/>
                <w:sz w:val="16"/>
                <w:szCs w:val="16"/>
              </w:rPr>
            </w:pPr>
            <w:ins w:id="1391" w:author="Dave Contreras" w:date="2019-07-18T13:31:00Z">
              <w:r w:rsidRPr="00871B45">
                <w:rPr>
                  <w:rFonts w:ascii="Calibri" w:eastAsia="Times New Roman" w:hAnsi="Calibri" w:cs="Calibri"/>
                  <w:color w:val="000000"/>
                  <w:sz w:val="16"/>
                  <w:szCs w:val="16"/>
                </w:rPr>
                <w:t>Lamprey Spp.</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7486F142" w14:textId="77777777" w:rsidR="00F947C5" w:rsidRPr="00871B45" w:rsidRDefault="00F947C5" w:rsidP="00F947C5">
            <w:pPr>
              <w:jc w:val="center"/>
              <w:rPr>
                <w:ins w:id="1392" w:author="Dave Contreras" w:date="2019-07-18T13:31:00Z"/>
                <w:rFonts w:ascii="Calibri" w:eastAsia="Times New Roman" w:hAnsi="Calibri" w:cs="Calibri"/>
                <w:color w:val="000000"/>
                <w:sz w:val="16"/>
                <w:szCs w:val="16"/>
              </w:rPr>
            </w:pPr>
            <w:ins w:id="1393" w:author="Dave Contreras"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77E2608B" w14:textId="77777777" w:rsidR="00F947C5" w:rsidRPr="00871B45" w:rsidRDefault="00F947C5" w:rsidP="00F947C5">
            <w:pPr>
              <w:jc w:val="center"/>
              <w:rPr>
                <w:ins w:id="1394" w:author="Dave Contreras" w:date="2019-07-18T13:31:00Z"/>
                <w:rFonts w:ascii="Calibri" w:eastAsia="Times New Roman" w:hAnsi="Calibri" w:cs="Calibri"/>
                <w:color w:val="000000"/>
                <w:sz w:val="16"/>
                <w:szCs w:val="16"/>
              </w:rPr>
            </w:pPr>
            <w:ins w:id="1395"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29EA02B" w14:textId="77777777" w:rsidR="00F947C5" w:rsidRPr="00871B45" w:rsidRDefault="00F947C5" w:rsidP="00F947C5">
            <w:pPr>
              <w:jc w:val="center"/>
              <w:rPr>
                <w:ins w:id="1396" w:author="Dave Contreras" w:date="2019-07-18T13:31:00Z"/>
                <w:rFonts w:ascii="Calibri" w:eastAsia="Times New Roman" w:hAnsi="Calibri" w:cs="Calibri"/>
                <w:color w:val="000000"/>
                <w:sz w:val="16"/>
                <w:szCs w:val="16"/>
              </w:rPr>
            </w:pPr>
            <w:ins w:id="1397" w:author="Dave Contreras" w:date="2019-07-18T13:31:00Z">
              <w:r w:rsidRPr="00871B45">
                <w:rPr>
                  <w:rFonts w:ascii="Calibri" w:eastAsia="Times New Roman" w:hAnsi="Calibri" w:cs="Calibri"/>
                  <w:color w:val="000000"/>
                  <w:sz w:val="16"/>
                  <w:szCs w:val="16"/>
                </w:rPr>
                <w:t>1</w:t>
              </w:r>
            </w:ins>
          </w:p>
        </w:tc>
        <w:tc>
          <w:tcPr>
            <w:tcW w:w="990" w:type="dxa"/>
            <w:tcBorders>
              <w:top w:val="nil"/>
              <w:left w:val="nil"/>
              <w:bottom w:val="nil"/>
              <w:right w:val="single" w:sz="4" w:space="0" w:color="auto"/>
            </w:tcBorders>
            <w:shd w:val="clear" w:color="auto" w:fill="auto"/>
            <w:noWrap/>
            <w:vAlign w:val="bottom"/>
            <w:hideMark/>
          </w:tcPr>
          <w:p w14:paraId="5A736C35" w14:textId="77777777" w:rsidR="00F947C5" w:rsidRPr="00871B45" w:rsidRDefault="00F947C5" w:rsidP="00F947C5">
            <w:pPr>
              <w:jc w:val="center"/>
              <w:rPr>
                <w:ins w:id="1398" w:author="Dave Contreras" w:date="2019-07-18T13:31:00Z"/>
                <w:rFonts w:ascii="Calibri" w:eastAsia="Times New Roman" w:hAnsi="Calibri" w:cs="Calibri"/>
                <w:color w:val="000000"/>
                <w:sz w:val="16"/>
                <w:szCs w:val="16"/>
              </w:rPr>
            </w:pPr>
            <w:ins w:id="1399" w:author="Dave Contreras" w:date="2019-07-18T13:31:00Z">
              <w:r w:rsidRPr="00871B45">
                <w:rPr>
                  <w:rFonts w:ascii="Calibri" w:eastAsia="Times New Roman" w:hAnsi="Calibri" w:cs="Calibri"/>
                  <w:color w:val="000000"/>
                  <w:sz w:val="16"/>
                  <w:szCs w:val="16"/>
                </w:rPr>
                <w:t>1470.6</w:t>
              </w:r>
            </w:ins>
          </w:p>
        </w:tc>
        <w:tc>
          <w:tcPr>
            <w:tcW w:w="1080" w:type="dxa"/>
            <w:tcBorders>
              <w:top w:val="nil"/>
              <w:left w:val="nil"/>
              <w:bottom w:val="nil"/>
              <w:right w:val="nil"/>
            </w:tcBorders>
            <w:shd w:val="clear" w:color="auto" w:fill="auto"/>
            <w:noWrap/>
            <w:vAlign w:val="bottom"/>
            <w:hideMark/>
          </w:tcPr>
          <w:p w14:paraId="190B1E40" w14:textId="77777777" w:rsidR="00F947C5" w:rsidRPr="00871B45" w:rsidRDefault="00F947C5" w:rsidP="00F947C5">
            <w:pPr>
              <w:jc w:val="center"/>
              <w:rPr>
                <w:ins w:id="1400" w:author="Dave Contreras" w:date="2019-07-18T13:31:00Z"/>
                <w:rFonts w:ascii="Calibri" w:eastAsia="Times New Roman" w:hAnsi="Calibri" w:cs="Calibri"/>
                <w:color w:val="000000"/>
                <w:sz w:val="16"/>
                <w:szCs w:val="16"/>
              </w:rPr>
            </w:pPr>
            <w:ins w:id="1401" w:author="Dave Contreras"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5A942D6D" w14:textId="77777777" w:rsidR="00F947C5" w:rsidRPr="00871B45" w:rsidRDefault="00F947C5" w:rsidP="00F947C5">
            <w:pPr>
              <w:jc w:val="center"/>
              <w:rPr>
                <w:ins w:id="1402" w:author="Dave Contreras" w:date="2019-07-18T13:31:00Z"/>
                <w:rFonts w:ascii="Calibri" w:eastAsia="Times New Roman" w:hAnsi="Calibri" w:cs="Calibri"/>
                <w:color w:val="000000"/>
                <w:sz w:val="16"/>
                <w:szCs w:val="16"/>
              </w:rPr>
            </w:pPr>
            <w:ins w:id="1403" w:author="Dave Contreras"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019FA6F0" w14:textId="77777777" w:rsidR="00F947C5" w:rsidRPr="00871B45" w:rsidRDefault="00F947C5" w:rsidP="00F947C5">
            <w:pPr>
              <w:jc w:val="center"/>
              <w:rPr>
                <w:ins w:id="1404" w:author="Dave Contreras" w:date="2019-07-18T13:31:00Z"/>
                <w:rFonts w:ascii="Calibri" w:eastAsia="Times New Roman" w:hAnsi="Calibri" w:cs="Calibri"/>
                <w:color w:val="000000"/>
                <w:sz w:val="16"/>
                <w:szCs w:val="16"/>
              </w:rPr>
            </w:pPr>
            <w:ins w:id="1405" w:author="Dave Contreras"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64D3EDB9" w14:textId="77777777" w:rsidR="00F947C5" w:rsidRPr="00871B45" w:rsidRDefault="00F947C5" w:rsidP="00F947C5">
            <w:pPr>
              <w:jc w:val="center"/>
              <w:rPr>
                <w:ins w:id="1406" w:author="Dave Contreras" w:date="2019-07-18T13:31:00Z"/>
                <w:rFonts w:ascii="Calibri" w:eastAsia="Times New Roman" w:hAnsi="Calibri" w:cs="Calibri"/>
                <w:color w:val="000000"/>
                <w:sz w:val="16"/>
                <w:szCs w:val="16"/>
              </w:rPr>
            </w:pPr>
            <w:ins w:id="1407" w:author="Dave Contreras"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3153B650" w14:textId="77777777" w:rsidR="00F947C5" w:rsidRPr="00871B45" w:rsidRDefault="00F947C5" w:rsidP="00F947C5">
            <w:pPr>
              <w:jc w:val="center"/>
              <w:rPr>
                <w:ins w:id="1408" w:author="Dave Contreras" w:date="2019-07-18T13:31:00Z"/>
                <w:rFonts w:ascii="Calibri" w:eastAsia="Times New Roman" w:hAnsi="Calibri" w:cs="Calibri"/>
                <w:color w:val="000000"/>
                <w:sz w:val="16"/>
                <w:szCs w:val="16"/>
              </w:rPr>
            </w:pPr>
            <w:ins w:id="1409"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385F3C6" w14:textId="77777777" w:rsidR="00F947C5" w:rsidRPr="00871B45" w:rsidRDefault="00F947C5" w:rsidP="00F947C5">
            <w:pPr>
              <w:jc w:val="center"/>
              <w:rPr>
                <w:ins w:id="1410" w:author="Dave Contreras" w:date="2019-07-18T13:31:00Z"/>
                <w:rFonts w:ascii="Calibri" w:eastAsia="Times New Roman" w:hAnsi="Calibri" w:cs="Calibri"/>
                <w:color w:val="000000"/>
                <w:sz w:val="16"/>
                <w:szCs w:val="16"/>
              </w:rPr>
            </w:pPr>
            <w:ins w:id="1411"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4E5F587" w14:textId="77777777" w:rsidR="00F947C5" w:rsidRPr="00871B45" w:rsidRDefault="00F947C5" w:rsidP="00F947C5">
            <w:pPr>
              <w:jc w:val="center"/>
              <w:rPr>
                <w:ins w:id="1412" w:author="Dave Contreras" w:date="2019-07-18T13:31:00Z"/>
                <w:rFonts w:ascii="Calibri" w:eastAsia="Times New Roman" w:hAnsi="Calibri" w:cs="Calibri"/>
                <w:color w:val="000000"/>
                <w:sz w:val="16"/>
                <w:szCs w:val="16"/>
              </w:rPr>
            </w:pPr>
            <w:ins w:id="1413"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35092CF6" w14:textId="77777777" w:rsidR="00F947C5" w:rsidRPr="00871B45" w:rsidRDefault="00F947C5" w:rsidP="00F947C5">
            <w:pPr>
              <w:jc w:val="center"/>
              <w:rPr>
                <w:ins w:id="1414" w:author="Dave Contreras" w:date="2019-07-18T13:31:00Z"/>
                <w:rFonts w:ascii="Calibri" w:eastAsia="Times New Roman" w:hAnsi="Calibri" w:cs="Calibri"/>
                <w:color w:val="000000"/>
                <w:sz w:val="16"/>
                <w:szCs w:val="16"/>
              </w:rPr>
            </w:pPr>
            <w:ins w:id="1415" w:author="Dave Contreras" w:date="2019-07-18T13:31:00Z">
              <w:r w:rsidRPr="00871B45">
                <w:rPr>
                  <w:rFonts w:ascii="Calibri" w:eastAsia="Times New Roman" w:hAnsi="Calibri" w:cs="Calibri"/>
                  <w:color w:val="000000"/>
                  <w:sz w:val="16"/>
                  <w:szCs w:val="16"/>
                </w:rPr>
                <w:t>0</w:t>
              </w:r>
            </w:ins>
          </w:p>
        </w:tc>
      </w:tr>
      <w:tr w:rsidR="00F947C5" w:rsidRPr="00E76FCD" w14:paraId="2E5D3C18" w14:textId="77777777" w:rsidTr="00F947C5">
        <w:trPr>
          <w:trHeight w:val="300"/>
          <w:ins w:id="1416" w:author="Dave Contreras" w:date="2019-07-18T13:31:00Z"/>
        </w:trPr>
        <w:tc>
          <w:tcPr>
            <w:tcW w:w="1620" w:type="dxa"/>
            <w:tcBorders>
              <w:top w:val="nil"/>
              <w:left w:val="nil"/>
              <w:bottom w:val="nil"/>
              <w:right w:val="nil"/>
            </w:tcBorders>
            <w:shd w:val="clear" w:color="auto" w:fill="auto"/>
            <w:noWrap/>
            <w:vAlign w:val="bottom"/>
            <w:hideMark/>
          </w:tcPr>
          <w:p w14:paraId="1976DB84" w14:textId="77777777" w:rsidR="00F947C5" w:rsidRPr="00871B45" w:rsidRDefault="00F947C5" w:rsidP="00F947C5">
            <w:pPr>
              <w:rPr>
                <w:ins w:id="1417" w:author="Dave Contreras" w:date="2019-07-18T13:31:00Z"/>
                <w:rFonts w:ascii="Calibri" w:eastAsia="Times New Roman" w:hAnsi="Calibri" w:cs="Calibri"/>
                <w:color w:val="000000"/>
                <w:sz w:val="16"/>
                <w:szCs w:val="16"/>
              </w:rPr>
            </w:pPr>
            <w:ins w:id="1418" w:author="Dave Contreras" w:date="2019-07-18T13:31:00Z">
              <w:r w:rsidRPr="00871B45">
                <w:rPr>
                  <w:rFonts w:ascii="Calibri" w:eastAsia="Times New Roman" w:hAnsi="Calibri" w:cs="Calibri"/>
                  <w:color w:val="000000"/>
                  <w:sz w:val="16"/>
                  <w:szCs w:val="16"/>
                </w:rPr>
                <w:t>Largemouth Bass</w:t>
              </w:r>
            </w:ins>
          </w:p>
        </w:tc>
        <w:tc>
          <w:tcPr>
            <w:tcW w:w="774" w:type="dxa"/>
            <w:tcBorders>
              <w:top w:val="nil"/>
              <w:left w:val="nil"/>
              <w:bottom w:val="nil"/>
              <w:right w:val="nil"/>
            </w:tcBorders>
            <w:shd w:val="clear" w:color="auto" w:fill="auto"/>
            <w:noWrap/>
            <w:vAlign w:val="bottom"/>
            <w:hideMark/>
          </w:tcPr>
          <w:p w14:paraId="7FD0215A" w14:textId="77777777" w:rsidR="00F947C5" w:rsidRPr="00871B45" w:rsidRDefault="00F947C5" w:rsidP="00F947C5">
            <w:pPr>
              <w:jc w:val="center"/>
              <w:rPr>
                <w:ins w:id="1419" w:author="Dave Contreras" w:date="2019-07-18T13:31:00Z"/>
                <w:rFonts w:ascii="Calibri" w:eastAsia="Times New Roman" w:hAnsi="Calibri" w:cs="Calibri"/>
                <w:color w:val="000000"/>
                <w:sz w:val="16"/>
                <w:szCs w:val="16"/>
              </w:rPr>
            </w:pPr>
            <w:ins w:id="1420" w:author="Dave Contreras" w:date="2019-07-18T13:31:00Z">
              <w:r w:rsidRPr="00871B45">
                <w:rPr>
                  <w:rFonts w:ascii="Calibri" w:eastAsia="Times New Roman" w:hAnsi="Calibri" w:cs="Calibri"/>
                  <w:color w:val="000000"/>
                  <w:sz w:val="16"/>
                  <w:szCs w:val="16"/>
                </w:rPr>
                <w:t>11</w:t>
              </w:r>
            </w:ins>
          </w:p>
        </w:tc>
        <w:tc>
          <w:tcPr>
            <w:tcW w:w="936" w:type="dxa"/>
            <w:tcBorders>
              <w:top w:val="nil"/>
              <w:left w:val="nil"/>
              <w:bottom w:val="nil"/>
              <w:right w:val="nil"/>
            </w:tcBorders>
            <w:shd w:val="clear" w:color="auto" w:fill="auto"/>
            <w:noWrap/>
            <w:vAlign w:val="bottom"/>
            <w:hideMark/>
          </w:tcPr>
          <w:p w14:paraId="6E9C880E" w14:textId="77777777" w:rsidR="00F947C5" w:rsidRPr="00871B45" w:rsidRDefault="00F947C5" w:rsidP="00F947C5">
            <w:pPr>
              <w:jc w:val="center"/>
              <w:rPr>
                <w:ins w:id="1421" w:author="Dave Contreras" w:date="2019-07-18T13:31:00Z"/>
                <w:rFonts w:ascii="Calibri" w:eastAsia="Times New Roman" w:hAnsi="Calibri" w:cs="Calibri"/>
                <w:color w:val="000000"/>
                <w:sz w:val="16"/>
                <w:szCs w:val="16"/>
              </w:rPr>
            </w:pPr>
            <w:ins w:id="1422" w:author="Dave Contreras" w:date="2019-07-18T13:31:00Z">
              <w:r w:rsidRPr="00871B45">
                <w:rPr>
                  <w:rFonts w:ascii="Calibri" w:eastAsia="Times New Roman" w:hAnsi="Calibri" w:cs="Calibri"/>
                  <w:color w:val="000000"/>
                  <w:sz w:val="16"/>
                  <w:szCs w:val="16"/>
                </w:rPr>
                <w:t>2450.0</w:t>
              </w:r>
            </w:ins>
          </w:p>
        </w:tc>
        <w:tc>
          <w:tcPr>
            <w:tcW w:w="720" w:type="dxa"/>
            <w:tcBorders>
              <w:top w:val="nil"/>
              <w:left w:val="nil"/>
              <w:bottom w:val="nil"/>
              <w:right w:val="nil"/>
            </w:tcBorders>
            <w:shd w:val="clear" w:color="auto" w:fill="auto"/>
            <w:noWrap/>
            <w:vAlign w:val="bottom"/>
            <w:hideMark/>
          </w:tcPr>
          <w:p w14:paraId="061C85CA" w14:textId="77777777" w:rsidR="00F947C5" w:rsidRPr="00871B45" w:rsidRDefault="00F947C5" w:rsidP="00F947C5">
            <w:pPr>
              <w:jc w:val="center"/>
              <w:rPr>
                <w:ins w:id="1423" w:author="Dave Contreras" w:date="2019-07-18T13:31:00Z"/>
                <w:rFonts w:ascii="Calibri" w:eastAsia="Times New Roman" w:hAnsi="Calibri" w:cs="Calibri"/>
                <w:color w:val="000000"/>
                <w:sz w:val="16"/>
                <w:szCs w:val="16"/>
              </w:rPr>
            </w:pPr>
            <w:ins w:id="1424" w:author="Dave Contreras" w:date="2019-07-18T13:31:00Z">
              <w:r w:rsidRPr="00871B45">
                <w:rPr>
                  <w:rFonts w:ascii="Calibri" w:eastAsia="Times New Roman" w:hAnsi="Calibri" w:cs="Calibri"/>
                  <w:color w:val="000000"/>
                  <w:sz w:val="16"/>
                  <w:szCs w:val="16"/>
                </w:rPr>
                <w:t>24</w:t>
              </w:r>
            </w:ins>
          </w:p>
        </w:tc>
        <w:tc>
          <w:tcPr>
            <w:tcW w:w="990" w:type="dxa"/>
            <w:tcBorders>
              <w:top w:val="nil"/>
              <w:left w:val="nil"/>
              <w:bottom w:val="nil"/>
              <w:right w:val="single" w:sz="4" w:space="0" w:color="auto"/>
            </w:tcBorders>
            <w:shd w:val="clear" w:color="auto" w:fill="auto"/>
            <w:noWrap/>
            <w:vAlign w:val="bottom"/>
            <w:hideMark/>
          </w:tcPr>
          <w:p w14:paraId="0F453DE0" w14:textId="77777777" w:rsidR="00F947C5" w:rsidRPr="00871B45" w:rsidRDefault="00F947C5" w:rsidP="00F947C5">
            <w:pPr>
              <w:jc w:val="center"/>
              <w:rPr>
                <w:ins w:id="1425" w:author="Dave Contreras" w:date="2019-07-18T13:31:00Z"/>
                <w:rFonts w:ascii="Calibri" w:eastAsia="Times New Roman" w:hAnsi="Calibri" w:cs="Calibri"/>
                <w:color w:val="000000"/>
                <w:sz w:val="16"/>
                <w:szCs w:val="16"/>
              </w:rPr>
            </w:pPr>
            <w:ins w:id="1426" w:author="Dave Contreras" w:date="2019-07-18T13:31:00Z">
              <w:r w:rsidRPr="00871B45">
                <w:rPr>
                  <w:rFonts w:ascii="Calibri" w:eastAsia="Times New Roman" w:hAnsi="Calibri" w:cs="Calibri"/>
                  <w:color w:val="000000"/>
                  <w:sz w:val="16"/>
                  <w:szCs w:val="16"/>
                </w:rPr>
                <w:t>7130.8</w:t>
              </w:r>
            </w:ins>
          </w:p>
        </w:tc>
        <w:tc>
          <w:tcPr>
            <w:tcW w:w="1080" w:type="dxa"/>
            <w:tcBorders>
              <w:top w:val="nil"/>
              <w:left w:val="nil"/>
              <w:bottom w:val="nil"/>
              <w:right w:val="nil"/>
            </w:tcBorders>
            <w:shd w:val="clear" w:color="auto" w:fill="auto"/>
            <w:noWrap/>
            <w:vAlign w:val="bottom"/>
            <w:hideMark/>
          </w:tcPr>
          <w:p w14:paraId="6E636349" w14:textId="77777777" w:rsidR="00F947C5" w:rsidRPr="00871B45" w:rsidRDefault="00F947C5" w:rsidP="00F947C5">
            <w:pPr>
              <w:jc w:val="center"/>
              <w:rPr>
                <w:ins w:id="1427" w:author="Dave Contreras" w:date="2019-07-18T13:31:00Z"/>
                <w:rFonts w:ascii="Calibri" w:eastAsia="Times New Roman" w:hAnsi="Calibri" w:cs="Calibri"/>
                <w:color w:val="000000"/>
                <w:sz w:val="16"/>
                <w:szCs w:val="16"/>
              </w:rPr>
            </w:pPr>
            <w:ins w:id="1428" w:author="Dave Contreras"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75E4C819" w14:textId="77777777" w:rsidR="00F947C5" w:rsidRPr="00871B45" w:rsidRDefault="00F947C5" w:rsidP="00F947C5">
            <w:pPr>
              <w:jc w:val="center"/>
              <w:rPr>
                <w:ins w:id="1429" w:author="Dave Contreras" w:date="2019-07-18T13:31:00Z"/>
                <w:rFonts w:ascii="Calibri" w:eastAsia="Times New Roman" w:hAnsi="Calibri" w:cs="Calibri"/>
                <w:color w:val="000000"/>
                <w:sz w:val="16"/>
                <w:szCs w:val="16"/>
              </w:rPr>
            </w:pPr>
            <w:ins w:id="1430" w:author="Dave Contreras"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64DD6C87" w14:textId="77777777" w:rsidR="00F947C5" w:rsidRPr="00871B45" w:rsidRDefault="00F947C5" w:rsidP="00F947C5">
            <w:pPr>
              <w:jc w:val="center"/>
              <w:rPr>
                <w:ins w:id="1431" w:author="Dave Contreras" w:date="2019-07-18T13:31:00Z"/>
                <w:rFonts w:ascii="Calibri" w:eastAsia="Times New Roman" w:hAnsi="Calibri" w:cs="Calibri"/>
                <w:color w:val="000000"/>
                <w:sz w:val="16"/>
                <w:szCs w:val="16"/>
              </w:rPr>
            </w:pPr>
            <w:ins w:id="1432" w:author="Dave Contreras" w:date="2019-07-18T13:31:00Z">
              <w:r w:rsidRPr="00871B45">
                <w:rPr>
                  <w:rFonts w:ascii="Calibri" w:eastAsia="Times New Roman" w:hAnsi="Calibri" w:cs="Calibri"/>
                  <w:color w:val="000000"/>
                  <w:sz w:val="16"/>
                  <w:szCs w:val="16"/>
                </w:rPr>
                <w:t>5</w:t>
              </w:r>
            </w:ins>
          </w:p>
        </w:tc>
        <w:tc>
          <w:tcPr>
            <w:tcW w:w="810" w:type="dxa"/>
            <w:gridSpan w:val="2"/>
            <w:tcBorders>
              <w:top w:val="nil"/>
              <w:left w:val="nil"/>
              <w:bottom w:val="nil"/>
              <w:right w:val="nil"/>
            </w:tcBorders>
            <w:shd w:val="clear" w:color="auto" w:fill="auto"/>
            <w:noWrap/>
            <w:vAlign w:val="bottom"/>
            <w:hideMark/>
          </w:tcPr>
          <w:p w14:paraId="1D996437" w14:textId="77777777" w:rsidR="00F947C5" w:rsidRPr="00871B45" w:rsidRDefault="00F947C5" w:rsidP="00F947C5">
            <w:pPr>
              <w:jc w:val="center"/>
              <w:rPr>
                <w:ins w:id="1433" w:author="Dave Contreras" w:date="2019-07-18T13:31:00Z"/>
                <w:rFonts w:ascii="Calibri" w:eastAsia="Times New Roman" w:hAnsi="Calibri" w:cs="Calibri"/>
                <w:color w:val="000000"/>
                <w:sz w:val="16"/>
                <w:szCs w:val="16"/>
              </w:rPr>
            </w:pPr>
            <w:ins w:id="1434" w:author="Dave Contreras" w:date="2019-07-18T13:31:00Z">
              <w:r w:rsidRPr="00871B45">
                <w:rPr>
                  <w:rFonts w:ascii="Calibri" w:eastAsia="Times New Roman" w:hAnsi="Calibri" w:cs="Calibri"/>
                  <w:color w:val="000000"/>
                  <w:sz w:val="16"/>
                  <w:szCs w:val="16"/>
                </w:rPr>
                <w:t>263.0</w:t>
              </w:r>
            </w:ins>
          </w:p>
        </w:tc>
        <w:tc>
          <w:tcPr>
            <w:tcW w:w="900" w:type="dxa"/>
            <w:tcBorders>
              <w:top w:val="nil"/>
              <w:left w:val="single" w:sz="4" w:space="0" w:color="auto"/>
              <w:bottom w:val="nil"/>
              <w:right w:val="nil"/>
            </w:tcBorders>
            <w:shd w:val="clear" w:color="auto" w:fill="auto"/>
            <w:noWrap/>
            <w:vAlign w:val="bottom"/>
            <w:hideMark/>
          </w:tcPr>
          <w:p w14:paraId="20A65E69" w14:textId="77777777" w:rsidR="00F947C5" w:rsidRPr="00871B45" w:rsidRDefault="00F947C5" w:rsidP="00F947C5">
            <w:pPr>
              <w:jc w:val="center"/>
              <w:rPr>
                <w:ins w:id="1435" w:author="Dave Contreras" w:date="2019-07-18T13:31:00Z"/>
                <w:rFonts w:ascii="Calibri" w:eastAsia="Times New Roman" w:hAnsi="Calibri" w:cs="Calibri"/>
                <w:color w:val="000000"/>
                <w:sz w:val="16"/>
                <w:szCs w:val="16"/>
              </w:rPr>
            </w:pPr>
            <w:ins w:id="1436"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2980A01D" w14:textId="77777777" w:rsidR="00F947C5" w:rsidRPr="00871B45" w:rsidRDefault="00F947C5" w:rsidP="00F947C5">
            <w:pPr>
              <w:jc w:val="center"/>
              <w:rPr>
                <w:ins w:id="1437" w:author="Dave Contreras" w:date="2019-07-18T13:31:00Z"/>
                <w:rFonts w:ascii="Calibri" w:eastAsia="Times New Roman" w:hAnsi="Calibri" w:cs="Calibri"/>
                <w:color w:val="000000"/>
                <w:sz w:val="16"/>
                <w:szCs w:val="16"/>
              </w:rPr>
            </w:pPr>
            <w:ins w:id="1438"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68B3454" w14:textId="77777777" w:rsidR="00F947C5" w:rsidRPr="00871B45" w:rsidRDefault="00F947C5" w:rsidP="00F947C5">
            <w:pPr>
              <w:jc w:val="center"/>
              <w:rPr>
                <w:ins w:id="1439" w:author="Dave Contreras" w:date="2019-07-18T13:31:00Z"/>
                <w:rFonts w:ascii="Calibri" w:eastAsia="Times New Roman" w:hAnsi="Calibri" w:cs="Calibri"/>
                <w:color w:val="000000"/>
                <w:sz w:val="16"/>
                <w:szCs w:val="16"/>
              </w:rPr>
            </w:pPr>
            <w:ins w:id="1440"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65635268" w14:textId="77777777" w:rsidR="00F947C5" w:rsidRPr="00871B45" w:rsidRDefault="00F947C5" w:rsidP="00F947C5">
            <w:pPr>
              <w:jc w:val="center"/>
              <w:rPr>
                <w:ins w:id="1441" w:author="Dave Contreras" w:date="2019-07-18T13:31:00Z"/>
                <w:rFonts w:ascii="Calibri" w:eastAsia="Times New Roman" w:hAnsi="Calibri" w:cs="Calibri"/>
                <w:color w:val="000000"/>
                <w:sz w:val="16"/>
                <w:szCs w:val="16"/>
              </w:rPr>
            </w:pPr>
            <w:ins w:id="1442" w:author="Dave Contreras" w:date="2019-07-18T13:31:00Z">
              <w:r w:rsidRPr="00871B45">
                <w:rPr>
                  <w:rFonts w:ascii="Calibri" w:eastAsia="Times New Roman" w:hAnsi="Calibri" w:cs="Calibri"/>
                  <w:color w:val="000000"/>
                  <w:sz w:val="16"/>
                  <w:szCs w:val="16"/>
                </w:rPr>
                <w:t>0</w:t>
              </w:r>
            </w:ins>
          </w:p>
        </w:tc>
      </w:tr>
      <w:tr w:rsidR="00F947C5" w:rsidRPr="00E76FCD" w14:paraId="5FBFF7AB" w14:textId="77777777" w:rsidTr="00F947C5">
        <w:trPr>
          <w:trHeight w:val="300"/>
          <w:ins w:id="1443" w:author="Dave Contreras" w:date="2019-07-18T13:31:00Z"/>
        </w:trPr>
        <w:tc>
          <w:tcPr>
            <w:tcW w:w="1620" w:type="dxa"/>
            <w:tcBorders>
              <w:top w:val="nil"/>
              <w:left w:val="nil"/>
              <w:bottom w:val="nil"/>
              <w:right w:val="nil"/>
            </w:tcBorders>
            <w:shd w:val="clear" w:color="auto" w:fill="auto"/>
            <w:noWrap/>
            <w:vAlign w:val="bottom"/>
            <w:hideMark/>
          </w:tcPr>
          <w:p w14:paraId="49D7362A" w14:textId="77777777" w:rsidR="00F947C5" w:rsidRPr="00871B45" w:rsidRDefault="00F947C5" w:rsidP="00F947C5">
            <w:pPr>
              <w:rPr>
                <w:ins w:id="1444" w:author="Dave Contreras" w:date="2019-07-18T13:31:00Z"/>
                <w:rFonts w:ascii="Calibri" w:eastAsia="Times New Roman" w:hAnsi="Calibri" w:cs="Calibri"/>
                <w:color w:val="000000"/>
                <w:sz w:val="16"/>
                <w:szCs w:val="16"/>
              </w:rPr>
            </w:pPr>
            <w:ins w:id="1445" w:author="Dave Contreras" w:date="2019-07-18T13:31:00Z">
              <w:r w:rsidRPr="00871B45">
                <w:rPr>
                  <w:rFonts w:ascii="Calibri" w:eastAsia="Times New Roman" w:hAnsi="Calibri" w:cs="Calibri"/>
                  <w:color w:val="000000"/>
                  <w:sz w:val="16"/>
                  <w:szCs w:val="16"/>
                </w:rPr>
                <w:t>Longfin Smelt</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6045D41B" w14:textId="77777777" w:rsidR="00F947C5" w:rsidRPr="00871B45" w:rsidRDefault="00F947C5" w:rsidP="00F947C5">
            <w:pPr>
              <w:jc w:val="center"/>
              <w:rPr>
                <w:ins w:id="1446" w:author="Dave Contreras" w:date="2019-07-18T13:31:00Z"/>
                <w:rFonts w:ascii="Calibri" w:eastAsia="Times New Roman" w:hAnsi="Calibri" w:cs="Calibri"/>
                <w:color w:val="000000"/>
                <w:sz w:val="16"/>
                <w:szCs w:val="16"/>
              </w:rPr>
            </w:pPr>
            <w:ins w:id="1447" w:author="Dave Contreras"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71E6EA65" w14:textId="77777777" w:rsidR="00F947C5" w:rsidRPr="00871B45" w:rsidRDefault="00F947C5" w:rsidP="00F947C5">
            <w:pPr>
              <w:jc w:val="center"/>
              <w:rPr>
                <w:ins w:id="1448" w:author="Dave Contreras" w:date="2019-07-18T13:31:00Z"/>
                <w:rFonts w:ascii="Calibri" w:eastAsia="Times New Roman" w:hAnsi="Calibri" w:cs="Calibri"/>
                <w:color w:val="000000"/>
                <w:sz w:val="16"/>
                <w:szCs w:val="16"/>
              </w:rPr>
            </w:pPr>
            <w:ins w:id="1449"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2BB15AF" w14:textId="77777777" w:rsidR="00F947C5" w:rsidRPr="00871B45" w:rsidRDefault="00F947C5" w:rsidP="00F947C5">
            <w:pPr>
              <w:jc w:val="center"/>
              <w:rPr>
                <w:ins w:id="1450" w:author="Dave Contreras" w:date="2019-07-18T13:31:00Z"/>
                <w:rFonts w:ascii="Calibri" w:eastAsia="Times New Roman" w:hAnsi="Calibri" w:cs="Calibri"/>
                <w:color w:val="000000"/>
                <w:sz w:val="16"/>
                <w:szCs w:val="16"/>
              </w:rPr>
            </w:pPr>
            <w:ins w:id="1451"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1E3BB11E" w14:textId="77777777" w:rsidR="00F947C5" w:rsidRPr="00871B45" w:rsidRDefault="00F947C5" w:rsidP="00F947C5">
            <w:pPr>
              <w:jc w:val="center"/>
              <w:rPr>
                <w:ins w:id="1452" w:author="Dave Contreras" w:date="2019-07-18T13:31:00Z"/>
                <w:rFonts w:ascii="Calibri" w:eastAsia="Times New Roman" w:hAnsi="Calibri" w:cs="Calibri"/>
                <w:color w:val="000000"/>
                <w:sz w:val="16"/>
                <w:szCs w:val="16"/>
              </w:rPr>
            </w:pPr>
            <w:ins w:id="1453" w:author="Dave Contreras"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73069DDE" w14:textId="77777777" w:rsidR="00F947C5" w:rsidRPr="00871B45" w:rsidRDefault="00F947C5" w:rsidP="00F947C5">
            <w:pPr>
              <w:jc w:val="center"/>
              <w:rPr>
                <w:ins w:id="1454" w:author="Dave Contreras" w:date="2019-07-18T13:31:00Z"/>
                <w:rFonts w:ascii="Calibri" w:eastAsia="Times New Roman" w:hAnsi="Calibri" w:cs="Calibri"/>
                <w:color w:val="000000"/>
                <w:sz w:val="16"/>
                <w:szCs w:val="16"/>
              </w:rPr>
            </w:pPr>
            <w:ins w:id="1455" w:author="Dave Contreras" w:date="2019-07-18T13:31:00Z">
              <w:r w:rsidRPr="00871B45">
                <w:rPr>
                  <w:rFonts w:ascii="Calibri" w:eastAsia="Times New Roman" w:hAnsi="Calibri" w:cs="Calibri"/>
                  <w:color w:val="000000"/>
                  <w:sz w:val="16"/>
                  <w:szCs w:val="16"/>
                </w:rPr>
                <w:t>1</w:t>
              </w:r>
            </w:ins>
          </w:p>
        </w:tc>
        <w:tc>
          <w:tcPr>
            <w:tcW w:w="743" w:type="dxa"/>
            <w:tcBorders>
              <w:top w:val="nil"/>
              <w:left w:val="nil"/>
              <w:bottom w:val="nil"/>
              <w:right w:val="nil"/>
            </w:tcBorders>
            <w:shd w:val="clear" w:color="auto" w:fill="auto"/>
            <w:noWrap/>
            <w:vAlign w:val="bottom"/>
            <w:hideMark/>
          </w:tcPr>
          <w:p w14:paraId="5FE342E9" w14:textId="77777777" w:rsidR="00F947C5" w:rsidRPr="00871B45" w:rsidRDefault="00F947C5" w:rsidP="00F947C5">
            <w:pPr>
              <w:jc w:val="center"/>
              <w:rPr>
                <w:ins w:id="1456" w:author="Dave Contreras" w:date="2019-07-18T13:31:00Z"/>
                <w:rFonts w:ascii="Calibri" w:eastAsia="Times New Roman" w:hAnsi="Calibri" w:cs="Calibri"/>
                <w:color w:val="000000"/>
                <w:sz w:val="16"/>
                <w:szCs w:val="16"/>
              </w:rPr>
            </w:pPr>
            <w:ins w:id="1457" w:author="Dave Contreras" w:date="2019-07-18T13:31:00Z">
              <w:r w:rsidRPr="00871B45">
                <w:rPr>
                  <w:rFonts w:ascii="Calibri" w:eastAsia="Times New Roman" w:hAnsi="Calibri" w:cs="Calibri"/>
                  <w:color w:val="000000"/>
                  <w:sz w:val="16"/>
                  <w:szCs w:val="16"/>
                </w:rPr>
                <w:t>71.4</w:t>
              </w:r>
            </w:ins>
          </w:p>
        </w:tc>
        <w:tc>
          <w:tcPr>
            <w:tcW w:w="697" w:type="dxa"/>
            <w:tcBorders>
              <w:top w:val="nil"/>
              <w:left w:val="nil"/>
              <w:bottom w:val="nil"/>
              <w:right w:val="nil"/>
            </w:tcBorders>
            <w:shd w:val="clear" w:color="auto" w:fill="auto"/>
            <w:noWrap/>
            <w:vAlign w:val="bottom"/>
            <w:hideMark/>
          </w:tcPr>
          <w:p w14:paraId="2C8AC8D3" w14:textId="77777777" w:rsidR="00F947C5" w:rsidRPr="00871B45" w:rsidRDefault="00F947C5" w:rsidP="00F947C5">
            <w:pPr>
              <w:jc w:val="center"/>
              <w:rPr>
                <w:ins w:id="1458" w:author="Dave Contreras" w:date="2019-07-18T13:31:00Z"/>
                <w:rFonts w:ascii="Calibri" w:eastAsia="Times New Roman" w:hAnsi="Calibri" w:cs="Calibri"/>
                <w:color w:val="000000"/>
                <w:sz w:val="16"/>
                <w:szCs w:val="16"/>
              </w:rPr>
            </w:pPr>
            <w:ins w:id="1459" w:author="Dave Contreras"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63471ADF" w14:textId="77777777" w:rsidR="00F947C5" w:rsidRPr="00871B45" w:rsidRDefault="00F947C5" w:rsidP="00F947C5">
            <w:pPr>
              <w:jc w:val="center"/>
              <w:rPr>
                <w:ins w:id="1460" w:author="Dave Contreras" w:date="2019-07-18T13:31:00Z"/>
                <w:rFonts w:ascii="Calibri" w:eastAsia="Times New Roman" w:hAnsi="Calibri" w:cs="Calibri"/>
                <w:color w:val="000000"/>
                <w:sz w:val="16"/>
                <w:szCs w:val="16"/>
              </w:rPr>
            </w:pPr>
            <w:ins w:id="1461" w:author="Dave Contreras"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39DEBD25" w14:textId="77777777" w:rsidR="00F947C5" w:rsidRPr="00871B45" w:rsidRDefault="00F947C5" w:rsidP="00F947C5">
            <w:pPr>
              <w:jc w:val="center"/>
              <w:rPr>
                <w:ins w:id="1462" w:author="Dave Contreras" w:date="2019-07-18T13:31:00Z"/>
                <w:rFonts w:ascii="Calibri" w:eastAsia="Times New Roman" w:hAnsi="Calibri" w:cs="Calibri"/>
                <w:color w:val="000000"/>
                <w:sz w:val="16"/>
                <w:szCs w:val="16"/>
              </w:rPr>
            </w:pPr>
            <w:ins w:id="1463"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310B1001" w14:textId="77777777" w:rsidR="00F947C5" w:rsidRPr="00871B45" w:rsidRDefault="00F947C5" w:rsidP="00F947C5">
            <w:pPr>
              <w:jc w:val="center"/>
              <w:rPr>
                <w:ins w:id="1464" w:author="Dave Contreras" w:date="2019-07-18T13:31:00Z"/>
                <w:rFonts w:ascii="Calibri" w:eastAsia="Times New Roman" w:hAnsi="Calibri" w:cs="Calibri"/>
                <w:color w:val="000000"/>
                <w:sz w:val="16"/>
                <w:szCs w:val="16"/>
              </w:rPr>
            </w:pPr>
            <w:ins w:id="1465"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1071CEDB" w14:textId="77777777" w:rsidR="00F947C5" w:rsidRPr="00871B45" w:rsidRDefault="00F947C5" w:rsidP="00F947C5">
            <w:pPr>
              <w:jc w:val="center"/>
              <w:rPr>
                <w:ins w:id="1466" w:author="Dave Contreras" w:date="2019-07-18T13:31:00Z"/>
                <w:rFonts w:ascii="Calibri" w:eastAsia="Times New Roman" w:hAnsi="Calibri" w:cs="Calibri"/>
                <w:color w:val="000000"/>
                <w:sz w:val="16"/>
                <w:szCs w:val="16"/>
              </w:rPr>
            </w:pPr>
            <w:ins w:id="1467" w:author="Dave Contreras" w:date="2019-07-18T13:31:00Z">
              <w:r w:rsidRPr="00871B45">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
          <w:p w14:paraId="79196EE3" w14:textId="77777777" w:rsidR="00F947C5" w:rsidRPr="00871B45" w:rsidRDefault="00F947C5" w:rsidP="00F947C5">
            <w:pPr>
              <w:jc w:val="center"/>
              <w:rPr>
                <w:ins w:id="1468" w:author="Dave Contreras" w:date="2019-07-18T13:31:00Z"/>
                <w:rFonts w:ascii="Calibri" w:eastAsia="Times New Roman" w:hAnsi="Calibri" w:cs="Calibri"/>
                <w:color w:val="000000"/>
                <w:sz w:val="16"/>
                <w:szCs w:val="16"/>
              </w:rPr>
            </w:pPr>
            <w:ins w:id="1469" w:author="Dave Contreras" w:date="2019-07-18T13:31:00Z">
              <w:r w:rsidRPr="00871B45">
                <w:rPr>
                  <w:rFonts w:ascii="Calibri" w:eastAsia="Times New Roman" w:hAnsi="Calibri" w:cs="Calibri"/>
                  <w:color w:val="000000"/>
                  <w:sz w:val="16"/>
                  <w:szCs w:val="16"/>
                </w:rPr>
                <w:t>11.2</w:t>
              </w:r>
            </w:ins>
          </w:p>
        </w:tc>
      </w:tr>
      <w:tr w:rsidR="00F947C5" w:rsidRPr="00E76FCD" w14:paraId="64D06D2C" w14:textId="77777777" w:rsidTr="00F947C5">
        <w:trPr>
          <w:trHeight w:val="300"/>
          <w:ins w:id="1470" w:author="Dave Contreras" w:date="2019-07-18T13:31:00Z"/>
        </w:trPr>
        <w:tc>
          <w:tcPr>
            <w:tcW w:w="1620" w:type="dxa"/>
            <w:tcBorders>
              <w:top w:val="nil"/>
              <w:left w:val="nil"/>
              <w:bottom w:val="nil"/>
              <w:right w:val="nil"/>
            </w:tcBorders>
            <w:shd w:val="clear" w:color="auto" w:fill="auto"/>
            <w:noWrap/>
            <w:vAlign w:val="bottom"/>
            <w:hideMark/>
          </w:tcPr>
          <w:p w14:paraId="628D490A" w14:textId="77777777" w:rsidR="00F947C5" w:rsidRPr="00871B45" w:rsidRDefault="00F947C5" w:rsidP="00F947C5">
            <w:pPr>
              <w:rPr>
                <w:ins w:id="1471" w:author="Dave Contreras" w:date="2019-07-18T13:31:00Z"/>
                <w:rFonts w:ascii="Calibri" w:eastAsia="Times New Roman" w:hAnsi="Calibri" w:cs="Calibri"/>
                <w:color w:val="000000"/>
                <w:sz w:val="16"/>
                <w:szCs w:val="16"/>
              </w:rPr>
            </w:pPr>
            <w:ins w:id="1472" w:author="Dave Contreras" w:date="2019-07-18T13:31:00Z">
              <w:r w:rsidRPr="00871B45">
                <w:rPr>
                  <w:rFonts w:ascii="Calibri" w:eastAsia="Times New Roman" w:hAnsi="Calibri" w:cs="Calibri"/>
                  <w:color w:val="000000"/>
                  <w:sz w:val="16"/>
                  <w:szCs w:val="16"/>
                </w:rPr>
                <w:t>Mississippi Silverside</w:t>
              </w:r>
            </w:ins>
          </w:p>
        </w:tc>
        <w:tc>
          <w:tcPr>
            <w:tcW w:w="774" w:type="dxa"/>
            <w:tcBorders>
              <w:top w:val="nil"/>
              <w:left w:val="nil"/>
              <w:bottom w:val="nil"/>
              <w:right w:val="nil"/>
            </w:tcBorders>
            <w:shd w:val="clear" w:color="auto" w:fill="auto"/>
            <w:noWrap/>
            <w:vAlign w:val="bottom"/>
            <w:hideMark/>
          </w:tcPr>
          <w:p w14:paraId="6137F061" w14:textId="77777777" w:rsidR="00F947C5" w:rsidRPr="00871B45" w:rsidRDefault="00F947C5" w:rsidP="00F947C5">
            <w:pPr>
              <w:jc w:val="center"/>
              <w:rPr>
                <w:ins w:id="1473" w:author="Dave Contreras" w:date="2019-07-18T13:31:00Z"/>
                <w:rFonts w:ascii="Calibri" w:eastAsia="Times New Roman" w:hAnsi="Calibri" w:cs="Calibri"/>
                <w:color w:val="000000"/>
                <w:sz w:val="16"/>
                <w:szCs w:val="16"/>
              </w:rPr>
            </w:pPr>
            <w:ins w:id="1474" w:author="Dave Contreras" w:date="2019-07-18T13:31:00Z">
              <w:r w:rsidRPr="00871B45">
                <w:rPr>
                  <w:rFonts w:ascii="Calibri" w:eastAsia="Times New Roman" w:hAnsi="Calibri" w:cs="Calibri"/>
                  <w:color w:val="000000"/>
                  <w:sz w:val="16"/>
                  <w:szCs w:val="16"/>
                </w:rPr>
                <w:t>1217</w:t>
              </w:r>
            </w:ins>
          </w:p>
        </w:tc>
        <w:tc>
          <w:tcPr>
            <w:tcW w:w="936" w:type="dxa"/>
            <w:tcBorders>
              <w:top w:val="nil"/>
              <w:left w:val="nil"/>
              <w:bottom w:val="nil"/>
              <w:right w:val="nil"/>
            </w:tcBorders>
            <w:shd w:val="clear" w:color="auto" w:fill="auto"/>
            <w:noWrap/>
            <w:vAlign w:val="bottom"/>
            <w:hideMark/>
          </w:tcPr>
          <w:p w14:paraId="3A0D9AB8" w14:textId="77777777" w:rsidR="00F947C5" w:rsidRPr="00871B45" w:rsidRDefault="00F947C5" w:rsidP="00F947C5">
            <w:pPr>
              <w:jc w:val="center"/>
              <w:rPr>
                <w:ins w:id="1475" w:author="Dave Contreras" w:date="2019-07-18T13:31:00Z"/>
                <w:rFonts w:ascii="Calibri" w:eastAsia="Times New Roman" w:hAnsi="Calibri" w:cs="Calibri"/>
                <w:color w:val="000000"/>
                <w:sz w:val="16"/>
                <w:szCs w:val="16"/>
              </w:rPr>
            </w:pPr>
            <w:ins w:id="1476" w:author="Dave Contreras" w:date="2019-07-18T13:31:00Z">
              <w:r w:rsidRPr="00871B45">
                <w:rPr>
                  <w:rFonts w:ascii="Calibri" w:eastAsia="Times New Roman" w:hAnsi="Calibri" w:cs="Calibri"/>
                  <w:color w:val="000000"/>
                  <w:sz w:val="16"/>
                  <w:szCs w:val="16"/>
                </w:rPr>
                <w:t>431386.6</w:t>
              </w:r>
            </w:ins>
          </w:p>
        </w:tc>
        <w:tc>
          <w:tcPr>
            <w:tcW w:w="720" w:type="dxa"/>
            <w:tcBorders>
              <w:top w:val="nil"/>
              <w:left w:val="nil"/>
              <w:bottom w:val="nil"/>
              <w:right w:val="nil"/>
            </w:tcBorders>
            <w:shd w:val="clear" w:color="auto" w:fill="auto"/>
            <w:noWrap/>
            <w:vAlign w:val="bottom"/>
            <w:hideMark/>
          </w:tcPr>
          <w:p w14:paraId="36F56ABF" w14:textId="77777777" w:rsidR="00F947C5" w:rsidRPr="00871B45" w:rsidRDefault="00F947C5" w:rsidP="00F947C5">
            <w:pPr>
              <w:jc w:val="center"/>
              <w:rPr>
                <w:ins w:id="1477" w:author="Dave Contreras" w:date="2019-07-18T13:31:00Z"/>
                <w:rFonts w:ascii="Calibri" w:eastAsia="Times New Roman" w:hAnsi="Calibri" w:cs="Calibri"/>
                <w:color w:val="000000"/>
                <w:sz w:val="16"/>
                <w:szCs w:val="16"/>
              </w:rPr>
            </w:pPr>
            <w:ins w:id="1478" w:author="Dave Contreras" w:date="2019-07-18T13:31:00Z">
              <w:r w:rsidRPr="00871B45">
                <w:rPr>
                  <w:rFonts w:ascii="Calibri" w:eastAsia="Times New Roman" w:hAnsi="Calibri" w:cs="Calibri"/>
                  <w:color w:val="000000"/>
                  <w:sz w:val="16"/>
                  <w:szCs w:val="16"/>
                </w:rPr>
                <w:t>4124</w:t>
              </w:r>
            </w:ins>
          </w:p>
        </w:tc>
        <w:tc>
          <w:tcPr>
            <w:tcW w:w="990" w:type="dxa"/>
            <w:tcBorders>
              <w:top w:val="nil"/>
              <w:left w:val="nil"/>
              <w:bottom w:val="nil"/>
              <w:right w:val="single" w:sz="4" w:space="0" w:color="auto"/>
            </w:tcBorders>
            <w:shd w:val="clear" w:color="auto" w:fill="auto"/>
            <w:noWrap/>
            <w:vAlign w:val="bottom"/>
            <w:hideMark/>
          </w:tcPr>
          <w:p w14:paraId="000CFC6E" w14:textId="77777777" w:rsidR="00F947C5" w:rsidRPr="00871B45" w:rsidRDefault="00F947C5" w:rsidP="00F947C5">
            <w:pPr>
              <w:jc w:val="center"/>
              <w:rPr>
                <w:ins w:id="1479" w:author="Dave Contreras" w:date="2019-07-18T13:31:00Z"/>
                <w:rFonts w:ascii="Calibri" w:eastAsia="Times New Roman" w:hAnsi="Calibri" w:cs="Calibri"/>
                <w:color w:val="000000"/>
                <w:sz w:val="16"/>
                <w:szCs w:val="16"/>
              </w:rPr>
            </w:pPr>
            <w:ins w:id="1480" w:author="Dave Contreras" w:date="2019-07-18T13:31:00Z">
              <w:r w:rsidRPr="00871B45">
                <w:rPr>
                  <w:rFonts w:ascii="Calibri" w:eastAsia="Times New Roman" w:hAnsi="Calibri" w:cs="Calibri"/>
                  <w:color w:val="000000"/>
                  <w:sz w:val="16"/>
                  <w:szCs w:val="16"/>
                </w:rPr>
                <w:t>1254025.2</w:t>
              </w:r>
            </w:ins>
          </w:p>
        </w:tc>
        <w:tc>
          <w:tcPr>
            <w:tcW w:w="1080" w:type="dxa"/>
            <w:tcBorders>
              <w:top w:val="nil"/>
              <w:left w:val="nil"/>
              <w:bottom w:val="nil"/>
              <w:right w:val="nil"/>
            </w:tcBorders>
            <w:shd w:val="clear" w:color="auto" w:fill="auto"/>
            <w:noWrap/>
            <w:vAlign w:val="bottom"/>
            <w:hideMark/>
          </w:tcPr>
          <w:p w14:paraId="0D3CAFAD" w14:textId="77777777" w:rsidR="00F947C5" w:rsidRPr="00871B45" w:rsidRDefault="00F947C5" w:rsidP="00F947C5">
            <w:pPr>
              <w:jc w:val="center"/>
              <w:rPr>
                <w:ins w:id="1481" w:author="Dave Contreras" w:date="2019-07-18T13:31:00Z"/>
                <w:rFonts w:ascii="Calibri" w:eastAsia="Times New Roman" w:hAnsi="Calibri" w:cs="Calibri"/>
                <w:color w:val="000000"/>
                <w:sz w:val="16"/>
                <w:szCs w:val="16"/>
              </w:rPr>
            </w:pPr>
            <w:ins w:id="1482" w:author="Dave Contreras" w:date="2019-07-18T13:31:00Z">
              <w:r w:rsidRPr="00871B45">
                <w:rPr>
                  <w:rFonts w:ascii="Calibri" w:eastAsia="Times New Roman" w:hAnsi="Calibri" w:cs="Calibri"/>
                  <w:color w:val="000000"/>
                  <w:sz w:val="16"/>
                  <w:szCs w:val="16"/>
                </w:rPr>
                <w:t>197</w:t>
              </w:r>
            </w:ins>
          </w:p>
        </w:tc>
        <w:tc>
          <w:tcPr>
            <w:tcW w:w="743" w:type="dxa"/>
            <w:tcBorders>
              <w:top w:val="nil"/>
              <w:left w:val="nil"/>
              <w:bottom w:val="nil"/>
              <w:right w:val="nil"/>
            </w:tcBorders>
            <w:shd w:val="clear" w:color="auto" w:fill="auto"/>
            <w:noWrap/>
            <w:vAlign w:val="bottom"/>
            <w:hideMark/>
          </w:tcPr>
          <w:p w14:paraId="6C2C3DAA" w14:textId="77777777" w:rsidR="00F947C5" w:rsidRPr="00871B45" w:rsidRDefault="00F947C5" w:rsidP="00F947C5">
            <w:pPr>
              <w:jc w:val="center"/>
              <w:rPr>
                <w:ins w:id="1483" w:author="Dave Contreras" w:date="2019-07-18T13:31:00Z"/>
                <w:rFonts w:ascii="Calibri" w:eastAsia="Times New Roman" w:hAnsi="Calibri" w:cs="Calibri"/>
                <w:color w:val="000000"/>
                <w:sz w:val="16"/>
                <w:szCs w:val="16"/>
              </w:rPr>
            </w:pPr>
            <w:ins w:id="1484" w:author="Dave Contreras" w:date="2019-07-18T13:31:00Z">
              <w:r w:rsidRPr="00871B45">
                <w:rPr>
                  <w:rFonts w:ascii="Calibri" w:eastAsia="Times New Roman" w:hAnsi="Calibri" w:cs="Calibri"/>
                  <w:color w:val="000000"/>
                  <w:sz w:val="16"/>
                  <w:szCs w:val="16"/>
                </w:rPr>
                <w:t>26751.6</w:t>
              </w:r>
            </w:ins>
          </w:p>
        </w:tc>
        <w:tc>
          <w:tcPr>
            <w:tcW w:w="697" w:type="dxa"/>
            <w:tcBorders>
              <w:top w:val="nil"/>
              <w:left w:val="nil"/>
              <w:bottom w:val="nil"/>
              <w:right w:val="nil"/>
            </w:tcBorders>
            <w:shd w:val="clear" w:color="auto" w:fill="auto"/>
            <w:noWrap/>
            <w:vAlign w:val="bottom"/>
            <w:hideMark/>
          </w:tcPr>
          <w:p w14:paraId="784684A1" w14:textId="77777777" w:rsidR="00F947C5" w:rsidRPr="00871B45" w:rsidRDefault="00F947C5" w:rsidP="00F947C5">
            <w:pPr>
              <w:jc w:val="center"/>
              <w:rPr>
                <w:ins w:id="1485" w:author="Dave Contreras" w:date="2019-07-18T13:31:00Z"/>
                <w:rFonts w:ascii="Calibri" w:eastAsia="Times New Roman" w:hAnsi="Calibri" w:cs="Calibri"/>
                <w:color w:val="000000"/>
                <w:sz w:val="16"/>
                <w:szCs w:val="16"/>
              </w:rPr>
            </w:pPr>
            <w:ins w:id="1486" w:author="Dave Contreras" w:date="2019-07-18T13:31:00Z">
              <w:r w:rsidRPr="00871B45">
                <w:rPr>
                  <w:rFonts w:ascii="Calibri" w:eastAsia="Times New Roman" w:hAnsi="Calibri" w:cs="Calibri"/>
                  <w:color w:val="000000"/>
                  <w:sz w:val="16"/>
                  <w:szCs w:val="16"/>
                </w:rPr>
                <w:t>83</w:t>
              </w:r>
            </w:ins>
          </w:p>
        </w:tc>
        <w:tc>
          <w:tcPr>
            <w:tcW w:w="810" w:type="dxa"/>
            <w:gridSpan w:val="2"/>
            <w:tcBorders>
              <w:top w:val="nil"/>
              <w:left w:val="nil"/>
              <w:bottom w:val="nil"/>
              <w:right w:val="nil"/>
            </w:tcBorders>
            <w:shd w:val="clear" w:color="auto" w:fill="auto"/>
            <w:noWrap/>
            <w:vAlign w:val="bottom"/>
            <w:hideMark/>
          </w:tcPr>
          <w:p w14:paraId="445B1571" w14:textId="77777777" w:rsidR="00F947C5" w:rsidRPr="00871B45" w:rsidRDefault="00F947C5" w:rsidP="00F947C5">
            <w:pPr>
              <w:jc w:val="center"/>
              <w:rPr>
                <w:ins w:id="1487" w:author="Dave Contreras" w:date="2019-07-18T13:31:00Z"/>
                <w:rFonts w:ascii="Calibri" w:eastAsia="Times New Roman" w:hAnsi="Calibri" w:cs="Calibri"/>
                <w:color w:val="000000"/>
                <w:sz w:val="16"/>
                <w:szCs w:val="16"/>
              </w:rPr>
            </w:pPr>
            <w:ins w:id="1488" w:author="Dave Contreras" w:date="2019-07-18T13:31:00Z">
              <w:r w:rsidRPr="00871B45">
                <w:rPr>
                  <w:rFonts w:ascii="Calibri" w:eastAsia="Times New Roman" w:hAnsi="Calibri" w:cs="Calibri"/>
                  <w:color w:val="000000"/>
                  <w:sz w:val="16"/>
                  <w:szCs w:val="16"/>
                </w:rPr>
                <w:t>8994.0</w:t>
              </w:r>
            </w:ins>
          </w:p>
        </w:tc>
        <w:tc>
          <w:tcPr>
            <w:tcW w:w="900" w:type="dxa"/>
            <w:tcBorders>
              <w:top w:val="nil"/>
              <w:left w:val="single" w:sz="4" w:space="0" w:color="auto"/>
              <w:bottom w:val="nil"/>
              <w:right w:val="nil"/>
            </w:tcBorders>
            <w:shd w:val="clear" w:color="auto" w:fill="auto"/>
            <w:noWrap/>
            <w:vAlign w:val="bottom"/>
            <w:hideMark/>
          </w:tcPr>
          <w:p w14:paraId="75525AC0" w14:textId="77777777" w:rsidR="00F947C5" w:rsidRPr="00871B45" w:rsidRDefault="00F947C5" w:rsidP="00F947C5">
            <w:pPr>
              <w:jc w:val="center"/>
              <w:rPr>
                <w:ins w:id="1489" w:author="Dave Contreras" w:date="2019-07-18T13:31:00Z"/>
                <w:rFonts w:ascii="Calibri" w:eastAsia="Times New Roman" w:hAnsi="Calibri" w:cs="Calibri"/>
                <w:color w:val="000000"/>
                <w:sz w:val="16"/>
                <w:szCs w:val="16"/>
              </w:rPr>
            </w:pPr>
            <w:ins w:id="1490" w:author="Dave Contreras" w:date="2019-07-18T13:31:00Z">
              <w:r w:rsidRPr="00871B45">
                <w:rPr>
                  <w:rFonts w:ascii="Calibri" w:eastAsia="Times New Roman" w:hAnsi="Calibri" w:cs="Calibri"/>
                  <w:color w:val="000000"/>
                  <w:sz w:val="16"/>
                  <w:szCs w:val="16"/>
                </w:rPr>
                <w:t>32</w:t>
              </w:r>
            </w:ins>
          </w:p>
        </w:tc>
        <w:tc>
          <w:tcPr>
            <w:tcW w:w="720" w:type="dxa"/>
            <w:tcBorders>
              <w:top w:val="nil"/>
              <w:left w:val="nil"/>
              <w:bottom w:val="nil"/>
              <w:right w:val="nil"/>
            </w:tcBorders>
            <w:shd w:val="clear" w:color="auto" w:fill="auto"/>
            <w:noWrap/>
            <w:vAlign w:val="bottom"/>
            <w:hideMark/>
          </w:tcPr>
          <w:p w14:paraId="73707B9F" w14:textId="77777777" w:rsidR="00F947C5" w:rsidRPr="00871B45" w:rsidRDefault="00F947C5" w:rsidP="00F947C5">
            <w:pPr>
              <w:jc w:val="center"/>
              <w:rPr>
                <w:ins w:id="1491" w:author="Dave Contreras" w:date="2019-07-18T13:31:00Z"/>
                <w:rFonts w:ascii="Calibri" w:eastAsia="Times New Roman" w:hAnsi="Calibri" w:cs="Calibri"/>
                <w:color w:val="000000"/>
                <w:sz w:val="16"/>
                <w:szCs w:val="16"/>
              </w:rPr>
            </w:pPr>
            <w:ins w:id="1492" w:author="Dave Contreras" w:date="2019-07-18T13:31:00Z">
              <w:r w:rsidRPr="00871B45">
                <w:rPr>
                  <w:rFonts w:ascii="Calibri" w:eastAsia="Times New Roman" w:hAnsi="Calibri" w:cs="Calibri"/>
                  <w:color w:val="000000"/>
                  <w:sz w:val="16"/>
                  <w:szCs w:val="16"/>
                </w:rPr>
                <w:t>366.4</w:t>
              </w:r>
            </w:ins>
          </w:p>
        </w:tc>
        <w:tc>
          <w:tcPr>
            <w:tcW w:w="720" w:type="dxa"/>
            <w:tcBorders>
              <w:top w:val="nil"/>
              <w:left w:val="nil"/>
              <w:bottom w:val="nil"/>
              <w:right w:val="nil"/>
            </w:tcBorders>
            <w:shd w:val="clear" w:color="auto" w:fill="auto"/>
            <w:noWrap/>
            <w:vAlign w:val="bottom"/>
            <w:hideMark/>
          </w:tcPr>
          <w:p w14:paraId="3D4376FA" w14:textId="77777777" w:rsidR="00F947C5" w:rsidRPr="00871B45" w:rsidRDefault="00F947C5" w:rsidP="00F947C5">
            <w:pPr>
              <w:jc w:val="center"/>
              <w:rPr>
                <w:ins w:id="1493" w:author="Dave Contreras" w:date="2019-07-18T13:31:00Z"/>
                <w:rFonts w:ascii="Calibri" w:eastAsia="Times New Roman" w:hAnsi="Calibri" w:cs="Calibri"/>
                <w:color w:val="000000"/>
                <w:sz w:val="16"/>
                <w:szCs w:val="16"/>
              </w:rPr>
            </w:pPr>
            <w:ins w:id="1494"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6038242B" w14:textId="77777777" w:rsidR="00F947C5" w:rsidRPr="00871B45" w:rsidRDefault="00F947C5" w:rsidP="00F947C5">
            <w:pPr>
              <w:jc w:val="center"/>
              <w:rPr>
                <w:ins w:id="1495" w:author="Dave Contreras" w:date="2019-07-18T13:31:00Z"/>
                <w:rFonts w:ascii="Calibri" w:eastAsia="Times New Roman" w:hAnsi="Calibri" w:cs="Calibri"/>
                <w:color w:val="000000"/>
                <w:sz w:val="16"/>
                <w:szCs w:val="16"/>
              </w:rPr>
            </w:pPr>
            <w:ins w:id="1496" w:author="Dave Contreras" w:date="2019-07-18T13:31:00Z">
              <w:r w:rsidRPr="00871B45">
                <w:rPr>
                  <w:rFonts w:ascii="Calibri" w:eastAsia="Times New Roman" w:hAnsi="Calibri" w:cs="Calibri"/>
                  <w:color w:val="000000"/>
                  <w:sz w:val="16"/>
                  <w:szCs w:val="16"/>
                </w:rPr>
                <w:t>0</w:t>
              </w:r>
            </w:ins>
          </w:p>
        </w:tc>
      </w:tr>
      <w:tr w:rsidR="00F947C5" w:rsidRPr="00E76FCD" w14:paraId="48D0CB16" w14:textId="77777777" w:rsidTr="00F947C5">
        <w:trPr>
          <w:trHeight w:val="300"/>
          <w:ins w:id="1497" w:author="Dave Contreras" w:date="2019-07-18T13:31:00Z"/>
        </w:trPr>
        <w:tc>
          <w:tcPr>
            <w:tcW w:w="1620" w:type="dxa"/>
            <w:tcBorders>
              <w:top w:val="nil"/>
              <w:left w:val="nil"/>
              <w:bottom w:val="nil"/>
              <w:right w:val="nil"/>
            </w:tcBorders>
            <w:shd w:val="clear" w:color="auto" w:fill="auto"/>
            <w:noWrap/>
            <w:vAlign w:val="bottom"/>
            <w:hideMark/>
          </w:tcPr>
          <w:p w14:paraId="2AF90BE0" w14:textId="77777777" w:rsidR="00F947C5" w:rsidRPr="00871B45" w:rsidRDefault="00F947C5" w:rsidP="00F947C5">
            <w:pPr>
              <w:rPr>
                <w:ins w:id="1498" w:author="Dave Contreras" w:date="2019-07-18T13:31:00Z"/>
                <w:rFonts w:ascii="Calibri" w:eastAsia="Times New Roman" w:hAnsi="Calibri" w:cs="Calibri"/>
                <w:color w:val="000000"/>
                <w:sz w:val="16"/>
                <w:szCs w:val="16"/>
              </w:rPr>
            </w:pPr>
            <w:ins w:id="1499" w:author="Dave Contreras" w:date="2019-07-18T13:31:00Z">
              <w:r w:rsidRPr="00871B45">
                <w:rPr>
                  <w:rFonts w:ascii="Calibri" w:eastAsia="Times New Roman" w:hAnsi="Calibri" w:cs="Calibri"/>
                  <w:color w:val="000000"/>
                  <w:sz w:val="16"/>
                  <w:szCs w:val="16"/>
                </w:rPr>
                <w:t>Mosquitofish</w:t>
              </w:r>
            </w:ins>
          </w:p>
        </w:tc>
        <w:tc>
          <w:tcPr>
            <w:tcW w:w="774" w:type="dxa"/>
            <w:tcBorders>
              <w:top w:val="nil"/>
              <w:left w:val="nil"/>
              <w:bottom w:val="nil"/>
              <w:right w:val="nil"/>
            </w:tcBorders>
            <w:shd w:val="clear" w:color="auto" w:fill="auto"/>
            <w:noWrap/>
            <w:vAlign w:val="bottom"/>
            <w:hideMark/>
          </w:tcPr>
          <w:p w14:paraId="2F495084" w14:textId="77777777" w:rsidR="00F947C5" w:rsidRPr="00871B45" w:rsidRDefault="00F947C5" w:rsidP="00F947C5">
            <w:pPr>
              <w:jc w:val="center"/>
              <w:rPr>
                <w:ins w:id="1500" w:author="Dave Contreras" w:date="2019-07-18T13:31:00Z"/>
                <w:rFonts w:ascii="Calibri" w:eastAsia="Times New Roman" w:hAnsi="Calibri" w:cs="Calibri"/>
                <w:color w:val="000000"/>
                <w:sz w:val="16"/>
                <w:szCs w:val="16"/>
              </w:rPr>
            </w:pPr>
            <w:ins w:id="1501" w:author="Dave Contreras" w:date="2019-07-18T13:31:00Z">
              <w:r w:rsidRPr="00871B45">
                <w:rPr>
                  <w:rFonts w:ascii="Calibri" w:eastAsia="Times New Roman" w:hAnsi="Calibri" w:cs="Calibri"/>
                  <w:color w:val="000000"/>
                  <w:sz w:val="16"/>
                  <w:szCs w:val="16"/>
                </w:rPr>
                <w:t>1</w:t>
              </w:r>
            </w:ins>
          </w:p>
        </w:tc>
        <w:tc>
          <w:tcPr>
            <w:tcW w:w="936" w:type="dxa"/>
            <w:tcBorders>
              <w:top w:val="nil"/>
              <w:left w:val="nil"/>
              <w:bottom w:val="nil"/>
              <w:right w:val="nil"/>
            </w:tcBorders>
            <w:shd w:val="clear" w:color="auto" w:fill="auto"/>
            <w:noWrap/>
            <w:vAlign w:val="bottom"/>
            <w:hideMark/>
          </w:tcPr>
          <w:p w14:paraId="2AA29E03" w14:textId="77777777" w:rsidR="00F947C5" w:rsidRPr="00871B45" w:rsidRDefault="00F947C5" w:rsidP="00F947C5">
            <w:pPr>
              <w:jc w:val="center"/>
              <w:rPr>
                <w:ins w:id="1502" w:author="Dave Contreras" w:date="2019-07-18T13:31:00Z"/>
                <w:rFonts w:ascii="Calibri" w:eastAsia="Times New Roman" w:hAnsi="Calibri" w:cs="Calibri"/>
                <w:color w:val="000000"/>
                <w:sz w:val="16"/>
                <w:szCs w:val="16"/>
              </w:rPr>
            </w:pPr>
            <w:ins w:id="1503" w:author="Dave Contreras" w:date="2019-07-18T13:31:00Z">
              <w:r w:rsidRPr="00871B45">
                <w:rPr>
                  <w:rFonts w:ascii="Calibri" w:eastAsia="Times New Roman" w:hAnsi="Calibri" w:cs="Calibri"/>
                  <w:color w:val="000000"/>
                  <w:sz w:val="16"/>
                  <w:szCs w:val="16"/>
                </w:rPr>
                <w:t>210.5</w:t>
              </w:r>
            </w:ins>
          </w:p>
        </w:tc>
        <w:tc>
          <w:tcPr>
            <w:tcW w:w="720" w:type="dxa"/>
            <w:tcBorders>
              <w:top w:val="nil"/>
              <w:left w:val="nil"/>
              <w:bottom w:val="nil"/>
              <w:right w:val="nil"/>
            </w:tcBorders>
            <w:shd w:val="clear" w:color="auto" w:fill="auto"/>
            <w:noWrap/>
            <w:vAlign w:val="bottom"/>
            <w:hideMark/>
          </w:tcPr>
          <w:p w14:paraId="3B94AC90" w14:textId="77777777" w:rsidR="00F947C5" w:rsidRPr="00871B45" w:rsidRDefault="00F947C5" w:rsidP="00F947C5">
            <w:pPr>
              <w:jc w:val="center"/>
              <w:rPr>
                <w:ins w:id="1504" w:author="Dave Contreras" w:date="2019-07-18T13:31:00Z"/>
                <w:rFonts w:ascii="Calibri" w:eastAsia="Times New Roman" w:hAnsi="Calibri" w:cs="Calibri"/>
                <w:color w:val="000000"/>
                <w:sz w:val="16"/>
                <w:szCs w:val="16"/>
              </w:rPr>
            </w:pPr>
            <w:ins w:id="1505" w:author="Dave Contreras" w:date="2019-07-18T13:31:00Z">
              <w:r w:rsidRPr="00871B45">
                <w:rPr>
                  <w:rFonts w:ascii="Calibri" w:eastAsia="Times New Roman" w:hAnsi="Calibri" w:cs="Calibri"/>
                  <w:color w:val="000000"/>
                  <w:sz w:val="16"/>
                  <w:szCs w:val="16"/>
                </w:rPr>
                <w:t>5</w:t>
              </w:r>
            </w:ins>
          </w:p>
        </w:tc>
        <w:tc>
          <w:tcPr>
            <w:tcW w:w="990" w:type="dxa"/>
            <w:tcBorders>
              <w:top w:val="nil"/>
              <w:left w:val="nil"/>
              <w:bottom w:val="nil"/>
              <w:right w:val="single" w:sz="4" w:space="0" w:color="auto"/>
            </w:tcBorders>
            <w:shd w:val="clear" w:color="auto" w:fill="auto"/>
            <w:noWrap/>
            <w:vAlign w:val="bottom"/>
            <w:hideMark/>
          </w:tcPr>
          <w:p w14:paraId="51ACD120" w14:textId="77777777" w:rsidR="00F947C5" w:rsidRPr="00871B45" w:rsidRDefault="00F947C5" w:rsidP="00F947C5">
            <w:pPr>
              <w:jc w:val="center"/>
              <w:rPr>
                <w:ins w:id="1506" w:author="Dave Contreras" w:date="2019-07-18T13:31:00Z"/>
                <w:rFonts w:ascii="Calibri" w:eastAsia="Times New Roman" w:hAnsi="Calibri" w:cs="Calibri"/>
                <w:color w:val="000000"/>
                <w:sz w:val="16"/>
                <w:szCs w:val="16"/>
              </w:rPr>
            </w:pPr>
            <w:ins w:id="1507" w:author="Dave Contreras" w:date="2019-07-18T13:31:00Z">
              <w:r w:rsidRPr="00871B45">
                <w:rPr>
                  <w:rFonts w:ascii="Calibri" w:eastAsia="Times New Roman" w:hAnsi="Calibri" w:cs="Calibri"/>
                  <w:color w:val="000000"/>
                  <w:sz w:val="16"/>
                  <w:szCs w:val="16"/>
                </w:rPr>
                <w:t>1285.0</w:t>
              </w:r>
            </w:ins>
          </w:p>
        </w:tc>
        <w:tc>
          <w:tcPr>
            <w:tcW w:w="1080" w:type="dxa"/>
            <w:tcBorders>
              <w:top w:val="nil"/>
              <w:left w:val="nil"/>
              <w:bottom w:val="nil"/>
              <w:right w:val="nil"/>
            </w:tcBorders>
            <w:shd w:val="clear" w:color="auto" w:fill="auto"/>
            <w:noWrap/>
            <w:vAlign w:val="bottom"/>
            <w:hideMark/>
          </w:tcPr>
          <w:p w14:paraId="6DDF9708" w14:textId="77777777" w:rsidR="00F947C5" w:rsidRPr="00871B45" w:rsidRDefault="00F947C5" w:rsidP="00F947C5">
            <w:pPr>
              <w:jc w:val="center"/>
              <w:rPr>
                <w:ins w:id="1508" w:author="Dave Contreras" w:date="2019-07-18T13:31:00Z"/>
                <w:rFonts w:ascii="Calibri" w:eastAsia="Times New Roman" w:hAnsi="Calibri" w:cs="Calibri"/>
                <w:color w:val="000000"/>
                <w:sz w:val="16"/>
                <w:szCs w:val="16"/>
              </w:rPr>
            </w:pPr>
            <w:ins w:id="1509" w:author="Dave Contreras"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35B20904" w14:textId="77777777" w:rsidR="00F947C5" w:rsidRPr="00871B45" w:rsidRDefault="00F947C5" w:rsidP="00F947C5">
            <w:pPr>
              <w:jc w:val="center"/>
              <w:rPr>
                <w:ins w:id="1510" w:author="Dave Contreras" w:date="2019-07-18T13:31:00Z"/>
                <w:rFonts w:ascii="Calibri" w:eastAsia="Times New Roman" w:hAnsi="Calibri" w:cs="Calibri"/>
                <w:color w:val="000000"/>
                <w:sz w:val="16"/>
                <w:szCs w:val="16"/>
              </w:rPr>
            </w:pPr>
            <w:ins w:id="1511" w:author="Dave Contreras"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0A10A2B7" w14:textId="77777777" w:rsidR="00F947C5" w:rsidRPr="00871B45" w:rsidRDefault="00F947C5" w:rsidP="00F947C5">
            <w:pPr>
              <w:jc w:val="center"/>
              <w:rPr>
                <w:ins w:id="1512" w:author="Dave Contreras" w:date="2019-07-18T13:31:00Z"/>
                <w:rFonts w:ascii="Calibri" w:eastAsia="Times New Roman" w:hAnsi="Calibri" w:cs="Calibri"/>
                <w:color w:val="000000"/>
                <w:sz w:val="16"/>
                <w:szCs w:val="16"/>
              </w:rPr>
            </w:pPr>
            <w:ins w:id="1513" w:author="Dave Contreras"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3B3F0C2A" w14:textId="77777777" w:rsidR="00F947C5" w:rsidRPr="00871B45" w:rsidRDefault="00F947C5" w:rsidP="00F947C5">
            <w:pPr>
              <w:jc w:val="center"/>
              <w:rPr>
                <w:ins w:id="1514" w:author="Dave Contreras" w:date="2019-07-18T13:31:00Z"/>
                <w:rFonts w:ascii="Calibri" w:eastAsia="Times New Roman" w:hAnsi="Calibri" w:cs="Calibri"/>
                <w:color w:val="000000"/>
                <w:sz w:val="16"/>
                <w:szCs w:val="16"/>
              </w:rPr>
            </w:pPr>
            <w:ins w:id="1515" w:author="Dave Contreras"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7CC27E3F" w14:textId="77777777" w:rsidR="00F947C5" w:rsidRPr="00871B45" w:rsidRDefault="00F947C5" w:rsidP="00F947C5">
            <w:pPr>
              <w:jc w:val="center"/>
              <w:rPr>
                <w:ins w:id="1516" w:author="Dave Contreras" w:date="2019-07-18T13:31:00Z"/>
                <w:rFonts w:ascii="Calibri" w:eastAsia="Times New Roman" w:hAnsi="Calibri" w:cs="Calibri"/>
                <w:color w:val="000000"/>
                <w:sz w:val="16"/>
                <w:szCs w:val="16"/>
              </w:rPr>
            </w:pPr>
            <w:ins w:id="1517"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C7232AB" w14:textId="77777777" w:rsidR="00F947C5" w:rsidRPr="00871B45" w:rsidRDefault="00F947C5" w:rsidP="00F947C5">
            <w:pPr>
              <w:jc w:val="center"/>
              <w:rPr>
                <w:ins w:id="1518" w:author="Dave Contreras" w:date="2019-07-18T13:31:00Z"/>
                <w:rFonts w:ascii="Calibri" w:eastAsia="Times New Roman" w:hAnsi="Calibri" w:cs="Calibri"/>
                <w:color w:val="000000"/>
                <w:sz w:val="16"/>
                <w:szCs w:val="16"/>
              </w:rPr>
            </w:pPr>
            <w:ins w:id="1519"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540EA6A8" w14:textId="77777777" w:rsidR="00F947C5" w:rsidRPr="00871B45" w:rsidRDefault="00F947C5" w:rsidP="00F947C5">
            <w:pPr>
              <w:jc w:val="center"/>
              <w:rPr>
                <w:ins w:id="1520" w:author="Dave Contreras" w:date="2019-07-18T13:31:00Z"/>
                <w:rFonts w:ascii="Calibri" w:eastAsia="Times New Roman" w:hAnsi="Calibri" w:cs="Calibri"/>
                <w:color w:val="000000"/>
                <w:sz w:val="16"/>
                <w:szCs w:val="16"/>
              </w:rPr>
            </w:pPr>
            <w:ins w:id="1521"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511C6162" w14:textId="77777777" w:rsidR="00F947C5" w:rsidRPr="00871B45" w:rsidRDefault="00F947C5" w:rsidP="00F947C5">
            <w:pPr>
              <w:jc w:val="center"/>
              <w:rPr>
                <w:ins w:id="1522" w:author="Dave Contreras" w:date="2019-07-18T13:31:00Z"/>
                <w:rFonts w:ascii="Calibri" w:eastAsia="Times New Roman" w:hAnsi="Calibri" w:cs="Calibri"/>
                <w:color w:val="000000"/>
                <w:sz w:val="16"/>
                <w:szCs w:val="16"/>
              </w:rPr>
            </w:pPr>
            <w:ins w:id="1523" w:author="Dave Contreras" w:date="2019-07-18T13:31:00Z">
              <w:r w:rsidRPr="00871B45">
                <w:rPr>
                  <w:rFonts w:ascii="Calibri" w:eastAsia="Times New Roman" w:hAnsi="Calibri" w:cs="Calibri"/>
                  <w:color w:val="000000"/>
                  <w:sz w:val="16"/>
                  <w:szCs w:val="16"/>
                </w:rPr>
                <w:t>0</w:t>
              </w:r>
            </w:ins>
          </w:p>
        </w:tc>
      </w:tr>
      <w:tr w:rsidR="00F947C5" w:rsidRPr="00E76FCD" w14:paraId="6B473F81" w14:textId="77777777" w:rsidTr="00F947C5">
        <w:trPr>
          <w:trHeight w:val="300"/>
          <w:ins w:id="1524" w:author="Dave Contreras" w:date="2019-07-18T13:31:00Z"/>
        </w:trPr>
        <w:tc>
          <w:tcPr>
            <w:tcW w:w="1620" w:type="dxa"/>
            <w:tcBorders>
              <w:top w:val="nil"/>
              <w:left w:val="nil"/>
              <w:bottom w:val="nil"/>
              <w:right w:val="nil"/>
            </w:tcBorders>
            <w:shd w:val="clear" w:color="auto" w:fill="auto"/>
            <w:noWrap/>
            <w:vAlign w:val="bottom"/>
            <w:hideMark/>
          </w:tcPr>
          <w:p w14:paraId="0D0BE6B5" w14:textId="77777777" w:rsidR="00F947C5" w:rsidRPr="00871B45" w:rsidRDefault="00F947C5" w:rsidP="00F947C5">
            <w:pPr>
              <w:rPr>
                <w:ins w:id="1525" w:author="Dave Contreras" w:date="2019-07-18T13:31:00Z"/>
                <w:rFonts w:ascii="Calibri" w:eastAsia="Times New Roman" w:hAnsi="Calibri" w:cs="Calibri"/>
                <w:color w:val="000000"/>
                <w:sz w:val="16"/>
                <w:szCs w:val="16"/>
              </w:rPr>
            </w:pPr>
            <w:ins w:id="1526" w:author="Dave Contreras" w:date="2019-07-18T13:31:00Z">
              <w:r w:rsidRPr="00871B45">
                <w:rPr>
                  <w:rFonts w:ascii="Calibri" w:eastAsia="Times New Roman" w:hAnsi="Calibri" w:cs="Calibri"/>
                  <w:color w:val="000000"/>
                  <w:sz w:val="16"/>
                  <w:szCs w:val="16"/>
                </w:rPr>
                <w:t>Northern Anchovy</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1C9E6DD2" w14:textId="77777777" w:rsidR="00F947C5" w:rsidRPr="00871B45" w:rsidRDefault="00F947C5" w:rsidP="00F947C5">
            <w:pPr>
              <w:jc w:val="center"/>
              <w:rPr>
                <w:ins w:id="1527" w:author="Dave Contreras" w:date="2019-07-18T13:31:00Z"/>
                <w:rFonts w:ascii="Calibri" w:eastAsia="Times New Roman" w:hAnsi="Calibri" w:cs="Calibri"/>
                <w:color w:val="000000"/>
                <w:sz w:val="16"/>
                <w:szCs w:val="16"/>
              </w:rPr>
            </w:pPr>
            <w:ins w:id="1528" w:author="Dave Contreras"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04E7D062" w14:textId="77777777" w:rsidR="00F947C5" w:rsidRPr="00871B45" w:rsidRDefault="00F947C5" w:rsidP="00F947C5">
            <w:pPr>
              <w:jc w:val="center"/>
              <w:rPr>
                <w:ins w:id="1529" w:author="Dave Contreras" w:date="2019-07-18T13:31:00Z"/>
                <w:rFonts w:ascii="Calibri" w:eastAsia="Times New Roman" w:hAnsi="Calibri" w:cs="Calibri"/>
                <w:color w:val="000000"/>
                <w:sz w:val="16"/>
                <w:szCs w:val="16"/>
              </w:rPr>
            </w:pPr>
            <w:ins w:id="1530"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C31F0D4" w14:textId="77777777" w:rsidR="00F947C5" w:rsidRPr="00871B45" w:rsidRDefault="00F947C5" w:rsidP="00F947C5">
            <w:pPr>
              <w:jc w:val="center"/>
              <w:rPr>
                <w:ins w:id="1531" w:author="Dave Contreras" w:date="2019-07-18T13:31:00Z"/>
                <w:rFonts w:ascii="Calibri" w:eastAsia="Times New Roman" w:hAnsi="Calibri" w:cs="Calibri"/>
                <w:color w:val="000000"/>
                <w:sz w:val="16"/>
                <w:szCs w:val="16"/>
              </w:rPr>
            </w:pPr>
            <w:ins w:id="1532"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32F0DBD2" w14:textId="77777777" w:rsidR="00F947C5" w:rsidRPr="00871B45" w:rsidRDefault="00F947C5" w:rsidP="00F947C5">
            <w:pPr>
              <w:jc w:val="center"/>
              <w:rPr>
                <w:ins w:id="1533" w:author="Dave Contreras" w:date="2019-07-18T13:31:00Z"/>
                <w:rFonts w:ascii="Calibri" w:eastAsia="Times New Roman" w:hAnsi="Calibri" w:cs="Calibri"/>
                <w:color w:val="000000"/>
                <w:sz w:val="16"/>
                <w:szCs w:val="16"/>
              </w:rPr>
            </w:pPr>
            <w:ins w:id="1534" w:author="Dave Contreras"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5D2DC2DB" w14:textId="77777777" w:rsidR="00F947C5" w:rsidRPr="00871B45" w:rsidRDefault="00F947C5" w:rsidP="00F947C5">
            <w:pPr>
              <w:jc w:val="center"/>
              <w:rPr>
                <w:ins w:id="1535" w:author="Dave Contreras" w:date="2019-07-18T13:31:00Z"/>
                <w:rFonts w:ascii="Calibri" w:eastAsia="Times New Roman" w:hAnsi="Calibri" w:cs="Calibri"/>
                <w:color w:val="000000"/>
                <w:sz w:val="16"/>
                <w:szCs w:val="16"/>
              </w:rPr>
            </w:pPr>
            <w:ins w:id="1536" w:author="Dave Contreras"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3F9934E8" w14:textId="77777777" w:rsidR="00F947C5" w:rsidRPr="00871B45" w:rsidRDefault="00F947C5" w:rsidP="00F947C5">
            <w:pPr>
              <w:jc w:val="center"/>
              <w:rPr>
                <w:ins w:id="1537" w:author="Dave Contreras" w:date="2019-07-18T13:31:00Z"/>
                <w:rFonts w:ascii="Calibri" w:eastAsia="Times New Roman" w:hAnsi="Calibri" w:cs="Calibri"/>
                <w:color w:val="000000"/>
                <w:sz w:val="16"/>
                <w:szCs w:val="16"/>
              </w:rPr>
            </w:pPr>
            <w:ins w:id="1538" w:author="Dave Contreras"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738F90F4" w14:textId="77777777" w:rsidR="00F947C5" w:rsidRPr="00871B45" w:rsidRDefault="00F947C5" w:rsidP="00F947C5">
            <w:pPr>
              <w:jc w:val="center"/>
              <w:rPr>
                <w:ins w:id="1539" w:author="Dave Contreras" w:date="2019-07-18T13:31:00Z"/>
                <w:rFonts w:ascii="Calibri" w:eastAsia="Times New Roman" w:hAnsi="Calibri" w:cs="Calibri"/>
                <w:color w:val="000000"/>
                <w:sz w:val="16"/>
                <w:szCs w:val="16"/>
              </w:rPr>
            </w:pPr>
            <w:ins w:id="1540" w:author="Dave Contreras"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65B8D753" w14:textId="77777777" w:rsidR="00F947C5" w:rsidRPr="00871B45" w:rsidRDefault="00F947C5" w:rsidP="00F947C5">
            <w:pPr>
              <w:jc w:val="center"/>
              <w:rPr>
                <w:ins w:id="1541" w:author="Dave Contreras" w:date="2019-07-18T13:31:00Z"/>
                <w:rFonts w:ascii="Calibri" w:eastAsia="Times New Roman" w:hAnsi="Calibri" w:cs="Calibri"/>
                <w:color w:val="000000"/>
                <w:sz w:val="16"/>
                <w:szCs w:val="16"/>
              </w:rPr>
            </w:pPr>
            <w:ins w:id="1542" w:author="Dave Contreras"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7F298090" w14:textId="77777777" w:rsidR="00F947C5" w:rsidRPr="00871B45" w:rsidRDefault="00F947C5" w:rsidP="00F947C5">
            <w:pPr>
              <w:jc w:val="center"/>
              <w:rPr>
                <w:ins w:id="1543" w:author="Dave Contreras" w:date="2019-07-18T13:31:00Z"/>
                <w:rFonts w:ascii="Calibri" w:eastAsia="Times New Roman" w:hAnsi="Calibri" w:cs="Calibri"/>
                <w:color w:val="000000"/>
                <w:sz w:val="16"/>
                <w:szCs w:val="16"/>
              </w:rPr>
            </w:pPr>
            <w:ins w:id="1544" w:author="Dave Contreras" w:date="2019-07-18T13:31:00Z">
              <w:r w:rsidRPr="00871B45">
                <w:rPr>
                  <w:rFonts w:ascii="Calibri" w:eastAsia="Times New Roman" w:hAnsi="Calibri" w:cs="Calibri"/>
                  <w:color w:val="000000"/>
                  <w:sz w:val="16"/>
                  <w:szCs w:val="16"/>
                </w:rPr>
                <w:t>6</w:t>
              </w:r>
            </w:ins>
          </w:p>
        </w:tc>
        <w:tc>
          <w:tcPr>
            <w:tcW w:w="720" w:type="dxa"/>
            <w:tcBorders>
              <w:top w:val="nil"/>
              <w:left w:val="nil"/>
              <w:bottom w:val="nil"/>
              <w:right w:val="nil"/>
            </w:tcBorders>
            <w:shd w:val="clear" w:color="auto" w:fill="auto"/>
            <w:noWrap/>
            <w:vAlign w:val="bottom"/>
            <w:hideMark/>
          </w:tcPr>
          <w:p w14:paraId="7636065A" w14:textId="77777777" w:rsidR="00F947C5" w:rsidRPr="00871B45" w:rsidRDefault="00F947C5" w:rsidP="00F947C5">
            <w:pPr>
              <w:jc w:val="center"/>
              <w:rPr>
                <w:ins w:id="1545" w:author="Dave Contreras" w:date="2019-07-18T13:31:00Z"/>
                <w:rFonts w:ascii="Calibri" w:eastAsia="Times New Roman" w:hAnsi="Calibri" w:cs="Calibri"/>
                <w:color w:val="000000"/>
                <w:sz w:val="16"/>
                <w:szCs w:val="16"/>
              </w:rPr>
            </w:pPr>
            <w:ins w:id="1546" w:author="Dave Contreras" w:date="2019-07-18T13:31:00Z">
              <w:r w:rsidRPr="00871B45">
                <w:rPr>
                  <w:rFonts w:ascii="Calibri" w:eastAsia="Times New Roman" w:hAnsi="Calibri" w:cs="Calibri"/>
                  <w:color w:val="000000"/>
                  <w:sz w:val="16"/>
                  <w:szCs w:val="16"/>
                </w:rPr>
                <w:t>72.0</w:t>
              </w:r>
            </w:ins>
          </w:p>
        </w:tc>
        <w:tc>
          <w:tcPr>
            <w:tcW w:w="720" w:type="dxa"/>
            <w:tcBorders>
              <w:top w:val="nil"/>
              <w:left w:val="nil"/>
              <w:bottom w:val="nil"/>
              <w:right w:val="nil"/>
            </w:tcBorders>
            <w:shd w:val="clear" w:color="auto" w:fill="auto"/>
            <w:noWrap/>
            <w:vAlign w:val="bottom"/>
            <w:hideMark/>
          </w:tcPr>
          <w:p w14:paraId="119E9638" w14:textId="77777777" w:rsidR="00F947C5" w:rsidRPr="00871B45" w:rsidRDefault="00F947C5" w:rsidP="00F947C5">
            <w:pPr>
              <w:jc w:val="center"/>
              <w:rPr>
                <w:ins w:id="1547" w:author="Dave Contreras" w:date="2019-07-18T13:31:00Z"/>
                <w:rFonts w:ascii="Calibri" w:eastAsia="Times New Roman" w:hAnsi="Calibri" w:cs="Calibri"/>
                <w:color w:val="000000"/>
                <w:sz w:val="16"/>
                <w:szCs w:val="16"/>
              </w:rPr>
            </w:pPr>
            <w:ins w:id="1548" w:author="Dave Contreras" w:date="2019-07-18T13:31:00Z">
              <w:r w:rsidRPr="00871B45">
                <w:rPr>
                  <w:rFonts w:ascii="Calibri" w:eastAsia="Times New Roman" w:hAnsi="Calibri" w:cs="Calibri"/>
                  <w:color w:val="000000"/>
                  <w:sz w:val="16"/>
                  <w:szCs w:val="16"/>
                </w:rPr>
                <w:t>12</w:t>
              </w:r>
            </w:ins>
          </w:p>
        </w:tc>
        <w:tc>
          <w:tcPr>
            <w:tcW w:w="990" w:type="dxa"/>
            <w:tcBorders>
              <w:top w:val="nil"/>
              <w:left w:val="nil"/>
              <w:bottom w:val="nil"/>
              <w:right w:val="nil"/>
            </w:tcBorders>
            <w:shd w:val="clear" w:color="auto" w:fill="auto"/>
            <w:noWrap/>
            <w:vAlign w:val="bottom"/>
            <w:hideMark/>
          </w:tcPr>
          <w:p w14:paraId="0BF5AF00" w14:textId="77777777" w:rsidR="00F947C5" w:rsidRPr="00871B45" w:rsidRDefault="00F947C5" w:rsidP="00F947C5">
            <w:pPr>
              <w:jc w:val="center"/>
              <w:rPr>
                <w:ins w:id="1549" w:author="Dave Contreras" w:date="2019-07-18T13:31:00Z"/>
                <w:rFonts w:ascii="Calibri" w:eastAsia="Times New Roman" w:hAnsi="Calibri" w:cs="Calibri"/>
                <w:color w:val="000000"/>
                <w:sz w:val="16"/>
                <w:szCs w:val="16"/>
              </w:rPr>
            </w:pPr>
            <w:ins w:id="1550" w:author="Dave Contreras" w:date="2019-07-18T13:31:00Z">
              <w:r w:rsidRPr="00871B45">
                <w:rPr>
                  <w:rFonts w:ascii="Calibri" w:eastAsia="Times New Roman" w:hAnsi="Calibri" w:cs="Calibri"/>
                  <w:color w:val="000000"/>
                  <w:sz w:val="16"/>
                  <w:szCs w:val="16"/>
                </w:rPr>
                <w:t>146.6</w:t>
              </w:r>
            </w:ins>
          </w:p>
        </w:tc>
      </w:tr>
      <w:tr w:rsidR="00F947C5" w:rsidRPr="00E76FCD" w14:paraId="16103122" w14:textId="77777777" w:rsidTr="00F947C5">
        <w:trPr>
          <w:trHeight w:val="300"/>
          <w:ins w:id="1551" w:author="Dave Contreras" w:date="2019-07-18T13:31:00Z"/>
        </w:trPr>
        <w:tc>
          <w:tcPr>
            <w:tcW w:w="1620" w:type="dxa"/>
            <w:tcBorders>
              <w:top w:val="nil"/>
              <w:left w:val="nil"/>
              <w:bottom w:val="nil"/>
              <w:right w:val="nil"/>
            </w:tcBorders>
            <w:shd w:val="clear" w:color="auto" w:fill="auto"/>
            <w:noWrap/>
            <w:vAlign w:val="bottom"/>
            <w:hideMark/>
          </w:tcPr>
          <w:p w14:paraId="275C3405" w14:textId="77777777" w:rsidR="00F947C5" w:rsidRPr="00871B45" w:rsidRDefault="00F947C5" w:rsidP="00F947C5">
            <w:pPr>
              <w:rPr>
                <w:ins w:id="1552" w:author="Dave Contreras" w:date="2019-07-18T13:31:00Z"/>
                <w:rFonts w:ascii="Calibri" w:eastAsia="Times New Roman" w:hAnsi="Calibri" w:cs="Calibri"/>
                <w:color w:val="000000"/>
                <w:sz w:val="16"/>
                <w:szCs w:val="16"/>
              </w:rPr>
            </w:pPr>
            <w:ins w:id="1553" w:author="Dave Contreras" w:date="2019-07-18T13:31:00Z">
              <w:r w:rsidRPr="00871B45">
                <w:rPr>
                  <w:rFonts w:ascii="Calibri" w:eastAsia="Times New Roman" w:hAnsi="Calibri" w:cs="Calibri"/>
                  <w:color w:val="000000"/>
                  <w:sz w:val="16"/>
                  <w:szCs w:val="16"/>
                </w:rPr>
                <w:t>Prickly Sculpin</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17447CE9" w14:textId="77777777" w:rsidR="00F947C5" w:rsidRPr="00871B45" w:rsidRDefault="00F947C5" w:rsidP="00F947C5">
            <w:pPr>
              <w:jc w:val="center"/>
              <w:rPr>
                <w:ins w:id="1554" w:author="Dave Contreras" w:date="2019-07-18T13:31:00Z"/>
                <w:rFonts w:ascii="Calibri" w:eastAsia="Times New Roman" w:hAnsi="Calibri" w:cs="Calibri"/>
                <w:color w:val="000000"/>
                <w:sz w:val="16"/>
                <w:szCs w:val="16"/>
              </w:rPr>
            </w:pPr>
            <w:ins w:id="1555" w:author="Dave Contreras" w:date="2019-07-18T13:31:00Z">
              <w:r w:rsidRPr="00871B45">
                <w:rPr>
                  <w:rFonts w:ascii="Calibri" w:eastAsia="Times New Roman" w:hAnsi="Calibri" w:cs="Calibri"/>
                  <w:color w:val="000000"/>
                  <w:sz w:val="16"/>
                  <w:szCs w:val="16"/>
                </w:rPr>
                <w:t>16</w:t>
              </w:r>
            </w:ins>
          </w:p>
        </w:tc>
        <w:tc>
          <w:tcPr>
            <w:tcW w:w="936" w:type="dxa"/>
            <w:tcBorders>
              <w:top w:val="nil"/>
              <w:left w:val="nil"/>
              <w:bottom w:val="nil"/>
              <w:right w:val="nil"/>
            </w:tcBorders>
            <w:shd w:val="clear" w:color="auto" w:fill="auto"/>
            <w:noWrap/>
            <w:vAlign w:val="bottom"/>
            <w:hideMark/>
          </w:tcPr>
          <w:p w14:paraId="3978A8FF" w14:textId="77777777" w:rsidR="00F947C5" w:rsidRPr="00871B45" w:rsidRDefault="00F947C5" w:rsidP="00F947C5">
            <w:pPr>
              <w:jc w:val="center"/>
              <w:rPr>
                <w:ins w:id="1556" w:author="Dave Contreras" w:date="2019-07-18T13:31:00Z"/>
                <w:rFonts w:ascii="Calibri" w:eastAsia="Times New Roman" w:hAnsi="Calibri" w:cs="Calibri"/>
                <w:color w:val="000000"/>
                <w:sz w:val="16"/>
                <w:szCs w:val="16"/>
              </w:rPr>
            </w:pPr>
            <w:ins w:id="1557" w:author="Dave Contreras" w:date="2019-07-18T13:31:00Z">
              <w:r w:rsidRPr="00871B45">
                <w:rPr>
                  <w:rFonts w:ascii="Calibri" w:eastAsia="Times New Roman" w:hAnsi="Calibri" w:cs="Calibri"/>
                  <w:color w:val="000000"/>
                  <w:sz w:val="16"/>
                  <w:szCs w:val="16"/>
                </w:rPr>
                <w:t>4643.0</w:t>
              </w:r>
            </w:ins>
          </w:p>
        </w:tc>
        <w:tc>
          <w:tcPr>
            <w:tcW w:w="720" w:type="dxa"/>
            <w:tcBorders>
              <w:top w:val="nil"/>
              <w:left w:val="nil"/>
              <w:bottom w:val="nil"/>
              <w:right w:val="nil"/>
            </w:tcBorders>
            <w:shd w:val="clear" w:color="auto" w:fill="auto"/>
            <w:noWrap/>
            <w:vAlign w:val="bottom"/>
            <w:hideMark/>
          </w:tcPr>
          <w:p w14:paraId="64F81ADF" w14:textId="77777777" w:rsidR="00F947C5" w:rsidRPr="00871B45" w:rsidRDefault="00F947C5" w:rsidP="00F947C5">
            <w:pPr>
              <w:jc w:val="center"/>
              <w:rPr>
                <w:ins w:id="1558" w:author="Dave Contreras" w:date="2019-07-18T13:31:00Z"/>
                <w:rFonts w:ascii="Calibri" w:eastAsia="Times New Roman" w:hAnsi="Calibri" w:cs="Calibri"/>
                <w:color w:val="000000"/>
                <w:sz w:val="16"/>
                <w:szCs w:val="16"/>
              </w:rPr>
            </w:pPr>
            <w:ins w:id="1559" w:author="Dave Contreras" w:date="2019-07-18T13:31:00Z">
              <w:r w:rsidRPr="00871B45">
                <w:rPr>
                  <w:rFonts w:ascii="Calibri" w:eastAsia="Times New Roman" w:hAnsi="Calibri" w:cs="Calibri"/>
                  <w:color w:val="000000"/>
                  <w:sz w:val="16"/>
                  <w:szCs w:val="16"/>
                </w:rPr>
                <w:t>1</w:t>
              </w:r>
            </w:ins>
          </w:p>
        </w:tc>
        <w:tc>
          <w:tcPr>
            <w:tcW w:w="990" w:type="dxa"/>
            <w:tcBorders>
              <w:top w:val="nil"/>
              <w:left w:val="nil"/>
              <w:bottom w:val="nil"/>
              <w:right w:val="single" w:sz="4" w:space="0" w:color="auto"/>
            </w:tcBorders>
            <w:shd w:val="clear" w:color="auto" w:fill="auto"/>
            <w:noWrap/>
            <w:vAlign w:val="bottom"/>
            <w:hideMark/>
          </w:tcPr>
          <w:p w14:paraId="1D2BCDDB" w14:textId="77777777" w:rsidR="00F947C5" w:rsidRPr="00871B45" w:rsidRDefault="00F947C5" w:rsidP="00F947C5">
            <w:pPr>
              <w:jc w:val="center"/>
              <w:rPr>
                <w:ins w:id="1560" w:author="Dave Contreras" w:date="2019-07-18T13:31:00Z"/>
                <w:rFonts w:ascii="Calibri" w:eastAsia="Times New Roman" w:hAnsi="Calibri" w:cs="Calibri"/>
                <w:color w:val="000000"/>
                <w:sz w:val="16"/>
                <w:szCs w:val="16"/>
              </w:rPr>
            </w:pPr>
            <w:ins w:id="1561" w:author="Dave Contreras" w:date="2019-07-18T13:31:00Z">
              <w:r w:rsidRPr="00871B45">
                <w:rPr>
                  <w:rFonts w:ascii="Calibri" w:eastAsia="Times New Roman" w:hAnsi="Calibri" w:cs="Calibri"/>
                  <w:color w:val="000000"/>
                  <w:sz w:val="16"/>
                  <w:szCs w:val="16"/>
                </w:rPr>
                <w:t>429.2</w:t>
              </w:r>
            </w:ins>
          </w:p>
        </w:tc>
        <w:tc>
          <w:tcPr>
            <w:tcW w:w="1080" w:type="dxa"/>
            <w:tcBorders>
              <w:top w:val="nil"/>
              <w:left w:val="nil"/>
              <w:bottom w:val="nil"/>
              <w:right w:val="nil"/>
            </w:tcBorders>
            <w:shd w:val="clear" w:color="auto" w:fill="auto"/>
            <w:noWrap/>
            <w:vAlign w:val="bottom"/>
            <w:hideMark/>
          </w:tcPr>
          <w:p w14:paraId="3485132A" w14:textId="77777777" w:rsidR="00F947C5" w:rsidRPr="00871B45" w:rsidRDefault="00F947C5" w:rsidP="00F947C5">
            <w:pPr>
              <w:jc w:val="center"/>
              <w:rPr>
                <w:ins w:id="1562" w:author="Dave Contreras" w:date="2019-07-18T13:31:00Z"/>
                <w:rFonts w:ascii="Calibri" w:eastAsia="Times New Roman" w:hAnsi="Calibri" w:cs="Calibri"/>
                <w:color w:val="000000"/>
                <w:sz w:val="16"/>
                <w:szCs w:val="16"/>
              </w:rPr>
            </w:pPr>
            <w:ins w:id="1563" w:author="Dave Contreras" w:date="2019-07-18T13:31:00Z">
              <w:r w:rsidRPr="00871B45">
                <w:rPr>
                  <w:rFonts w:ascii="Calibri" w:eastAsia="Times New Roman" w:hAnsi="Calibri" w:cs="Calibri"/>
                  <w:color w:val="000000"/>
                  <w:sz w:val="16"/>
                  <w:szCs w:val="16"/>
                </w:rPr>
                <w:t>6</w:t>
              </w:r>
            </w:ins>
          </w:p>
        </w:tc>
        <w:tc>
          <w:tcPr>
            <w:tcW w:w="743" w:type="dxa"/>
            <w:tcBorders>
              <w:top w:val="nil"/>
              <w:left w:val="nil"/>
              <w:bottom w:val="nil"/>
              <w:right w:val="nil"/>
            </w:tcBorders>
            <w:shd w:val="clear" w:color="auto" w:fill="auto"/>
            <w:noWrap/>
            <w:vAlign w:val="bottom"/>
            <w:hideMark/>
          </w:tcPr>
          <w:p w14:paraId="703D0C78" w14:textId="77777777" w:rsidR="00F947C5" w:rsidRPr="00871B45" w:rsidRDefault="00F947C5" w:rsidP="00F947C5">
            <w:pPr>
              <w:jc w:val="center"/>
              <w:rPr>
                <w:ins w:id="1564" w:author="Dave Contreras" w:date="2019-07-18T13:31:00Z"/>
                <w:rFonts w:ascii="Calibri" w:eastAsia="Times New Roman" w:hAnsi="Calibri" w:cs="Calibri"/>
                <w:color w:val="000000"/>
                <w:sz w:val="16"/>
                <w:szCs w:val="16"/>
              </w:rPr>
            </w:pPr>
            <w:ins w:id="1565" w:author="Dave Contreras" w:date="2019-07-18T13:31:00Z">
              <w:r w:rsidRPr="00871B45">
                <w:rPr>
                  <w:rFonts w:ascii="Calibri" w:eastAsia="Times New Roman" w:hAnsi="Calibri" w:cs="Calibri"/>
                  <w:color w:val="000000"/>
                  <w:sz w:val="16"/>
                  <w:szCs w:val="16"/>
                </w:rPr>
                <w:t>299.2</w:t>
              </w:r>
            </w:ins>
          </w:p>
        </w:tc>
        <w:tc>
          <w:tcPr>
            <w:tcW w:w="697" w:type="dxa"/>
            <w:tcBorders>
              <w:top w:val="nil"/>
              <w:left w:val="nil"/>
              <w:bottom w:val="nil"/>
              <w:right w:val="nil"/>
            </w:tcBorders>
            <w:shd w:val="clear" w:color="auto" w:fill="auto"/>
            <w:noWrap/>
            <w:vAlign w:val="bottom"/>
            <w:hideMark/>
          </w:tcPr>
          <w:p w14:paraId="71144C1B" w14:textId="77777777" w:rsidR="00F947C5" w:rsidRPr="00871B45" w:rsidRDefault="00F947C5" w:rsidP="00F947C5">
            <w:pPr>
              <w:jc w:val="center"/>
              <w:rPr>
                <w:ins w:id="1566" w:author="Dave Contreras" w:date="2019-07-18T13:31:00Z"/>
                <w:rFonts w:ascii="Calibri" w:eastAsia="Times New Roman" w:hAnsi="Calibri" w:cs="Calibri"/>
                <w:color w:val="000000"/>
                <w:sz w:val="16"/>
                <w:szCs w:val="16"/>
              </w:rPr>
            </w:pPr>
            <w:ins w:id="1567" w:author="Dave Contreras"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32B89308" w14:textId="77777777" w:rsidR="00F947C5" w:rsidRPr="00871B45" w:rsidRDefault="00F947C5" w:rsidP="00F947C5">
            <w:pPr>
              <w:jc w:val="center"/>
              <w:rPr>
                <w:ins w:id="1568" w:author="Dave Contreras" w:date="2019-07-18T13:31:00Z"/>
                <w:rFonts w:ascii="Calibri" w:eastAsia="Times New Roman" w:hAnsi="Calibri" w:cs="Calibri"/>
                <w:color w:val="000000"/>
                <w:sz w:val="16"/>
                <w:szCs w:val="16"/>
              </w:rPr>
            </w:pPr>
            <w:ins w:id="1569" w:author="Dave Contreras"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6DED710C" w14:textId="77777777" w:rsidR="00F947C5" w:rsidRPr="00871B45" w:rsidRDefault="00F947C5" w:rsidP="00F947C5">
            <w:pPr>
              <w:jc w:val="center"/>
              <w:rPr>
                <w:ins w:id="1570" w:author="Dave Contreras" w:date="2019-07-18T13:31:00Z"/>
                <w:rFonts w:ascii="Calibri" w:eastAsia="Times New Roman" w:hAnsi="Calibri" w:cs="Calibri"/>
                <w:color w:val="000000"/>
                <w:sz w:val="16"/>
                <w:szCs w:val="16"/>
              </w:rPr>
            </w:pPr>
            <w:ins w:id="1571"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916BCB7" w14:textId="77777777" w:rsidR="00F947C5" w:rsidRPr="00871B45" w:rsidRDefault="00F947C5" w:rsidP="00F947C5">
            <w:pPr>
              <w:jc w:val="center"/>
              <w:rPr>
                <w:ins w:id="1572" w:author="Dave Contreras" w:date="2019-07-18T13:31:00Z"/>
                <w:rFonts w:ascii="Calibri" w:eastAsia="Times New Roman" w:hAnsi="Calibri" w:cs="Calibri"/>
                <w:color w:val="000000"/>
                <w:sz w:val="16"/>
                <w:szCs w:val="16"/>
              </w:rPr>
            </w:pPr>
            <w:ins w:id="1573"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8528CEE" w14:textId="77777777" w:rsidR="00F947C5" w:rsidRPr="00871B45" w:rsidRDefault="00F947C5" w:rsidP="00F947C5">
            <w:pPr>
              <w:jc w:val="center"/>
              <w:rPr>
                <w:ins w:id="1574" w:author="Dave Contreras" w:date="2019-07-18T13:31:00Z"/>
                <w:rFonts w:ascii="Calibri" w:eastAsia="Times New Roman" w:hAnsi="Calibri" w:cs="Calibri"/>
                <w:color w:val="000000"/>
                <w:sz w:val="16"/>
                <w:szCs w:val="16"/>
              </w:rPr>
            </w:pPr>
            <w:ins w:id="1575"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61F52EC5" w14:textId="77777777" w:rsidR="00F947C5" w:rsidRPr="00871B45" w:rsidRDefault="00F947C5" w:rsidP="00F947C5">
            <w:pPr>
              <w:jc w:val="center"/>
              <w:rPr>
                <w:ins w:id="1576" w:author="Dave Contreras" w:date="2019-07-18T13:31:00Z"/>
                <w:rFonts w:ascii="Calibri" w:eastAsia="Times New Roman" w:hAnsi="Calibri" w:cs="Calibri"/>
                <w:color w:val="000000"/>
                <w:sz w:val="16"/>
                <w:szCs w:val="16"/>
              </w:rPr>
            </w:pPr>
            <w:ins w:id="1577" w:author="Dave Contreras" w:date="2019-07-18T13:31:00Z">
              <w:r w:rsidRPr="00871B45">
                <w:rPr>
                  <w:rFonts w:ascii="Calibri" w:eastAsia="Times New Roman" w:hAnsi="Calibri" w:cs="Calibri"/>
                  <w:color w:val="000000"/>
                  <w:sz w:val="16"/>
                  <w:szCs w:val="16"/>
                </w:rPr>
                <w:t>0</w:t>
              </w:r>
            </w:ins>
          </w:p>
        </w:tc>
      </w:tr>
      <w:tr w:rsidR="00F947C5" w:rsidRPr="00E76FCD" w14:paraId="366A262A" w14:textId="77777777" w:rsidTr="00F947C5">
        <w:trPr>
          <w:trHeight w:val="300"/>
          <w:ins w:id="1578" w:author="Dave Contreras" w:date="2019-07-18T13:31:00Z"/>
        </w:trPr>
        <w:tc>
          <w:tcPr>
            <w:tcW w:w="1620" w:type="dxa"/>
            <w:tcBorders>
              <w:top w:val="nil"/>
              <w:left w:val="nil"/>
              <w:bottom w:val="nil"/>
              <w:right w:val="nil"/>
            </w:tcBorders>
            <w:shd w:val="clear" w:color="auto" w:fill="auto"/>
            <w:noWrap/>
            <w:vAlign w:val="bottom"/>
            <w:hideMark/>
          </w:tcPr>
          <w:p w14:paraId="0639989B" w14:textId="77777777" w:rsidR="00F947C5" w:rsidRPr="00871B45" w:rsidRDefault="00F947C5" w:rsidP="00F947C5">
            <w:pPr>
              <w:rPr>
                <w:ins w:id="1579" w:author="Dave Contreras" w:date="2019-07-18T13:31:00Z"/>
                <w:rFonts w:ascii="Calibri" w:eastAsia="Times New Roman" w:hAnsi="Calibri" w:cs="Calibri"/>
                <w:color w:val="000000"/>
                <w:sz w:val="16"/>
                <w:szCs w:val="16"/>
              </w:rPr>
            </w:pPr>
            <w:ins w:id="1580" w:author="Dave Contreras" w:date="2019-07-18T13:31:00Z">
              <w:r w:rsidRPr="00871B45">
                <w:rPr>
                  <w:rFonts w:ascii="Calibri" w:eastAsia="Times New Roman" w:hAnsi="Calibri" w:cs="Calibri"/>
                  <w:color w:val="000000"/>
                  <w:sz w:val="16"/>
                  <w:szCs w:val="16"/>
                </w:rPr>
                <w:t>Rainwater Killifish</w:t>
              </w:r>
            </w:ins>
          </w:p>
        </w:tc>
        <w:tc>
          <w:tcPr>
            <w:tcW w:w="774" w:type="dxa"/>
            <w:tcBorders>
              <w:top w:val="nil"/>
              <w:left w:val="nil"/>
              <w:bottom w:val="nil"/>
              <w:right w:val="nil"/>
            </w:tcBorders>
            <w:shd w:val="clear" w:color="auto" w:fill="auto"/>
            <w:noWrap/>
            <w:vAlign w:val="bottom"/>
            <w:hideMark/>
          </w:tcPr>
          <w:p w14:paraId="6AA02F13" w14:textId="77777777" w:rsidR="00F947C5" w:rsidRPr="00871B45" w:rsidRDefault="00F947C5" w:rsidP="00F947C5">
            <w:pPr>
              <w:jc w:val="center"/>
              <w:rPr>
                <w:ins w:id="1581" w:author="Dave Contreras" w:date="2019-07-18T13:31:00Z"/>
                <w:rFonts w:ascii="Calibri" w:eastAsia="Times New Roman" w:hAnsi="Calibri" w:cs="Calibri"/>
                <w:color w:val="000000"/>
                <w:sz w:val="16"/>
                <w:szCs w:val="16"/>
              </w:rPr>
            </w:pPr>
            <w:ins w:id="1582" w:author="Dave Contreras" w:date="2019-07-18T13:31:00Z">
              <w:r w:rsidRPr="00871B45">
                <w:rPr>
                  <w:rFonts w:ascii="Calibri" w:eastAsia="Times New Roman" w:hAnsi="Calibri" w:cs="Calibri"/>
                  <w:color w:val="000000"/>
                  <w:sz w:val="16"/>
                  <w:szCs w:val="16"/>
                </w:rPr>
                <w:t>83</w:t>
              </w:r>
            </w:ins>
          </w:p>
        </w:tc>
        <w:tc>
          <w:tcPr>
            <w:tcW w:w="936" w:type="dxa"/>
            <w:tcBorders>
              <w:top w:val="nil"/>
              <w:left w:val="nil"/>
              <w:bottom w:val="nil"/>
              <w:right w:val="nil"/>
            </w:tcBorders>
            <w:shd w:val="clear" w:color="auto" w:fill="auto"/>
            <w:noWrap/>
            <w:vAlign w:val="bottom"/>
            <w:hideMark/>
          </w:tcPr>
          <w:p w14:paraId="1E3AD1A8" w14:textId="77777777" w:rsidR="00F947C5" w:rsidRPr="00871B45" w:rsidRDefault="00F947C5" w:rsidP="00F947C5">
            <w:pPr>
              <w:jc w:val="center"/>
              <w:rPr>
                <w:ins w:id="1583" w:author="Dave Contreras" w:date="2019-07-18T13:31:00Z"/>
                <w:rFonts w:ascii="Calibri" w:eastAsia="Times New Roman" w:hAnsi="Calibri" w:cs="Calibri"/>
                <w:color w:val="000000"/>
                <w:sz w:val="16"/>
                <w:szCs w:val="16"/>
              </w:rPr>
            </w:pPr>
            <w:ins w:id="1584" w:author="Dave Contreras" w:date="2019-07-18T13:31:00Z">
              <w:r w:rsidRPr="00871B45">
                <w:rPr>
                  <w:rFonts w:ascii="Calibri" w:eastAsia="Times New Roman" w:hAnsi="Calibri" w:cs="Calibri"/>
                  <w:color w:val="000000"/>
                  <w:sz w:val="16"/>
                  <w:szCs w:val="16"/>
                </w:rPr>
                <w:t>23649.5</w:t>
              </w:r>
            </w:ins>
          </w:p>
        </w:tc>
        <w:tc>
          <w:tcPr>
            <w:tcW w:w="720" w:type="dxa"/>
            <w:tcBorders>
              <w:top w:val="nil"/>
              <w:left w:val="nil"/>
              <w:bottom w:val="nil"/>
              <w:right w:val="nil"/>
            </w:tcBorders>
            <w:shd w:val="clear" w:color="auto" w:fill="auto"/>
            <w:noWrap/>
            <w:vAlign w:val="bottom"/>
            <w:hideMark/>
          </w:tcPr>
          <w:p w14:paraId="5189E722" w14:textId="77777777" w:rsidR="00F947C5" w:rsidRPr="00871B45" w:rsidRDefault="00F947C5" w:rsidP="00F947C5">
            <w:pPr>
              <w:jc w:val="center"/>
              <w:rPr>
                <w:ins w:id="1585" w:author="Dave Contreras" w:date="2019-07-18T13:31:00Z"/>
                <w:rFonts w:ascii="Calibri" w:eastAsia="Times New Roman" w:hAnsi="Calibri" w:cs="Calibri"/>
                <w:color w:val="000000"/>
                <w:sz w:val="16"/>
                <w:szCs w:val="16"/>
              </w:rPr>
            </w:pPr>
            <w:ins w:id="1586" w:author="Dave Contreras" w:date="2019-07-18T13:31:00Z">
              <w:r w:rsidRPr="00871B45">
                <w:rPr>
                  <w:rFonts w:ascii="Calibri" w:eastAsia="Times New Roman" w:hAnsi="Calibri" w:cs="Calibri"/>
                  <w:color w:val="000000"/>
                  <w:sz w:val="16"/>
                  <w:szCs w:val="16"/>
                </w:rPr>
                <w:t>22</w:t>
              </w:r>
            </w:ins>
          </w:p>
        </w:tc>
        <w:tc>
          <w:tcPr>
            <w:tcW w:w="990" w:type="dxa"/>
            <w:tcBorders>
              <w:top w:val="nil"/>
              <w:left w:val="nil"/>
              <w:bottom w:val="nil"/>
              <w:right w:val="single" w:sz="4" w:space="0" w:color="auto"/>
            </w:tcBorders>
            <w:shd w:val="clear" w:color="auto" w:fill="auto"/>
            <w:noWrap/>
            <w:vAlign w:val="bottom"/>
            <w:hideMark/>
          </w:tcPr>
          <w:p w14:paraId="3274D9AC" w14:textId="77777777" w:rsidR="00F947C5" w:rsidRPr="00871B45" w:rsidRDefault="00F947C5" w:rsidP="00F947C5">
            <w:pPr>
              <w:jc w:val="center"/>
              <w:rPr>
                <w:ins w:id="1587" w:author="Dave Contreras" w:date="2019-07-18T13:31:00Z"/>
                <w:rFonts w:ascii="Calibri" w:eastAsia="Times New Roman" w:hAnsi="Calibri" w:cs="Calibri"/>
                <w:color w:val="000000"/>
                <w:sz w:val="16"/>
                <w:szCs w:val="16"/>
              </w:rPr>
            </w:pPr>
            <w:ins w:id="1588" w:author="Dave Contreras" w:date="2019-07-18T13:31:00Z">
              <w:r w:rsidRPr="00871B45">
                <w:rPr>
                  <w:rFonts w:ascii="Calibri" w:eastAsia="Times New Roman" w:hAnsi="Calibri" w:cs="Calibri"/>
                  <w:color w:val="000000"/>
                  <w:sz w:val="16"/>
                  <w:szCs w:val="16"/>
                </w:rPr>
                <w:t>6773.8</w:t>
              </w:r>
            </w:ins>
          </w:p>
        </w:tc>
        <w:tc>
          <w:tcPr>
            <w:tcW w:w="1080" w:type="dxa"/>
            <w:tcBorders>
              <w:top w:val="nil"/>
              <w:left w:val="nil"/>
              <w:bottom w:val="nil"/>
              <w:right w:val="nil"/>
            </w:tcBorders>
            <w:shd w:val="clear" w:color="auto" w:fill="auto"/>
            <w:noWrap/>
            <w:vAlign w:val="bottom"/>
            <w:hideMark/>
          </w:tcPr>
          <w:p w14:paraId="47CF588D" w14:textId="77777777" w:rsidR="00F947C5" w:rsidRPr="00871B45" w:rsidRDefault="00F947C5" w:rsidP="00F947C5">
            <w:pPr>
              <w:jc w:val="center"/>
              <w:rPr>
                <w:ins w:id="1589" w:author="Dave Contreras" w:date="2019-07-18T13:31:00Z"/>
                <w:rFonts w:ascii="Calibri" w:eastAsia="Times New Roman" w:hAnsi="Calibri" w:cs="Calibri"/>
                <w:color w:val="000000"/>
                <w:sz w:val="16"/>
                <w:szCs w:val="16"/>
              </w:rPr>
            </w:pPr>
            <w:ins w:id="1590" w:author="Dave Contreras"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7884F47B" w14:textId="77777777" w:rsidR="00F947C5" w:rsidRPr="00871B45" w:rsidRDefault="00F947C5" w:rsidP="00F947C5">
            <w:pPr>
              <w:jc w:val="center"/>
              <w:rPr>
                <w:ins w:id="1591" w:author="Dave Contreras" w:date="2019-07-18T13:31:00Z"/>
                <w:rFonts w:ascii="Calibri" w:eastAsia="Times New Roman" w:hAnsi="Calibri" w:cs="Calibri"/>
                <w:color w:val="000000"/>
                <w:sz w:val="16"/>
                <w:szCs w:val="16"/>
              </w:rPr>
            </w:pPr>
            <w:ins w:id="1592" w:author="Dave Contreras"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1FA41C08" w14:textId="77777777" w:rsidR="00F947C5" w:rsidRPr="00871B45" w:rsidRDefault="00F947C5" w:rsidP="00F947C5">
            <w:pPr>
              <w:jc w:val="center"/>
              <w:rPr>
                <w:ins w:id="1593" w:author="Dave Contreras" w:date="2019-07-18T13:31:00Z"/>
                <w:rFonts w:ascii="Calibri" w:eastAsia="Times New Roman" w:hAnsi="Calibri" w:cs="Calibri"/>
                <w:color w:val="000000"/>
                <w:sz w:val="16"/>
                <w:szCs w:val="16"/>
              </w:rPr>
            </w:pPr>
            <w:ins w:id="1594" w:author="Dave Contreras" w:date="2019-07-18T13:31:00Z">
              <w:r w:rsidRPr="00871B45">
                <w:rPr>
                  <w:rFonts w:ascii="Calibri" w:eastAsia="Times New Roman" w:hAnsi="Calibri" w:cs="Calibri"/>
                  <w:color w:val="000000"/>
                  <w:sz w:val="16"/>
                  <w:szCs w:val="16"/>
                </w:rPr>
                <w:t>2</w:t>
              </w:r>
            </w:ins>
          </w:p>
        </w:tc>
        <w:tc>
          <w:tcPr>
            <w:tcW w:w="810" w:type="dxa"/>
            <w:gridSpan w:val="2"/>
            <w:tcBorders>
              <w:top w:val="nil"/>
              <w:left w:val="nil"/>
              <w:bottom w:val="nil"/>
              <w:right w:val="nil"/>
            </w:tcBorders>
            <w:shd w:val="clear" w:color="auto" w:fill="auto"/>
            <w:noWrap/>
            <w:vAlign w:val="bottom"/>
            <w:hideMark/>
          </w:tcPr>
          <w:p w14:paraId="75D4106E" w14:textId="77777777" w:rsidR="00F947C5" w:rsidRPr="00871B45" w:rsidRDefault="00F947C5" w:rsidP="00F947C5">
            <w:pPr>
              <w:jc w:val="center"/>
              <w:rPr>
                <w:ins w:id="1595" w:author="Dave Contreras" w:date="2019-07-18T13:31:00Z"/>
                <w:rFonts w:ascii="Calibri" w:eastAsia="Times New Roman" w:hAnsi="Calibri" w:cs="Calibri"/>
                <w:color w:val="000000"/>
                <w:sz w:val="16"/>
                <w:szCs w:val="16"/>
              </w:rPr>
            </w:pPr>
            <w:ins w:id="1596" w:author="Dave Contreras" w:date="2019-07-18T13:31:00Z">
              <w:r w:rsidRPr="00871B45">
                <w:rPr>
                  <w:rFonts w:ascii="Calibri" w:eastAsia="Times New Roman" w:hAnsi="Calibri" w:cs="Calibri"/>
                  <w:color w:val="000000"/>
                  <w:sz w:val="16"/>
                  <w:szCs w:val="16"/>
                </w:rPr>
                <w:t>68.8</w:t>
              </w:r>
            </w:ins>
          </w:p>
        </w:tc>
        <w:tc>
          <w:tcPr>
            <w:tcW w:w="900" w:type="dxa"/>
            <w:tcBorders>
              <w:top w:val="nil"/>
              <w:left w:val="single" w:sz="4" w:space="0" w:color="auto"/>
              <w:bottom w:val="nil"/>
              <w:right w:val="nil"/>
            </w:tcBorders>
            <w:shd w:val="clear" w:color="auto" w:fill="auto"/>
            <w:noWrap/>
            <w:vAlign w:val="bottom"/>
            <w:hideMark/>
          </w:tcPr>
          <w:p w14:paraId="63874EA2" w14:textId="77777777" w:rsidR="00F947C5" w:rsidRPr="00871B45" w:rsidRDefault="00F947C5" w:rsidP="00F947C5">
            <w:pPr>
              <w:jc w:val="center"/>
              <w:rPr>
                <w:ins w:id="1597" w:author="Dave Contreras" w:date="2019-07-18T13:31:00Z"/>
                <w:rFonts w:ascii="Calibri" w:eastAsia="Times New Roman" w:hAnsi="Calibri" w:cs="Calibri"/>
                <w:color w:val="000000"/>
                <w:sz w:val="16"/>
                <w:szCs w:val="16"/>
              </w:rPr>
            </w:pPr>
            <w:ins w:id="1598"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58E094A9" w14:textId="77777777" w:rsidR="00F947C5" w:rsidRPr="00871B45" w:rsidRDefault="00F947C5" w:rsidP="00F947C5">
            <w:pPr>
              <w:jc w:val="center"/>
              <w:rPr>
                <w:ins w:id="1599" w:author="Dave Contreras" w:date="2019-07-18T13:31:00Z"/>
                <w:rFonts w:ascii="Calibri" w:eastAsia="Times New Roman" w:hAnsi="Calibri" w:cs="Calibri"/>
                <w:color w:val="000000"/>
                <w:sz w:val="16"/>
                <w:szCs w:val="16"/>
              </w:rPr>
            </w:pPr>
            <w:ins w:id="1600"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3AB4023E" w14:textId="77777777" w:rsidR="00F947C5" w:rsidRPr="00871B45" w:rsidRDefault="00F947C5" w:rsidP="00F947C5">
            <w:pPr>
              <w:jc w:val="center"/>
              <w:rPr>
                <w:ins w:id="1601" w:author="Dave Contreras" w:date="2019-07-18T13:31:00Z"/>
                <w:rFonts w:ascii="Calibri" w:eastAsia="Times New Roman" w:hAnsi="Calibri" w:cs="Calibri"/>
                <w:color w:val="000000"/>
                <w:sz w:val="16"/>
                <w:szCs w:val="16"/>
              </w:rPr>
            </w:pPr>
            <w:ins w:id="1602"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26C6DF1D" w14:textId="77777777" w:rsidR="00F947C5" w:rsidRPr="00871B45" w:rsidRDefault="00F947C5" w:rsidP="00F947C5">
            <w:pPr>
              <w:jc w:val="center"/>
              <w:rPr>
                <w:ins w:id="1603" w:author="Dave Contreras" w:date="2019-07-18T13:31:00Z"/>
                <w:rFonts w:ascii="Calibri" w:eastAsia="Times New Roman" w:hAnsi="Calibri" w:cs="Calibri"/>
                <w:color w:val="000000"/>
                <w:sz w:val="16"/>
                <w:szCs w:val="16"/>
              </w:rPr>
            </w:pPr>
            <w:ins w:id="1604" w:author="Dave Contreras" w:date="2019-07-18T13:31:00Z">
              <w:r w:rsidRPr="00871B45">
                <w:rPr>
                  <w:rFonts w:ascii="Calibri" w:eastAsia="Times New Roman" w:hAnsi="Calibri" w:cs="Calibri"/>
                  <w:color w:val="000000"/>
                  <w:sz w:val="16"/>
                  <w:szCs w:val="16"/>
                </w:rPr>
                <w:t>0</w:t>
              </w:r>
            </w:ins>
          </w:p>
        </w:tc>
      </w:tr>
      <w:tr w:rsidR="00F947C5" w:rsidRPr="00E76FCD" w14:paraId="265DB146" w14:textId="77777777" w:rsidTr="00F947C5">
        <w:trPr>
          <w:trHeight w:val="300"/>
          <w:ins w:id="1605" w:author="Dave Contreras" w:date="2019-07-18T13:31:00Z"/>
        </w:trPr>
        <w:tc>
          <w:tcPr>
            <w:tcW w:w="1620" w:type="dxa"/>
            <w:tcBorders>
              <w:top w:val="nil"/>
              <w:left w:val="nil"/>
              <w:bottom w:val="nil"/>
              <w:right w:val="nil"/>
            </w:tcBorders>
            <w:shd w:val="clear" w:color="auto" w:fill="auto"/>
            <w:noWrap/>
            <w:vAlign w:val="bottom"/>
            <w:hideMark/>
          </w:tcPr>
          <w:p w14:paraId="2146EFCD" w14:textId="77777777" w:rsidR="00F947C5" w:rsidRPr="00871B45" w:rsidRDefault="00F947C5" w:rsidP="00F947C5">
            <w:pPr>
              <w:rPr>
                <w:ins w:id="1606" w:author="Dave Contreras" w:date="2019-07-18T13:31:00Z"/>
                <w:rFonts w:ascii="Calibri" w:eastAsia="Times New Roman" w:hAnsi="Calibri" w:cs="Calibri"/>
                <w:color w:val="000000"/>
                <w:sz w:val="16"/>
                <w:szCs w:val="16"/>
              </w:rPr>
            </w:pPr>
            <w:ins w:id="1607" w:author="Dave Contreras" w:date="2019-07-18T13:31:00Z">
              <w:r w:rsidRPr="00871B45">
                <w:rPr>
                  <w:rFonts w:ascii="Calibri" w:eastAsia="Times New Roman" w:hAnsi="Calibri" w:cs="Calibri"/>
                  <w:color w:val="000000"/>
                  <w:sz w:val="16"/>
                  <w:szCs w:val="16"/>
                </w:rPr>
                <w:t>Red Shiner</w:t>
              </w:r>
            </w:ins>
          </w:p>
        </w:tc>
        <w:tc>
          <w:tcPr>
            <w:tcW w:w="774" w:type="dxa"/>
            <w:tcBorders>
              <w:top w:val="nil"/>
              <w:left w:val="nil"/>
              <w:bottom w:val="nil"/>
              <w:right w:val="nil"/>
            </w:tcBorders>
            <w:shd w:val="clear" w:color="auto" w:fill="auto"/>
            <w:noWrap/>
            <w:vAlign w:val="bottom"/>
            <w:hideMark/>
          </w:tcPr>
          <w:p w14:paraId="396A5D72" w14:textId="77777777" w:rsidR="00F947C5" w:rsidRPr="00871B45" w:rsidRDefault="00F947C5" w:rsidP="00F947C5">
            <w:pPr>
              <w:jc w:val="center"/>
              <w:rPr>
                <w:ins w:id="1608" w:author="Dave Contreras" w:date="2019-07-18T13:31:00Z"/>
                <w:rFonts w:ascii="Calibri" w:eastAsia="Times New Roman" w:hAnsi="Calibri" w:cs="Calibri"/>
                <w:color w:val="000000"/>
                <w:sz w:val="16"/>
                <w:szCs w:val="16"/>
              </w:rPr>
            </w:pPr>
            <w:ins w:id="1609" w:author="Dave Contreras" w:date="2019-07-18T13:31:00Z">
              <w:r w:rsidRPr="00871B45">
                <w:rPr>
                  <w:rFonts w:ascii="Calibri" w:eastAsia="Times New Roman" w:hAnsi="Calibri" w:cs="Calibri"/>
                  <w:color w:val="000000"/>
                  <w:sz w:val="16"/>
                  <w:szCs w:val="16"/>
                </w:rPr>
                <w:t>2</w:t>
              </w:r>
            </w:ins>
          </w:p>
        </w:tc>
        <w:tc>
          <w:tcPr>
            <w:tcW w:w="936" w:type="dxa"/>
            <w:tcBorders>
              <w:top w:val="nil"/>
              <w:left w:val="nil"/>
              <w:bottom w:val="nil"/>
              <w:right w:val="nil"/>
            </w:tcBorders>
            <w:shd w:val="clear" w:color="auto" w:fill="auto"/>
            <w:noWrap/>
            <w:vAlign w:val="bottom"/>
            <w:hideMark/>
          </w:tcPr>
          <w:p w14:paraId="408FAD50" w14:textId="77777777" w:rsidR="00F947C5" w:rsidRPr="00871B45" w:rsidRDefault="00F947C5" w:rsidP="00F947C5">
            <w:pPr>
              <w:jc w:val="center"/>
              <w:rPr>
                <w:ins w:id="1610" w:author="Dave Contreras" w:date="2019-07-18T13:31:00Z"/>
                <w:rFonts w:ascii="Calibri" w:eastAsia="Times New Roman" w:hAnsi="Calibri" w:cs="Calibri"/>
                <w:color w:val="000000"/>
                <w:sz w:val="16"/>
                <w:szCs w:val="16"/>
              </w:rPr>
            </w:pPr>
            <w:ins w:id="1611" w:author="Dave Contreras" w:date="2019-07-18T13:31:00Z">
              <w:r w:rsidRPr="00871B45">
                <w:rPr>
                  <w:rFonts w:ascii="Calibri" w:eastAsia="Times New Roman" w:hAnsi="Calibri" w:cs="Calibri"/>
                  <w:color w:val="000000"/>
                  <w:sz w:val="16"/>
                  <w:szCs w:val="16"/>
                </w:rPr>
                <w:t>2040.8</w:t>
              </w:r>
            </w:ins>
          </w:p>
        </w:tc>
        <w:tc>
          <w:tcPr>
            <w:tcW w:w="720" w:type="dxa"/>
            <w:tcBorders>
              <w:top w:val="nil"/>
              <w:left w:val="nil"/>
              <w:bottom w:val="nil"/>
              <w:right w:val="nil"/>
            </w:tcBorders>
            <w:shd w:val="clear" w:color="auto" w:fill="auto"/>
            <w:noWrap/>
            <w:vAlign w:val="bottom"/>
            <w:hideMark/>
          </w:tcPr>
          <w:p w14:paraId="62F8BA2A" w14:textId="77777777" w:rsidR="00F947C5" w:rsidRPr="00871B45" w:rsidRDefault="00F947C5" w:rsidP="00F947C5">
            <w:pPr>
              <w:jc w:val="center"/>
              <w:rPr>
                <w:ins w:id="1612" w:author="Dave Contreras" w:date="2019-07-18T13:31:00Z"/>
                <w:rFonts w:ascii="Calibri" w:eastAsia="Times New Roman" w:hAnsi="Calibri" w:cs="Calibri"/>
                <w:color w:val="000000"/>
                <w:sz w:val="16"/>
                <w:szCs w:val="16"/>
              </w:rPr>
            </w:pPr>
            <w:ins w:id="1613"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7B0AD0DE" w14:textId="77777777" w:rsidR="00F947C5" w:rsidRPr="00871B45" w:rsidRDefault="00F947C5" w:rsidP="00F947C5">
            <w:pPr>
              <w:jc w:val="center"/>
              <w:rPr>
                <w:ins w:id="1614" w:author="Dave Contreras" w:date="2019-07-18T13:31:00Z"/>
                <w:rFonts w:ascii="Calibri" w:eastAsia="Times New Roman" w:hAnsi="Calibri" w:cs="Calibri"/>
                <w:color w:val="000000"/>
                <w:sz w:val="16"/>
                <w:szCs w:val="16"/>
              </w:rPr>
            </w:pPr>
            <w:ins w:id="1615" w:author="Dave Contreras"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68FBDF43" w14:textId="77777777" w:rsidR="00F947C5" w:rsidRPr="00871B45" w:rsidRDefault="00F947C5" w:rsidP="00F947C5">
            <w:pPr>
              <w:jc w:val="center"/>
              <w:rPr>
                <w:ins w:id="1616" w:author="Dave Contreras" w:date="2019-07-18T13:31:00Z"/>
                <w:rFonts w:ascii="Calibri" w:eastAsia="Times New Roman" w:hAnsi="Calibri" w:cs="Calibri"/>
                <w:color w:val="000000"/>
                <w:sz w:val="16"/>
                <w:szCs w:val="16"/>
              </w:rPr>
            </w:pPr>
            <w:ins w:id="1617" w:author="Dave Contreras"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21B10F0B" w14:textId="77777777" w:rsidR="00F947C5" w:rsidRPr="00871B45" w:rsidRDefault="00F947C5" w:rsidP="00F947C5">
            <w:pPr>
              <w:jc w:val="center"/>
              <w:rPr>
                <w:ins w:id="1618" w:author="Dave Contreras" w:date="2019-07-18T13:31:00Z"/>
                <w:rFonts w:ascii="Calibri" w:eastAsia="Times New Roman" w:hAnsi="Calibri" w:cs="Calibri"/>
                <w:color w:val="000000"/>
                <w:sz w:val="16"/>
                <w:szCs w:val="16"/>
              </w:rPr>
            </w:pPr>
            <w:ins w:id="1619" w:author="Dave Contreras"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209ADC95" w14:textId="77777777" w:rsidR="00F947C5" w:rsidRPr="00871B45" w:rsidRDefault="00F947C5" w:rsidP="00F947C5">
            <w:pPr>
              <w:jc w:val="center"/>
              <w:rPr>
                <w:ins w:id="1620" w:author="Dave Contreras" w:date="2019-07-18T13:31:00Z"/>
                <w:rFonts w:ascii="Calibri" w:eastAsia="Times New Roman" w:hAnsi="Calibri" w:cs="Calibri"/>
                <w:color w:val="000000"/>
                <w:sz w:val="16"/>
                <w:szCs w:val="16"/>
              </w:rPr>
            </w:pPr>
            <w:ins w:id="1621" w:author="Dave Contreras"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700D13D2" w14:textId="77777777" w:rsidR="00F947C5" w:rsidRPr="00871B45" w:rsidRDefault="00F947C5" w:rsidP="00F947C5">
            <w:pPr>
              <w:jc w:val="center"/>
              <w:rPr>
                <w:ins w:id="1622" w:author="Dave Contreras" w:date="2019-07-18T13:31:00Z"/>
                <w:rFonts w:ascii="Calibri" w:eastAsia="Times New Roman" w:hAnsi="Calibri" w:cs="Calibri"/>
                <w:color w:val="000000"/>
                <w:sz w:val="16"/>
                <w:szCs w:val="16"/>
              </w:rPr>
            </w:pPr>
            <w:ins w:id="1623" w:author="Dave Contreras"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40BE5B5F" w14:textId="77777777" w:rsidR="00F947C5" w:rsidRPr="00871B45" w:rsidRDefault="00F947C5" w:rsidP="00F947C5">
            <w:pPr>
              <w:jc w:val="center"/>
              <w:rPr>
                <w:ins w:id="1624" w:author="Dave Contreras" w:date="2019-07-18T13:31:00Z"/>
                <w:rFonts w:ascii="Calibri" w:eastAsia="Times New Roman" w:hAnsi="Calibri" w:cs="Calibri"/>
                <w:color w:val="000000"/>
                <w:sz w:val="16"/>
                <w:szCs w:val="16"/>
              </w:rPr>
            </w:pPr>
            <w:ins w:id="1625"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61C41D8E" w14:textId="77777777" w:rsidR="00F947C5" w:rsidRPr="00871B45" w:rsidRDefault="00F947C5" w:rsidP="00F947C5">
            <w:pPr>
              <w:jc w:val="center"/>
              <w:rPr>
                <w:ins w:id="1626" w:author="Dave Contreras" w:date="2019-07-18T13:31:00Z"/>
                <w:rFonts w:ascii="Calibri" w:eastAsia="Times New Roman" w:hAnsi="Calibri" w:cs="Calibri"/>
                <w:color w:val="000000"/>
                <w:sz w:val="16"/>
                <w:szCs w:val="16"/>
              </w:rPr>
            </w:pPr>
            <w:ins w:id="1627"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3BAECCD1" w14:textId="77777777" w:rsidR="00F947C5" w:rsidRPr="00871B45" w:rsidRDefault="00F947C5" w:rsidP="00F947C5">
            <w:pPr>
              <w:jc w:val="center"/>
              <w:rPr>
                <w:ins w:id="1628" w:author="Dave Contreras" w:date="2019-07-18T13:31:00Z"/>
                <w:rFonts w:ascii="Calibri" w:eastAsia="Times New Roman" w:hAnsi="Calibri" w:cs="Calibri"/>
                <w:color w:val="000000"/>
                <w:sz w:val="16"/>
                <w:szCs w:val="16"/>
              </w:rPr>
            </w:pPr>
            <w:ins w:id="1629"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3BF44DE9" w14:textId="77777777" w:rsidR="00F947C5" w:rsidRPr="00871B45" w:rsidRDefault="00F947C5" w:rsidP="00F947C5">
            <w:pPr>
              <w:jc w:val="center"/>
              <w:rPr>
                <w:ins w:id="1630" w:author="Dave Contreras" w:date="2019-07-18T13:31:00Z"/>
                <w:rFonts w:ascii="Calibri" w:eastAsia="Times New Roman" w:hAnsi="Calibri" w:cs="Calibri"/>
                <w:color w:val="000000"/>
                <w:sz w:val="16"/>
                <w:szCs w:val="16"/>
              </w:rPr>
            </w:pPr>
            <w:ins w:id="1631" w:author="Dave Contreras" w:date="2019-07-18T13:31:00Z">
              <w:r w:rsidRPr="00871B45">
                <w:rPr>
                  <w:rFonts w:ascii="Calibri" w:eastAsia="Times New Roman" w:hAnsi="Calibri" w:cs="Calibri"/>
                  <w:color w:val="000000"/>
                  <w:sz w:val="16"/>
                  <w:szCs w:val="16"/>
                </w:rPr>
                <w:t>0</w:t>
              </w:r>
            </w:ins>
          </w:p>
        </w:tc>
      </w:tr>
      <w:tr w:rsidR="00F947C5" w:rsidRPr="00E76FCD" w14:paraId="55852951" w14:textId="77777777" w:rsidTr="00F947C5">
        <w:trPr>
          <w:trHeight w:val="300"/>
          <w:ins w:id="1632" w:author="Dave Contreras" w:date="2019-07-18T13:31:00Z"/>
        </w:trPr>
        <w:tc>
          <w:tcPr>
            <w:tcW w:w="1620" w:type="dxa"/>
            <w:tcBorders>
              <w:top w:val="nil"/>
              <w:left w:val="nil"/>
              <w:bottom w:val="nil"/>
              <w:right w:val="nil"/>
            </w:tcBorders>
            <w:shd w:val="clear" w:color="auto" w:fill="auto"/>
            <w:noWrap/>
            <w:vAlign w:val="bottom"/>
            <w:hideMark/>
          </w:tcPr>
          <w:p w14:paraId="736684CC" w14:textId="77777777" w:rsidR="00F947C5" w:rsidRPr="00871B45" w:rsidRDefault="00F947C5" w:rsidP="00F947C5">
            <w:pPr>
              <w:rPr>
                <w:ins w:id="1633" w:author="Dave Contreras" w:date="2019-07-18T13:31:00Z"/>
                <w:rFonts w:ascii="Calibri" w:eastAsia="Times New Roman" w:hAnsi="Calibri" w:cs="Calibri"/>
                <w:color w:val="000000"/>
                <w:sz w:val="16"/>
                <w:szCs w:val="16"/>
              </w:rPr>
            </w:pPr>
            <w:ins w:id="1634" w:author="Dave Contreras" w:date="2019-07-18T13:31:00Z">
              <w:r w:rsidRPr="00871B45">
                <w:rPr>
                  <w:rFonts w:ascii="Calibri" w:eastAsia="Times New Roman" w:hAnsi="Calibri" w:cs="Calibri"/>
                  <w:color w:val="000000"/>
                  <w:sz w:val="16"/>
                  <w:szCs w:val="16"/>
                </w:rPr>
                <w:t>Sac</w:t>
              </w:r>
              <w:r w:rsidRPr="00E76FCD">
                <w:rPr>
                  <w:rFonts w:ascii="Calibri" w:eastAsia="Times New Roman" w:hAnsi="Calibri" w:cs="Calibri"/>
                  <w:color w:val="000000"/>
                  <w:sz w:val="16"/>
                  <w:szCs w:val="16"/>
                </w:rPr>
                <w:t>.</w:t>
              </w:r>
              <w:r w:rsidRPr="00871B45">
                <w:rPr>
                  <w:rFonts w:ascii="Calibri" w:eastAsia="Times New Roman" w:hAnsi="Calibri" w:cs="Calibri"/>
                  <w:color w:val="000000"/>
                  <w:sz w:val="16"/>
                  <w:szCs w:val="16"/>
                </w:rPr>
                <w:t xml:space="preserve"> Pikeminnow</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3F01730E" w14:textId="77777777" w:rsidR="00F947C5" w:rsidRPr="00871B45" w:rsidRDefault="00F947C5" w:rsidP="00F947C5">
            <w:pPr>
              <w:jc w:val="center"/>
              <w:rPr>
                <w:ins w:id="1635" w:author="Dave Contreras" w:date="2019-07-18T13:31:00Z"/>
                <w:rFonts w:ascii="Calibri" w:eastAsia="Times New Roman" w:hAnsi="Calibri" w:cs="Calibri"/>
                <w:color w:val="000000"/>
                <w:sz w:val="16"/>
                <w:szCs w:val="16"/>
              </w:rPr>
            </w:pPr>
            <w:ins w:id="1636" w:author="Dave Contreras" w:date="2019-07-18T13:31:00Z">
              <w:r w:rsidRPr="00871B45">
                <w:rPr>
                  <w:rFonts w:ascii="Calibri" w:eastAsia="Times New Roman" w:hAnsi="Calibri" w:cs="Calibri"/>
                  <w:color w:val="000000"/>
                  <w:sz w:val="16"/>
                  <w:szCs w:val="16"/>
                </w:rPr>
                <w:t>15</w:t>
              </w:r>
            </w:ins>
          </w:p>
        </w:tc>
        <w:tc>
          <w:tcPr>
            <w:tcW w:w="936" w:type="dxa"/>
            <w:tcBorders>
              <w:top w:val="nil"/>
              <w:left w:val="nil"/>
              <w:bottom w:val="nil"/>
              <w:right w:val="nil"/>
            </w:tcBorders>
            <w:shd w:val="clear" w:color="auto" w:fill="auto"/>
            <w:noWrap/>
            <w:vAlign w:val="bottom"/>
            <w:hideMark/>
          </w:tcPr>
          <w:p w14:paraId="35A7BE1F" w14:textId="77777777" w:rsidR="00F947C5" w:rsidRPr="00871B45" w:rsidRDefault="00F947C5" w:rsidP="00F947C5">
            <w:pPr>
              <w:jc w:val="center"/>
              <w:rPr>
                <w:ins w:id="1637" w:author="Dave Contreras" w:date="2019-07-18T13:31:00Z"/>
                <w:rFonts w:ascii="Calibri" w:eastAsia="Times New Roman" w:hAnsi="Calibri" w:cs="Calibri"/>
                <w:color w:val="000000"/>
                <w:sz w:val="16"/>
                <w:szCs w:val="16"/>
              </w:rPr>
            </w:pPr>
            <w:ins w:id="1638" w:author="Dave Contreras" w:date="2019-07-18T13:31:00Z">
              <w:r w:rsidRPr="00871B45">
                <w:rPr>
                  <w:rFonts w:ascii="Calibri" w:eastAsia="Times New Roman" w:hAnsi="Calibri" w:cs="Calibri"/>
                  <w:color w:val="000000"/>
                  <w:sz w:val="16"/>
                  <w:szCs w:val="16"/>
                </w:rPr>
                <w:t>7270.4</w:t>
              </w:r>
            </w:ins>
          </w:p>
        </w:tc>
        <w:tc>
          <w:tcPr>
            <w:tcW w:w="720" w:type="dxa"/>
            <w:tcBorders>
              <w:top w:val="nil"/>
              <w:left w:val="nil"/>
              <w:bottom w:val="nil"/>
              <w:right w:val="nil"/>
            </w:tcBorders>
            <w:shd w:val="clear" w:color="auto" w:fill="auto"/>
            <w:noWrap/>
            <w:vAlign w:val="bottom"/>
            <w:hideMark/>
          </w:tcPr>
          <w:p w14:paraId="7F358386" w14:textId="77777777" w:rsidR="00F947C5" w:rsidRPr="00871B45" w:rsidRDefault="00F947C5" w:rsidP="00F947C5">
            <w:pPr>
              <w:jc w:val="center"/>
              <w:rPr>
                <w:ins w:id="1639" w:author="Dave Contreras" w:date="2019-07-18T13:31:00Z"/>
                <w:rFonts w:ascii="Calibri" w:eastAsia="Times New Roman" w:hAnsi="Calibri" w:cs="Calibri"/>
                <w:color w:val="000000"/>
                <w:sz w:val="16"/>
                <w:szCs w:val="16"/>
              </w:rPr>
            </w:pPr>
            <w:ins w:id="1640"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4303AAD5" w14:textId="77777777" w:rsidR="00F947C5" w:rsidRPr="00871B45" w:rsidRDefault="00F947C5" w:rsidP="00F947C5">
            <w:pPr>
              <w:jc w:val="center"/>
              <w:rPr>
                <w:ins w:id="1641" w:author="Dave Contreras" w:date="2019-07-18T13:31:00Z"/>
                <w:rFonts w:ascii="Calibri" w:eastAsia="Times New Roman" w:hAnsi="Calibri" w:cs="Calibri"/>
                <w:color w:val="000000"/>
                <w:sz w:val="16"/>
                <w:szCs w:val="16"/>
              </w:rPr>
            </w:pPr>
            <w:ins w:id="1642" w:author="Dave Contreras"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7EBD90A8" w14:textId="77777777" w:rsidR="00F947C5" w:rsidRPr="00871B45" w:rsidRDefault="00F947C5" w:rsidP="00F947C5">
            <w:pPr>
              <w:jc w:val="center"/>
              <w:rPr>
                <w:ins w:id="1643" w:author="Dave Contreras" w:date="2019-07-18T13:31:00Z"/>
                <w:rFonts w:ascii="Calibri" w:eastAsia="Times New Roman" w:hAnsi="Calibri" w:cs="Calibri"/>
                <w:color w:val="000000"/>
                <w:sz w:val="16"/>
                <w:szCs w:val="16"/>
              </w:rPr>
            </w:pPr>
            <w:ins w:id="1644" w:author="Dave Contreras"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496370B8" w14:textId="77777777" w:rsidR="00F947C5" w:rsidRPr="00871B45" w:rsidRDefault="00F947C5" w:rsidP="00F947C5">
            <w:pPr>
              <w:jc w:val="center"/>
              <w:rPr>
                <w:ins w:id="1645" w:author="Dave Contreras" w:date="2019-07-18T13:31:00Z"/>
                <w:rFonts w:ascii="Calibri" w:eastAsia="Times New Roman" w:hAnsi="Calibri" w:cs="Calibri"/>
                <w:color w:val="000000"/>
                <w:sz w:val="16"/>
                <w:szCs w:val="16"/>
              </w:rPr>
            </w:pPr>
            <w:ins w:id="1646" w:author="Dave Contreras"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06E82E12" w14:textId="77777777" w:rsidR="00F947C5" w:rsidRPr="00871B45" w:rsidRDefault="00F947C5" w:rsidP="00F947C5">
            <w:pPr>
              <w:jc w:val="center"/>
              <w:rPr>
                <w:ins w:id="1647" w:author="Dave Contreras" w:date="2019-07-18T13:31:00Z"/>
                <w:rFonts w:ascii="Calibri" w:eastAsia="Times New Roman" w:hAnsi="Calibri" w:cs="Calibri"/>
                <w:color w:val="000000"/>
                <w:sz w:val="16"/>
                <w:szCs w:val="16"/>
              </w:rPr>
            </w:pPr>
            <w:ins w:id="1648" w:author="Dave Contreras" w:date="2019-07-18T13:31:00Z">
              <w:r w:rsidRPr="00871B45">
                <w:rPr>
                  <w:rFonts w:ascii="Calibri" w:eastAsia="Times New Roman" w:hAnsi="Calibri" w:cs="Calibri"/>
                  <w:color w:val="000000"/>
                  <w:sz w:val="16"/>
                  <w:szCs w:val="16"/>
                </w:rPr>
                <w:t>1</w:t>
              </w:r>
            </w:ins>
          </w:p>
        </w:tc>
        <w:tc>
          <w:tcPr>
            <w:tcW w:w="810" w:type="dxa"/>
            <w:gridSpan w:val="2"/>
            <w:tcBorders>
              <w:top w:val="nil"/>
              <w:left w:val="nil"/>
              <w:bottom w:val="nil"/>
              <w:right w:val="nil"/>
            </w:tcBorders>
            <w:shd w:val="clear" w:color="auto" w:fill="auto"/>
            <w:noWrap/>
            <w:vAlign w:val="bottom"/>
            <w:hideMark/>
          </w:tcPr>
          <w:p w14:paraId="143C193F" w14:textId="77777777" w:rsidR="00F947C5" w:rsidRPr="00871B45" w:rsidRDefault="00F947C5" w:rsidP="00F947C5">
            <w:pPr>
              <w:jc w:val="center"/>
              <w:rPr>
                <w:ins w:id="1649" w:author="Dave Contreras" w:date="2019-07-18T13:31:00Z"/>
                <w:rFonts w:ascii="Calibri" w:eastAsia="Times New Roman" w:hAnsi="Calibri" w:cs="Calibri"/>
                <w:color w:val="000000"/>
                <w:sz w:val="16"/>
                <w:szCs w:val="16"/>
              </w:rPr>
            </w:pPr>
            <w:ins w:id="1650" w:author="Dave Contreras" w:date="2019-07-18T13:31:00Z">
              <w:r w:rsidRPr="00871B45">
                <w:rPr>
                  <w:rFonts w:ascii="Calibri" w:eastAsia="Times New Roman" w:hAnsi="Calibri" w:cs="Calibri"/>
                  <w:color w:val="000000"/>
                  <w:sz w:val="16"/>
                  <w:szCs w:val="16"/>
                </w:rPr>
                <w:t>48.9</w:t>
              </w:r>
            </w:ins>
          </w:p>
        </w:tc>
        <w:tc>
          <w:tcPr>
            <w:tcW w:w="900" w:type="dxa"/>
            <w:tcBorders>
              <w:top w:val="nil"/>
              <w:left w:val="single" w:sz="4" w:space="0" w:color="auto"/>
              <w:bottom w:val="nil"/>
              <w:right w:val="nil"/>
            </w:tcBorders>
            <w:shd w:val="clear" w:color="auto" w:fill="auto"/>
            <w:noWrap/>
            <w:vAlign w:val="bottom"/>
            <w:hideMark/>
          </w:tcPr>
          <w:p w14:paraId="60A13BE9" w14:textId="77777777" w:rsidR="00F947C5" w:rsidRPr="00871B45" w:rsidRDefault="00F947C5" w:rsidP="00F947C5">
            <w:pPr>
              <w:jc w:val="center"/>
              <w:rPr>
                <w:ins w:id="1651" w:author="Dave Contreras" w:date="2019-07-18T13:31:00Z"/>
                <w:rFonts w:ascii="Calibri" w:eastAsia="Times New Roman" w:hAnsi="Calibri" w:cs="Calibri"/>
                <w:color w:val="000000"/>
                <w:sz w:val="16"/>
                <w:szCs w:val="16"/>
              </w:rPr>
            </w:pPr>
            <w:ins w:id="1652"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24843210" w14:textId="77777777" w:rsidR="00F947C5" w:rsidRPr="00871B45" w:rsidRDefault="00F947C5" w:rsidP="00F947C5">
            <w:pPr>
              <w:jc w:val="center"/>
              <w:rPr>
                <w:ins w:id="1653" w:author="Dave Contreras" w:date="2019-07-18T13:31:00Z"/>
                <w:rFonts w:ascii="Calibri" w:eastAsia="Times New Roman" w:hAnsi="Calibri" w:cs="Calibri"/>
                <w:color w:val="000000"/>
                <w:sz w:val="16"/>
                <w:szCs w:val="16"/>
              </w:rPr>
            </w:pPr>
            <w:ins w:id="1654"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E81502C" w14:textId="77777777" w:rsidR="00F947C5" w:rsidRPr="00871B45" w:rsidRDefault="00F947C5" w:rsidP="00F947C5">
            <w:pPr>
              <w:jc w:val="center"/>
              <w:rPr>
                <w:ins w:id="1655" w:author="Dave Contreras" w:date="2019-07-18T13:31:00Z"/>
                <w:rFonts w:ascii="Calibri" w:eastAsia="Times New Roman" w:hAnsi="Calibri" w:cs="Calibri"/>
                <w:color w:val="000000"/>
                <w:sz w:val="16"/>
                <w:szCs w:val="16"/>
              </w:rPr>
            </w:pPr>
            <w:ins w:id="1656"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41EDA950" w14:textId="77777777" w:rsidR="00F947C5" w:rsidRPr="00871B45" w:rsidRDefault="00F947C5" w:rsidP="00F947C5">
            <w:pPr>
              <w:jc w:val="center"/>
              <w:rPr>
                <w:ins w:id="1657" w:author="Dave Contreras" w:date="2019-07-18T13:31:00Z"/>
                <w:rFonts w:ascii="Calibri" w:eastAsia="Times New Roman" w:hAnsi="Calibri" w:cs="Calibri"/>
                <w:color w:val="000000"/>
                <w:sz w:val="16"/>
                <w:szCs w:val="16"/>
              </w:rPr>
            </w:pPr>
            <w:ins w:id="1658" w:author="Dave Contreras" w:date="2019-07-18T13:31:00Z">
              <w:r w:rsidRPr="00871B45">
                <w:rPr>
                  <w:rFonts w:ascii="Calibri" w:eastAsia="Times New Roman" w:hAnsi="Calibri" w:cs="Calibri"/>
                  <w:color w:val="000000"/>
                  <w:sz w:val="16"/>
                  <w:szCs w:val="16"/>
                </w:rPr>
                <w:t>0</w:t>
              </w:r>
            </w:ins>
          </w:p>
        </w:tc>
      </w:tr>
      <w:tr w:rsidR="00F947C5" w:rsidRPr="00E76FCD" w14:paraId="5A4094FA" w14:textId="77777777" w:rsidTr="00F947C5">
        <w:trPr>
          <w:trHeight w:val="300"/>
          <w:ins w:id="1659" w:author="Dave Contreras" w:date="2019-07-18T13:31:00Z"/>
        </w:trPr>
        <w:tc>
          <w:tcPr>
            <w:tcW w:w="1620" w:type="dxa"/>
            <w:tcBorders>
              <w:top w:val="nil"/>
              <w:left w:val="nil"/>
              <w:bottom w:val="nil"/>
              <w:right w:val="nil"/>
            </w:tcBorders>
            <w:shd w:val="clear" w:color="auto" w:fill="auto"/>
            <w:noWrap/>
            <w:vAlign w:val="bottom"/>
            <w:hideMark/>
          </w:tcPr>
          <w:p w14:paraId="708EFEA9" w14:textId="77777777" w:rsidR="00F947C5" w:rsidRPr="00871B45" w:rsidRDefault="00F947C5" w:rsidP="00F947C5">
            <w:pPr>
              <w:rPr>
                <w:ins w:id="1660" w:author="Dave Contreras" w:date="2019-07-18T13:31:00Z"/>
                <w:rFonts w:ascii="Calibri" w:eastAsia="Times New Roman" w:hAnsi="Calibri" w:cs="Calibri"/>
                <w:color w:val="000000"/>
                <w:sz w:val="16"/>
                <w:szCs w:val="16"/>
              </w:rPr>
            </w:pPr>
            <w:ins w:id="1661" w:author="Dave Contreras" w:date="2019-07-18T13:31:00Z">
              <w:r w:rsidRPr="00871B45">
                <w:rPr>
                  <w:rFonts w:ascii="Calibri" w:eastAsia="Times New Roman" w:hAnsi="Calibri" w:cs="Calibri"/>
                  <w:color w:val="000000"/>
                  <w:sz w:val="16"/>
                  <w:szCs w:val="16"/>
                </w:rPr>
                <w:t>Sac</w:t>
              </w:r>
              <w:r w:rsidRPr="00E76FCD">
                <w:rPr>
                  <w:rFonts w:ascii="Calibri" w:eastAsia="Times New Roman" w:hAnsi="Calibri" w:cs="Calibri"/>
                  <w:color w:val="000000"/>
                  <w:sz w:val="16"/>
                  <w:szCs w:val="16"/>
                </w:rPr>
                <w:t>.</w:t>
              </w:r>
              <w:r w:rsidRPr="00871B45">
                <w:rPr>
                  <w:rFonts w:ascii="Calibri" w:eastAsia="Times New Roman" w:hAnsi="Calibri" w:cs="Calibri"/>
                  <w:color w:val="000000"/>
                  <w:sz w:val="16"/>
                  <w:szCs w:val="16"/>
                </w:rPr>
                <w:t xml:space="preserve"> Sucker</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38CC8B5C" w14:textId="77777777" w:rsidR="00F947C5" w:rsidRPr="00871B45" w:rsidRDefault="00F947C5" w:rsidP="00F947C5">
            <w:pPr>
              <w:jc w:val="center"/>
              <w:rPr>
                <w:ins w:id="1662" w:author="Dave Contreras" w:date="2019-07-18T13:31:00Z"/>
                <w:rFonts w:ascii="Calibri" w:eastAsia="Times New Roman" w:hAnsi="Calibri" w:cs="Calibri"/>
                <w:color w:val="000000"/>
                <w:sz w:val="16"/>
                <w:szCs w:val="16"/>
              </w:rPr>
            </w:pPr>
            <w:ins w:id="1663" w:author="Dave Contreras" w:date="2019-07-18T13:31:00Z">
              <w:r w:rsidRPr="00871B45">
                <w:rPr>
                  <w:rFonts w:ascii="Calibri" w:eastAsia="Times New Roman" w:hAnsi="Calibri" w:cs="Calibri"/>
                  <w:color w:val="000000"/>
                  <w:sz w:val="16"/>
                  <w:szCs w:val="16"/>
                </w:rPr>
                <w:t>76</w:t>
              </w:r>
            </w:ins>
          </w:p>
        </w:tc>
        <w:tc>
          <w:tcPr>
            <w:tcW w:w="936" w:type="dxa"/>
            <w:tcBorders>
              <w:top w:val="nil"/>
              <w:left w:val="nil"/>
              <w:bottom w:val="nil"/>
              <w:right w:val="nil"/>
            </w:tcBorders>
            <w:shd w:val="clear" w:color="auto" w:fill="auto"/>
            <w:noWrap/>
            <w:vAlign w:val="bottom"/>
            <w:hideMark/>
          </w:tcPr>
          <w:p w14:paraId="1A0B2CE7" w14:textId="77777777" w:rsidR="00F947C5" w:rsidRPr="00871B45" w:rsidRDefault="00F947C5" w:rsidP="00F947C5">
            <w:pPr>
              <w:jc w:val="center"/>
              <w:rPr>
                <w:ins w:id="1664" w:author="Dave Contreras" w:date="2019-07-18T13:31:00Z"/>
                <w:rFonts w:ascii="Calibri" w:eastAsia="Times New Roman" w:hAnsi="Calibri" w:cs="Calibri"/>
                <w:color w:val="000000"/>
                <w:sz w:val="16"/>
                <w:szCs w:val="16"/>
              </w:rPr>
            </w:pPr>
            <w:ins w:id="1665" w:author="Dave Contreras" w:date="2019-07-18T13:31:00Z">
              <w:r w:rsidRPr="00871B45">
                <w:rPr>
                  <w:rFonts w:ascii="Calibri" w:eastAsia="Times New Roman" w:hAnsi="Calibri" w:cs="Calibri"/>
                  <w:color w:val="000000"/>
                  <w:sz w:val="16"/>
                  <w:szCs w:val="16"/>
                </w:rPr>
                <w:t>30078.8</w:t>
              </w:r>
            </w:ins>
          </w:p>
        </w:tc>
        <w:tc>
          <w:tcPr>
            <w:tcW w:w="720" w:type="dxa"/>
            <w:tcBorders>
              <w:top w:val="nil"/>
              <w:left w:val="nil"/>
              <w:bottom w:val="nil"/>
              <w:right w:val="nil"/>
            </w:tcBorders>
            <w:shd w:val="clear" w:color="auto" w:fill="auto"/>
            <w:noWrap/>
            <w:vAlign w:val="bottom"/>
            <w:hideMark/>
          </w:tcPr>
          <w:p w14:paraId="39C663A6" w14:textId="77777777" w:rsidR="00F947C5" w:rsidRPr="00871B45" w:rsidRDefault="00F947C5" w:rsidP="00F947C5">
            <w:pPr>
              <w:jc w:val="center"/>
              <w:rPr>
                <w:ins w:id="1666" w:author="Dave Contreras" w:date="2019-07-18T13:31:00Z"/>
                <w:rFonts w:ascii="Calibri" w:eastAsia="Times New Roman" w:hAnsi="Calibri" w:cs="Calibri"/>
                <w:color w:val="000000"/>
                <w:sz w:val="16"/>
                <w:szCs w:val="16"/>
              </w:rPr>
            </w:pPr>
            <w:ins w:id="1667"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0AE9A6F5" w14:textId="77777777" w:rsidR="00F947C5" w:rsidRPr="00871B45" w:rsidRDefault="00F947C5" w:rsidP="00F947C5">
            <w:pPr>
              <w:jc w:val="center"/>
              <w:rPr>
                <w:ins w:id="1668" w:author="Dave Contreras" w:date="2019-07-18T13:31:00Z"/>
                <w:rFonts w:ascii="Calibri" w:eastAsia="Times New Roman" w:hAnsi="Calibri" w:cs="Calibri"/>
                <w:color w:val="000000"/>
                <w:sz w:val="16"/>
                <w:szCs w:val="16"/>
              </w:rPr>
            </w:pPr>
            <w:ins w:id="1669" w:author="Dave Contreras"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40B6BBB4" w14:textId="77777777" w:rsidR="00F947C5" w:rsidRPr="00871B45" w:rsidRDefault="00F947C5" w:rsidP="00F947C5">
            <w:pPr>
              <w:jc w:val="center"/>
              <w:rPr>
                <w:ins w:id="1670" w:author="Dave Contreras" w:date="2019-07-18T13:31:00Z"/>
                <w:rFonts w:ascii="Calibri" w:eastAsia="Times New Roman" w:hAnsi="Calibri" w:cs="Calibri"/>
                <w:color w:val="000000"/>
                <w:sz w:val="16"/>
                <w:szCs w:val="16"/>
              </w:rPr>
            </w:pPr>
            <w:ins w:id="1671" w:author="Dave Contreras"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3D4BB2CB" w14:textId="77777777" w:rsidR="00F947C5" w:rsidRPr="00871B45" w:rsidRDefault="00F947C5" w:rsidP="00F947C5">
            <w:pPr>
              <w:jc w:val="center"/>
              <w:rPr>
                <w:ins w:id="1672" w:author="Dave Contreras" w:date="2019-07-18T13:31:00Z"/>
                <w:rFonts w:ascii="Calibri" w:eastAsia="Times New Roman" w:hAnsi="Calibri" w:cs="Calibri"/>
                <w:color w:val="000000"/>
                <w:sz w:val="16"/>
                <w:szCs w:val="16"/>
              </w:rPr>
            </w:pPr>
            <w:ins w:id="1673" w:author="Dave Contreras"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1C16FDC0" w14:textId="77777777" w:rsidR="00F947C5" w:rsidRPr="00871B45" w:rsidRDefault="00F947C5" w:rsidP="00F947C5">
            <w:pPr>
              <w:jc w:val="center"/>
              <w:rPr>
                <w:ins w:id="1674" w:author="Dave Contreras" w:date="2019-07-18T13:31:00Z"/>
                <w:rFonts w:ascii="Calibri" w:eastAsia="Times New Roman" w:hAnsi="Calibri" w:cs="Calibri"/>
                <w:color w:val="000000"/>
                <w:sz w:val="16"/>
                <w:szCs w:val="16"/>
              </w:rPr>
            </w:pPr>
            <w:ins w:id="1675" w:author="Dave Contreras" w:date="2019-07-18T13:31:00Z">
              <w:r w:rsidRPr="00871B45">
                <w:rPr>
                  <w:rFonts w:ascii="Calibri" w:eastAsia="Times New Roman" w:hAnsi="Calibri" w:cs="Calibri"/>
                  <w:color w:val="000000"/>
                  <w:sz w:val="16"/>
                  <w:szCs w:val="16"/>
                </w:rPr>
                <w:t>2</w:t>
              </w:r>
            </w:ins>
          </w:p>
        </w:tc>
        <w:tc>
          <w:tcPr>
            <w:tcW w:w="810" w:type="dxa"/>
            <w:gridSpan w:val="2"/>
            <w:tcBorders>
              <w:top w:val="nil"/>
              <w:left w:val="nil"/>
              <w:bottom w:val="nil"/>
              <w:right w:val="nil"/>
            </w:tcBorders>
            <w:shd w:val="clear" w:color="auto" w:fill="auto"/>
            <w:noWrap/>
            <w:vAlign w:val="bottom"/>
            <w:hideMark/>
          </w:tcPr>
          <w:p w14:paraId="391166B9" w14:textId="77777777" w:rsidR="00F947C5" w:rsidRPr="00871B45" w:rsidRDefault="00F947C5" w:rsidP="00F947C5">
            <w:pPr>
              <w:jc w:val="center"/>
              <w:rPr>
                <w:ins w:id="1676" w:author="Dave Contreras" w:date="2019-07-18T13:31:00Z"/>
                <w:rFonts w:ascii="Calibri" w:eastAsia="Times New Roman" w:hAnsi="Calibri" w:cs="Calibri"/>
                <w:color w:val="000000"/>
                <w:sz w:val="16"/>
                <w:szCs w:val="16"/>
              </w:rPr>
            </w:pPr>
            <w:ins w:id="1677" w:author="Dave Contreras" w:date="2019-07-18T13:31:00Z">
              <w:r w:rsidRPr="00871B45">
                <w:rPr>
                  <w:rFonts w:ascii="Calibri" w:eastAsia="Times New Roman" w:hAnsi="Calibri" w:cs="Calibri"/>
                  <w:color w:val="000000"/>
                  <w:sz w:val="16"/>
                  <w:szCs w:val="16"/>
                </w:rPr>
                <w:t>72.8</w:t>
              </w:r>
            </w:ins>
          </w:p>
        </w:tc>
        <w:tc>
          <w:tcPr>
            <w:tcW w:w="900" w:type="dxa"/>
            <w:tcBorders>
              <w:top w:val="nil"/>
              <w:left w:val="single" w:sz="4" w:space="0" w:color="auto"/>
              <w:bottom w:val="nil"/>
              <w:right w:val="nil"/>
            </w:tcBorders>
            <w:shd w:val="clear" w:color="auto" w:fill="auto"/>
            <w:noWrap/>
            <w:vAlign w:val="bottom"/>
            <w:hideMark/>
          </w:tcPr>
          <w:p w14:paraId="6B9E94FB" w14:textId="77777777" w:rsidR="00F947C5" w:rsidRPr="00871B45" w:rsidRDefault="00F947C5" w:rsidP="00F947C5">
            <w:pPr>
              <w:jc w:val="center"/>
              <w:rPr>
                <w:ins w:id="1678" w:author="Dave Contreras" w:date="2019-07-18T13:31:00Z"/>
                <w:rFonts w:ascii="Calibri" w:eastAsia="Times New Roman" w:hAnsi="Calibri" w:cs="Calibri"/>
                <w:color w:val="000000"/>
                <w:sz w:val="16"/>
                <w:szCs w:val="16"/>
              </w:rPr>
            </w:pPr>
            <w:ins w:id="1679"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3DC64FDA" w14:textId="77777777" w:rsidR="00F947C5" w:rsidRPr="00871B45" w:rsidRDefault="00F947C5" w:rsidP="00F947C5">
            <w:pPr>
              <w:jc w:val="center"/>
              <w:rPr>
                <w:ins w:id="1680" w:author="Dave Contreras" w:date="2019-07-18T13:31:00Z"/>
                <w:rFonts w:ascii="Calibri" w:eastAsia="Times New Roman" w:hAnsi="Calibri" w:cs="Calibri"/>
                <w:color w:val="000000"/>
                <w:sz w:val="16"/>
                <w:szCs w:val="16"/>
              </w:rPr>
            </w:pPr>
            <w:ins w:id="1681"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BF242F8" w14:textId="77777777" w:rsidR="00F947C5" w:rsidRPr="00871B45" w:rsidRDefault="00F947C5" w:rsidP="00F947C5">
            <w:pPr>
              <w:jc w:val="center"/>
              <w:rPr>
                <w:ins w:id="1682" w:author="Dave Contreras" w:date="2019-07-18T13:31:00Z"/>
                <w:rFonts w:ascii="Calibri" w:eastAsia="Times New Roman" w:hAnsi="Calibri" w:cs="Calibri"/>
                <w:color w:val="000000"/>
                <w:sz w:val="16"/>
                <w:szCs w:val="16"/>
              </w:rPr>
            </w:pPr>
            <w:ins w:id="1683"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18003010" w14:textId="77777777" w:rsidR="00F947C5" w:rsidRPr="00871B45" w:rsidRDefault="00F947C5" w:rsidP="00F947C5">
            <w:pPr>
              <w:jc w:val="center"/>
              <w:rPr>
                <w:ins w:id="1684" w:author="Dave Contreras" w:date="2019-07-18T13:31:00Z"/>
                <w:rFonts w:ascii="Calibri" w:eastAsia="Times New Roman" w:hAnsi="Calibri" w:cs="Calibri"/>
                <w:color w:val="000000"/>
                <w:sz w:val="16"/>
                <w:szCs w:val="16"/>
              </w:rPr>
            </w:pPr>
            <w:ins w:id="1685" w:author="Dave Contreras" w:date="2019-07-18T13:31:00Z">
              <w:r w:rsidRPr="00871B45">
                <w:rPr>
                  <w:rFonts w:ascii="Calibri" w:eastAsia="Times New Roman" w:hAnsi="Calibri" w:cs="Calibri"/>
                  <w:color w:val="000000"/>
                  <w:sz w:val="16"/>
                  <w:szCs w:val="16"/>
                </w:rPr>
                <w:t>0</w:t>
              </w:r>
            </w:ins>
          </w:p>
        </w:tc>
      </w:tr>
      <w:tr w:rsidR="00F947C5" w:rsidRPr="00E76FCD" w14:paraId="1E66DBA4" w14:textId="77777777" w:rsidTr="00F947C5">
        <w:trPr>
          <w:trHeight w:val="300"/>
          <w:ins w:id="1686" w:author="Dave Contreras" w:date="2019-07-18T13:31:00Z"/>
        </w:trPr>
        <w:tc>
          <w:tcPr>
            <w:tcW w:w="1620" w:type="dxa"/>
            <w:tcBorders>
              <w:top w:val="nil"/>
              <w:left w:val="nil"/>
              <w:bottom w:val="nil"/>
              <w:right w:val="nil"/>
            </w:tcBorders>
            <w:shd w:val="clear" w:color="auto" w:fill="auto"/>
            <w:noWrap/>
            <w:vAlign w:val="bottom"/>
            <w:hideMark/>
          </w:tcPr>
          <w:p w14:paraId="7AA01960" w14:textId="77777777" w:rsidR="00F947C5" w:rsidRPr="00871B45" w:rsidRDefault="00F947C5" w:rsidP="00F947C5">
            <w:pPr>
              <w:rPr>
                <w:ins w:id="1687" w:author="Dave Contreras" w:date="2019-07-18T13:31:00Z"/>
                <w:rFonts w:ascii="Calibri" w:eastAsia="Times New Roman" w:hAnsi="Calibri" w:cs="Calibri"/>
                <w:color w:val="000000"/>
                <w:sz w:val="16"/>
                <w:szCs w:val="16"/>
              </w:rPr>
            </w:pPr>
            <w:proofErr w:type="spellStart"/>
            <w:ins w:id="1688" w:author="Dave Contreras" w:date="2019-07-18T13:31:00Z">
              <w:r w:rsidRPr="00871B45">
                <w:rPr>
                  <w:rFonts w:ascii="Calibri" w:eastAsia="Times New Roman" w:hAnsi="Calibri" w:cs="Calibri"/>
                  <w:color w:val="000000"/>
                  <w:sz w:val="16"/>
                  <w:szCs w:val="16"/>
                </w:rPr>
                <w:t>Shimofuri</w:t>
              </w:r>
              <w:proofErr w:type="spellEnd"/>
              <w:r w:rsidRPr="00871B45">
                <w:rPr>
                  <w:rFonts w:ascii="Calibri" w:eastAsia="Times New Roman" w:hAnsi="Calibri" w:cs="Calibri"/>
                  <w:color w:val="000000"/>
                  <w:sz w:val="16"/>
                  <w:szCs w:val="16"/>
                </w:rPr>
                <w:t xml:space="preserve"> Goby</w:t>
              </w:r>
            </w:ins>
          </w:p>
        </w:tc>
        <w:tc>
          <w:tcPr>
            <w:tcW w:w="774" w:type="dxa"/>
            <w:tcBorders>
              <w:top w:val="nil"/>
              <w:left w:val="nil"/>
              <w:bottom w:val="nil"/>
              <w:right w:val="nil"/>
            </w:tcBorders>
            <w:shd w:val="clear" w:color="auto" w:fill="auto"/>
            <w:noWrap/>
            <w:vAlign w:val="bottom"/>
            <w:hideMark/>
          </w:tcPr>
          <w:p w14:paraId="6AFA80EB" w14:textId="77777777" w:rsidR="00F947C5" w:rsidRPr="00871B45" w:rsidRDefault="00F947C5" w:rsidP="00F947C5">
            <w:pPr>
              <w:jc w:val="center"/>
              <w:rPr>
                <w:ins w:id="1689" w:author="Dave Contreras" w:date="2019-07-18T13:31:00Z"/>
                <w:rFonts w:ascii="Calibri" w:eastAsia="Times New Roman" w:hAnsi="Calibri" w:cs="Calibri"/>
                <w:color w:val="000000"/>
                <w:sz w:val="16"/>
                <w:szCs w:val="16"/>
              </w:rPr>
            </w:pPr>
            <w:ins w:id="1690" w:author="Dave Contreras" w:date="2019-07-18T13:31:00Z">
              <w:r w:rsidRPr="00871B45">
                <w:rPr>
                  <w:rFonts w:ascii="Calibri" w:eastAsia="Times New Roman" w:hAnsi="Calibri" w:cs="Calibri"/>
                  <w:color w:val="000000"/>
                  <w:sz w:val="16"/>
                  <w:szCs w:val="16"/>
                </w:rPr>
                <w:t>80</w:t>
              </w:r>
            </w:ins>
          </w:p>
        </w:tc>
        <w:tc>
          <w:tcPr>
            <w:tcW w:w="936" w:type="dxa"/>
            <w:tcBorders>
              <w:top w:val="nil"/>
              <w:left w:val="nil"/>
              <w:bottom w:val="nil"/>
              <w:right w:val="nil"/>
            </w:tcBorders>
            <w:shd w:val="clear" w:color="auto" w:fill="auto"/>
            <w:noWrap/>
            <w:vAlign w:val="bottom"/>
            <w:hideMark/>
          </w:tcPr>
          <w:p w14:paraId="273099C1" w14:textId="77777777" w:rsidR="00F947C5" w:rsidRPr="00871B45" w:rsidRDefault="00F947C5" w:rsidP="00F947C5">
            <w:pPr>
              <w:jc w:val="center"/>
              <w:rPr>
                <w:ins w:id="1691" w:author="Dave Contreras" w:date="2019-07-18T13:31:00Z"/>
                <w:rFonts w:ascii="Calibri" w:eastAsia="Times New Roman" w:hAnsi="Calibri" w:cs="Calibri"/>
                <w:color w:val="000000"/>
                <w:sz w:val="16"/>
                <w:szCs w:val="16"/>
              </w:rPr>
            </w:pPr>
            <w:ins w:id="1692" w:author="Dave Contreras" w:date="2019-07-18T13:31:00Z">
              <w:r w:rsidRPr="00871B45">
                <w:rPr>
                  <w:rFonts w:ascii="Calibri" w:eastAsia="Times New Roman" w:hAnsi="Calibri" w:cs="Calibri"/>
                  <w:color w:val="000000"/>
                  <w:sz w:val="16"/>
                  <w:szCs w:val="16"/>
                </w:rPr>
                <w:t>21498.7</w:t>
              </w:r>
            </w:ins>
          </w:p>
        </w:tc>
        <w:tc>
          <w:tcPr>
            <w:tcW w:w="720" w:type="dxa"/>
            <w:tcBorders>
              <w:top w:val="nil"/>
              <w:left w:val="nil"/>
              <w:bottom w:val="nil"/>
              <w:right w:val="nil"/>
            </w:tcBorders>
            <w:shd w:val="clear" w:color="auto" w:fill="auto"/>
            <w:noWrap/>
            <w:vAlign w:val="bottom"/>
            <w:hideMark/>
          </w:tcPr>
          <w:p w14:paraId="0E8747A0" w14:textId="77777777" w:rsidR="00F947C5" w:rsidRPr="00871B45" w:rsidRDefault="00F947C5" w:rsidP="00F947C5">
            <w:pPr>
              <w:jc w:val="center"/>
              <w:rPr>
                <w:ins w:id="1693" w:author="Dave Contreras" w:date="2019-07-18T13:31:00Z"/>
                <w:rFonts w:ascii="Calibri" w:eastAsia="Times New Roman" w:hAnsi="Calibri" w:cs="Calibri"/>
                <w:color w:val="000000"/>
                <w:sz w:val="16"/>
                <w:szCs w:val="16"/>
              </w:rPr>
            </w:pPr>
            <w:ins w:id="1694" w:author="Dave Contreras" w:date="2019-07-18T13:31:00Z">
              <w:r w:rsidRPr="00871B45">
                <w:rPr>
                  <w:rFonts w:ascii="Calibri" w:eastAsia="Times New Roman" w:hAnsi="Calibri" w:cs="Calibri"/>
                  <w:color w:val="000000"/>
                  <w:sz w:val="16"/>
                  <w:szCs w:val="16"/>
                </w:rPr>
                <w:t>62</w:t>
              </w:r>
            </w:ins>
          </w:p>
        </w:tc>
        <w:tc>
          <w:tcPr>
            <w:tcW w:w="990" w:type="dxa"/>
            <w:tcBorders>
              <w:top w:val="nil"/>
              <w:left w:val="nil"/>
              <w:bottom w:val="nil"/>
              <w:right w:val="single" w:sz="4" w:space="0" w:color="auto"/>
            </w:tcBorders>
            <w:shd w:val="clear" w:color="auto" w:fill="auto"/>
            <w:noWrap/>
            <w:vAlign w:val="bottom"/>
            <w:hideMark/>
          </w:tcPr>
          <w:p w14:paraId="76D375AD" w14:textId="77777777" w:rsidR="00F947C5" w:rsidRPr="00871B45" w:rsidRDefault="00F947C5" w:rsidP="00F947C5">
            <w:pPr>
              <w:jc w:val="center"/>
              <w:rPr>
                <w:ins w:id="1695" w:author="Dave Contreras" w:date="2019-07-18T13:31:00Z"/>
                <w:rFonts w:ascii="Calibri" w:eastAsia="Times New Roman" w:hAnsi="Calibri" w:cs="Calibri"/>
                <w:color w:val="000000"/>
                <w:sz w:val="16"/>
                <w:szCs w:val="16"/>
              </w:rPr>
            </w:pPr>
            <w:ins w:id="1696" w:author="Dave Contreras" w:date="2019-07-18T13:31:00Z">
              <w:r w:rsidRPr="00871B45">
                <w:rPr>
                  <w:rFonts w:ascii="Calibri" w:eastAsia="Times New Roman" w:hAnsi="Calibri" w:cs="Calibri"/>
                  <w:color w:val="000000"/>
                  <w:sz w:val="16"/>
                  <w:szCs w:val="16"/>
                </w:rPr>
                <w:t>19269.9</w:t>
              </w:r>
            </w:ins>
          </w:p>
        </w:tc>
        <w:tc>
          <w:tcPr>
            <w:tcW w:w="1080" w:type="dxa"/>
            <w:tcBorders>
              <w:top w:val="nil"/>
              <w:left w:val="nil"/>
              <w:bottom w:val="nil"/>
              <w:right w:val="nil"/>
            </w:tcBorders>
            <w:shd w:val="clear" w:color="auto" w:fill="auto"/>
            <w:noWrap/>
            <w:vAlign w:val="bottom"/>
            <w:hideMark/>
          </w:tcPr>
          <w:p w14:paraId="295662AA" w14:textId="77777777" w:rsidR="00F947C5" w:rsidRPr="00871B45" w:rsidRDefault="00F947C5" w:rsidP="00F947C5">
            <w:pPr>
              <w:jc w:val="center"/>
              <w:rPr>
                <w:ins w:id="1697" w:author="Dave Contreras" w:date="2019-07-18T13:31:00Z"/>
                <w:rFonts w:ascii="Calibri" w:eastAsia="Times New Roman" w:hAnsi="Calibri" w:cs="Calibri"/>
                <w:color w:val="000000"/>
                <w:sz w:val="16"/>
                <w:szCs w:val="16"/>
              </w:rPr>
            </w:pPr>
            <w:ins w:id="1698" w:author="Dave Contreras" w:date="2019-07-18T13:31:00Z">
              <w:r w:rsidRPr="00871B45">
                <w:rPr>
                  <w:rFonts w:ascii="Calibri" w:eastAsia="Times New Roman" w:hAnsi="Calibri" w:cs="Calibri"/>
                  <w:color w:val="000000"/>
                  <w:sz w:val="16"/>
                  <w:szCs w:val="16"/>
                </w:rPr>
                <w:t>12</w:t>
              </w:r>
            </w:ins>
          </w:p>
        </w:tc>
        <w:tc>
          <w:tcPr>
            <w:tcW w:w="743" w:type="dxa"/>
            <w:tcBorders>
              <w:top w:val="nil"/>
              <w:left w:val="nil"/>
              <w:bottom w:val="nil"/>
              <w:right w:val="nil"/>
            </w:tcBorders>
            <w:shd w:val="clear" w:color="auto" w:fill="auto"/>
            <w:noWrap/>
            <w:vAlign w:val="bottom"/>
            <w:hideMark/>
          </w:tcPr>
          <w:p w14:paraId="7213CE20" w14:textId="77777777" w:rsidR="00F947C5" w:rsidRPr="00871B45" w:rsidRDefault="00F947C5" w:rsidP="00F947C5">
            <w:pPr>
              <w:jc w:val="center"/>
              <w:rPr>
                <w:ins w:id="1699" w:author="Dave Contreras" w:date="2019-07-18T13:31:00Z"/>
                <w:rFonts w:ascii="Calibri" w:eastAsia="Times New Roman" w:hAnsi="Calibri" w:cs="Calibri"/>
                <w:color w:val="000000"/>
                <w:sz w:val="16"/>
                <w:szCs w:val="16"/>
              </w:rPr>
            </w:pPr>
            <w:ins w:id="1700" w:author="Dave Contreras" w:date="2019-07-18T13:31:00Z">
              <w:r w:rsidRPr="00871B45">
                <w:rPr>
                  <w:rFonts w:ascii="Calibri" w:eastAsia="Times New Roman" w:hAnsi="Calibri" w:cs="Calibri"/>
                  <w:color w:val="000000"/>
                  <w:sz w:val="16"/>
                  <w:szCs w:val="16"/>
                </w:rPr>
                <w:t>1980.5</w:t>
              </w:r>
            </w:ins>
          </w:p>
        </w:tc>
        <w:tc>
          <w:tcPr>
            <w:tcW w:w="697" w:type="dxa"/>
            <w:tcBorders>
              <w:top w:val="nil"/>
              <w:left w:val="nil"/>
              <w:bottom w:val="nil"/>
              <w:right w:val="nil"/>
            </w:tcBorders>
            <w:shd w:val="clear" w:color="auto" w:fill="auto"/>
            <w:noWrap/>
            <w:vAlign w:val="bottom"/>
            <w:hideMark/>
          </w:tcPr>
          <w:p w14:paraId="7CD78E91" w14:textId="77777777" w:rsidR="00F947C5" w:rsidRPr="00871B45" w:rsidRDefault="00F947C5" w:rsidP="00F947C5">
            <w:pPr>
              <w:jc w:val="center"/>
              <w:rPr>
                <w:ins w:id="1701" w:author="Dave Contreras" w:date="2019-07-18T13:31:00Z"/>
                <w:rFonts w:ascii="Calibri" w:eastAsia="Times New Roman" w:hAnsi="Calibri" w:cs="Calibri"/>
                <w:color w:val="000000"/>
                <w:sz w:val="16"/>
                <w:szCs w:val="16"/>
              </w:rPr>
            </w:pPr>
            <w:ins w:id="1702" w:author="Dave Contreras"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74855512" w14:textId="77777777" w:rsidR="00F947C5" w:rsidRPr="00871B45" w:rsidRDefault="00F947C5" w:rsidP="00F947C5">
            <w:pPr>
              <w:jc w:val="center"/>
              <w:rPr>
                <w:ins w:id="1703" w:author="Dave Contreras" w:date="2019-07-18T13:31:00Z"/>
                <w:rFonts w:ascii="Calibri" w:eastAsia="Times New Roman" w:hAnsi="Calibri" w:cs="Calibri"/>
                <w:color w:val="000000"/>
                <w:sz w:val="16"/>
                <w:szCs w:val="16"/>
              </w:rPr>
            </w:pPr>
            <w:ins w:id="1704" w:author="Dave Contreras"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3A1D923E" w14:textId="77777777" w:rsidR="00F947C5" w:rsidRPr="00871B45" w:rsidRDefault="00F947C5" w:rsidP="00F947C5">
            <w:pPr>
              <w:jc w:val="center"/>
              <w:rPr>
                <w:ins w:id="1705" w:author="Dave Contreras" w:date="2019-07-18T13:31:00Z"/>
                <w:rFonts w:ascii="Calibri" w:eastAsia="Times New Roman" w:hAnsi="Calibri" w:cs="Calibri"/>
                <w:color w:val="000000"/>
                <w:sz w:val="16"/>
                <w:szCs w:val="16"/>
              </w:rPr>
            </w:pPr>
            <w:ins w:id="1706" w:author="Dave Contreras" w:date="2019-07-18T13:31:00Z">
              <w:r w:rsidRPr="00871B45">
                <w:rPr>
                  <w:rFonts w:ascii="Calibri" w:eastAsia="Times New Roman" w:hAnsi="Calibri" w:cs="Calibri"/>
                  <w:color w:val="000000"/>
                  <w:sz w:val="16"/>
                  <w:szCs w:val="16"/>
                </w:rPr>
                <w:t>13</w:t>
              </w:r>
            </w:ins>
          </w:p>
        </w:tc>
        <w:tc>
          <w:tcPr>
            <w:tcW w:w="720" w:type="dxa"/>
            <w:tcBorders>
              <w:top w:val="nil"/>
              <w:left w:val="nil"/>
              <w:bottom w:val="nil"/>
              <w:right w:val="nil"/>
            </w:tcBorders>
            <w:shd w:val="clear" w:color="auto" w:fill="auto"/>
            <w:noWrap/>
            <w:vAlign w:val="bottom"/>
            <w:hideMark/>
          </w:tcPr>
          <w:p w14:paraId="1B80345C" w14:textId="77777777" w:rsidR="00F947C5" w:rsidRPr="00871B45" w:rsidRDefault="00F947C5" w:rsidP="00F947C5">
            <w:pPr>
              <w:jc w:val="center"/>
              <w:rPr>
                <w:ins w:id="1707" w:author="Dave Contreras" w:date="2019-07-18T13:31:00Z"/>
                <w:rFonts w:ascii="Calibri" w:eastAsia="Times New Roman" w:hAnsi="Calibri" w:cs="Calibri"/>
                <w:color w:val="000000"/>
                <w:sz w:val="16"/>
                <w:szCs w:val="16"/>
              </w:rPr>
            </w:pPr>
            <w:ins w:id="1708" w:author="Dave Contreras" w:date="2019-07-18T13:31:00Z">
              <w:r w:rsidRPr="00871B45">
                <w:rPr>
                  <w:rFonts w:ascii="Calibri" w:eastAsia="Times New Roman" w:hAnsi="Calibri" w:cs="Calibri"/>
                  <w:color w:val="000000"/>
                  <w:sz w:val="16"/>
                  <w:szCs w:val="16"/>
                </w:rPr>
                <w:t>145.4</w:t>
              </w:r>
            </w:ins>
          </w:p>
        </w:tc>
        <w:tc>
          <w:tcPr>
            <w:tcW w:w="720" w:type="dxa"/>
            <w:tcBorders>
              <w:top w:val="nil"/>
              <w:left w:val="nil"/>
              <w:bottom w:val="nil"/>
              <w:right w:val="nil"/>
            </w:tcBorders>
            <w:shd w:val="clear" w:color="auto" w:fill="auto"/>
            <w:noWrap/>
            <w:vAlign w:val="bottom"/>
            <w:hideMark/>
          </w:tcPr>
          <w:p w14:paraId="20656D1D" w14:textId="77777777" w:rsidR="00F947C5" w:rsidRPr="00871B45" w:rsidRDefault="00F947C5" w:rsidP="00F947C5">
            <w:pPr>
              <w:jc w:val="center"/>
              <w:rPr>
                <w:ins w:id="1709" w:author="Dave Contreras" w:date="2019-07-18T13:31:00Z"/>
                <w:rFonts w:ascii="Calibri" w:eastAsia="Times New Roman" w:hAnsi="Calibri" w:cs="Calibri"/>
                <w:color w:val="000000"/>
                <w:sz w:val="16"/>
                <w:szCs w:val="16"/>
              </w:rPr>
            </w:pPr>
            <w:ins w:id="1710" w:author="Dave Contreras" w:date="2019-07-18T13:31:00Z">
              <w:r w:rsidRPr="00871B45">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
          <w:p w14:paraId="6E17B425" w14:textId="77777777" w:rsidR="00F947C5" w:rsidRPr="00871B45" w:rsidRDefault="00F947C5" w:rsidP="00F947C5">
            <w:pPr>
              <w:jc w:val="center"/>
              <w:rPr>
                <w:ins w:id="1711" w:author="Dave Contreras" w:date="2019-07-18T13:31:00Z"/>
                <w:rFonts w:ascii="Calibri" w:eastAsia="Times New Roman" w:hAnsi="Calibri" w:cs="Calibri"/>
                <w:color w:val="000000"/>
                <w:sz w:val="16"/>
                <w:szCs w:val="16"/>
              </w:rPr>
            </w:pPr>
            <w:ins w:id="1712" w:author="Dave Contreras" w:date="2019-07-18T13:31:00Z">
              <w:r w:rsidRPr="00871B45">
                <w:rPr>
                  <w:rFonts w:ascii="Calibri" w:eastAsia="Times New Roman" w:hAnsi="Calibri" w:cs="Calibri"/>
                  <w:color w:val="000000"/>
                  <w:sz w:val="16"/>
                  <w:szCs w:val="16"/>
                </w:rPr>
                <w:t>11.2</w:t>
              </w:r>
            </w:ins>
          </w:p>
        </w:tc>
      </w:tr>
      <w:tr w:rsidR="00F947C5" w:rsidRPr="00E76FCD" w14:paraId="2B5FAAD4" w14:textId="77777777" w:rsidTr="00F947C5">
        <w:trPr>
          <w:trHeight w:val="300"/>
          <w:ins w:id="1713" w:author="Dave Contreras" w:date="2019-07-18T13:31:00Z"/>
        </w:trPr>
        <w:tc>
          <w:tcPr>
            <w:tcW w:w="1620" w:type="dxa"/>
            <w:tcBorders>
              <w:top w:val="nil"/>
              <w:left w:val="nil"/>
              <w:bottom w:val="nil"/>
              <w:right w:val="nil"/>
            </w:tcBorders>
            <w:shd w:val="clear" w:color="auto" w:fill="auto"/>
            <w:noWrap/>
            <w:vAlign w:val="bottom"/>
            <w:hideMark/>
          </w:tcPr>
          <w:p w14:paraId="6B04E124" w14:textId="77777777" w:rsidR="00F947C5" w:rsidRPr="00871B45" w:rsidRDefault="00F947C5" w:rsidP="00F947C5">
            <w:pPr>
              <w:rPr>
                <w:ins w:id="1714" w:author="Dave Contreras" w:date="2019-07-18T13:31:00Z"/>
                <w:rFonts w:ascii="Calibri" w:eastAsia="Times New Roman" w:hAnsi="Calibri" w:cs="Calibri"/>
                <w:color w:val="000000"/>
                <w:sz w:val="16"/>
                <w:szCs w:val="16"/>
              </w:rPr>
            </w:pPr>
            <w:proofErr w:type="spellStart"/>
            <w:ins w:id="1715" w:author="Dave Contreras" w:date="2019-07-18T13:31:00Z">
              <w:r w:rsidRPr="00871B45">
                <w:rPr>
                  <w:rFonts w:ascii="Calibri" w:eastAsia="Times New Roman" w:hAnsi="Calibri" w:cs="Calibri"/>
                  <w:color w:val="000000"/>
                  <w:sz w:val="16"/>
                  <w:szCs w:val="16"/>
                </w:rPr>
                <w:lastRenderedPageBreak/>
                <w:t>Shokihaze</w:t>
              </w:r>
              <w:proofErr w:type="spellEnd"/>
              <w:r w:rsidRPr="00871B45">
                <w:rPr>
                  <w:rFonts w:ascii="Calibri" w:eastAsia="Times New Roman" w:hAnsi="Calibri" w:cs="Calibri"/>
                  <w:color w:val="000000"/>
                  <w:sz w:val="16"/>
                  <w:szCs w:val="16"/>
                </w:rPr>
                <w:t xml:space="preserve"> Goby</w:t>
              </w:r>
            </w:ins>
          </w:p>
        </w:tc>
        <w:tc>
          <w:tcPr>
            <w:tcW w:w="774" w:type="dxa"/>
            <w:tcBorders>
              <w:top w:val="nil"/>
              <w:left w:val="nil"/>
              <w:bottom w:val="nil"/>
              <w:right w:val="nil"/>
            </w:tcBorders>
            <w:shd w:val="clear" w:color="auto" w:fill="auto"/>
            <w:noWrap/>
            <w:vAlign w:val="bottom"/>
            <w:hideMark/>
          </w:tcPr>
          <w:p w14:paraId="353E159E" w14:textId="77777777" w:rsidR="00F947C5" w:rsidRPr="00871B45" w:rsidRDefault="00F947C5" w:rsidP="00F947C5">
            <w:pPr>
              <w:jc w:val="center"/>
              <w:rPr>
                <w:ins w:id="1716" w:author="Dave Contreras" w:date="2019-07-18T13:31:00Z"/>
                <w:rFonts w:ascii="Calibri" w:eastAsia="Times New Roman" w:hAnsi="Calibri" w:cs="Calibri"/>
                <w:color w:val="000000"/>
                <w:sz w:val="16"/>
                <w:szCs w:val="16"/>
              </w:rPr>
            </w:pPr>
            <w:ins w:id="1717" w:author="Dave Contreras"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29D02BD6" w14:textId="77777777" w:rsidR="00F947C5" w:rsidRPr="00871B45" w:rsidRDefault="00F947C5" w:rsidP="00F947C5">
            <w:pPr>
              <w:jc w:val="center"/>
              <w:rPr>
                <w:ins w:id="1718" w:author="Dave Contreras" w:date="2019-07-18T13:31:00Z"/>
                <w:rFonts w:ascii="Calibri" w:eastAsia="Times New Roman" w:hAnsi="Calibri" w:cs="Calibri"/>
                <w:color w:val="000000"/>
                <w:sz w:val="16"/>
                <w:szCs w:val="16"/>
              </w:rPr>
            </w:pPr>
            <w:ins w:id="1719"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322E77A0" w14:textId="77777777" w:rsidR="00F947C5" w:rsidRPr="00871B45" w:rsidRDefault="00F947C5" w:rsidP="00F947C5">
            <w:pPr>
              <w:jc w:val="center"/>
              <w:rPr>
                <w:ins w:id="1720" w:author="Dave Contreras" w:date="2019-07-18T13:31:00Z"/>
                <w:rFonts w:ascii="Calibri" w:eastAsia="Times New Roman" w:hAnsi="Calibri" w:cs="Calibri"/>
                <w:color w:val="000000"/>
                <w:sz w:val="16"/>
                <w:szCs w:val="16"/>
              </w:rPr>
            </w:pPr>
            <w:ins w:id="1721"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3BB00885" w14:textId="77777777" w:rsidR="00F947C5" w:rsidRPr="00871B45" w:rsidRDefault="00F947C5" w:rsidP="00F947C5">
            <w:pPr>
              <w:jc w:val="center"/>
              <w:rPr>
                <w:ins w:id="1722" w:author="Dave Contreras" w:date="2019-07-18T13:31:00Z"/>
                <w:rFonts w:ascii="Calibri" w:eastAsia="Times New Roman" w:hAnsi="Calibri" w:cs="Calibri"/>
                <w:color w:val="000000"/>
                <w:sz w:val="16"/>
                <w:szCs w:val="16"/>
              </w:rPr>
            </w:pPr>
            <w:ins w:id="1723" w:author="Dave Contreras"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6B43B686" w14:textId="77777777" w:rsidR="00F947C5" w:rsidRPr="00871B45" w:rsidRDefault="00F947C5" w:rsidP="00F947C5">
            <w:pPr>
              <w:jc w:val="center"/>
              <w:rPr>
                <w:ins w:id="1724" w:author="Dave Contreras" w:date="2019-07-18T13:31:00Z"/>
                <w:rFonts w:ascii="Calibri" w:eastAsia="Times New Roman" w:hAnsi="Calibri" w:cs="Calibri"/>
                <w:color w:val="000000"/>
                <w:sz w:val="16"/>
                <w:szCs w:val="16"/>
              </w:rPr>
            </w:pPr>
            <w:ins w:id="1725" w:author="Dave Contreras" w:date="2019-07-18T13:31:00Z">
              <w:r w:rsidRPr="00871B45">
                <w:rPr>
                  <w:rFonts w:ascii="Calibri" w:eastAsia="Times New Roman" w:hAnsi="Calibri" w:cs="Calibri"/>
                  <w:color w:val="000000"/>
                  <w:sz w:val="16"/>
                  <w:szCs w:val="16"/>
                </w:rPr>
                <w:t>1</w:t>
              </w:r>
            </w:ins>
          </w:p>
        </w:tc>
        <w:tc>
          <w:tcPr>
            <w:tcW w:w="743" w:type="dxa"/>
            <w:tcBorders>
              <w:top w:val="nil"/>
              <w:left w:val="nil"/>
              <w:bottom w:val="nil"/>
              <w:right w:val="nil"/>
            </w:tcBorders>
            <w:shd w:val="clear" w:color="auto" w:fill="auto"/>
            <w:noWrap/>
            <w:vAlign w:val="bottom"/>
            <w:hideMark/>
          </w:tcPr>
          <w:p w14:paraId="1FBE1536" w14:textId="77777777" w:rsidR="00F947C5" w:rsidRPr="00871B45" w:rsidRDefault="00F947C5" w:rsidP="00F947C5">
            <w:pPr>
              <w:jc w:val="center"/>
              <w:rPr>
                <w:ins w:id="1726" w:author="Dave Contreras" w:date="2019-07-18T13:31:00Z"/>
                <w:rFonts w:ascii="Calibri" w:eastAsia="Times New Roman" w:hAnsi="Calibri" w:cs="Calibri"/>
                <w:color w:val="000000"/>
                <w:sz w:val="16"/>
                <w:szCs w:val="16"/>
              </w:rPr>
            </w:pPr>
            <w:ins w:id="1727" w:author="Dave Contreras" w:date="2019-07-18T13:31:00Z">
              <w:r w:rsidRPr="00871B45">
                <w:rPr>
                  <w:rFonts w:ascii="Calibri" w:eastAsia="Times New Roman" w:hAnsi="Calibri" w:cs="Calibri"/>
                  <w:color w:val="000000"/>
                  <w:sz w:val="16"/>
                  <w:szCs w:val="16"/>
                </w:rPr>
                <w:t>122.7</w:t>
              </w:r>
            </w:ins>
          </w:p>
        </w:tc>
        <w:tc>
          <w:tcPr>
            <w:tcW w:w="697" w:type="dxa"/>
            <w:tcBorders>
              <w:top w:val="nil"/>
              <w:left w:val="nil"/>
              <w:bottom w:val="nil"/>
              <w:right w:val="nil"/>
            </w:tcBorders>
            <w:shd w:val="clear" w:color="auto" w:fill="auto"/>
            <w:noWrap/>
            <w:vAlign w:val="bottom"/>
            <w:hideMark/>
          </w:tcPr>
          <w:p w14:paraId="5A408D0F" w14:textId="77777777" w:rsidR="00F947C5" w:rsidRPr="00871B45" w:rsidRDefault="00F947C5" w:rsidP="00F947C5">
            <w:pPr>
              <w:jc w:val="center"/>
              <w:rPr>
                <w:ins w:id="1728" w:author="Dave Contreras" w:date="2019-07-18T13:31:00Z"/>
                <w:rFonts w:ascii="Calibri" w:eastAsia="Times New Roman" w:hAnsi="Calibri" w:cs="Calibri"/>
                <w:color w:val="000000"/>
                <w:sz w:val="16"/>
                <w:szCs w:val="16"/>
              </w:rPr>
            </w:pPr>
            <w:ins w:id="1729" w:author="Dave Contreras"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79706D7C" w14:textId="77777777" w:rsidR="00F947C5" w:rsidRPr="00871B45" w:rsidRDefault="00F947C5" w:rsidP="00F947C5">
            <w:pPr>
              <w:jc w:val="center"/>
              <w:rPr>
                <w:ins w:id="1730" w:author="Dave Contreras" w:date="2019-07-18T13:31:00Z"/>
                <w:rFonts w:ascii="Calibri" w:eastAsia="Times New Roman" w:hAnsi="Calibri" w:cs="Calibri"/>
                <w:color w:val="000000"/>
                <w:sz w:val="16"/>
                <w:szCs w:val="16"/>
              </w:rPr>
            </w:pPr>
            <w:ins w:id="1731" w:author="Dave Contreras"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6925239B" w14:textId="77777777" w:rsidR="00F947C5" w:rsidRPr="00871B45" w:rsidRDefault="00F947C5" w:rsidP="00F947C5">
            <w:pPr>
              <w:jc w:val="center"/>
              <w:rPr>
                <w:ins w:id="1732" w:author="Dave Contreras" w:date="2019-07-18T13:31:00Z"/>
                <w:rFonts w:ascii="Calibri" w:eastAsia="Times New Roman" w:hAnsi="Calibri" w:cs="Calibri"/>
                <w:color w:val="000000"/>
                <w:sz w:val="16"/>
                <w:szCs w:val="16"/>
              </w:rPr>
            </w:pPr>
            <w:ins w:id="1733" w:author="Dave Contreras" w:date="2019-07-18T13:31:00Z">
              <w:r w:rsidRPr="00871B45">
                <w:rPr>
                  <w:rFonts w:ascii="Calibri" w:eastAsia="Times New Roman" w:hAnsi="Calibri" w:cs="Calibri"/>
                  <w:color w:val="000000"/>
                  <w:sz w:val="16"/>
                  <w:szCs w:val="16"/>
                </w:rPr>
                <w:t>103</w:t>
              </w:r>
            </w:ins>
          </w:p>
        </w:tc>
        <w:tc>
          <w:tcPr>
            <w:tcW w:w="720" w:type="dxa"/>
            <w:tcBorders>
              <w:top w:val="nil"/>
              <w:left w:val="nil"/>
              <w:bottom w:val="nil"/>
              <w:right w:val="nil"/>
            </w:tcBorders>
            <w:shd w:val="clear" w:color="auto" w:fill="auto"/>
            <w:noWrap/>
            <w:vAlign w:val="bottom"/>
            <w:hideMark/>
          </w:tcPr>
          <w:p w14:paraId="50D3F15C" w14:textId="77777777" w:rsidR="00F947C5" w:rsidRPr="00871B45" w:rsidRDefault="00F947C5" w:rsidP="00F947C5">
            <w:pPr>
              <w:jc w:val="center"/>
              <w:rPr>
                <w:ins w:id="1734" w:author="Dave Contreras" w:date="2019-07-18T13:31:00Z"/>
                <w:rFonts w:ascii="Calibri" w:eastAsia="Times New Roman" w:hAnsi="Calibri" w:cs="Calibri"/>
                <w:color w:val="000000"/>
                <w:sz w:val="16"/>
                <w:szCs w:val="16"/>
              </w:rPr>
            </w:pPr>
            <w:ins w:id="1735" w:author="Dave Contreras" w:date="2019-07-18T13:31:00Z">
              <w:r w:rsidRPr="00871B45">
                <w:rPr>
                  <w:rFonts w:ascii="Calibri" w:eastAsia="Times New Roman" w:hAnsi="Calibri" w:cs="Calibri"/>
                  <w:color w:val="000000"/>
                  <w:sz w:val="16"/>
                  <w:szCs w:val="16"/>
                </w:rPr>
                <w:t>1139.4</w:t>
              </w:r>
            </w:ins>
          </w:p>
        </w:tc>
        <w:tc>
          <w:tcPr>
            <w:tcW w:w="720" w:type="dxa"/>
            <w:tcBorders>
              <w:top w:val="nil"/>
              <w:left w:val="nil"/>
              <w:bottom w:val="nil"/>
              <w:right w:val="nil"/>
            </w:tcBorders>
            <w:shd w:val="clear" w:color="auto" w:fill="auto"/>
            <w:noWrap/>
            <w:vAlign w:val="bottom"/>
            <w:hideMark/>
          </w:tcPr>
          <w:p w14:paraId="6DDF4085" w14:textId="77777777" w:rsidR="00F947C5" w:rsidRPr="00871B45" w:rsidRDefault="00F947C5" w:rsidP="00F947C5">
            <w:pPr>
              <w:jc w:val="center"/>
              <w:rPr>
                <w:ins w:id="1736" w:author="Dave Contreras" w:date="2019-07-18T13:31:00Z"/>
                <w:rFonts w:ascii="Calibri" w:eastAsia="Times New Roman" w:hAnsi="Calibri" w:cs="Calibri"/>
                <w:color w:val="000000"/>
                <w:sz w:val="16"/>
                <w:szCs w:val="16"/>
              </w:rPr>
            </w:pPr>
            <w:ins w:id="1737" w:author="Dave Contreras" w:date="2019-07-18T13:31:00Z">
              <w:r w:rsidRPr="00871B45">
                <w:rPr>
                  <w:rFonts w:ascii="Calibri" w:eastAsia="Times New Roman" w:hAnsi="Calibri" w:cs="Calibri"/>
                  <w:color w:val="000000"/>
                  <w:sz w:val="16"/>
                  <w:szCs w:val="16"/>
                </w:rPr>
                <w:t>2</w:t>
              </w:r>
            </w:ins>
          </w:p>
        </w:tc>
        <w:tc>
          <w:tcPr>
            <w:tcW w:w="990" w:type="dxa"/>
            <w:tcBorders>
              <w:top w:val="nil"/>
              <w:left w:val="nil"/>
              <w:bottom w:val="nil"/>
              <w:right w:val="nil"/>
            </w:tcBorders>
            <w:shd w:val="clear" w:color="auto" w:fill="auto"/>
            <w:noWrap/>
            <w:vAlign w:val="bottom"/>
            <w:hideMark/>
          </w:tcPr>
          <w:p w14:paraId="28BB0FF3" w14:textId="77777777" w:rsidR="00F947C5" w:rsidRPr="00871B45" w:rsidRDefault="00F947C5" w:rsidP="00F947C5">
            <w:pPr>
              <w:jc w:val="center"/>
              <w:rPr>
                <w:ins w:id="1738" w:author="Dave Contreras" w:date="2019-07-18T13:31:00Z"/>
                <w:rFonts w:ascii="Calibri" w:eastAsia="Times New Roman" w:hAnsi="Calibri" w:cs="Calibri"/>
                <w:color w:val="000000"/>
                <w:sz w:val="16"/>
                <w:szCs w:val="16"/>
              </w:rPr>
            </w:pPr>
            <w:ins w:id="1739" w:author="Dave Contreras" w:date="2019-07-18T13:31:00Z">
              <w:r w:rsidRPr="00871B45">
                <w:rPr>
                  <w:rFonts w:ascii="Calibri" w:eastAsia="Times New Roman" w:hAnsi="Calibri" w:cs="Calibri"/>
                  <w:color w:val="000000"/>
                  <w:sz w:val="16"/>
                  <w:szCs w:val="16"/>
                </w:rPr>
                <w:t>21.7</w:t>
              </w:r>
            </w:ins>
          </w:p>
        </w:tc>
      </w:tr>
      <w:tr w:rsidR="00F947C5" w:rsidRPr="00E76FCD" w14:paraId="72DF6800" w14:textId="77777777" w:rsidTr="00F947C5">
        <w:trPr>
          <w:trHeight w:val="300"/>
          <w:ins w:id="1740" w:author="Dave Contreras" w:date="2019-07-18T13:31:00Z"/>
        </w:trPr>
        <w:tc>
          <w:tcPr>
            <w:tcW w:w="1620" w:type="dxa"/>
            <w:tcBorders>
              <w:top w:val="nil"/>
              <w:left w:val="nil"/>
              <w:bottom w:val="nil"/>
              <w:right w:val="nil"/>
            </w:tcBorders>
            <w:shd w:val="clear" w:color="auto" w:fill="auto"/>
            <w:noWrap/>
            <w:vAlign w:val="bottom"/>
            <w:hideMark/>
          </w:tcPr>
          <w:p w14:paraId="102960C8" w14:textId="77777777" w:rsidR="00F947C5" w:rsidRPr="00871B45" w:rsidRDefault="00F947C5" w:rsidP="00F947C5">
            <w:pPr>
              <w:rPr>
                <w:ins w:id="1741" w:author="Dave Contreras" w:date="2019-07-18T13:31:00Z"/>
                <w:rFonts w:ascii="Calibri" w:eastAsia="Times New Roman" w:hAnsi="Calibri" w:cs="Calibri"/>
                <w:color w:val="000000"/>
                <w:sz w:val="16"/>
                <w:szCs w:val="16"/>
              </w:rPr>
            </w:pPr>
            <w:ins w:id="1742" w:author="Dave Contreras" w:date="2019-07-18T13:31:00Z">
              <w:r w:rsidRPr="00871B45">
                <w:rPr>
                  <w:rFonts w:ascii="Calibri" w:eastAsia="Times New Roman" w:hAnsi="Calibri" w:cs="Calibri"/>
                  <w:color w:val="000000"/>
                  <w:sz w:val="16"/>
                  <w:szCs w:val="16"/>
                </w:rPr>
                <w:t>Smallmouth Bass</w:t>
              </w:r>
            </w:ins>
          </w:p>
        </w:tc>
        <w:tc>
          <w:tcPr>
            <w:tcW w:w="774" w:type="dxa"/>
            <w:tcBorders>
              <w:top w:val="nil"/>
              <w:left w:val="nil"/>
              <w:bottom w:val="nil"/>
              <w:right w:val="nil"/>
            </w:tcBorders>
            <w:shd w:val="clear" w:color="auto" w:fill="auto"/>
            <w:noWrap/>
            <w:vAlign w:val="bottom"/>
            <w:hideMark/>
          </w:tcPr>
          <w:p w14:paraId="1E72A35D" w14:textId="77777777" w:rsidR="00F947C5" w:rsidRPr="00871B45" w:rsidRDefault="00F947C5" w:rsidP="00F947C5">
            <w:pPr>
              <w:jc w:val="center"/>
              <w:rPr>
                <w:ins w:id="1743" w:author="Dave Contreras" w:date="2019-07-18T13:31:00Z"/>
                <w:rFonts w:ascii="Calibri" w:eastAsia="Times New Roman" w:hAnsi="Calibri" w:cs="Calibri"/>
                <w:color w:val="000000"/>
                <w:sz w:val="16"/>
                <w:szCs w:val="16"/>
              </w:rPr>
            </w:pPr>
            <w:ins w:id="1744" w:author="Dave Contreras"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2EF1DDEF" w14:textId="77777777" w:rsidR="00F947C5" w:rsidRPr="00871B45" w:rsidRDefault="00F947C5" w:rsidP="00F947C5">
            <w:pPr>
              <w:jc w:val="center"/>
              <w:rPr>
                <w:ins w:id="1745" w:author="Dave Contreras" w:date="2019-07-18T13:31:00Z"/>
                <w:rFonts w:ascii="Calibri" w:eastAsia="Times New Roman" w:hAnsi="Calibri" w:cs="Calibri"/>
                <w:color w:val="000000"/>
                <w:sz w:val="16"/>
                <w:szCs w:val="16"/>
              </w:rPr>
            </w:pPr>
            <w:ins w:id="1746"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FDBE7AE" w14:textId="77777777" w:rsidR="00F947C5" w:rsidRPr="00871B45" w:rsidRDefault="00F947C5" w:rsidP="00F947C5">
            <w:pPr>
              <w:jc w:val="center"/>
              <w:rPr>
                <w:ins w:id="1747" w:author="Dave Contreras" w:date="2019-07-18T13:31:00Z"/>
                <w:rFonts w:ascii="Calibri" w:eastAsia="Times New Roman" w:hAnsi="Calibri" w:cs="Calibri"/>
                <w:color w:val="000000"/>
                <w:sz w:val="16"/>
                <w:szCs w:val="16"/>
              </w:rPr>
            </w:pPr>
            <w:ins w:id="1748" w:author="Dave Contreras" w:date="2019-07-18T13:31:00Z">
              <w:r w:rsidRPr="00871B45">
                <w:rPr>
                  <w:rFonts w:ascii="Calibri" w:eastAsia="Times New Roman" w:hAnsi="Calibri" w:cs="Calibri"/>
                  <w:color w:val="000000"/>
                  <w:sz w:val="16"/>
                  <w:szCs w:val="16"/>
                </w:rPr>
                <w:t>6</w:t>
              </w:r>
            </w:ins>
          </w:p>
        </w:tc>
        <w:tc>
          <w:tcPr>
            <w:tcW w:w="990" w:type="dxa"/>
            <w:tcBorders>
              <w:top w:val="nil"/>
              <w:left w:val="nil"/>
              <w:bottom w:val="nil"/>
              <w:right w:val="single" w:sz="4" w:space="0" w:color="auto"/>
            </w:tcBorders>
            <w:shd w:val="clear" w:color="auto" w:fill="auto"/>
            <w:noWrap/>
            <w:vAlign w:val="bottom"/>
            <w:hideMark/>
          </w:tcPr>
          <w:p w14:paraId="0253A720" w14:textId="77777777" w:rsidR="00F947C5" w:rsidRPr="00871B45" w:rsidRDefault="00F947C5" w:rsidP="00F947C5">
            <w:pPr>
              <w:jc w:val="center"/>
              <w:rPr>
                <w:ins w:id="1749" w:author="Dave Contreras" w:date="2019-07-18T13:31:00Z"/>
                <w:rFonts w:ascii="Calibri" w:eastAsia="Times New Roman" w:hAnsi="Calibri" w:cs="Calibri"/>
                <w:color w:val="000000"/>
                <w:sz w:val="16"/>
                <w:szCs w:val="16"/>
              </w:rPr>
            </w:pPr>
            <w:ins w:id="1750" w:author="Dave Contreras" w:date="2019-07-18T13:31:00Z">
              <w:r w:rsidRPr="00871B45">
                <w:rPr>
                  <w:rFonts w:ascii="Calibri" w:eastAsia="Times New Roman" w:hAnsi="Calibri" w:cs="Calibri"/>
                  <w:color w:val="000000"/>
                  <w:sz w:val="16"/>
                  <w:szCs w:val="16"/>
                </w:rPr>
                <w:t>1743.1</w:t>
              </w:r>
            </w:ins>
          </w:p>
        </w:tc>
        <w:tc>
          <w:tcPr>
            <w:tcW w:w="1080" w:type="dxa"/>
            <w:tcBorders>
              <w:top w:val="nil"/>
              <w:left w:val="nil"/>
              <w:bottom w:val="nil"/>
              <w:right w:val="nil"/>
            </w:tcBorders>
            <w:shd w:val="clear" w:color="auto" w:fill="auto"/>
            <w:noWrap/>
            <w:vAlign w:val="bottom"/>
            <w:hideMark/>
          </w:tcPr>
          <w:p w14:paraId="5E3F30D8" w14:textId="77777777" w:rsidR="00F947C5" w:rsidRPr="00871B45" w:rsidRDefault="00F947C5" w:rsidP="00F947C5">
            <w:pPr>
              <w:jc w:val="center"/>
              <w:rPr>
                <w:ins w:id="1751" w:author="Dave Contreras" w:date="2019-07-18T13:31:00Z"/>
                <w:rFonts w:ascii="Calibri" w:eastAsia="Times New Roman" w:hAnsi="Calibri" w:cs="Calibri"/>
                <w:color w:val="000000"/>
                <w:sz w:val="16"/>
                <w:szCs w:val="16"/>
              </w:rPr>
            </w:pPr>
            <w:ins w:id="1752" w:author="Dave Contreras"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3941AD7B" w14:textId="77777777" w:rsidR="00F947C5" w:rsidRPr="00871B45" w:rsidRDefault="00F947C5" w:rsidP="00F947C5">
            <w:pPr>
              <w:jc w:val="center"/>
              <w:rPr>
                <w:ins w:id="1753" w:author="Dave Contreras" w:date="2019-07-18T13:31:00Z"/>
                <w:rFonts w:ascii="Calibri" w:eastAsia="Times New Roman" w:hAnsi="Calibri" w:cs="Calibri"/>
                <w:color w:val="000000"/>
                <w:sz w:val="16"/>
                <w:szCs w:val="16"/>
              </w:rPr>
            </w:pPr>
            <w:ins w:id="1754" w:author="Dave Contreras"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27A91E74" w14:textId="77777777" w:rsidR="00F947C5" w:rsidRPr="00871B45" w:rsidRDefault="00F947C5" w:rsidP="00F947C5">
            <w:pPr>
              <w:jc w:val="center"/>
              <w:rPr>
                <w:ins w:id="1755" w:author="Dave Contreras" w:date="2019-07-18T13:31:00Z"/>
                <w:rFonts w:ascii="Calibri" w:eastAsia="Times New Roman" w:hAnsi="Calibri" w:cs="Calibri"/>
                <w:color w:val="000000"/>
                <w:sz w:val="16"/>
                <w:szCs w:val="16"/>
              </w:rPr>
            </w:pPr>
            <w:ins w:id="1756" w:author="Dave Contreras"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1E0208A8" w14:textId="77777777" w:rsidR="00F947C5" w:rsidRPr="00871B45" w:rsidRDefault="00F947C5" w:rsidP="00F947C5">
            <w:pPr>
              <w:jc w:val="center"/>
              <w:rPr>
                <w:ins w:id="1757" w:author="Dave Contreras" w:date="2019-07-18T13:31:00Z"/>
                <w:rFonts w:ascii="Calibri" w:eastAsia="Times New Roman" w:hAnsi="Calibri" w:cs="Calibri"/>
                <w:color w:val="000000"/>
                <w:sz w:val="16"/>
                <w:szCs w:val="16"/>
              </w:rPr>
            </w:pPr>
            <w:ins w:id="1758" w:author="Dave Contreras"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4F12D791" w14:textId="77777777" w:rsidR="00F947C5" w:rsidRPr="00871B45" w:rsidRDefault="00F947C5" w:rsidP="00F947C5">
            <w:pPr>
              <w:jc w:val="center"/>
              <w:rPr>
                <w:ins w:id="1759" w:author="Dave Contreras" w:date="2019-07-18T13:31:00Z"/>
                <w:rFonts w:ascii="Calibri" w:eastAsia="Times New Roman" w:hAnsi="Calibri" w:cs="Calibri"/>
                <w:color w:val="000000"/>
                <w:sz w:val="16"/>
                <w:szCs w:val="16"/>
              </w:rPr>
            </w:pPr>
            <w:ins w:id="1760"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20E4BAE8" w14:textId="77777777" w:rsidR="00F947C5" w:rsidRPr="00871B45" w:rsidRDefault="00F947C5" w:rsidP="00F947C5">
            <w:pPr>
              <w:jc w:val="center"/>
              <w:rPr>
                <w:ins w:id="1761" w:author="Dave Contreras" w:date="2019-07-18T13:31:00Z"/>
                <w:rFonts w:ascii="Calibri" w:eastAsia="Times New Roman" w:hAnsi="Calibri" w:cs="Calibri"/>
                <w:color w:val="000000"/>
                <w:sz w:val="16"/>
                <w:szCs w:val="16"/>
              </w:rPr>
            </w:pPr>
            <w:ins w:id="1762"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1E318F9" w14:textId="77777777" w:rsidR="00F947C5" w:rsidRPr="00871B45" w:rsidRDefault="00F947C5" w:rsidP="00F947C5">
            <w:pPr>
              <w:jc w:val="center"/>
              <w:rPr>
                <w:ins w:id="1763" w:author="Dave Contreras" w:date="2019-07-18T13:31:00Z"/>
                <w:rFonts w:ascii="Calibri" w:eastAsia="Times New Roman" w:hAnsi="Calibri" w:cs="Calibri"/>
                <w:color w:val="000000"/>
                <w:sz w:val="16"/>
                <w:szCs w:val="16"/>
              </w:rPr>
            </w:pPr>
            <w:ins w:id="1764"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0041AEE6" w14:textId="77777777" w:rsidR="00F947C5" w:rsidRPr="00871B45" w:rsidRDefault="00F947C5" w:rsidP="00F947C5">
            <w:pPr>
              <w:jc w:val="center"/>
              <w:rPr>
                <w:ins w:id="1765" w:author="Dave Contreras" w:date="2019-07-18T13:31:00Z"/>
                <w:rFonts w:ascii="Calibri" w:eastAsia="Times New Roman" w:hAnsi="Calibri" w:cs="Calibri"/>
                <w:color w:val="000000"/>
                <w:sz w:val="16"/>
                <w:szCs w:val="16"/>
              </w:rPr>
            </w:pPr>
            <w:ins w:id="1766" w:author="Dave Contreras" w:date="2019-07-18T13:31:00Z">
              <w:r w:rsidRPr="00871B45">
                <w:rPr>
                  <w:rFonts w:ascii="Calibri" w:eastAsia="Times New Roman" w:hAnsi="Calibri" w:cs="Calibri"/>
                  <w:color w:val="000000"/>
                  <w:sz w:val="16"/>
                  <w:szCs w:val="16"/>
                </w:rPr>
                <w:t>0</w:t>
              </w:r>
            </w:ins>
          </w:p>
        </w:tc>
      </w:tr>
      <w:tr w:rsidR="00F947C5" w:rsidRPr="00E76FCD" w14:paraId="44CEBC4C" w14:textId="77777777" w:rsidTr="00F947C5">
        <w:trPr>
          <w:trHeight w:val="300"/>
          <w:ins w:id="1767" w:author="Dave Contreras" w:date="2019-07-18T13:31:00Z"/>
        </w:trPr>
        <w:tc>
          <w:tcPr>
            <w:tcW w:w="1620" w:type="dxa"/>
            <w:tcBorders>
              <w:top w:val="nil"/>
              <w:left w:val="nil"/>
              <w:bottom w:val="nil"/>
              <w:right w:val="nil"/>
            </w:tcBorders>
            <w:shd w:val="clear" w:color="auto" w:fill="auto"/>
            <w:noWrap/>
            <w:vAlign w:val="bottom"/>
            <w:hideMark/>
          </w:tcPr>
          <w:p w14:paraId="7FA5AC8B" w14:textId="77777777" w:rsidR="00F947C5" w:rsidRPr="00871B45" w:rsidRDefault="00F947C5" w:rsidP="00F947C5">
            <w:pPr>
              <w:rPr>
                <w:ins w:id="1768" w:author="Dave Contreras" w:date="2019-07-18T13:31:00Z"/>
                <w:rFonts w:ascii="Calibri" w:eastAsia="Times New Roman" w:hAnsi="Calibri" w:cs="Calibri"/>
                <w:color w:val="000000"/>
                <w:sz w:val="16"/>
                <w:szCs w:val="16"/>
              </w:rPr>
            </w:pPr>
            <w:ins w:id="1769" w:author="Dave Contreras" w:date="2019-07-18T13:31:00Z">
              <w:r w:rsidRPr="00871B45">
                <w:rPr>
                  <w:rFonts w:ascii="Calibri" w:eastAsia="Times New Roman" w:hAnsi="Calibri" w:cs="Calibri"/>
                  <w:color w:val="000000"/>
                  <w:sz w:val="16"/>
                  <w:szCs w:val="16"/>
                </w:rPr>
                <w:t>Splittail</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11D95DBD" w14:textId="77777777" w:rsidR="00F947C5" w:rsidRPr="00871B45" w:rsidRDefault="00F947C5" w:rsidP="00F947C5">
            <w:pPr>
              <w:jc w:val="center"/>
              <w:rPr>
                <w:ins w:id="1770" w:author="Dave Contreras" w:date="2019-07-18T13:31:00Z"/>
                <w:rFonts w:ascii="Calibri" w:eastAsia="Times New Roman" w:hAnsi="Calibri" w:cs="Calibri"/>
                <w:color w:val="000000"/>
                <w:sz w:val="16"/>
                <w:szCs w:val="16"/>
              </w:rPr>
            </w:pPr>
            <w:ins w:id="1771" w:author="Dave Contreras" w:date="2019-07-18T13:31:00Z">
              <w:r w:rsidRPr="00871B45">
                <w:rPr>
                  <w:rFonts w:ascii="Calibri" w:eastAsia="Times New Roman" w:hAnsi="Calibri" w:cs="Calibri"/>
                  <w:color w:val="000000"/>
                  <w:sz w:val="16"/>
                  <w:szCs w:val="16"/>
                </w:rPr>
                <w:t>437</w:t>
              </w:r>
            </w:ins>
          </w:p>
        </w:tc>
        <w:tc>
          <w:tcPr>
            <w:tcW w:w="936" w:type="dxa"/>
            <w:tcBorders>
              <w:top w:val="nil"/>
              <w:left w:val="nil"/>
              <w:bottom w:val="nil"/>
              <w:right w:val="nil"/>
            </w:tcBorders>
            <w:shd w:val="clear" w:color="auto" w:fill="auto"/>
            <w:noWrap/>
            <w:vAlign w:val="bottom"/>
            <w:hideMark/>
          </w:tcPr>
          <w:p w14:paraId="5AEDDE45" w14:textId="77777777" w:rsidR="00F947C5" w:rsidRPr="00871B45" w:rsidRDefault="00F947C5" w:rsidP="00F947C5">
            <w:pPr>
              <w:jc w:val="center"/>
              <w:rPr>
                <w:ins w:id="1772" w:author="Dave Contreras" w:date="2019-07-18T13:31:00Z"/>
                <w:rFonts w:ascii="Calibri" w:eastAsia="Times New Roman" w:hAnsi="Calibri" w:cs="Calibri"/>
                <w:color w:val="000000"/>
                <w:sz w:val="16"/>
                <w:szCs w:val="16"/>
              </w:rPr>
            </w:pPr>
            <w:ins w:id="1773" w:author="Dave Contreras" w:date="2019-07-18T13:31:00Z">
              <w:r w:rsidRPr="00871B45">
                <w:rPr>
                  <w:rFonts w:ascii="Calibri" w:eastAsia="Times New Roman" w:hAnsi="Calibri" w:cs="Calibri"/>
                  <w:color w:val="000000"/>
                  <w:sz w:val="16"/>
                  <w:szCs w:val="16"/>
                </w:rPr>
                <w:t>99370.3</w:t>
              </w:r>
            </w:ins>
          </w:p>
        </w:tc>
        <w:tc>
          <w:tcPr>
            <w:tcW w:w="720" w:type="dxa"/>
            <w:tcBorders>
              <w:top w:val="nil"/>
              <w:left w:val="nil"/>
              <w:bottom w:val="nil"/>
              <w:right w:val="nil"/>
            </w:tcBorders>
            <w:shd w:val="clear" w:color="auto" w:fill="auto"/>
            <w:noWrap/>
            <w:vAlign w:val="bottom"/>
            <w:hideMark/>
          </w:tcPr>
          <w:p w14:paraId="7274E943" w14:textId="77777777" w:rsidR="00F947C5" w:rsidRPr="00871B45" w:rsidRDefault="00F947C5" w:rsidP="00F947C5">
            <w:pPr>
              <w:jc w:val="center"/>
              <w:rPr>
                <w:ins w:id="1774" w:author="Dave Contreras" w:date="2019-07-18T13:31:00Z"/>
                <w:rFonts w:ascii="Calibri" w:eastAsia="Times New Roman" w:hAnsi="Calibri" w:cs="Calibri"/>
                <w:color w:val="000000"/>
                <w:sz w:val="16"/>
                <w:szCs w:val="16"/>
              </w:rPr>
            </w:pPr>
            <w:ins w:id="1775" w:author="Dave Contreras" w:date="2019-07-18T13:31:00Z">
              <w:r w:rsidRPr="00871B45">
                <w:rPr>
                  <w:rFonts w:ascii="Calibri" w:eastAsia="Times New Roman" w:hAnsi="Calibri" w:cs="Calibri"/>
                  <w:color w:val="000000"/>
                  <w:sz w:val="16"/>
                  <w:szCs w:val="16"/>
                </w:rPr>
                <w:t>1</w:t>
              </w:r>
            </w:ins>
          </w:p>
        </w:tc>
        <w:tc>
          <w:tcPr>
            <w:tcW w:w="990" w:type="dxa"/>
            <w:tcBorders>
              <w:top w:val="nil"/>
              <w:left w:val="nil"/>
              <w:bottom w:val="nil"/>
              <w:right w:val="single" w:sz="4" w:space="0" w:color="auto"/>
            </w:tcBorders>
            <w:shd w:val="clear" w:color="auto" w:fill="auto"/>
            <w:noWrap/>
            <w:vAlign w:val="bottom"/>
            <w:hideMark/>
          </w:tcPr>
          <w:p w14:paraId="0A259446" w14:textId="77777777" w:rsidR="00F947C5" w:rsidRPr="00871B45" w:rsidRDefault="00F947C5" w:rsidP="00F947C5">
            <w:pPr>
              <w:jc w:val="center"/>
              <w:rPr>
                <w:ins w:id="1776" w:author="Dave Contreras" w:date="2019-07-18T13:31:00Z"/>
                <w:rFonts w:ascii="Calibri" w:eastAsia="Times New Roman" w:hAnsi="Calibri" w:cs="Calibri"/>
                <w:color w:val="000000"/>
                <w:sz w:val="16"/>
                <w:szCs w:val="16"/>
              </w:rPr>
            </w:pPr>
            <w:ins w:id="1777" w:author="Dave Contreras" w:date="2019-07-18T13:31:00Z">
              <w:r w:rsidRPr="00871B45">
                <w:rPr>
                  <w:rFonts w:ascii="Calibri" w:eastAsia="Times New Roman" w:hAnsi="Calibri" w:cs="Calibri"/>
                  <w:color w:val="000000"/>
                  <w:sz w:val="16"/>
                  <w:szCs w:val="16"/>
                </w:rPr>
                <w:t>192.3</w:t>
              </w:r>
            </w:ins>
          </w:p>
        </w:tc>
        <w:tc>
          <w:tcPr>
            <w:tcW w:w="1080" w:type="dxa"/>
            <w:tcBorders>
              <w:top w:val="nil"/>
              <w:left w:val="nil"/>
              <w:bottom w:val="nil"/>
              <w:right w:val="nil"/>
            </w:tcBorders>
            <w:shd w:val="clear" w:color="auto" w:fill="auto"/>
            <w:noWrap/>
            <w:vAlign w:val="bottom"/>
            <w:hideMark/>
          </w:tcPr>
          <w:p w14:paraId="5EB5E851" w14:textId="77777777" w:rsidR="00F947C5" w:rsidRPr="00871B45" w:rsidRDefault="00F947C5" w:rsidP="00F947C5">
            <w:pPr>
              <w:jc w:val="center"/>
              <w:rPr>
                <w:ins w:id="1778" w:author="Dave Contreras" w:date="2019-07-18T13:31:00Z"/>
                <w:rFonts w:ascii="Calibri" w:eastAsia="Times New Roman" w:hAnsi="Calibri" w:cs="Calibri"/>
                <w:color w:val="000000"/>
                <w:sz w:val="16"/>
                <w:szCs w:val="16"/>
              </w:rPr>
            </w:pPr>
            <w:ins w:id="1779" w:author="Dave Contreras" w:date="2019-07-18T13:31:00Z">
              <w:r w:rsidRPr="00871B45">
                <w:rPr>
                  <w:rFonts w:ascii="Calibri" w:eastAsia="Times New Roman" w:hAnsi="Calibri" w:cs="Calibri"/>
                  <w:color w:val="000000"/>
                  <w:sz w:val="16"/>
                  <w:szCs w:val="16"/>
                </w:rPr>
                <w:t>10</w:t>
              </w:r>
            </w:ins>
          </w:p>
        </w:tc>
        <w:tc>
          <w:tcPr>
            <w:tcW w:w="743" w:type="dxa"/>
            <w:tcBorders>
              <w:top w:val="nil"/>
              <w:left w:val="nil"/>
              <w:bottom w:val="nil"/>
              <w:right w:val="nil"/>
            </w:tcBorders>
            <w:shd w:val="clear" w:color="auto" w:fill="auto"/>
            <w:noWrap/>
            <w:vAlign w:val="bottom"/>
            <w:hideMark/>
          </w:tcPr>
          <w:p w14:paraId="039E4FAF" w14:textId="77777777" w:rsidR="00F947C5" w:rsidRPr="00871B45" w:rsidRDefault="00F947C5" w:rsidP="00F947C5">
            <w:pPr>
              <w:jc w:val="center"/>
              <w:rPr>
                <w:ins w:id="1780" w:author="Dave Contreras" w:date="2019-07-18T13:31:00Z"/>
                <w:rFonts w:ascii="Calibri" w:eastAsia="Times New Roman" w:hAnsi="Calibri" w:cs="Calibri"/>
                <w:color w:val="000000"/>
                <w:sz w:val="16"/>
                <w:szCs w:val="16"/>
              </w:rPr>
            </w:pPr>
            <w:ins w:id="1781" w:author="Dave Contreras" w:date="2019-07-18T13:31:00Z">
              <w:r w:rsidRPr="00871B45">
                <w:rPr>
                  <w:rFonts w:ascii="Calibri" w:eastAsia="Times New Roman" w:hAnsi="Calibri" w:cs="Calibri"/>
                  <w:color w:val="000000"/>
                  <w:sz w:val="16"/>
                  <w:szCs w:val="16"/>
                </w:rPr>
                <w:t>1047.1</w:t>
              </w:r>
            </w:ins>
          </w:p>
        </w:tc>
        <w:tc>
          <w:tcPr>
            <w:tcW w:w="697" w:type="dxa"/>
            <w:tcBorders>
              <w:top w:val="nil"/>
              <w:left w:val="nil"/>
              <w:bottom w:val="nil"/>
              <w:right w:val="nil"/>
            </w:tcBorders>
            <w:shd w:val="clear" w:color="auto" w:fill="auto"/>
            <w:noWrap/>
            <w:vAlign w:val="bottom"/>
            <w:hideMark/>
          </w:tcPr>
          <w:p w14:paraId="6B63A165" w14:textId="77777777" w:rsidR="00F947C5" w:rsidRPr="00871B45" w:rsidRDefault="00F947C5" w:rsidP="00F947C5">
            <w:pPr>
              <w:jc w:val="center"/>
              <w:rPr>
                <w:ins w:id="1782" w:author="Dave Contreras" w:date="2019-07-18T13:31:00Z"/>
                <w:rFonts w:ascii="Calibri" w:eastAsia="Times New Roman" w:hAnsi="Calibri" w:cs="Calibri"/>
                <w:color w:val="000000"/>
                <w:sz w:val="16"/>
                <w:szCs w:val="16"/>
              </w:rPr>
            </w:pPr>
            <w:ins w:id="1783" w:author="Dave Contreras" w:date="2019-07-18T13:31:00Z">
              <w:r w:rsidRPr="00871B45">
                <w:rPr>
                  <w:rFonts w:ascii="Calibri" w:eastAsia="Times New Roman" w:hAnsi="Calibri" w:cs="Calibri"/>
                  <w:color w:val="000000"/>
                  <w:sz w:val="16"/>
                  <w:szCs w:val="16"/>
                </w:rPr>
                <w:t>22</w:t>
              </w:r>
            </w:ins>
          </w:p>
        </w:tc>
        <w:tc>
          <w:tcPr>
            <w:tcW w:w="810" w:type="dxa"/>
            <w:gridSpan w:val="2"/>
            <w:tcBorders>
              <w:top w:val="nil"/>
              <w:left w:val="nil"/>
              <w:bottom w:val="nil"/>
              <w:right w:val="nil"/>
            </w:tcBorders>
            <w:shd w:val="clear" w:color="auto" w:fill="auto"/>
            <w:noWrap/>
            <w:vAlign w:val="bottom"/>
            <w:hideMark/>
          </w:tcPr>
          <w:p w14:paraId="6833A211" w14:textId="77777777" w:rsidR="00F947C5" w:rsidRPr="00871B45" w:rsidRDefault="00F947C5" w:rsidP="00F947C5">
            <w:pPr>
              <w:jc w:val="center"/>
              <w:rPr>
                <w:ins w:id="1784" w:author="Dave Contreras" w:date="2019-07-18T13:31:00Z"/>
                <w:rFonts w:ascii="Calibri" w:eastAsia="Times New Roman" w:hAnsi="Calibri" w:cs="Calibri"/>
                <w:color w:val="000000"/>
                <w:sz w:val="16"/>
                <w:szCs w:val="16"/>
              </w:rPr>
            </w:pPr>
            <w:ins w:id="1785" w:author="Dave Contreras" w:date="2019-07-18T13:31:00Z">
              <w:r w:rsidRPr="00871B45">
                <w:rPr>
                  <w:rFonts w:ascii="Calibri" w:eastAsia="Times New Roman" w:hAnsi="Calibri" w:cs="Calibri"/>
                  <w:color w:val="000000"/>
                  <w:sz w:val="16"/>
                  <w:szCs w:val="16"/>
                </w:rPr>
                <w:t>2206.7</w:t>
              </w:r>
            </w:ins>
          </w:p>
        </w:tc>
        <w:tc>
          <w:tcPr>
            <w:tcW w:w="900" w:type="dxa"/>
            <w:tcBorders>
              <w:top w:val="nil"/>
              <w:left w:val="single" w:sz="4" w:space="0" w:color="auto"/>
              <w:bottom w:val="nil"/>
              <w:right w:val="nil"/>
            </w:tcBorders>
            <w:shd w:val="clear" w:color="auto" w:fill="auto"/>
            <w:noWrap/>
            <w:vAlign w:val="bottom"/>
            <w:hideMark/>
          </w:tcPr>
          <w:p w14:paraId="1FDD421D" w14:textId="77777777" w:rsidR="00F947C5" w:rsidRPr="00871B45" w:rsidRDefault="00F947C5" w:rsidP="00F947C5">
            <w:pPr>
              <w:jc w:val="center"/>
              <w:rPr>
                <w:ins w:id="1786" w:author="Dave Contreras" w:date="2019-07-18T13:31:00Z"/>
                <w:rFonts w:ascii="Calibri" w:eastAsia="Times New Roman" w:hAnsi="Calibri" w:cs="Calibri"/>
                <w:color w:val="000000"/>
                <w:sz w:val="16"/>
                <w:szCs w:val="16"/>
              </w:rPr>
            </w:pPr>
            <w:ins w:id="1787" w:author="Dave Contreras" w:date="2019-07-18T13:31:00Z">
              <w:r w:rsidRPr="00871B45">
                <w:rPr>
                  <w:rFonts w:ascii="Calibri" w:eastAsia="Times New Roman" w:hAnsi="Calibri" w:cs="Calibri"/>
                  <w:color w:val="000000"/>
                  <w:sz w:val="16"/>
                  <w:szCs w:val="16"/>
                </w:rPr>
                <w:t>2</w:t>
              </w:r>
            </w:ins>
          </w:p>
        </w:tc>
        <w:tc>
          <w:tcPr>
            <w:tcW w:w="720" w:type="dxa"/>
            <w:tcBorders>
              <w:top w:val="nil"/>
              <w:left w:val="nil"/>
              <w:bottom w:val="nil"/>
              <w:right w:val="nil"/>
            </w:tcBorders>
            <w:shd w:val="clear" w:color="auto" w:fill="auto"/>
            <w:noWrap/>
            <w:vAlign w:val="bottom"/>
            <w:hideMark/>
          </w:tcPr>
          <w:p w14:paraId="063E2782" w14:textId="77777777" w:rsidR="00F947C5" w:rsidRPr="00871B45" w:rsidRDefault="00F947C5" w:rsidP="00F947C5">
            <w:pPr>
              <w:jc w:val="center"/>
              <w:rPr>
                <w:ins w:id="1788" w:author="Dave Contreras" w:date="2019-07-18T13:31:00Z"/>
                <w:rFonts w:ascii="Calibri" w:eastAsia="Times New Roman" w:hAnsi="Calibri" w:cs="Calibri"/>
                <w:color w:val="000000"/>
                <w:sz w:val="16"/>
                <w:szCs w:val="16"/>
              </w:rPr>
            </w:pPr>
            <w:ins w:id="1789" w:author="Dave Contreras" w:date="2019-07-18T13:31:00Z">
              <w:r w:rsidRPr="00871B45">
                <w:rPr>
                  <w:rFonts w:ascii="Calibri" w:eastAsia="Times New Roman" w:hAnsi="Calibri" w:cs="Calibri"/>
                  <w:color w:val="000000"/>
                  <w:sz w:val="16"/>
                  <w:szCs w:val="16"/>
                </w:rPr>
                <w:t>23.7</w:t>
              </w:r>
            </w:ins>
          </w:p>
        </w:tc>
        <w:tc>
          <w:tcPr>
            <w:tcW w:w="720" w:type="dxa"/>
            <w:tcBorders>
              <w:top w:val="nil"/>
              <w:left w:val="nil"/>
              <w:bottom w:val="nil"/>
              <w:right w:val="nil"/>
            </w:tcBorders>
            <w:shd w:val="clear" w:color="auto" w:fill="auto"/>
            <w:noWrap/>
            <w:vAlign w:val="bottom"/>
            <w:hideMark/>
          </w:tcPr>
          <w:p w14:paraId="197E58F5" w14:textId="77777777" w:rsidR="00F947C5" w:rsidRPr="00871B45" w:rsidRDefault="00F947C5" w:rsidP="00F947C5">
            <w:pPr>
              <w:jc w:val="center"/>
              <w:rPr>
                <w:ins w:id="1790" w:author="Dave Contreras" w:date="2019-07-18T13:31:00Z"/>
                <w:rFonts w:ascii="Calibri" w:eastAsia="Times New Roman" w:hAnsi="Calibri" w:cs="Calibri"/>
                <w:color w:val="000000"/>
                <w:sz w:val="16"/>
                <w:szCs w:val="16"/>
              </w:rPr>
            </w:pPr>
            <w:ins w:id="1791" w:author="Dave Contreras" w:date="2019-07-18T13:31:00Z">
              <w:r w:rsidRPr="00871B45">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
          <w:p w14:paraId="1F27615C" w14:textId="77777777" w:rsidR="00F947C5" w:rsidRPr="00871B45" w:rsidRDefault="00F947C5" w:rsidP="00F947C5">
            <w:pPr>
              <w:jc w:val="center"/>
              <w:rPr>
                <w:ins w:id="1792" w:author="Dave Contreras" w:date="2019-07-18T13:31:00Z"/>
                <w:rFonts w:ascii="Calibri" w:eastAsia="Times New Roman" w:hAnsi="Calibri" w:cs="Calibri"/>
                <w:color w:val="000000"/>
                <w:sz w:val="16"/>
                <w:szCs w:val="16"/>
              </w:rPr>
            </w:pPr>
            <w:ins w:id="1793" w:author="Dave Contreras" w:date="2019-07-18T13:31:00Z">
              <w:r w:rsidRPr="00871B45">
                <w:rPr>
                  <w:rFonts w:ascii="Calibri" w:eastAsia="Times New Roman" w:hAnsi="Calibri" w:cs="Calibri"/>
                  <w:color w:val="000000"/>
                  <w:sz w:val="16"/>
                  <w:szCs w:val="16"/>
                </w:rPr>
                <w:t>11.3</w:t>
              </w:r>
            </w:ins>
          </w:p>
        </w:tc>
      </w:tr>
      <w:tr w:rsidR="00F947C5" w:rsidRPr="00E76FCD" w14:paraId="701B9EB7" w14:textId="77777777" w:rsidTr="00F947C5">
        <w:trPr>
          <w:trHeight w:val="300"/>
          <w:ins w:id="1794" w:author="Dave Contreras" w:date="2019-07-18T13:31:00Z"/>
        </w:trPr>
        <w:tc>
          <w:tcPr>
            <w:tcW w:w="1620" w:type="dxa"/>
            <w:tcBorders>
              <w:top w:val="nil"/>
              <w:left w:val="nil"/>
              <w:bottom w:val="nil"/>
              <w:right w:val="nil"/>
            </w:tcBorders>
            <w:shd w:val="clear" w:color="auto" w:fill="auto"/>
            <w:noWrap/>
            <w:vAlign w:val="bottom"/>
            <w:hideMark/>
          </w:tcPr>
          <w:p w14:paraId="4A1A7A16" w14:textId="77777777" w:rsidR="00F947C5" w:rsidRPr="00871B45" w:rsidRDefault="00F947C5" w:rsidP="00F947C5">
            <w:pPr>
              <w:rPr>
                <w:ins w:id="1795" w:author="Dave Contreras" w:date="2019-07-18T13:31:00Z"/>
                <w:rFonts w:ascii="Calibri" w:eastAsia="Times New Roman" w:hAnsi="Calibri" w:cs="Calibri"/>
                <w:color w:val="000000"/>
                <w:sz w:val="16"/>
                <w:szCs w:val="16"/>
              </w:rPr>
            </w:pPr>
            <w:ins w:id="1796" w:author="Dave Contreras" w:date="2019-07-18T13:31:00Z">
              <w:r w:rsidRPr="00871B45">
                <w:rPr>
                  <w:rFonts w:ascii="Calibri" w:eastAsia="Times New Roman" w:hAnsi="Calibri" w:cs="Calibri"/>
                  <w:color w:val="000000"/>
                  <w:sz w:val="16"/>
                  <w:szCs w:val="16"/>
                </w:rPr>
                <w:t>Spotted Bass</w:t>
              </w:r>
            </w:ins>
          </w:p>
        </w:tc>
        <w:tc>
          <w:tcPr>
            <w:tcW w:w="774" w:type="dxa"/>
            <w:tcBorders>
              <w:top w:val="nil"/>
              <w:left w:val="nil"/>
              <w:bottom w:val="nil"/>
              <w:right w:val="nil"/>
            </w:tcBorders>
            <w:shd w:val="clear" w:color="auto" w:fill="auto"/>
            <w:noWrap/>
            <w:vAlign w:val="bottom"/>
            <w:hideMark/>
          </w:tcPr>
          <w:p w14:paraId="74CA8CF5" w14:textId="77777777" w:rsidR="00F947C5" w:rsidRPr="00871B45" w:rsidRDefault="00F947C5" w:rsidP="00F947C5">
            <w:pPr>
              <w:jc w:val="center"/>
              <w:rPr>
                <w:ins w:id="1797" w:author="Dave Contreras" w:date="2019-07-18T13:31:00Z"/>
                <w:rFonts w:ascii="Calibri" w:eastAsia="Times New Roman" w:hAnsi="Calibri" w:cs="Calibri"/>
                <w:color w:val="000000"/>
                <w:sz w:val="16"/>
                <w:szCs w:val="16"/>
              </w:rPr>
            </w:pPr>
            <w:ins w:id="1798" w:author="Dave Contreras"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198E9395" w14:textId="77777777" w:rsidR="00F947C5" w:rsidRPr="00871B45" w:rsidRDefault="00F947C5" w:rsidP="00F947C5">
            <w:pPr>
              <w:jc w:val="center"/>
              <w:rPr>
                <w:ins w:id="1799" w:author="Dave Contreras" w:date="2019-07-18T13:31:00Z"/>
                <w:rFonts w:ascii="Calibri" w:eastAsia="Times New Roman" w:hAnsi="Calibri" w:cs="Calibri"/>
                <w:color w:val="000000"/>
                <w:sz w:val="16"/>
                <w:szCs w:val="16"/>
              </w:rPr>
            </w:pPr>
            <w:ins w:id="1800"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DC08948" w14:textId="77777777" w:rsidR="00F947C5" w:rsidRPr="00871B45" w:rsidRDefault="00F947C5" w:rsidP="00F947C5">
            <w:pPr>
              <w:jc w:val="center"/>
              <w:rPr>
                <w:ins w:id="1801" w:author="Dave Contreras" w:date="2019-07-18T13:31:00Z"/>
                <w:rFonts w:ascii="Calibri" w:eastAsia="Times New Roman" w:hAnsi="Calibri" w:cs="Calibri"/>
                <w:color w:val="000000"/>
                <w:sz w:val="16"/>
                <w:szCs w:val="16"/>
              </w:rPr>
            </w:pPr>
            <w:ins w:id="1802" w:author="Dave Contreras" w:date="2019-07-18T13:31:00Z">
              <w:r w:rsidRPr="00871B45">
                <w:rPr>
                  <w:rFonts w:ascii="Calibri" w:eastAsia="Times New Roman" w:hAnsi="Calibri" w:cs="Calibri"/>
                  <w:color w:val="000000"/>
                  <w:sz w:val="16"/>
                  <w:szCs w:val="16"/>
                </w:rPr>
                <w:t>1</w:t>
              </w:r>
            </w:ins>
          </w:p>
        </w:tc>
        <w:tc>
          <w:tcPr>
            <w:tcW w:w="990" w:type="dxa"/>
            <w:tcBorders>
              <w:top w:val="nil"/>
              <w:left w:val="nil"/>
              <w:bottom w:val="nil"/>
              <w:right w:val="single" w:sz="4" w:space="0" w:color="auto"/>
            </w:tcBorders>
            <w:shd w:val="clear" w:color="auto" w:fill="auto"/>
            <w:noWrap/>
            <w:vAlign w:val="bottom"/>
            <w:hideMark/>
          </w:tcPr>
          <w:p w14:paraId="2E5F53F1" w14:textId="77777777" w:rsidR="00F947C5" w:rsidRPr="00871B45" w:rsidRDefault="00F947C5" w:rsidP="00F947C5">
            <w:pPr>
              <w:jc w:val="center"/>
              <w:rPr>
                <w:ins w:id="1803" w:author="Dave Contreras" w:date="2019-07-18T13:31:00Z"/>
                <w:rFonts w:ascii="Calibri" w:eastAsia="Times New Roman" w:hAnsi="Calibri" w:cs="Calibri"/>
                <w:color w:val="000000"/>
                <w:sz w:val="16"/>
                <w:szCs w:val="16"/>
              </w:rPr>
            </w:pPr>
            <w:ins w:id="1804" w:author="Dave Contreras" w:date="2019-07-18T13:31:00Z">
              <w:r w:rsidRPr="00871B45">
                <w:rPr>
                  <w:rFonts w:ascii="Calibri" w:eastAsia="Times New Roman" w:hAnsi="Calibri" w:cs="Calibri"/>
                  <w:color w:val="000000"/>
                  <w:sz w:val="16"/>
                  <w:szCs w:val="16"/>
                </w:rPr>
                <w:t>232.0</w:t>
              </w:r>
            </w:ins>
          </w:p>
        </w:tc>
        <w:tc>
          <w:tcPr>
            <w:tcW w:w="1080" w:type="dxa"/>
            <w:tcBorders>
              <w:top w:val="nil"/>
              <w:left w:val="nil"/>
              <w:bottom w:val="nil"/>
              <w:right w:val="nil"/>
            </w:tcBorders>
            <w:shd w:val="clear" w:color="auto" w:fill="auto"/>
            <w:noWrap/>
            <w:vAlign w:val="bottom"/>
            <w:hideMark/>
          </w:tcPr>
          <w:p w14:paraId="1A2414A7" w14:textId="77777777" w:rsidR="00F947C5" w:rsidRPr="00871B45" w:rsidRDefault="00F947C5" w:rsidP="00F947C5">
            <w:pPr>
              <w:jc w:val="center"/>
              <w:rPr>
                <w:ins w:id="1805" w:author="Dave Contreras" w:date="2019-07-18T13:31:00Z"/>
                <w:rFonts w:ascii="Calibri" w:eastAsia="Times New Roman" w:hAnsi="Calibri" w:cs="Calibri"/>
                <w:color w:val="000000"/>
                <w:sz w:val="16"/>
                <w:szCs w:val="16"/>
              </w:rPr>
            </w:pPr>
            <w:ins w:id="1806" w:author="Dave Contreras"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753904CF" w14:textId="77777777" w:rsidR="00F947C5" w:rsidRPr="00871B45" w:rsidRDefault="00F947C5" w:rsidP="00F947C5">
            <w:pPr>
              <w:jc w:val="center"/>
              <w:rPr>
                <w:ins w:id="1807" w:author="Dave Contreras" w:date="2019-07-18T13:31:00Z"/>
                <w:rFonts w:ascii="Calibri" w:eastAsia="Times New Roman" w:hAnsi="Calibri" w:cs="Calibri"/>
                <w:color w:val="000000"/>
                <w:sz w:val="16"/>
                <w:szCs w:val="16"/>
              </w:rPr>
            </w:pPr>
            <w:ins w:id="1808" w:author="Dave Contreras"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277A779B" w14:textId="77777777" w:rsidR="00F947C5" w:rsidRPr="00871B45" w:rsidRDefault="00F947C5" w:rsidP="00F947C5">
            <w:pPr>
              <w:jc w:val="center"/>
              <w:rPr>
                <w:ins w:id="1809" w:author="Dave Contreras" w:date="2019-07-18T13:31:00Z"/>
                <w:rFonts w:ascii="Calibri" w:eastAsia="Times New Roman" w:hAnsi="Calibri" w:cs="Calibri"/>
                <w:color w:val="000000"/>
                <w:sz w:val="16"/>
                <w:szCs w:val="16"/>
              </w:rPr>
            </w:pPr>
            <w:ins w:id="1810" w:author="Dave Contreras"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204B3945" w14:textId="77777777" w:rsidR="00F947C5" w:rsidRPr="00871B45" w:rsidRDefault="00F947C5" w:rsidP="00F947C5">
            <w:pPr>
              <w:jc w:val="center"/>
              <w:rPr>
                <w:ins w:id="1811" w:author="Dave Contreras" w:date="2019-07-18T13:31:00Z"/>
                <w:rFonts w:ascii="Calibri" w:eastAsia="Times New Roman" w:hAnsi="Calibri" w:cs="Calibri"/>
                <w:color w:val="000000"/>
                <w:sz w:val="16"/>
                <w:szCs w:val="16"/>
              </w:rPr>
            </w:pPr>
            <w:ins w:id="1812" w:author="Dave Contreras"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00E0DC3E" w14:textId="77777777" w:rsidR="00F947C5" w:rsidRPr="00871B45" w:rsidRDefault="00F947C5" w:rsidP="00F947C5">
            <w:pPr>
              <w:jc w:val="center"/>
              <w:rPr>
                <w:ins w:id="1813" w:author="Dave Contreras" w:date="2019-07-18T13:31:00Z"/>
                <w:rFonts w:ascii="Calibri" w:eastAsia="Times New Roman" w:hAnsi="Calibri" w:cs="Calibri"/>
                <w:color w:val="000000"/>
                <w:sz w:val="16"/>
                <w:szCs w:val="16"/>
              </w:rPr>
            </w:pPr>
            <w:ins w:id="1814"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D6DF7A3" w14:textId="77777777" w:rsidR="00F947C5" w:rsidRPr="00871B45" w:rsidRDefault="00F947C5" w:rsidP="00F947C5">
            <w:pPr>
              <w:jc w:val="center"/>
              <w:rPr>
                <w:ins w:id="1815" w:author="Dave Contreras" w:date="2019-07-18T13:31:00Z"/>
                <w:rFonts w:ascii="Calibri" w:eastAsia="Times New Roman" w:hAnsi="Calibri" w:cs="Calibri"/>
                <w:color w:val="000000"/>
                <w:sz w:val="16"/>
                <w:szCs w:val="16"/>
              </w:rPr>
            </w:pPr>
            <w:ins w:id="1816"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EC1FC24" w14:textId="77777777" w:rsidR="00F947C5" w:rsidRPr="00871B45" w:rsidRDefault="00F947C5" w:rsidP="00F947C5">
            <w:pPr>
              <w:jc w:val="center"/>
              <w:rPr>
                <w:ins w:id="1817" w:author="Dave Contreras" w:date="2019-07-18T13:31:00Z"/>
                <w:rFonts w:ascii="Calibri" w:eastAsia="Times New Roman" w:hAnsi="Calibri" w:cs="Calibri"/>
                <w:color w:val="000000"/>
                <w:sz w:val="16"/>
                <w:szCs w:val="16"/>
              </w:rPr>
            </w:pPr>
            <w:ins w:id="1818"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42F29A70" w14:textId="77777777" w:rsidR="00F947C5" w:rsidRPr="00871B45" w:rsidRDefault="00F947C5" w:rsidP="00F947C5">
            <w:pPr>
              <w:jc w:val="center"/>
              <w:rPr>
                <w:ins w:id="1819" w:author="Dave Contreras" w:date="2019-07-18T13:31:00Z"/>
                <w:rFonts w:ascii="Calibri" w:eastAsia="Times New Roman" w:hAnsi="Calibri" w:cs="Calibri"/>
                <w:color w:val="000000"/>
                <w:sz w:val="16"/>
                <w:szCs w:val="16"/>
              </w:rPr>
            </w:pPr>
            <w:ins w:id="1820" w:author="Dave Contreras" w:date="2019-07-18T13:31:00Z">
              <w:r w:rsidRPr="00871B45">
                <w:rPr>
                  <w:rFonts w:ascii="Calibri" w:eastAsia="Times New Roman" w:hAnsi="Calibri" w:cs="Calibri"/>
                  <w:color w:val="000000"/>
                  <w:sz w:val="16"/>
                  <w:szCs w:val="16"/>
                </w:rPr>
                <w:t>0</w:t>
              </w:r>
            </w:ins>
          </w:p>
        </w:tc>
      </w:tr>
      <w:tr w:rsidR="00F947C5" w:rsidRPr="00E76FCD" w14:paraId="1AAC9FA8" w14:textId="77777777" w:rsidTr="00F947C5">
        <w:trPr>
          <w:trHeight w:val="300"/>
          <w:ins w:id="1821" w:author="Dave Contreras" w:date="2019-07-18T13:31:00Z"/>
        </w:trPr>
        <w:tc>
          <w:tcPr>
            <w:tcW w:w="1620" w:type="dxa"/>
            <w:tcBorders>
              <w:top w:val="nil"/>
              <w:left w:val="nil"/>
              <w:bottom w:val="nil"/>
              <w:right w:val="nil"/>
            </w:tcBorders>
            <w:shd w:val="clear" w:color="auto" w:fill="auto"/>
            <w:noWrap/>
            <w:vAlign w:val="bottom"/>
            <w:hideMark/>
          </w:tcPr>
          <w:p w14:paraId="6EA4BF20" w14:textId="77777777" w:rsidR="00F947C5" w:rsidRPr="00871B45" w:rsidRDefault="00F947C5" w:rsidP="00F947C5">
            <w:pPr>
              <w:rPr>
                <w:ins w:id="1822" w:author="Dave Contreras" w:date="2019-07-18T13:31:00Z"/>
                <w:rFonts w:ascii="Calibri" w:eastAsia="Times New Roman" w:hAnsi="Calibri" w:cs="Calibri"/>
                <w:color w:val="000000"/>
                <w:sz w:val="16"/>
                <w:szCs w:val="16"/>
              </w:rPr>
            </w:pPr>
            <w:ins w:id="1823" w:author="Dave Contreras" w:date="2019-07-18T13:31:00Z">
              <w:r w:rsidRPr="00871B45">
                <w:rPr>
                  <w:rFonts w:ascii="Calibri" w:eastAsia="Times New Roman" w:hAnsi="Calibri" w:cs="Calibri"/>
                  <w:color w:val="000000"/>
                  <w:sz w:val="16"/>
                  <w:szCs w:val="16"/>
                </w:rPr>
                <w:t>Starry Flounder</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41451726" w14:textId="77777777" w:rsidR="00F947C5" w:rsidRPr="00871B45" w:rsidRDefault="00F947C5" w:rsidP="00F947C5">
            <w:pPr>
              <w:jc w:val="center"/>
              <w:rPr>
                <w:ins w:id="1824" w:author="Dave Contreras" w:date="2019-07-18T13:31:00Z"/>
                <w:rFonts w:ascii="Calibri" w:eastAsia="Times New Roman" w:hAnsi="Calibri" w:cs="Calibri"/>
                <w:color w:val="000000"/>
                <w:sz w:val="16"/>
                <w:szCs w:val="16"/>
              </w:rPr>
            </w:pPr>
            <w:ins w:id="1825" w:author="Dave Contreras"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1295F5A2" w14:textId="77777777" w:rsidR="00F947C5" w:rsidRPr="00871B45" w:rsidRDefault="00F947C5" w:rsidP="00F947C5">
            <w:pPr>
              <w:jc w:val="center"/>
              <w:rPr>
                <w:ins w:id="1826" w:author="Dave Contreras" w:date="2019-07-18T13:31:00Z"/>
                <w:rFonts w:ascii="Calibri" w:eastAsia="Times New Roman" w:hAnsi="Calibri" w:cs="Calibri"/>
                <w:color w:val="000000"/>
                <w:sz w:val="16"/>
                <w:szCs w:val="16"/>
              </w:rPr>
            </w:pPr>
            <w:ins w:id="1827"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1DFCFFC0" w14:textId="77777777" w:rsidR="00F947C5" w:rsidRPr="00871B45" w:rsidRDefault="00F947C5" w:rsidP="00F947C5">
            <w:pPr>
              <w:jc w:val="center"/>
              <w:rPr>
                <w:ins w:id="1828" w:author="Dave Contreras" w:date="2019-07-18T13:31:00Z"/>
                <w:rFonts w:ascii="Calibri" w:eastAsia="Times New Roman" w:hAnsi="Calibri" w:cs="Calibri"/>
                <w:color w:val="000000"/>
                <w:sz w:val="16"/>
                <w:szCs w:val="16"/>
              </w:rPr>
            </w:pPr>
            <w:ins w:id="1829"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0DEC2F90" w14:textId="77777777" w:rsidR="00F947C5" w:rsidRPr="00871B45" w:rsidRDefault="00F947C5" w:rsidP="00F947C5">
            <w:pPr>
              <w:jc w:val="center"/>
              <w:rPr>
                <w:ins w:id="1830" w:author="Dave Contreras" w:date="2019-07-18T13:31:00Z"/>
                <w:rFonts w:ascii="Calibri" w:eastAsia="Times New Roman" w:hAnsi="Calibri" w:cs="Calibri"/>
                <w:color w:val="000000"/>
                <w:sz w:val="16"/>
                <w:szCs w:val="16"/>
              </w:rPr>
            </w:pPr>
            <w:ins w:id="1831" w:author="Dave Contreras"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38E94D60" w14:textId="77777777" w:rsidR="00F947C5" w:rsidRPr="00871B45" w:rsidRDefault="00F947C5" w:rsidP="00F947C5">
            <w:pPr>
              <w:jc w:val="center"/>
              <w:rPr>
                <w:ins w:id="1832" w:author="Dave Contreras" w:date="2019-07-18T13:31:00Z"/>
                <w:rFonts w:ascii="Calibri" w:eastAsia="Times New Roman" w:hAnsi="Calibri" w:cs="Calibri"/>
                <w:color w:val="000000"/>
                <w:sz w:val="16"/>
                <w:szCs w:val="16"/>
              </w:rPr>
            </w:pPr>
            <w:ins w:id="1833" w:author="Dave Contreras" w:date="2019-07-18T13:31:00Z">
              <w:r w:rsidRPr="00871B45">
                <w:rPr>
                  <w:rFonts w:ascii="Calibri" w:eastAsia="Times New Roman" w:hAnsi="Calibri" w:cs="Calibri"/>
                  <w:color w:val="000000"/>
                  <w:sz w:val="16"/>
                  <w:szCs w:val="16"/>
                </w:rPr>
                <w:t>2</w:t>
              </w:r>
            </w:ins>
          </w:p>
        </w:tc>
        <w:tc>
          <w:tcPr>
            <w:tcW w:w="743" w:type="dxa"/>
            <w:tcBorders>
              <w:top w:val="nil"/>
              <w:left w:val="nil"/>
              <w:bottom w:val="nil"/>
              <w:right w:val="nil"/>
            </w:tcBorders>
            <w:shd w:val="clear" w:color="auto" w:fill="auto"/>
            <w:noWrap/>
            <w:vAlign w:val="bottom"/>
            <w:hideMark/>
          </w:tcPr>
          <w:p w14:paraId="694A4034" w14:textId="77777777" w:rsidR="00F947C5" w:rsidRPr="00871B45" w:rsidRDefault="00F947C5" w:rsidP="00F947C5">
            <w:pPr>
              <w:jc w:val="center"/>
              <w:rPr>
                <w:ins w:id="1834" w:author="Dave Contreras" w:date="2019-07-18T13:31:00Z"/>
                <w:rFonts w:ascii="Calibri" w:eastAsia="Times New Roman" w:hAnsi="Calibri" w:cs="Calibri"/>
                <w:color w:val="000000"/>
                <w:sz w:val="16"/>
                <w:szCs w:val="16"/>
              </w:rPr>
            </w:pPr>
            <w:ins w:id="1835" w:author="Dave Contreras" w:date="2019-07-18T13:31:00Z">
              <w:r w:rsidRPr="00871B45">
                <w:rPr>
                  <w:rFonts w:ascii="Calibri" w:eastAsia="Times New Roman" w:hAnsi="Calibri" w:cs="Calibri"/>
                  <w:color w:val="000000"/>
                  <w:sz w:val="16"/>
                  <w:szCs w:val="16"/>
                </w:rPr>
                <w:t>295.8</w:t>
              </w:r>
            </w:ins>
          </w:p>
        </w:tc>
        <w:tc>
          <w:tcPr>
            <w:tcW w:w="697" w:type="dxa"/>
            <w:tcBorders>
              <w:top w:val="nil"/>
              <w:left w:val="nil"/>
              <w:bottom w:val="nil"/>
              <w:right w:val="nil"/>
            </w:tcBorders>
            <w:shd w:val="clear" w:color="auto" w:fill="auto"/>
            <w:noWrap/>
            <w:vAlign w:val="bottom"/>
            <w:hideMark/>
          </w:tcPr>
          <w:p w14:paraId="608DED0C" w14:textId="77777777" w:rsidR="00F947C5" w:rsidRPr="00871B45" w:rsidRDefault="00F947C5" w:rsidP="00F947C5">
            <w:pPr>
              <w:jc w:val="center"/>
              <w:rPr>
                <w:ins w:id="1836" w:author="Dave Contreras" w:date="2019-07-18T13:31:00Z"/>
                <w:rFonts w:ascii="Calibri" w:eastAsia="Times New Roman" w:hAnsi="Calibri" w:cs="Calibri"/>
                <w:color w:val="000000"/>
                <w:sz w:val="16"/>
                <w:szCs w:val="16"/>
              </w:rPr>
            </w:pPr>
            <w:ins w:id="1837" w:author="Dave Contreras" w:date="2019-07-18T13:31:00Z">
              <w:r w:rsidRPr="00871B45">
                <w:rPr>
                  <w:rFonts w:ascii="Calibri" w:eastAsia="Times New Roman" w:hAnsi="Calibri" w:cs="Calibri"/>
                  <w:color w:val="000000"/>
                  <w:sz w:val="16"/>
                  <w:szCs w:val="16"/>
                </w:rPr>
                <w:t>5</w:t>
              </w:r>
            </w:ins>
          </w:p>
        </w:tc>
        <w:tc>
          <w:tcPr>
            <w:tcW w:w="810" w:type="dxa"/>
            <w:gridSpan w:val="2"/>
            <w:tcBorders>
              <w:top w:val="nil"/>
              <w:left w:val="nil"/>
              <w:bottom w:val="nil"/>
              <w:right w:val="nil"/>
            </w:tcBorders>
            <w:shd w:val="clear" w:color="auto" w:fill="auto"/>
            <w:noWrap/>
            <w:vAlign w:val="bottom"/>
            <w:hideMark/>
          </w:tcPr>
          <w:p w14:paraId="3FCBBD40" w14:textId="77777777" w:rsidR="00F947C5" w:rsidRPr="00871B45" w:rsidRDefault="00F947C5" w:rsidP="00F947C5">
            <w:pPr>
              <w:jc w:val="center"/>
              <w:rPr>
                <w:ins w:id="1838" w:author="Dave Contreras" w:date="2019-07-18T13:31:00Z"/>
                <w:rFonts w:ascii="Calibri" w:eastAsia="Times New Roman" w:hAnsi="Calibri" w:cs="Calibri"/>
                <w:color w:val="000000"/>
                <w:sz w:val="16"/>
                <w:szCs w:val="16"/>
              </w:rPr>
            </w:pPr>
            <w:ins w:id="1839" w:author="Dave Contreras" w:date="2019-07-18T13:31:00Z">
              <w:r w:rsidRPr="00871B45">
                <w:rPr>
                  <w:rFonts w:ascii="Calibri" w:eastAsia="Times New Roman" w:hAnsi="Calibri" w:cs="Calibri"/>
                  <w:color w:val="000000"/>
                  <w:sz w:val="16"/>
                  <w:szCs w:val="16"/>
                </w:rPr>
                <w:t>606.4</w:t>
              </w:r>
            </w:ins>
          </w:p>
        </w:tc>
        <w:tc>
          <w:tcPr>
            <w:tcW w:w="900" w:type="dxa"/>
            <w:tcBorders>
              <w:top w:val="nil"/>
              <w:left w:val="single" w:sz="4" w:space="0" w:color="auto"/>
              <w:bottom w:val="nil"/>
              <w:right w:val="nil"/>
            </w:tcBorders>
            <w:shd w:val="clear" w:color="auto" w:fill="auto"/>
            <w:noWrap/>
            <w:vAlign w:val="bottom"/>
            <w:hideMark/>
          </w:tcPr>
          <w:p w14:paraId="06281C91" w14:textId="77777777" w:rsidR="00F947C5" w:rsidRPr="00871B45" w:rsidRDefault="00F947C5" w:rsidP="00F947C5">
            <w:pPr>
              <w:jc w:val="center"/>
              <w:rPr>
                <w:ins w:id="1840" w:author="Dave Contreras" w:date="2019-07-18T13:31:00Z"/>
                <w:rFonts w:ascii="Calibri" w:eastAsia="Times New Roman" w:hAnsi="Calibri" w:cs="Calibri"/>
                <w:color w:val="000000"/>
                <w:sz w:val="16"/>
                <w:szCs w:val="16"/>
              </w:rPr>
            </w:pPr>
            <w:ins w:id="1841" w:author="Dave Contreras" w:date="2019-07-18T13:31:00Z">
              <w:r w:rsidRPr="00871B45">
                <w:rPr>
                  <w:rFonts w:ascii="Calibri" w:eastAsia="Times New Roman" w:hAnsi="Calibri" w:cs="Calibri"/>
                  <w:color w:val="000000"/>
                  <w:sz w:val="16"/>
                  <w:szCs w:val="16"/>
                </w:rPr>
                <w:t>2</w:t>
              </w:r>
            </w:ins>
          </w:p>
        </w:tc>
        <w:tc>
          <w:tcPr>
            <w:tcW w:w="720" w:type="dxa"/>
            <w:tcBorders>
              <w:top w:val="nil"/>
              <w:left w:val="nil"/>
              <w:bottom w:val="nil"/>
              <w:right w:val="nil"/>
            </w:tcBorders>
            <w:shd w:val="clear" w:color="auto" w:fill="auto"/>
            <w:noWrap/>
            <w:vAlign w:val="bottom"/>
            <w:hideMark/>
          </w:tcPr>
          <w:p w14:paraId="4BDC91C2" w14:textId="77777777" w:rsidR="00F947C5" w:rsidRPr="00871B45" w:rsidRDefault="00F947C5" w:rsidP="00F947C5">
            <w:pPr>
              <w:jc w:val="center"/>
              <w:rPr>
                <w:ins w:id="1842" w:author="Dave Contreras" w:date="2019-07-18T13:31:00Z"/>
                <w:rFonts w:ascii="Calibri" w:eastAsia="Times New Roman" w:hAnsi="Calibri" w:cs="Calibri"/>
                <w:color w:val="000000"/>
                <w:sz w:val="16"/>
                <w:szCs w:val="16"/>
              </w:rPr>
            </w:pPr>
            <w:ins w:id="1843" w:author="Dave Contreras" w:date="2019-07-18T13:31:00Z">
              <w:r w:rsidRPr="00871B45">
                <w:rPr>
                  <w:rFonts w:ascii="Calibri" w:eastAsia="Times New Roman" w:hAnsi="Calibri" w:cs="Calibri"/>
                  <w:color w:val="000000"/>
                  <w:sz w:val="16"/>
                  <w:szCs w:val="16"/>
                </w:rPr>
                <w:t>26.5</w:t>
              </w:r>
            </w:ins>
          </w:p>
        </w:tc>
        <w:tc>
          <w:tcPr>
            <w:tcW w:w="720" w:type="dxa"/>
            <w:tcBorders>
              <w:top w:val="nil"/>
              <w:left w:val="nil"/>
              <w:bottom w:val="nil"/>
              <w:right w:val="nil"/>
            </w:tcBorders>
            <w:shd w:val="clear" w:color="auto" w:fill="auto"/>
            <w:noWrap/>
            <w:vAlign w:val="bottom"/>
            <w:hideMark/>
          </w:tcPr>
          <w:p w14:paraId="67D0AA52" w14:textId="77777777" w:rsidR="00F947C5" w:rsidRPr="00871B45" w:rsidRDefault="00F947C5" w:rsidP="00F947C5">
            <w:pPr>
              <w:jc w:val="center"/>
              <w:rPr>
                <w:ins w:id="1844" w:author="Dave Contreras" w:date="2019-07-18T13:31:00Z"/>
                <w:rFonts w:ascii="Calibri" w:eastAsia="Times New Roman" w:hAnsi="Calibri" w:cs="Calibri"/>
                <w:color w:val="000000"/>
                <w:sz w:val="16"/>
                <w:szCs w:val="16"/>
              </w:rPr>
            </w:pPr>
            <w:ins w:id="1845" w:author="Dave Contreras" w:date="2019-07-18T13:31:00Z">
              <w:r w:rsidRPr="00871B45">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
          <w:p w14:paraId="4B230CBE" w14:textId="77777777" w:rsidR="00F947C5" w:rsidRPr="00871B45" w:rsidRDefault="00F947C5" w:rsidP="00F947C5">
            <w:pPr>
              <w:jc w:val="center"/>
              <w:rPr>
                <w:ins w:id="1846" w:author="Dave Contreras" w:date="2019-07-18T13:31:00Z"/>
                <w:rFonts w:ascii="Calibri" w:eastAsia="Times New Roman" w:hAnsi="Calibri" w:cs="Calibri"/>
                <w:color w:val="000000"/>
                <w:sz w:val="16"/>
                <w:szCs w:val="16"/>
              </w:rPr>
            </w:pPr>
            <w:ins w:id="1847" w:author="Dave Contreras" w:date="2019-07-18T13:31:00Z">
              <w:r w:rsidRPr="00871B45">
                <w:rPr>
                  <w:rFonts w:ascii="Calibri" w:eastAsia="Times New Roman" w:hAnsi="Calibri" w:cs="Calibri"/>
                  <w:color w:val="000000"/>
                  <w:sz w:val="16"/>
                  <w:szCs w:val="16"/>
                </w:rPr>
                <w:t>11.4</w:t>
              </w:r>
            </w:ins>
          </w:p>
        </w:tc>
      </w:tr>
      <w:tr w:rsidR="00F947C5" w:rsidRPr="00E76FCD" w14:paraId="6188A08B" w14:textId="77777777" w:rsidTr="00F947C5">
        <w:trPr>
          <w:trHeight w:val="300"/>
          <w:ins w:id="1848" w:author="Dave Contreras" w:date="2019-07-18T13:31:00Z"/>
        </w:trPr>
        <w:tc>
          <w:tcPr>
            <w:tcW w:w="1620" w:type="dxa"/>
            <w:tcBorders>
              <w:top w:val="nil"/>
              <w:left w:val="nil"/>
              <w:bottom w:val="nil"/>
              <w:right w:val="nil"/>
            </w:tcBorders>
            <w:shd w:val="clear" w:color="auto" w:fill="auto"/>
            <w:noWrap/>
            <w:vAlign w:val="bottom"/>
            <w:hideMark/>
          </w:tcPr>
          <w:p w14:paraId="6B75A035" w14:textId="77777777" w:rsidR="00F947C5" w:rsidRPr="00871B45" w:rsidRDefault="00F947C5" w:rsidP="00F947C5">
            <w:pPr>
              <w:rPr>
                <w:ins w:id="1849" w:author="Dave Contreras" w:date="2019-07-18T13:31:00Z"/>
                <w:rFonts w:ascii="Calibri" w:eastAsia="Times New Roman" w:hAnsi="Calibri" w:cs="Calibri"/>
                <w:color w:val="000000"/>
                <w:sz w:val="16"/>
                <w:szCs w:val="16"/>
              </w:rPr>
            </w:pPr>
            <w:ins w:id="1850" w:author="Dave Contreras" w:date="2019-07-18T13:31:00Z">
              <w:r w:rsidRPr="00871B45">
                <w:rPr>
                  <w:rFonts w:ascii="Calibri" w:eastAsia="Times New Roman" w:hAnsi="Calibri" w:cs="Calibri"/>
                  <w:color w:val="000000"/>
                  <w:sz w:val="16"/>
                  <w:szCs w:val="16"/>
                </w:rPr>
                <w:t>Striped Bass</w:t>
              </w:r>
            </w:ins>
          </w:p>
        </w:tc>
        <w:tc>
          <w:tcPr>
            <w:tcW w:w="774" w:type="dxa"/>
            <w:tcBorders>
              <w:top w:val="nil"/>
              <w:left w:val="nil"/>
              <w:bottom w:val="nil"/>
              <w:right w:val="nil"/>
            </w:tcBorders>
            <w:shd w:val="clear" w:color="auto" w:fill="auto"/>
            <w:noWrap/>
            <w:vAlign w:val="bottom"/>
            <w:hideMark/>
          </w:tcPr>
          <w:p w14:paraId="1A900997" w14:textId="77777777" w:rsidR="00F947C5" w:rsidRPr="00871B45" w:rsidRDefault="00F947C5" w:rsidP="00F947C5">
            <w:pPr>
              <w:jc w:val="center"/>
              <w:rPr>
                <w:ins w:id="1851" w:author="Dave Contreras" w:date="2019-07-18T13:31:00Z"/>
                <w:rFonts w:ascii="Calibri" w:eastAsia="Times New Roman" w:hAnsi="Calibri" w:cs="Calibri"/>
                <w:color w:val="000000"/>
                <w:sz w:val="16"/>
                <w:szCs w:val="16"/>
              </w:rPr>
            </w:pPr>
            <w:ins w:id="1852" w:author="Dave Contreras" w:date="2019-07-18T13:31:00Z">
              <w:r w:rsidRPr="00871B45">
                <w:rPr>
                  <w:rFonts w:ascii="Calibri" w:eastAsia="Times New Roman" w:hAnsi="Calibri" w:cs="Calibri"/>
                  <w:color w:val="000000"/>
                  <w:sz w:val="16"/>
                  <w:szCs w:val="16"/>
                </w:rPr>
                <w:t>6</w:t>
              </w:r>
            </w:ins>
          </w:p>
        </w:tc>
        <w:tc>
          <w:tcPr>
            <w:tcW w:w="936" w:type="dxa"/>
            <w:tcBorders>
              <w:top w:val="nil"/>
              <w:left w:val="nil"/>
              <w:bottom w:val="nil"/>
              <w:right w:val="nil"/>
            </w:tcBorders>
            <w:shd w:val="clear" w:color="auto" w:fill="auto"/>
            <w:noWrap/>
            <w:vAlign w:val="bottom"/>
            <w:hideMark/>
          </w:tcPr>
          <w:p w14:paraId="22CCB4E8" w14:textId="77777777" w:rsidR="00F947C5" w:rsidRPr="00871B45" w:rsidRDefault="00F947C5" w:rsidP="00F947C5">
            <w:pPr>
              <w:jc w:val="center"/>
              <w:rPr>
                <w:ins w:id="1853" w:author="Dave Contreras" w:date="2019-07-18T13:31:00Z"/>
                <w:rFonts w:ascii="Calibri" w:eastAsia="Times New Roman" w:hAnsi="Calibri" w:cs="Calibri"/>
                <w:color w:val="000000"/>
                <w:sz w:val="16"/>
                <w:szCs w:val="16"/>
              </w:rPr>
            </w:pPr>
            <w:ins w:id="1854" w:author="Dave Contreras" w:date="2019-07-18T13:31:00Z">
              <w:r w:rsidRPr="00871B45">
                <w:rPr>
                  <w:rFonts w:ascii="Calibri" w:eastAsia="Times New Roman" w:hAnsi="Calibri" w:cs="Calibri"/>
                  <w:color w:val="000000"/>
                  <w:sz w:val="16"/>
                  <w:szCs w:val="16"/>
                </w:rPr>
                <w:t>684.2</w:t>
              </w:r>
            </w:ins>
          </w:p>
        </w:tc>
        <w:tc>
          <w:tcPr>
            <w:tcW w:w="720" w:type="dxa"/>
            <w:tcBorders>
              <w:top w:val="nil"/>
              <w:left w:val="nil"/>
              <w:bottom w:val="nil"/>
              <w:right w:val="nil"/>
            </w:tcBorders>
            <w:shd w:val="clear" w:color="auto" w:fill="auto"/>
            <w:noWrap/>
            <w:vAlign w:val="bottom"/>
            <w:hideMark/>
          </w:tcPr>
          <w:p w14:paraId="2244F3F6" w14:textId="77777777" w:rsidR="00F947C5" w:rsidRPr="00871B45" w:rsidRDefault="00F947C5" w:rsidP="00F947C5">
            <w:pPr>
              <w:jc w:val="center"/>
              <w:rPr>
                <w:ins w:id="1855" w:author="Dave Contreras" w:date="2019-07-18T13:31:00Z"/>
                <w:rFonts w:ascii="Calibri" w:eastAsia="Times New Roman" w:hAnsi="Calibri" w:cs="Calibri"/>
                <w:color w:val="000000"/>
                <w:sz w:val="16"/>
                <w:szCs w:val="16"/>
              </w:rPr>
            </w:pPr>
            <w:ins w:id="1856" w:author="Dave Contreras" w:date="2019-07-18T13:31:00Z">
              <w:r w:rsidRPr="00871B45">
                <w:rPr>
                  <w:rFonts w:ascii="Calibri" w:eastAsia="Times New Roman" w:hAnsi="Calibri" w:cs="Calibri"/>
                  <w:color w:val="000000"/>
                  <w:sz w:val="16"/>
                  <w:szCs w:val="16"/>
                </w:rPr>
                <w:t>3</w:t>
              </w:r>
            </w:ins>
          </w:p>
        </w:tc>
        <w:tc>
          <w:tcPr>
            <w:tcW w:w="990" w:type="dxa"/>
            <w:tcBorders>
              <w:top w:val="nil"/>
              <w:left w:val="nil"/>
              <w:bottom w:val="nil"/>
              <w:right w:val="single" w:sz="4" w:space="0" w:color="auto"/>
            </w:tcBorders>
            <w:shd w:val="clear" w:color="auto" w:fill="auto"/>
            <w:noWrap/>
            <w:vAlign w:val="bottom"/>
            <w:hideMark/>
          </w:tcPr>
          <w:p w14:paraId="4A4FE960" w14:textId="77777777" w:rsidR="00F947C5" w:rsidRPr="00871B45" w:rsidRDefault="00F947C5" w:rsidP="00F947C5">
            <w:pPr>
              <w:jc w:val="center"/>
              <w:rPr>
                <w:ins w:id="1857" w:author="Dave Contreras" w:date="2019-07-18T13:31:00Z"/>
                <w:rFonts w:ascii="Calibri" w:eastAsia="Times New Roman" w:hAnsi="Calibri" w:cs="Calibri"/>
                <w:color w:val="000000"/>
                <w:sz w:val="16"/>
                <w:szCs w:val="16"/>
              </w:rPr>
            </w:pPr>
            <w:ins w:id="1858" w:author="Dave Contreras" w:date="2019-07-18T13:31:00Z">
              <w:r w:rsidRPr="00871B45">
                <w:rPr>
                  <w:rFonts w:ascii="Calibri" w:eastAsia="Times New Roman" w:hAnsi="Calibri" w:cs="Calibri"/>
                  <w:color w:val="000000"/>
                  <w:sz w:val="16"/>
                  <w:szCs w:val="16"/>
                </w:rPr>
                <w:t>629.3</w:t>
              </w:r>
            </w:ins>
          </w:p>
        </w:tc>
        <w:tc>
          <w:tcPr>
            <w:tcW w:w="1080" w:type="dxa"/>
            <w:tcBorders>
              <w:top w:val="nil"/>
              <w:left w:val="nil"/>
              <w:bottom w:val="nil"/>
              <w:right w:val="nil"/>
            </w:tcBorders>
            <w:shd w:val="clear" w:color="auto" w:fill="auto"/>
            <w:noWrap/>
            <w:vAlign w:val="bottom"/>
            <w:hideMark/>
          </w:tcPr>
          <w:p w14:paraId="76B8ECE0" w14:textId="77777777" w:rsidR="00F947C5" w:rsidRPr="00871B45" w:rsidRDefault="00F947C5" w:rsidP="00F947C5">
            <w:pPr>
              <w:jc w:val="center"/>
              <w:rPr>
                <w:ins w:id="1859" w:author="Dave Contreras" w:date="2019-07-18T13:31:00Z"/>
                <w:rFonts w:ascii="Calibri" w:eastAsia="Times New Roman" w:hAnsi="Calibri" w:cs="Calibri"/>
                <w:color w:val="000000"/>
                <w:sz w:val="16"/>
                <w:szCs w:val="16"/>
              </w:rPr>
            </w:pPr>
            <w:ins w:id="1860" w:author="Dave Contreras" w:date="2019-07-18T13:31:00Z">
              <w:r w:rsidRPr="00871B45">
                <w:rPr>
                  <w:rFonts w:ascii="Calibri" w:eastAsia="Times New Roman" w:hAnsi="Calibri" w:cs="Calibri"/>
                  <w:color w:val="000000"/>
                  <w:sz w:val="16"/>
                  <w:szCs w:val="16"/>
                </w:rPr>
                <w:t>209</w:t>
              </w:r>
            </w:ins>
          </w:p>
        </w:tc>
        <w:tc>
          <w:tcPr>
            <w:tcW w:w="743" w:type="dxa"/>
            <w:tcBorders>
              <w:top w:val="nil"/>
              <w:left w:val="nil"/>
              <w:bottom w:val="nil"/>
              <w:right w:val="nil"/>
            </w:tcBorders>
            <w:shd w:val="clear" w:color="auto" w:fill="auto"/>
            <w:noWrap/>
            <w:vAlign w:val="bottom"/>
            <w:hideMark/>
          </w:tcPr>
          <w:p w14:paraId="2F6447E2" w14:textId="77777777" w:rsidR="00F947C5" w:rsidRPr="00871B45" w:rsidRDefault="00F947C5" w:rsidP="00F947C5">
            <w:pPr>
              <w:jc w:val="center"/>
              <w:rPr>
                <w:ins w:id="1861" w:author="Dave Contreras" w:date="2019-07-18T13:31:00Z"/>
                <w:rFonts w:ascii="Calibri" w:eastAsia="Times New Roman" w:hAnsi="Calibri" w:cs="Calibri"/>
                <w:color w:val="000000"/>
                <w:sz w:val="16"/>
                <w:szCs w:val="16"/>
              </w:rPr>
            </w:pPr>
            <w:ins w:id="1862" w:author="Dave Contreras" w:date="2019-07-18T13:31:00Z">
              <w:r w:rsidRPr="00871B45">
                <w:rPr>
                  <w:rFonts w:ascii="Calibri" w:eastAsia="Times New Roman" w:hAnsi="Calibri" w:cs="Calibri"/>
                  <w:color w:val="000000"/>
                  <w:sz w:val="16"/>
                  <w:szCs w:val="16"/>
                </w:rPr>
                <w:t>27752.0</w:t>
              </w:r>
            </w:ins>
          </w:p>
        </w:tc>
        <w:tc>
          <w:tcPr>
            <w:tcW w:w="697" w:type="dxa"/>
            <w:tcBorders>
              <w:top w:val="nil"/>
              <w:left w:val="nil"/>
              <w:bottom w:val="nil"/>
              <w:right w:val="nil"/>
            </w:tcBorders>
            <w:shd w:val="clear" w:color="auto" w:fill="auto"/>
            <w:noWrap/>
            <w:vAlign w:val="bottom"/>
            <w:hideMark/>
          </w:tcPr>
          <w:p w14:paraId="35268258" w14:textId="77777777" w:rsidR="00F947C5" w:rsidRPr="00871B45" w:rsidRDefault="00F947C5" w:rsidP="00F947C5">
            <w:pPr>
              <w:jc w:val="center"/>
              <w:rPr>
                <w:ins w:id="1863" w:author="Dave Contreras" w:date="2019-07-18T13:31:00Z"/>
                <w:rFonts w:ascii="Calibri" w:eastAsia="Times New Roman" w:hAnsi="Calibri" w:cs="Calibri"/>
                <w:color w:val="000000"/>
                <w:sz w:val="16"/>
                <w:szCs w:val="16"/>
              </w:rPr>
            </w:pPr>
            <w:ins w:id="1864" w:author="Dave Contreras" w:date="2019-07-18T13:31:00Z">
              <w:r w:rsidRPr="00871B45">
                <w:rPr>
                  <w:rFonts w:ascii="Calibri" w:eastAsia="Times New Roman" w:hAnsi="Calibri" w:cs="Calibri"/>
                  <w:color w:val="000000"/>
                  <w:sz w:val="16"/>
                  <w:szCs w:val="16"/>
                </w:rPr>
                <w:t>117</w:t>
              </w:r>
            </w:ins>
          </w:p>
        </w:tc>
        <w:tc>
          <w:tcPr>
            <w:tcW w:w="810" w:type="dxa"/>
            <w:gridSpan w:val="2"/>
            <w:tcBorders>
              <w:top w:val="nil"/>
              <w:left w:val="nil"/>
              <w:bottom w:val="nil"/>
              <w:right w:val="nil"/>
            </w:tcBorders>
            <w:shd w:val="clear" w:color="auto" w:fill="auto"/>
            <w:noWrap/>
            <w:vAlign w:val="bottom"/>
            <w:hideMark/>
          </w:tcPr>
          <w:p w14:paraId="21632A42" w14:textId="77777777" w:rsidR="00F947C5" w:rsidRPr="00871B45" w:rsidRDefault="00F947C5" w:rsidP="00F947C5">
            <w:pPr>
              <w:jc w:val="center"/>
              <w:rPr>
                <w:ins w:id="1865" w:author="Dave Contreras" w:date="2019-07-18T13:31:00Z"/>
                <w:rFonts w:ascii="Calibri" w:eastAsia="Times New Roman" w:hAnsi="Calibri" w:cs="Calibri"/>
                <w:color w:val="000000"/>
                <w:sz w:val="16"/>
                <w:szCs w:val="16"/>
              </w:rPr>
            </w:pPr>
            <w:ins w:id="1866" w:author="Dave Contreras" w:date="2019-07-18T13:31:00Z">
              <w:r w:rsidRPr="00871B45">
                <w:rPr>
                  <w:rFonts w:ascii="Calibri" w:eastAsia="Times New Roman" w:hAnsi="Calibri" w:cs="Calibri"/>
                  <w:color w:val="000000"/>
                  <w:sz w:val="16"/>
                  <w:szCs w:val="16"/>
                </w:rPr>
                <w:t>11822.5</w:t>
              </w:r>
            </w:ins>
          </w:p>
        </w:tc>
        <w:tc>
          <w:tcPr>
            <w:tcW w:w="900" w:type="dxa"/>
            <w:tcBorders>
              <w:top w:val="nil"/>
              <w:left w:val="single" w:sz="4" w:space="0" w:color="auto"/>
              <w:bottom w:val="nil"/>
              <w:right w:val="nil"/>
            </w:tcBorders>
            <w:shd w:val="clear" w:color="auto" w:fill="auto"/>
            <w:noWrap/>
            <w:vAlign w:val="bottom"/>
            <w:hideMark/>
          </w:tcPr>
          <w:p w14:paraId="7458F9F8" w14:textId="77777777" w:rsidR="00F947C5" w:rsidRPr="00871B45" w:rsidRDefault="00F947C5" w:rsidP="00F947C5">
            <w:pPr>
              <w:jc w:val="center"/>
              <w:rPr>
                <w:ins w:id="1867" w:author="Dave Contreras" w:date="2019-07-18T13:31:00Z"/>
                <w:rFonts w:ascii="Calibri" w:eastAsia="Times New Roman" w:hAnsi="Calibri" w:cs="Calibri"/>
                <w:color w:val="000000"/>
                <w:sz w:val="16"/>
                <w:szCs w:val="16"/>
              </w:rPr>
            </w:pPr>
            <w:ins w:id="1868" w:author="Dave Contreras" w:date="2019-07-18T13:31:00Z">
              <w:r w:rsidRPr="00871B45">
                <w:rPr>
                  <w:rFonts w:ascii="Calibri" w:eastAsia="Times New Roman" w:hAnsi="Calibri" w:cs="Calibri"/>
                  <w:color w:val="000000"/>
                  <w:sz w:val="16"/>
                  <w:szCs w:val="16"/>
                </w:rPr>
                <w:t>728</w:t>
              </w:r>
            </w:ins>
          </w:p>
        </w:tc>
        <w:tc>
          <w:tcPr>
            <w:tcW w:w="720" w:type="dxa"/>
            <w:tcBorders>
              <w:top w:val="nil"/>
              <w:left w:val="nil"/>
              <w:bottom w:val="nil"/>
              <w:right w:val="nil"/>
            </w:tcBorders>
            <w:shd w:val="clear" w:color="auto" w:fill="auto"/>
            <w:noWrap/>
            <w:vAlign w:val="bottom"/>
            <w:hideMark/>
          </w:tcPr>
          <w:p w14:paraId="147A90B0" w14:textId="77777777" w:rsidR="00F947C5" w:rsidRPr="00871B45" w:rsidRDefault="00F947C5" w:rsidP="00F947C5">
            <w:pPr>
              <w:jc w:val="center"/>
              <w:rPr>
                <w:ins w:id="1869" w:author="Dave Contreras" w:date="2019-07-18T13:31:00Z"/>
                <w:rFonts w:ascii="Calibri" w:eastAsia="Times New Roman" w:hAnsi="Calibri" w:cs="Calibri"/>
                <w:color w:val="000000"/>
                <w:sz w:val="16"/>
                <w:szCs w:val="16"/>
              </w:rPr>
            </w:pPr>
            <w:ins w:id="1870" w:author="Dave Contreras" w:date="2019-07-18T13:31:00Z">
              <w:r w:rsidRPr="00871B45">
                <w:rPr>
                  <w:rFonts w:ascii="Calibri" w:eastAsia="Times New Roman" w:hAnsi="Calibri" w:cs="Calibri"/>
                  <w:color w:val="000000"/>
                  <w:sz w:val="16"/>
                  <w:szCs w:val="16"/>
                </w:rPr>
                <w:t>8951.9</w:t>
              </w:r>
            </w:ins>
          </w:p>
        </w:tc>
        <w:tc>
          <w:tcPr>
            <w:tcW w:w="720" w:type="dxa"/>
            <w:tcBorders>
              <w:top w:val="nil"/>
              <w:left w:val="nil"/>
              <w:bottom w:val="nil"/>
              <w:right w:val="nil"/>
            </w:tcBorders>
            <w:shd w:val="clear" w:color="auto" w:fill="auto"/>
            <w:noWrap/>
            <w:vAlign w:val="bottom"/>
            <w:hideMark/>
          </w:tcPr>
          <w:p w14:paraId="3D0D7180" w14:textId="77777777" w:rsidR="00F947C5" w:rsidRPr="00871B45" w:rsidRDefault="00F947C5" w:rsidP="00F947C5">
            <w:pPr>
              <w:jc w:val="center"/>
              <w:rPr>
                <w:ins w:id="1871" w:author="Dave Contreras" w:date="2019-07-18T13:31:00Z"/>
                <w:rFonts w:ascii="Calibri" w:eastAsia="Times New Roman" w:hAnsi="Calibri" w:cs="Calibri"/>
                <w:color w:val="000000"/>
                <w:sz w:val="16"/>
                <w:szCs w:val="16"/>
              </w:rPr>
            </w:pPr>
            <w:ins w:id="1872" w:author="Dave Contreras" w:date="2019-07-18T13:31:00Z">
              <w:r w:rsidRPr="00871B45">
                <w:rPr>
                  <w:rFonts w:ascii="Calibri" w:eastAsia="Times New Roman" w:hAnsi="Calibri" w:cs="Calibri"/>
                  <w:color w:val="000000"/>
                  <w:sz w:val="16"/>
                  <w:szCs w:val="16"/>
                </w:rPr>
                <w:t>69</w:t>
              </w:r>
            </w:ins>
          </w:p>
        </w:tc>
        <w:tc>
          <w:tcPr>
            <w:tcW w:w="990" w:type="dxa"/>
            <w:tcBorders>
              <w:top w:val="nil"/>
              <w:left w:val="nil"/>
              <w:bottom w:val="nil"/>
              <w:right w:val="nil"/>
            </w:tcBorders>
            <w:shd w:val="clear" w:color="auto" w:fill="auto"/>
            <w:noWrap/>
            <w:vAlign w:val="bottom"/>
            <w:hideMark/>
          </w:tcPr>
          <w:p w14:paraId="47C812DE" w14:textId="77777777" w:rsidR="00F947C5" w:rsidRPr="00871B45" w:rsidRDefault="00F947C5" w:rsidP="00F947C5">
            <w:pPr>
              <w:jc w:val="center"/>
              <w:rPr>
                <w:ins w:id="1873" w:author="Dave Contreras" w:date="2019-07-18T13:31:00Z"/>
                <w:rFonts w:ascii="Calibri" w:eastAsia="Times New Roman" w:hAnsi="Calibri" w:cs="Calibri"/>
                <w:color w:val="000000"/>
                <w:sz w:val="16"/>
                <w:szCs w:val="16"/>
              </w:rPr>
            </w:pPr>
            <w:ins w:id="1874" w:author="Dave Contreras" w:date="2019-07-18T13:31:00Z">
              <w:r w:rsidRPr="00871B45">
                <w:rPr>
                  <w:rFonts w:ascii="Calibri" w:eastAsia="Times New Roman" w:hAnsi="Calibri" w:cs="Calibri"/>
                  <w:color w:val="000000"/>
                  <w:sz w:val="16"/>
                  <w:szCs w:val="16"/>
                </w:rPr>
                <w:t>769.3</w:t>
              </w:r>
            </w:ins>
          </w:p>
        </w:tc>
      </w:tr>
      <w:tr w:rsidR="00F947C5" w:rsidRPr="00E76FCD" w14:paraId="346EF466" w14:textId="77777777" w:rsidTr="00F947C5">
        <w:trPr>
          <w:trHeight w:val="300"/>
          <w:ins w:id="1875" w:author="Dave Contreras" w:date="2019-07-18T13:31:00Z"/>
        </w:trPr>
        <w:tc>
          <w:tcPr>
            <w:tcW w:w="1620" w:type="dxa"/>
            <w:tcBorders>
              <w:top w:val="nil"/>
              <w:left w:val="nil"/>
              <w:bottom w:val="nil"/>
              <w:right w:val="nil"/>
            </w:tcBorders>
            <w:shd w:val="clear" w:color="auto" w:fill="auto"/>
            <w:noWrap/>
            <w:vAlign w:val="bottom"/>
            <w:hideMark/>
          </w:tcPr>
          <w:p w14:paraId="5183E2CA" w14:textId="77777777" w:rsidR="00F947C5" w:rsidRPr="00871B45" w:rsidRDefault="00F947C5" w:rsidP="00F947C5">
            <w:pPr>
              <w:rPr>
                <w:ins w:id="1876" w:author="Dave Contreras" w:date="2019-07-18T13:31:00Z"/>
                <w:rFonts w:ascii="Calibri" w:eastAsia="Times New Roman" w:hAnsi="Calibri" w:cs="Calibri"/>
                <w:color w:val="000000"/>
                <w:sz w:val="16"/>
                <w:szCs w:val="16"/>
              </w:rPr>
            </w:pPr>
            <w:ins w:id="1877" w:author="Dave Contreras" w:date="2019-07-18T13:31:00Z">
              <w:r w:rsidRPr="00871B45">
                <w:rPr>
                  <w:rFonts w:ascii="Calibri" w:eastAsia="Times New Roman" w:hAnsi="Calibri" w:cs="Calibri"/>
                  <w:color w:val="000000"/>
                  <w:sz w:val="16"/>
                  <w:szCs w:val="16"/>
                </w:rPr>
                <w:t>Sunfish</w:t>
              </w:r>
            </w:ins>
          </w:p>
        </w:tc>
        <w:tc>
          <w:tcPr>
            <w:tcW w:w="774" w:type="dxa"/>
            <w:tcBorders>
              <w:top w:val="nil"/>
              <w:left w:val="nil"/>
              <w:bottom w:val="nil"/>
              <w:right w:val="nil"/>
            </w:tcBorders>
            <w:shd w:val="clear" w:color="auto" w:fill="auto"/>
            <w:noWrap/>
            <w:vAlign w:val="bottom"/>
            <w:hideMark/>
          </w:tcPr>
          <w:p w14:paraId="4BA0479C" w14:textId="77777777" w:rsidR="00F947C5" w:rsidRPr="00871B45" w:rsidRDefault="00F947C5" w:rsidP="00F947C5">
            <w:pPr>
              <w:jc w:val="center"/>
              <w:rPr>
                <w:ins w:id="1878" w:author="Dave Contreras" w:date="2019-07-18T13:31:00Z"/>
                <w:rFonts w:ascii="Calibri" w:eastAsia="Times New Roman" w:hAnsi="Calibri" w:cs="Calibri"/>
                <w:color w:val="000000"/>
                <w:sz w:val="16"/>
                <w:szCs w:val="16"/>
              </w:rPr>
            </w:pPr>
            <w:ins w:id="1879" w:author="Dave Contreras" w:date="2019-07-18T13:31:00Z">
              <w:r w:rsidRPr="00871B45">
                <w:rPr>
                  <w:rFonts w:ascii="Calibri" w:eastAsia="Times New Roman" w:hAnsi="Calibri" w:cs="Calibri"/>
                  <w:color w:val="000000"/>
                  <w:sz w:val="16"/>
                  <w:szCs w:val="16"/>
                </w:rPr>
                <w:t>3</w:t>
              </w:r>
            </w:ins>
          </w:p>
        </w:tc>
        <w:tc>
          <w:tcPr>
            <w:tcW w:w="936" w:type="dxa"/>
            <w:tcBorders>
              <w:top w:val="nil"/>
              <w:left w:val="nil"/>
              <w:bottom w:val="nil"/>
              <w:right w:val="nil"/>
            </w:tcBorders>
            <w:shd w:val="clear" w:color="auto" w:fill="auto"/>
            <w:noWrap/>
            <w:vAlign w:val="bottom"/>
            <w:hideMark/>
          </w:tcPr>
          <w:p w14:paraId="5EE7F88C" w14:textId="77777777" w:rsidR="00F947C5" w:rsidRPr="00871B45" w:rsidRDefault="00F947C5" w:rsidP="00F947C5">
            <w:pPr>
              <w:jc w:val="center"/>
              <w:rPr>
                <w:ins w:id="1880" w:author="Dave Contreras" w:date="2019-07-18T13:31:00Z"/>
                <w:rFonts w:ascii="Calibri" w:eastAsia="Times New Roman" w:hAnsi="Calibri" w:cs="Calibri"/>
                <w:color w:val="000000"/>
                <w:sz w:val="16"/>
                <w:szCs w:val="16"/>
              </w:rPr>
            </w:pPr>
            <w:ins w:id="1881" w:author="Dave Contreras" w:date="2019-07-18T13:31:00Z">
              <w:r w:rsidRPr="00871B45">
                <w:rPr>
                  <w:rFonts w:ascii="Calibri" w:eastAsia="Times New Roman" w:hAnsi="Calibri" w:cs="Calibri"/>
                  <w:color w:val="000000"/>
                  <w:sz w:val="16"/>
                  <w:szCs w:val="16"/>
                </w:rPr>
                <w:t>1554.4</w:t>
              </w:r>
            </w:ins>
          </w:p>
        </w:tc>
        <w:tc>
          <w:tcPr>
            <w:tcW w:w="720" w:type="dxa"/>
            <w:tcBorders>
              <w:top w:val="nil"/>
              <w:left w:val="nil"/>
              <w:bottom w:val="nil"/>
              <w:right w:val="nil"/>
            </w:tcBorders>
            <w:shd w:val="clear" w:color="auto" w:fill="auto"/>
            <w:noWrap/>
            <w:vAlign w:val="bottom"/>
            <w:hideMark/>
          </w:tcPr>
          <w:p w14:paraId="0436FAA4" w14:textId="77777777" w:rsidR="00F947C5" w:rsidRPr="00871B45" w:rsidRDefault="00F947C5" w:rsidP="00F947C5">
            <w:pPr>
              <w:jc w:val="center"/>
              <w:rPr>
                <w:ins w:id="1882" w:author="Dave Contreras" w:date="2019-07-18T13:31:00Z"/>
                <w:rFonts w:ascii="Calibri" w:eastAsia="Times New Roman" w:hAnsi="Calibri" w:cs="Calibri"/>
                <w:color w:val="000000"/>
                <w:sz w:val="16"/>
                <w:szCs w:val="16"/>
              </w:rPr>
            </w:pPr>
            <w:ins w:id="1883"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4C3A08A5" w14:textId="77777777" w:rsidR="00F947C5" w:rsidRPr="00871B45" w:rsidRDefault="00F947C5" w:rsidP="00F947C5">
            <w:pPr>
              <w:jc w:val="center"/>
              <w:rPr>
                <w:ins w:id="1884" w:author="Dave Contreras" w:date="2019-07-18T13:31:00Z"/>
                <w:rFonts w:ascii="Calibri" w:eastAsia="Times New Roman" w:hAnsi="Calibri" w:cs="Calibri"/>
                <w:color w:val="000000"/>
                <w:sz w:val="16"/>
                <w:szCs w:val="16"/>
              </w:rPr>
            </w:pPr>
            <w:ins w:id="1885" w:author="Dave Contreras"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696A7C14" w14:textId="77777777" w:rsidR="00F947C5" w:rsidRPr="00871B45" w:rsidRDefault="00F947C5" w:rsidP="00F947C5">
            <w:pPr>
              <w:jc w:val="center"/>
              <w:rPr>
                <w:ins w:id="1886" w:author="Dave Contreras" w:date="2019-07-18T13:31:00Z"/>
                <w:rFonts w:ascii="Calibri" w:eastAsia="Times New Roman" w:hAnsi="Calibri" w:cs="Calibri"/>
                <w:color w:val="000000"/>
                <w:sz w:val="16"/>
                <w:szCs w:val="16"/>
              </w:rPr>
            </w:pPr>
            <w:ins w:id="1887" w:author="Dave Contreras"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3526F8D0" w14:textId="77777777" w:rsidR="00F947C5" w:rsidRPr="00871B45" w:rsidRDefault="00F947C5" w:rsidP="00F947C5">
            <w:pPr>
              <w:jc w:val="center"/>
              <w:rPr>
                <w:ins w:id="1888" w:author="Dave Contreras" w:date="2019-07-18T13:31:00Z"/>
                <w:rFonts w:ascii="Calibri" w:eastAsia="Times New Roman" w:hAnsi="Calibri" w:cs="Calibri"/>
                <w:color w:val="000000"/>
                <w:sz w:val="16"/>
                <w:szCs w:val="16"/>
              </w:rPr>
            </w:pPr>
            <w:ins w:id="1889" w:author="Dave Contreras"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33240C78" w14:textId="77777777" w:rsidR="00F947C5" w:rsidRPr="00871B45" w:rsidRDefault="00F947C5" w:rsidP="00F947C5">
            <w:pPr>
              <w:jc w:val="center"/>
              <w:rPr>
                <w:ins w:id="1890" w:author="Dave Contreras" w:date="2019-07-18T13:31:00Z"/>
                <w:rFonts w:ascii="Calibri" w:eastAsia="Times New Roman" w:hAnsi="Calibri" w:cs="Calibri"/>
                <w:color w:val="000000"/>
                <w:sz w:val="16"/>
                <w:szCs w:val="16"/>
              </w:rPr>
            </w:pPr>
            <w:ins w:id="1891" w:author="Dave Contreras"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08FF2752" w14:textId="77777777" w:rsidR="00F947C5" w:rsidRPr="00871B45" w:rsidRDefault="00F947C5" w:rsidP="00F947C5">
            <w:pPr>
              <w:jc w:val="center"/>
              <w:rPr>
                <w:ins w:id="1892" w:author="Dave Contreras" w:date="2019-07-18T13:31:00Z"/>
                <w:rFonts w:ascii="Calibri" w:eastAsia="Times New Roman" w:hAnsi="Calibri" w:cs="Calibri"/>
                <w:color w:val="000000"/>
                <w:sz w:val="16"/>
                <w:szCs w:val="16"/>
              </w:rPr>
            </w:pPr>
            <w:ins w:id="1893" w:author="Dave Contreras"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3F943275" w14:textId="77777777" w:rsidR="00F947C5" w:rsidRPr="00871B45" w:rsidRDefault="00F947C5" w:rsidP="00F947C5">
            <w:pPr>
              <w:jc w:val="center"/>
              <w:rPr>
                <w:ins w:id="1894" w:author="Dave Contreras" w:date="2019-07-18T13:31:00Z"/>
                <w:rFonts w:ascii="Calibri" w:eastAsia="Times New Roman" w:hAnsi="Calibri" w:cs="Calibri"/>
                <w:color w:val="000000"/>
                <w:sz w:val="16"/>
                <w:szCs w:val="16"/>
              </w:rPr>
            </w:pPr>
            <w:ins w:id="1895"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336078CA" w14:textId="77777777" w:rsidR="00F947C5" w:rsidRPr="00871B45" w:rsidRDefault="00F947C5" w:rsidP="00F947C5">
            <w:pPr>
              <w:jc w:val="center"/>
              <w:rPr>
                <w:ins w:id="1896" w:author="Dave Contreras" w:date="2019-07-18T13:31:00Z"/>
                <w:rFonts w:ascii="Calibri" w:eastAsia="Times New Roman" w:hAnsi="Calibri" w:cs="Calibri"/>
                <w:color w:val="000000"/>
                <w:sz w:val="16"/>
                <w:szCs w:val="16"/>
              </w:rPr>
            </w:pPr>
            <w:ins w:id="1897" w:author="Dave Contreras" w:date="2019-07-18T13:31:00Z">
              <w:r w:rsidRPr="00871B45">
                <w:rPr>
                  <w:rFonts w:ascii="Calibri" w:eastAsia="Times New Roman" w:hAnsi="Calibri" w:cs="Calibri"/>
                  <w:color w:val="000000"/>
                  <w:sz w:val="16"/>
                  <w:szCs w:val="16"/>
                </w:rPr>
                <w:t>0.0</w:t>
              </w:r>
            </w:ins>
          </w:p>
        </w:tc>
        <w:tc>
          <w:tcPr>
            <w:tcW w:w="720" w:type="dxa"/>
            <w:tcBorders>
              <w:top w:val="nil"/>
              <w:left w:val="nil"/>
              <w:bottom w:val="nil"/>
              <w:right w:val="nil"/>
            </w:tcBorders>
            <w:shd w:val="clear" w:color="auto" w:fill="auto"/>
            <w:noWrap/>
            <w:vAlign w:val="bottom"/>
            <w:hideMark/>
          </w:tcPr>
          <w:p w14:paraId="17069F66" w14:textId="77777777" w:rsidR="00F947C5" w:rsidRPr="00871B45" w:rsidRDefault="00F947C5" w:rsidP="00F947C5">
            <w:pPr>
              <w:jc w:val="center"/>
              <w:rPr>
                <w:ins w:id="1898" w:author="Dave Contreras" w:date="2019-07-18T13:31:00Z"/>
                <w:rFonts w:ascii="Calibri" w:eastAsia="Times New Roman" w:hAnsi="Calibri" w:cs="Calibri"/>
                <w:color w:val="000000"/>
                <w:sz w:val="16"/>
                <w:szCs w:val="16"/>
              </w:rPr>
            </w:pPr>
            <w:ins w:id="1899"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741DC080" w14:textId="77777777" w:rsidR="00F947C5" w:rsidRPr="00871B45" w:rsidRDefault="00F947C5" w:rsidP="00F947C5">
            <w:pPr>
              <w:jc w:val="center"/>
              <w:rPr>
                <w:ins w:id="1900" w:author="Dave Contreras" w:date="2019-07-18T13:31:00Z"/>
                <w:rFonts w:ascii="Calibri" w:eastAsia="Times New Roman" w:hAnsi="Calibri" w:cs="Calibri"/>
                <w:color w:val="000000"/>
                <w:sz w:val="16"/>
                <w:szCs w:val="16"/>
              </w:rPr>
            </w:pPr>
            <w:ins w:id="1901" w:author="Dave Contreras" w:date="2019-07-18T13:31:00Z">
              <w:r w:rsidRPr="00871B45">
                <w:rPr>
                  <w:rFonts w:ascii="Calibri" w:eastAsia="Times New Roman" w:hAnsi="Calibri" w:cs="Calibri"/>
                  <w:color w:val="000000"/>
                  <w:sz w:val="16"/>
                  <w:szCs w:val="16"/>
                </w:rPr>
                <w:t>0</w:t>
              </w:r>
            </w:ins>
          </w:p>
        </w:tc>
      </w:tr>
      <w:tr w:rsidR="00F947C5" w:rsidRPr="00E76FCD" w14:paraId="401E0B6F" w14:textId="77777777" w:rsidTr="00F947C5">
        <w:trPr>
          <w:trHeight w:val="300"/>
          <w:ins w:id="1902" w:author="Dave Contreras" w:date="2019-07-18T13:31:00Z"/>
        </w:trPr>
        <w:tc>
          <w:tcPr>
            <w:tcW w:w="1620" w:type="dxa"/>
            <w:tcBorders>
              <w:top w:val="nil"/>
              <w:left w:val="nil"/>
              <w:bottom w:val="nil"/>
              <w:right w:val="nil"/>
            </w:tcBorders>
            <w:shd w:val="clear" w:color="auto" w:fill="auto"/>
            <w:noWrap/>
            <w:vAlign w:val="bottom"/>
            <w:hideMark/>
          </w:tcPr>
          <w:p w14:paraId="1FA2B750" w14:textId="77777777" w:rsidR="00F947C5" w:rsidRPr="00871B45" w:rsidRDefault="00F947C5" w:rsidP="00F947C5">
            <w:pPr>
              <w:rPr>
                <w:ins w:id="1903" w:author="Dave Contreras" w:date="2019-07-18T13:31:00Z"/>
                <w:rFonts w:ascii="Calibri" w:eastAsia="Times New Roman" w:hAnsi="Calibri" w:cs="Calibri"/>
                <w:color w:val="000000"/>
                <w:sz w:val="16"/>
                <w:szCs w:val="16"/>
              </w:rPr>
            </w:pPr>
            <w:ins w:id="1904" w:author="Dave Contreras" w:date="2019-07-18T13:31:00Z">
              <w:r w:rsidRPr="00871B45">
                <w:rPr>
                  <w:rFonts w:ascii="Calibri" w:eastAsia="Times New Roman" w:hAnsi="Calibri" w:cs="Calibri"/>
                  <w:color w:val="000000"/>
                  <w:sz w:val="16"/>
                  <w:szCs w:val="16"/>
                </w:rPr>
                <w:t>Threadfin Shad</w:t>
              </w:r>
            </w:ins>
          </w:p>
        </w:tc>
        <w:tc>
          <w:tcPr>
            <w:tcW w:w="774" w:type="dxa"/>
            <w:tcBorders>
              <w:top w:val="nil"/>
              <w:left w:val="nil"/>
              <w:bottom w:val="nil"/>
              <w:right w:val="nil"/>
            </w:tcBorders>
            <w:shd w:val="clear" w:color="auto" w:fill="auto"/>
            <w:noWrap/>
            <w:vAlign w:val="bottom"/>
            <w:hideMark/>
          </w:tcPr>
          <w:p w14:paraId="405F2BC3" w14:textId="77777777" w:rsidR="00F947C5" w:rsidRPr="00871B45" w:rsidRDefault="00F947C5" w:rsidP="00F947C5">
            <w:pPr>
              <w:jc w:val="center"/>
              <w:rPr>
                <w:ins w:id="1905" w:author="Dave Contreras" w:date="2019-07-18T13:31:00Z"/>
                <w:rFonts w:ascii="Calibri" w:eastAsia="Times New Roman" w:hAnsi="Calibri" w:cs="Calibri"/>
                <w:color w:val="000000"/>
                <w:sz w:val="16"/>
                <w:szCs w:val="16"/>
              </w:rPr>
            </w:pPr>
            <w:ins w:id="1906" w:author="Dave Contreras" w:date="2019-07-18T13:31:00Z">
              <w:r w:rsidRPr="00871B45">
                <w:rPr>
                  <w:rFonts w:ascii="Calibri" w:eastAsia="Times New Roman" w:hAnsi="Calibri" w:cs="Calibri"/>
                  <w:color w:val="000000"/>
                  <w:sz w:val="16"/>
                  <w:szCs w:val="16"/>
                </w:rPr>
                <w:t>282</w:t>
              </w:r>
            </w:ins>
          </w:p>
        </w:tc>
        <w:tc>
          <w:tcPr>
            <w:tcW w:w="936" w:type="dxa"/>
            <w:tcBorders>
              <w:top w:val="nil"/>
              <w:left w:val="nil"/>
              <w:bottom w:val="nil"/>
              <w:right w:val="nil"/>
            </w:tcBorders>
            <w:shd w:val="clear" w:color="auto" w:fill="auto"/>
            <w:noWrap/>
            <w:vAlign w:val="bottom"/>
            <w:hideMark/>
          </w:tcPr>
          <w:p w14:paraId="1E1EBE6B" w14:textId="77777777" w:rsidR="00F947C5" w:rsidRPr="00871B45" w:rsidRDefault="00F947C5" w:rsidP="00F947C5">
            <w:pPr>
              <w:jc w:val="center"/>
              <w:rPr>
                <w:ins w:id="1907" w:author="Dave Contreras" w:date="2019-07-18T13:31:00Z"/>
                <w:rFonts w:ascii="Calibri" w:eastAsia="Times New Roman" w:hAnsi="Calibri" w:cs="Calibri"/>
                <w:color w:val="000000"/>
                <w:sz w:val="16"/>
                <w:szCs w:val="16"/>
              </w:rPr>
            </w:pPr>
            <w:ins w:id="1908" w:author="Dave Contreras" w:date="2019-07-18T13:31:00Z">
              <w:r w:rsidRPr="00871B45">
                <w:rPr>
                  <w:rFonts w:ascii="Calibri" w:eastAsia="Times New Roman" w:hAnsi="Calibri" w:cs="Calibri"/>
                  <w:color w:val="000000"/>
                  <w:sz w:val="16"/>
                  <w:szCs w:val="16"/>
                </w:rPr>
                <w:t>72678.7</w:t>
              </w:r>
            </w:ins>
          </w:p>
        </w:tc>
        <w:tc>
          <w:tcPr>
            <w:tcW w:w="720" w:type="dxa"/>
            <w:tcBorders>
              <w:top w:val="nil"/>
              <w:left w:val="nil"/>
              <w:bottom w:val="nil"/>
              <w:right w:val="nil"/>
            </w:tcBorders>
            <w:shd w:val="clear" w:color="auto" w:fill="auto"/>
            <w:noWrap/>
            <w:vAlign w:val="bottom"/>
            <w:hideMark/>
          </w:tcPr>
          <w:p w14:paraId="1C7BDBE6" w14:textId="77777777" w:rsidR="00F947C5" w:rsidRPr="00871B45" w:rsidRDefault="00F947C5" w:rsidP="00F947C5">
            <w:pPr>
              <w:jc w:val="center"/>
              <w:rPr>
                <w:ins w:id="1909" w:author="Dave Contreras" w:date="2019-07-18T13:31:00Z"/>
                <w:rFonts w:ascii="Calibri" w:eastAsia="Times New Roman" w:hAnsi="Calibri" w:cs="Calibri"/>
                <w:color w:val="000000"/>
                <w:sz w:val="16"/>
                <w:szCs w:val="16"/>
              </w:rPr>
            </w:pPr>
            <w:ins w:id="1910"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56AFD5E7" w14:textId="77777777" w:rsidR="00F947C5" w:rsidRPr="00871B45" w:rsidRDefault="00F947C5" w:rsidP="00F947C5">
            <w:pPr>
              <w:jc w:val="center"/>
              <w:rPr>
                <w:ins w:id="1911" w:author="Dave Contreras" w:date="2019-07-18T13:31:00Z"/>
                <w:rFonts w:ascii="Calibri" w:eastAsia="Times New Roman" w:hAnsi="Calibri" w:cs="Calibri"/>
                <w:color w:val="000000"/>
                <w:sz w:val="16"/>
                <w:szCs w:val="16"/>
              </w:rPr>
            </w:pPr>
            <w:ins w:id="1912" w:author="Dave Contreras"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32ADE678" w14:textId="77777777" w:rsidR="00F947C5" w:rsidRPr="00871B45" w:rsidRDefault="00F947C5" w:rsidP="00F947C5">
            <w:pPr>
              <w:jc w:val="center"/>
              <w:rPr>
                <w:ins w:id="1913" w:author="Dave Contreras" w:date="2019-07-18T13:31:00Z"/>
                <w:rFonts w:ascii="Calibri" w:eastAsia="Times New Roman" w:hAnsi="Calibri" w:cs="Calibri"/>
                <w:color w:val="000000"/>
                <w:sz w:val="16"/>
                <w:szCs w:val="16"/>
              </w:rPr>
            </w:pPr>
            <w:ins w:id="1914" w:author="Dave Contreras" w:date="2019-07-18T13:31:00Z">
              <w:r w:rsidRPr="00871B45">
                <w:rPr>
                  <w:rFonts w:ascii="Calibri" w:eastAsia="Times New Roman" w:hAnsi="Calibri" w:cs="Calibri"/>
                  <w:color w:val="000000"/>
                  <w:sz w:val="16"/>
                  <w:szCs w:val="16"/>
                </w:rPr>
                <w:t>284</w:t>
              </w:r>
            </w:ins>
          </w:p>
        </w:tc>
        <w:tc>
          <w:tcPr>
            <w:tcW w:w="743" w:type="dxa"/>
            <w:tcBorders>
              <w:top w:val="nil"/>
              <w:left w:val="nil"/>
              <w:bottom w:val="nil"/>
              <w:right w:val="nil"/>
            </w:tcBorders>
            <w:shd w:val="clear" w:color="auto" w:fill="auto"/>
            <w:noWrap/>
            <w:vAlign w:val="bottom"/>
            <w:hideMark/>
          </w:tcPr>
          <w:p w14:paraId="546F647B" w14:textId="77777777" w:rsidR="00F947C5" w:rsidRPr="00871B45" w:rsidRDefault="00F947C5" w:rsidP="00F947C5">
            <w:pPr>
              <w:jc w:val="center"/>
              <w:rPr>
                <w:ins w:id="1915" w:author="Dave Contreras" w:date="2019-07-18T13:31:00Z"/>
                <w:rFonts w:ascii="Calibri" w:eastAsia="Times New Roman" w:hAnsi="Calibri" w:cs="Calibri"/>
                <w:color w:val="000000"/>
                <w:sz w:val="16"/>
                <w:szCs w:val="16"/>
              </w:rPr>
            </w:pPr>
            <w:ins w:id="1916" w:author="Dave Contreras" w:date="2019-07-18T13:31:00Z">
              <w:r w:rsidRPr="00871B45">
                <w:rPr>
                  <w:rFonts w:ascii="Calibri" w:eastAsia="Times New Roman" w:hAnsi="Calibri" w:cs="Calibri"/>
                  <w:color w:val="000000"/>
                  <w:sz w:val="16"/>
                  <w:szCs w:val="16"/>
                </w:rPr>
                <w:t>36073.8</w:t>
              </w:r>
            </w:ins>
          </w:p>
        </w:tc>
        <w:tc>
          <w:tcPr>
            <w:tcW w:w="697" w:type="dxa"/>
            <w:tcBorders>
              <w:top w:val="nil"/>
              <w:left w:val="nil"/>
              <w:bottom w:val="nil"/>
              <w:right w:val="nil"/>
            </w:tcBorders>
            <w:shd w:val="clear" w:color="auto" w:fill="auto"/>
            <w:noWrap/>
            <w:vAlign w:val="bottom"/>
            <w:hideMark/>
          </w:tcPr>
          <w:p w14:paraId="506EA92F" w14:textId="77777777" w:rsidR="00F947C5" w:rsidRPr="00871B45" w:rsidRDefault="00F947C5" w:rsidP="00F947C5">
            <w:pPr>
              <w:jc w:val="center"/>
              <w:rPr>
                <w:ins w:id="1917" w:author="Dave Contreras" w:date="2019-07-18T13:31:00Z"/>
                <w:rFonts w:ascii="Calibri" w:eastAsia="Times New Roman" w:hAnsi="Calibri" w:cs="Calibri"/>
                <w:color w:val="000000"/>
                <w:sz w:val="16"/>
                <w:szCs w:val="16"/>
              </w:rPr>
            </w:pPr>
            <w:ins w:id="1918" w:author="Dave Contreras" w:date="2019-07-18T13:31:00Z">
              <w:r w:rsidRPr="00871B45">
                <w:rPr>
                  <w:rFonts w:ascii="Calibri" w:eastAsia="Times New Roman" w:hAnsi="Calibri" w:cs="Calibri"/>
                  <w:color w:val="000000"/>
                  <w:sz w:val="16"/>
                  <w:szCs w:val="16"/>
                </w:rPr>
                <w:t>69</w:t>
              </w:r>
            </w:ins>
          </w:p>
        </w:tc>
        <w:tc>
          <w:tcPr>
            <w:tcW w:w="810" w:type="dxa"/>
            <w:gridSpan w:val="2"/>
            <w:tcBorders>
              <w:top w:val="nil"/>
              <w:left w:val="nil"/>
              <w:bottom w:val="nil"/>
              <w:right w:val="nil"/>
            </w:tcBorders>
            <w:shd w:val="clear" w:color="auto" w:fill="auto"/>
            <w:noWrap/>
            <w:vAlign w:val="bottom"/>
            <w:hideMark/>
          </w:tcPr>
          <w:p w14:paraId="405D5C7F" w14:textId="77777777" w:rsidR="00F947C5" w:rsidRPr="00871B45" w:rsidRDefault="00F947C5" w:rsidP="00F947C5">
            <w:pPr>
              <w:jc w:val="center"/>
              <w:rPr>
                <w:ins w:id="1919" w:author="Dave Contreras" w:date="2019-07-18T13:31:00Z"/>
                <w:rFonts w:ascii="Calibri" w:eastAsia="Times New Roman" w:hAnsi="Calibri" w:cs="Calibri"/>
                <w:color w:val="000000"/>
                <w:sz w:val="16"/>
                <w:szCs w:val="16"/>
              </w:rPr>
            </w:pPr>
            <w:ins w:id="1920" w:author="Dave Contreras" w:date="2019-07-18T13:31:00Z">
              <w:r w:rsidRPr="00871B45">
                <w:rPr>
                  <w:rFonts w:ascii="Calibri" w:eastAsia="Times New Roman" w:hAnsi="Calibri" w:cs="Calibri"/>
                  <w:color w:val="000000"/>
                  <w:sz w:val="16"/>
                  <w:szCs w:val="16"/>
                </w:rPr>
                <w:t>4530.0</w:t>
              </w:r>
            </w:ins>
          </w:p>
        </w:tc>
        <w:tc>
          <w:tcPr>
            <w:tcW w:w="900" w:type="dxa"/>
            <w:tcBorders>
              <w:top w:val="nil"/>
              <w:left w:val="single" w:sz="4" w:space="0" w:color="auto"/>
              <w:bottom w:val="nil"/>
              <w:right w:val="nil"/>
            </w:tcBorders>
            <w:shd w:val="clear" w:color="auto" w:fill="auto"/>
            <w:noWrap/>
            <w:vAlign w:val="bottom"/>
            <w:hideMark/>
          </w:tcPr>
          <w:p w14:paraId="58B2479B" w14:textId="77777777" w:rsidR="00F947C5" w:rsidRPr="00871B45" w:rsidRDefault="00F947C5" w:rsidP="00F947C5">
            <w:pPr>
              <w:jc w:val="center"/>
              <w:rPr>
                <w:ins w:id="1921" w:author="Dave Contreras" w:date="2019-07-18T13:31:00Z"/>
                <w:rFonts w:ascii="Calibri" w:eastAsia="Times New Roman" w:hAnsi="Calibri" w:cs="Calibri"/>
                <w:color w:val="000000"/>
                <w:sz w:val="16"/>
                <w:szCs w:val="16"/>
              </w:rPr>
            </w:pPr>
            <w:ins w:id="1922" w:author="Dave Contreras" w:date="2019-07-18T13:31:00Z">
              <w:r w:rsidRPr="00871B45">
                <w:rPr>
                  <w:rFonts w:ascii="Calibri" w:eastAsia="Times New Roman" w:hAnsi="Calibri" w:cs="Calibri"/>
                  <w:color w:val="000000"/>
                  <w:sz w:val="16"/>
                  <w:szCs w:val="16"/>
                </w:rPr>
                <w:t>160</w:t>
              </w:r>
            </w:ins>
          </w:p>
        </w:tc>
        <w:tc>
          <w:tcPr>
            <w:tcW w:w="720" w:type="dxa"/>
            <w:tcBorders>
              <w:top w:val="nil"/>
              <w:left w:val="nil"/>
              <w:bottom w:val="nil"/>
              <w:right w:val="nil"/>
            </w:tcBorders>
            <w:shd w:val="clear" w:color="auto" w:fill="auto"/>
            <w:noWrap/>
            <w:vAlign w:val="bottom"/>
            <w:hideMark/>
          </w:tcPr>
          <w:p w14:paraId="4A71EC7C" w14:textId="77777777" w:rsidR="00F947C5" w:rsidRPr="00871B45" w:rsidRDefault="00F947C5" w:rsidP="00F947C5">
            <w:pPr>
              <w:jc w:val="center"/>
              <w:rPr>
                <w:ins w:id="1923" w:author="Dave Contreras" w:date="2019-07-18T13:31:00Z"/>
                <w:rFonts w:ascii="Calibri" w:eastAsia="Times New Roman" w:hAnsi="Calibri" w:cs="Calibri"/>
                <w:color w:val="000000"/>
                <w:sz w:val="16"/>
                <w:szCs w:val="16"/>
              </w:rPr>
            </w:pPr>
            <w:ins w:id="1924" w:author="Dave Contreras" w:date="2019-07-18T13:31:00Z">
              <w:r w:rsidRPr="00871B45">
                <w:rPr>
                  <w:rFonts w:ascii="Calibri" w:eastAsia="Times New Roman" w:hAnsi="Calibri" w:cs="Calibri"/>
                  <w:color w:val="000000"/>
                  <w:sz w:val="16"/>
                  <w:szCs w:val="16"/>
                </w:rPr>
                <w:t>1848.5</w:t>
              </w:r>
            </w:ins>
          </w:p>
        </w:tc>
        <w:tc>
          <w:tcPr>
            <w:tcW w:w="720" w:type="dxa"/>
            <w:tcBorders>
              <w:top w:val="nil"/>
              <w:left w:val="nil"/>
              <w:bottom w:val="nil"/>
              <w:right w:val="nil"/>
            </w:tcBorders>
            <w:shd w:val="clear" w:color="auto" w:fill="auto"/>
            <w:noWrap/>
            <w:vAlign w:val="bottom"/>
            <w:hideMark/>
          </w:tcPr>
          <w:p w14:paraId="0F8A2F76" w14:textId="77777777" w:rsidR="00F947C5" w:rsidRPr="00871B45" w:rsidRDefault="00F947C5" w:rsidP="00F947C5">
            <w:pPr>
              <w:jc w:val="center"/>
              <w:rPr>
                <w:ins w:id="1925" w:author="Dave Contreras" w:date="2019-07-18T13:31:00Z"/>
                <w:rFonts w:ascii="Calibri" w:eastAsia="Times New Roman" w:hAnsi="Calibri" w:cs="Calibri"/>
                <w:color w:val="000000"/>
                <w:sz w:val="16"/>
                <w:szCs w:val="16"/>
              </w:rPr>
            </w:pPr>
            <w:ins w:id="1926" w:author="Dave Contreras" w:date="2019-07-18T13:31:00Z">
              <w:r w:rsidRPr="00871B45">
                <w:rPr>
                  <w:rFonts w:ascii="Calibri" w:eastAsia="Times New Roman" w:hAnsi="Calibri" w:cs="Calibri"/>
                  <w:color w:val="000000"/>
                  <w:sz w:val="16"/>
                  <w:szCs w:val="16"/>
                </w:rPr>
                <w:t>5</w:t>
              </w:r>
            </w:ins>
          </w:p>
        </w:tc>
        <w:tc>
          <w:tcPr>
            <w:tcW w:w="990" w:type="dxa"/>
            <w:tcBorders>
              <w:top w:val="nil"/>
              <w:left w:val="nil"/>
              <w:bottom w:val="nil"/>
              <w:right w:val="nil"/>
            </w:tcBorders>
            <w:shd w:val="clear" w:color="auto" w:fill="auto"/>
            <w:noWrap/>
            <w:vAlign w:val="bottom"/>
            <w:hideMark/>
          </w:tcPr>
          <w:p w14:paraId="434B703F" w14:textId="77777777" w:rsidR="00F947C5" w:rsidRPr="00871B45" w:rsidRDefault="00F947C5" w:rsidP="00F947C5">
            <w:pPr>
              <w:jc w:val="center"/>
              <w:rPr>
                <w:ins w:id="1927" w:author="Dave Contreras" w:date="2019-07-18T13:31:00Z"/>
                <w:rFonts w:ascii="Calibri" w:eastAsia="Times New Roman" w:hAnsi="Calibri" w:cs="Calibri"/>
                <w:color w:val="000000"/>
                <w:sz w:val="16"/>
                <w:szCs w:val="16"/>
              </w:rPr>
            </w:pPr>
            <w:ins w:id="1928" w:author="Dave Contreras" w:date="2019-07-18T13:31:00Z">
              <w:r w:rsidRPr="00871B45">
                <w:rPr>
                  <w:rFonts w:ascii="Calibri" w:eastAsia="Times New Roman" w:hAnsi="Calibri" w:cs="Calibri"/>
                  <w:color w:val="000000"/>
                  <w:sz w:val="16"/>
                  <w:szCs w:val="16"/>
                </w:rPr>
                <w:t>55.8</w:t>
              </w:r>
            </w:ins>
          </w:p>
        </w:tc>
      </w:tr>
      <w:tr w:rsidR="00F947C5" w:rsidRPr="00E76FCD" w14:paraId="5C079706" w14:textId="77777777" w:rsidTr="00F947C5">
        <w:trPr>
          <w:trHeight w:val="300"/>
          <w:ins w:id="1929" w:author="Dave Contreras" w:date="2019-07-18T13:31:00Z"/>
        </w:trPr>
        <w:tc>
          <w:tcPr>
            <w:tcW w:w="1620" w:type="dxa"/>
            <w:tcBorders>
              <w:top w:val="nil"/>
              <w:left w:val="nil"/>
              <w:bottom w:val="nil"/>
              <w:right w:val="nil"/>
            </w:tcBorders>
            <w:shd w:val="clear" w:color="auto" w:fill="auto"/>
            <w:noWrap/>
            <w:vAlign w:val="bottom"/>
            <w:hideMark/>
          </w:tcPr>
          <w:p w14:paraId="5BA98667" w14:textId="77777777" w:rsidR="00F947C5" w:rsidRPr="00871B45" w:rsidRDefault="00F947C5" w:rsidP="00F947C5">
            <w:pPr>
              <w:rPr>
                <w:ins w:id="1930" w:author="Dave Contreras" w:date="2019-07-18T13:31:00Z"/>
                <w:rFonts w:ascii="Calibri" w:eastAsia="Times New Roman" w:hAnsi="Calibri" w:cs="Calibri"/>
                <w:color w:val="000000"/>
                <w:sz w:val="16"/>
                <w:szCs w:val="16"/>
              </w:rPr>
            </w:pPr>
            <w:ins w:id="1931" w:author="Dave Contreras" w:date="2019-07-18T13:31:00Z">
              <w:r>
                <w:rPr>
                  <w:rFonts w:ascii="Calibri" w:eastAsia="Times New Roman" w:hAnsi="Calibri" w:cs="Calibri"/>
                  <w:color w:val="000000"/>
                  <w:sz w:val="16"/>
                  <w:szCs w:val="16"/>
                </w:rPr>
                <w:t>3-</w:t>
              </w:r>
              <w:r w:rsidRPr="00871B45">
                <w:rPr>
                  <w:rFonts w:ascii="Calibri" w:eastAsia="Times New Roman" w:hAnsi="Calibri" w:cs="Calibri"/>
                  <w:color w:val="000000"/>
                  <w:sz w:val="16"/>
                  <w:szCs w:val="16"/>
                </w:rPr>
                <w:t>spine Stickleback</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1195F889" w14:textId="77777777" w:rsidR="00F947C5" w:rsidRPr="00871B45" w:rsidRDefault="00F947C5" w:rsidP="00F947C5">
            <w:pPr>
              <w:jc w:val="center"/>
              <w:rPr>
                <w:ins w:id="1932" w:author="Dave Contreras" w:date="2019-07-18T13:31:00Z"/>
                <w:rFonts w:ascii="Calibri" w:eastAsia="Times New Roman" w:hAnsi="Calibri" w:cs="Calibri"/>
                <w:color w:val="000000"/>
                <w:sz w:val="16"/>
                <w:szCs w:val="16"/>
              </w:rPr>
            </w:pPr>
            <w:ins w:id="1933" w:author="Dave Contreras"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416C4E73" w14:textId="77777777" w:rsidR="00F947C5" w:rsidRPr="00871B45" w:rsidRDefault="00F947C5" w:rsidP="00F947C5">
            <w:pPr>
              <w:jc w:val="center"/>
              <w:rPr>
                <w:ins w:id="1934" w:author="Dave Contreras" w:date="2019-07-18T13:31:00Z"/>
                <w:rFonts w:ascii="Calibri" w:eastAsia="Times New Roman" w:hAnsi="Calibri" w:cs="Calibri"/>
                <w:color w:val="000000"/>
                <w:sz w:val="16"/>
                <w:szCs w:val="16"/>
              </w:rPr>
            </w:pPr>
            <w:ins w:id="1935"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30A71D5" w14:textId="77777777" w:rsidR="00F947C5" w:rsidRPr="00871B45" w:rsidRDefault="00F947C5" w:rsidP="00F947C5">
            <w:pPr>
              <w:jc w:val="center"/>
              <w:rPr>
                <w:ins w:id="1936" w:author="Dave Contreras" w:date="2019-07-18T13:31:00Z"/>
                <w:rFonts w:ascii="Calibri" w:eastAsia="Times New Roman" w:hAnsi="Calibri" w:cs="Calibri"/>
                <w:color w:val="000000"/>
                <w:sz w:val="16"/>
                <w:szCs w:val="16"/>
              </w:rPr>
            </w:pPr>
            <w:ins w:id="1937"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72BDF355" w14:textId="77777777" w:rsidR="00F947C5" w:rsidRPr="00871B45" w:rsidRDefault="00F947C5" w:rsidP="00F947C5">
            <w:pPr>
              <w:jc w:val="center"/>
              <w:rPr>
                <w:ins w:id="1938" w:author="Dave Contreras" w:date="2019-07-18T13:31:00Z"/>
                <w:rFonts w:ascii="Calibri" w:eastAsia="Times New Roman" w:hAnsi="Calibri" w:cs="Calibri"/>
                <w:color w:val="000000"/>
                <w:sz w:val="16"/>
                <w:szCs w:val="16"/>
              </w:rPr>
            </w:pPr>
            <w:ins w:id="1939" w:author="Dave Contreras"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7C2D06ED" w14:textId="77777777" w:rsidR="00F947C5" w:rsidRPr="00871B45" w:rsidRDefault="00F947C5" w:rsidP="00F947C5">
            <w:pPr>
              <w:jc w:val="center"/>
              <w:rPr>
                <w:ins w:id="1940" w:author="Dave Contreras" w:date="2019-07-18T13:31:00Z"/>
                <w:rFonts w:ascii="Calibri" w:eastAsia="Times New Roman" w:hAnsi="Calibri" w:cs="Calibri"/>
                <w:color w:val="000000"/>
                <w:sz w:val="16"/>
                <w:szCs w:val="16"/>
              </w:rPr>
            </w:pPr>
            <w:ins w:id="1941" w:author="Dave Contreras"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666FA676" w14:textId="77777777" w:rsidR="00F947C5" w:rsidRPr="00871B45" w:rsidRDefault="00F947C5" w:rsidP="00F947C5">
            <w:pPr>
              <w:jc w:val="center"/>
              <w:rPr>
                <w:ins w:id="1942" w:author="Dave Contreras" w:date="2019-07-18T13:31:00Z"/>
                <w:rFonts w:ascii="Calibri" w:eastAsia="Times New Roman" w:hAnsi="Calibri" w:cs="Calibri"/>
                <w:color w:val="000000"/>
                <w:sz w:val="16"/>
                <w:szCs w:val="16"/>
              </w:rPr>
            </w:pPr>
            <w:ins w:id="1943" w:author="Dave Contreras"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6451DA27" w14:textId="77777777" w:rsidR="00F947C5" w:rsidRPr="00871B45" w:rsidRDefault="00F947C5" w:rsidP="00F947C5">
            <w:pPr>
              <w:jc w:val="center"/>
              <w:rPr>
                <w:ins w:id="1944" w:author="Dave Contreras" w:date="2019-07-18T13:31:00Z"/>
                <w:rFonts w:ascii="Calibri" w:eastAsia="Times New Roman" w:hAnsi="Calibri" w:cs="Calibri"/>
                <w:color w:val="000000"/>
                <w:sz w:val="16"/>
                <w:szCs w:val="16"/>
              </w:rPr>
            </w:pPr>
            <w:ins w:id="1945" w:author="Dave Contreras"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332AE97A" w14:textId="77777777" w:rsidR="00F947C5" w:rsidRPr="00871B45" w:rsidRDefault="00F947C5" w:rsidP="00F947C5">
            <w:pPr>
              <w:jc w:val="center"/>
              <w:rPr>
                <w:ins w:id="1946" w:author="Dave Contreras" w:date="2019-07-18T13:31:00Z"/>
                <w:rFonts w:ascii="Calibri" w:eastAsia="Times New Roman" w:hAnsi="Calibri" w:cs="Calibri"/>
                <w:color w:val="000000"/>
                <w:sz w:val="16"/>
                <w:szCs w:val="16"/>
              </w:rPr>
            </w:pPr>
            <w:ins w:id="1947" w:author="Dave Contreras"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104BC8F6" w14:textId="77777777" w:rsidR="00F947C5" w:rsidRPr="00871B45" w:rsidRDefault="00F947C5" w:rsidP="00F947C5">
            <w:pPr>
              <w:jc w:val="center"/>
              <w:rPr>
                <w:ins w:id="1948" w:author="Dave Contreras" w:date="2019-07-18T13:31:00Z"/>
                <w:rFonts w:ascii="Calibri" w:eastAsia="Times New Roman" w:hAnsi="Calibri" w:cs="Calibri"/>
                <w:color w:val="000000"/>
                <w:sz w:val="16"/>
                <w:szCs w:val="16"/>
              </w:rPr>
            </w:pPr>
            <w:ins w:id="1949" w:author="Dave Contreras" w:date="2019-07-18T13:31:00Z">
              <w:r w:rsidRPr="00871B45">
                <w:rPr>
                  <w:rFonts w:ascii="Calibri" w:eastAsia="Times New Roman" w:hAnsi="Calibri" w:cs="Calibri"/>
                  <w:color w:val="000000"/>
                  <w:sz w:val="16"/>
                  <w:szCs w:val="16"/>
                </w:rPr>
                <w:t>13</w:t>
              </w:r>
            </w:ins>
          </w:p>
        </w:tc>
        <w:tc>
          <w:tcPr>
            <w:tcW w:w="720" w:type="dxa"/>
            <w:tcBorders>
              <w:top w:val="nil"/>
              <w:left w:val="nil"/>
              <w:bottom w:val="nil"/>
              <w:right w:val="nil"/>
            </w:tcBorders>
            <w:shd w:val="clear" w:color="auto" w:fill="auto"/>
            <w:noWrap/>
            <w:vAlign w:val="bottom"/>
            <w:hideMark/>
          </w:tcPr>
          <w:p w14:paraId="46693E76" w14:textId="77777777" w:rsidR="00F947C5" w:rsidRPr="00871B45" w:rsidRDefault="00F947C5" w:rsidP="00F947C5">
            <w:pPr>
              <w:jc w:val="center"/>
              <w:rPr>
                <w:ins w:id="1950" w:author="Dave Contreras" w:date="2019-07-18T13:31:00Z"/>
                <w:rFonts w:ascii="Calibri" w:eastAsia="Times New Roman" w:hAnsi="Calibri" w:cs="Calibri"/>
                <w:color w:val="000000"/>
                <w:sz w:val="16"/>
                <w:szCs w:val="16"/>
              </w:rPr>
            </w:pPr>
            <w:ins w:id="1951" w:author="Dave Contreras" w:date="2019-07-18T13:31:00Z">
              <w:r w:rsidRPr="00871B45">
                <w:rPr>
                  <w:rFonts w:ascii="Calibri" w:eastAsia="Times New Roman" w:hAnsi="Calibri" w:cs="Calibri"/>
                  <w:color w:val="000000"/>
                  <w:sz w:val="16"/>
                  <w:szCs w:val="16"/>
                </w:rPr>
                <w:t>128.6</w:t>
              </w:r>
            </w:ins>
          </w:p>
        </w:tc>
        <w:tc>
          <w:tcPr>
            <w:tcW w:w="720" w:type="dxa"/>
            <w:tcBorders>
              <w:top w:val="nil"/>
              <w:left w:val="nil"/>
              <w:bottom w:val="nil"/>
              <w:right w:val="nil"/>
            </w:tcBorders>
            <w:shd w:val="clear" w:color="auto" w:fill="auto"/>
            <w:noWrap/>
            <w:vAlign w:val="bottom"/>
            <w:hideMark/>
          </w:tcPr>
          <w:p w14:paraId="4E8E1E71" w14:textId="77777777" w:rsidR="00F947C5" w:rsidRPr="00871B45" w:rsidRDefault="00F947C5" w:rsidP="00F947C5">
            <w:pPr>
              <w:jc w:val="center"/>
              <w:rPr>
                <w:ins w:id="1952" w:author="Dave Contreras" w:date="2019-07-18T13:31:00Z"/>
                <w:rFonts w:ascii="Calibri" w:eastAsia="Times New Roman" w:hAnsi="Calibri" w:cs="Calibri"/>
                <w:color w:val="000000"/>
                <w:sz w:val="16"/>
                <w:szCs w:val="16"/>
              </w:rPr>
            </w:pPr>
            <w:ins w:id="1953"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3D32AC45" w14:textId="77777777" w:rsidR="00F947C5" w:rsidRPr="00871B45" w:rsidRDefault="00F947C5" w:rsidP="00F947C5">
            <w:pPr>
              <w:jc w:val="center"/>
              <w:rPr>
                <w:ins w:id="1954" w:author="Dave Contreras" w:date="2019-07-18T13:31:00Z"/>
                <w:rFonts w:ascii="Calibri" w:eastAsia="Times New Roman" w:hAnsi="Calibri" w:cs="Calibri"/>
                <w:color w:val="000000"/>
                <w:sz w:val="16"/>
                <w:szCs w:val="16"/>
              </w:rPr>
            </w:pPr>
            <w:ins w:id="1955" w:author="Dave Contreras" w:date="2019-07-18T13:31:00Z">
              <w:r w:rsidRPr="00871B45">
                <w:rPr>
                  <w:rFonts w:ascii="Calibri" w:eastAsia="Times New Roman" w:hAnsi="Calibri" w:cs="Calibri"/>
                  <w:color w:val="000000"/>
                  <w:sz w:val="16"/>
                  <w:szCs w:val="16"/>
                </w:rPr>
                <w:t>0</w:t>
              </w:r>
            </w:ins>
          </w:p>
        </w:tc>
      </w:tr>
      <w:tr w:rsidR="00F947C5" w:rsidRPr="00E76FCD" w14:paraId="633759FE" w14:textId="77777777" w:rsidTr="00F947C5">
        <w:trPr>
          <w:trHeight w:val="300"/>
          <w:ins w:id="1956" w:author="Dave Contreras" w:date="2019-07-18T13:31:00Z"/>
        </w:trPr>
        <w:tc>
          <w:tcPr>
            <w:tcW w:w="1620" w:type="dxa"/>
            <w:tcBorders>
              <w:top w:val="nil"/>
              <w:left w:val="nil"/>
              <w:bottom w:val="nil"/>
              <w:right w:val="nil"/>
            </w:tcBorders>
            <w:shd w:val="clear" w:color="auto" w:fill="auto"/>
            <w:noWrap/>
            <w:vAlign w:val="bottom"/>
            <w:hideMark/>
          </w:tcPr>
          <w:p w14:paraId="2A39B7B8" w14:textId="77777777" w:rsidR="00F947C5" w:rsidRPr="00871B45" w:rsidRDefault="00F947C5" w:rsidP="00F947C5">
            <w:pPr>
              <w:rPr>
                <w:ins w:id="1957" w:author="Dave Contreras" w:date="2019-07-18T13:31:00Z"/>
                <w:rFonts w:ascii="Calibri" w:eastAsia="Times New Roman" w:hAnsi="Calibri" w:cs="Calibri"/>
                <w:color w:val="000000"/>
                <w:sz w:val="16"/>
                <w:szCs w:val="16"/>
              </w:rPr>
            </w:pPr>
            <w:proofErr w:type="spellStart"/>
            <w:ins w:id="1958" w:author="Dave Contreras" w:date="2019-07-18T13:31:00Z">
              <w:r w:rsidRPr="00871B45">
                <w:rPr>
                  <w:rFonts w:ascii="Calibri" w:eastAsia="Times New Roman" w:hAnsi="Calibri" w:cs="Calibri"/>
                  <w:color w:val="000000"/>
                  <w:sz w:val="16"/>
                  <w:szCs w:val="16"/>
                </w:rPr>
                <w:t>Tridentiger</w:t>
              </w:r>
              <w:proofErr w:type="spellEnd"/>
              <w:r w:rsidRPr="00871B45">
                <w:rPr>
                  <w:rFonts w:ascii="Calibri" w:eastAsia="Times New Roman" w:hAnsi="Calibri" w:cs="Calibri"/>
                  <w:color w:val="000000"/>
                  <w:sz w:val="16"/>
                  <w:szCs w:val="16"/>
                </w:rPr>
                <w:t xml:space="preserve"> spp.</w:t>
              </w:r>
            </w:ins>
          </w:p>
        </w:tc>
        <w:tc>
          <w:tcPr>
            <w:tcW w:w="774" w:type="dxa"/>
            <w:tcBorders>
              <w:top w:val="nil"/>
              <w:left w:val="nil"/>
              <w:bottom w:val="nil"/>
              <w:right w:val="nil"/>
            </w:tcBorders>
            <w:shd w:val="clear" w:color="auto" w:fill="auto"/>
            <w:noWrap/>
            <w:vAlign w:val="bottom"/>
            <w:hideMark/>
          </w:tcPr>
          <w:p w14:paraId="0349CEF6" w14:textId="77777777" w:rsidR="00F947C5" w:rsidRPr="00871B45" w:rsidRDefault="00F947C5" w:rsidP="00F947C5">
            <w:pPr>
              <w:jc w:val="center"/>
              <w:rPr>
                <w:ins w:id="1959" w:author="Dave Contreras" w:date="2019-07-18T13:31:00Z"/>
                <w:rFonts w:ascii="Calibri" w:eastAsia="Times New Roman" w:hAnsi="Calibri" w:cs="Calibri"/>
                <w:color w:val="000000"/>
                <w:sz w:val="16"/>
                <w:szCs w:val="16"/>
              </w:rPr>
            </w:pPr>
            <w:ins w:id="1960" w:author="Dave Contreras"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419560EC" w14:textId="77777777" w:rsidR="00F947C5" w:rsidRPr="00871B45" w:rsidRDefault="00F947C5" w:rsidP="00F947C5">
            <w:pPr>
              <w:jc w:val="center"/>
              <w:rPr>
                <w:ins w:id="1961" w:author="Dave Contreras" w:date="2019-07-18T13:31:00Z"/>
                <w:rFonts w:ascii="Calibri" w:eastAsia="Times New Roman" w:hAnsi="Calibri" w:cs="Calibri"/>
                <w:color w:val="000000"/>
                <w:sz w:val="16"/>
                <w:szCs w:val="16"/>
              </w:rPr>
            </w:pPr>
            <w:ins w:id="1962"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1AB4285D" w14:textId="77777777" w:rsidR="00F947C5" w:rsidRPr="00871B45" w:rsidRDefault="00F947C5" w:rsidP="00F947C5">
            <w:pPr>
              <w:jc w:val="center"/>
              <w:rPr>
                <w:ins w:id="1963" w:author="Dave Contreras" w:date="2019-07-18T13:31:00Z"/>
                <w:rFonts w:ascii="Calibri" w:eastAsia="Times New Roman" w:hAnsi="Calibri" w:cs="Calibri"/>
                <w:color w:val="000000"/>
                <w:sz w:val="16"/>
                <w:szCs w:val="16"/>
              </w:rPr>
            </w:pPr>
            <w:ins w:id="1964"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0C7D2E1D" w14:textId="77777777" w:rsidR="00F947C5" w:rsidRPr="00871B45" w:rsidRDefault="00F947C5" w:rsidP="00F947C5">
            <w:pPr>
              <w:jc w:val="center"/>
              <w:rPr>
                <w:ins w:id="1965" w:author="Dave Contreras" w:date="2019-07-18T13:31:00Z"/>
                <w:rFonts w:ascii="Calibri" w:eastAsia="Times New Roman" w:hAnsi="Calibri" w:cs="Calibri"/>
                <w:color w:val="000000"/>
                <w:sz w:val="16"/>
                <w:szCs w:val="16"/>
              </w:rPr>
            </w:pPr>
            <w:ins w:id="1966" w:author="Dave Contreras" w:date="2019-07-18T13:31:00Z">
              <w:r>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395EB619" w14:textId="77777777" w:rsidR="00F947C5" w:rsidRPr="00871B45" w:rsidRDefault="00F947C5" w:rsidP="00F947C5">
            <w:pPr>
              <w:jc w:val="center"/>
              <w:rPr>
                <w:ins w:id="1967" w:author="Dave Contreras" w:date="2019-07-18T13:31:00Z"/>
                <w:rFonts w:ascii="Calibri" w:eastAsia="Times New Roman" w:hAnsi="Calibri" w:cs="Calibri"/>
                <w:color w:val="000000"/>
                <w:sz w:val="16"/>
                <w:szCs w:val="16"/>
              </w:rPr>
            </w:pPr>
            <w:ins w:id="1968" w:author="Dave Contreras" w:date="2019-07-18T13:31:00Z">
              <w:r>
                <w:rPr>
                  <w:rFonts w:ascii="Calibri" w:eastAsia="Times New Roman" w:hAnsi="Calibri" w:cs="Calibri"/>
                  <w:color w:val="000000"/>
                  <w:sz w:val="16"/>
                  <w:szCs w:val="16"/>
                </w:rPr>
                <w:t>1</w:t>
              </w:r>
            </w:ins>
          </w:p>
        </w:tc>
        <w:tc>
          <w:tcPr>
            <w:tcW w:w="743" w:type="dxa"/>
            <w:tcBorders>
              <w:top w:val="nil"/>
              <w:left w:val="nil"/>
              <w:bottom w:val="nil"/>
              <w:right w:val="nil"/>
            </w:tcBorders>
            <w:shd w:val="clear" w:color="auto" w:fill="auto"/>
            <w:noWrap/>
            <w:vAlign w:val="bottom"/>
            <w:hideMark/>
          </w:tcPr>
          <w:p w14:paraId="017CB354" w14:textId="77777777" w:rsidR="00F947C5" w:rsidRPr="00871B45" w:rsidRDefault="00F947C5" w:rsidP="00F947C5">
            <w:pPr>
              <w:jc w:val="center"/>
              <w:rPr>
                <w:ins w:id="1969" w:author="Dave Contreras" w:date="2019-07-18T13:31:00Z"/>
                <w:rFonts w:ascii="Calibri" w:eastAsia="Times New Roman" w:hAnsi="Calibri" w:cs="Calibri"/>
                <w:color w:val="000000"/>
                <w:sz w:val="16"/>
                <w:szCs w:val="16"/>
              </w:rPr>
            </w:pPr>
            <w:ins w:id="1970" w:author="Dave Contreras" w:date="2019-07-18T13:31:00Z">
              <w:r>
                <w:rPr>
                  <w:rFonts w:ascii="Calibri" w:eastAsia="Times New Roman" w:hAnsi="Calibri" w:cs="Calibri"/>
                  <w:color w:val="000000"/>
                  <w:sz w:val="16"/>
                  <w:szCs w:val="16"/>
                </w:rPr>
                <w:t>155.5</w:t>
              </w:r>
            </w:ins>
          </w:p>
        </w:tc>
        <w:tc>
          <w:tcPr>
            <w:tcW w:w="697" w:type="dxa"/>
            <w:tcBorders>
              <w:top w:val="nil"/>
              <w:left w:val="nil"/>
              <w:bottom w:val="nil"/>
              <w:right w:val="nil"/>
            </w:tcBorders>
            <w:shd w:val="clear" w:color="auto" w:fill="auto"/>
            <w:noWrap/>
            <w:vAlign w:val="bottom"/>
            <w:hideMark/>
          </w:tcPr>
          <w:p w14:paraId="27F8539E" w14:textId="77777777" w:rsidR="00F947C5" w:rsidRPr="00871B45" w:rsidRDefault="00F947C5" w:rsidP="00F947C5">
            <w:pPr>
              <w:jc w:val="center"/>
              <w:rPr>
                <w:ins w:id="1971" w:author="Dave Contreras" w:date="2019-07-18T13:31:00Z"/>
                <w:rFonts w:ascii="Calibri" w:eastAsia="Times New Roman" w:hAnsi="Calibri" w:cs="Calibri"/>
                <w:color w:val="000000"/>
                <w:sz w:val="16"/>
                <w:szCs w:val="16"/>
              </w:rPr>
            </w:pPr>
            <w:ins w:id="1972" w:author="Dave Contreras"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single" w:sz="4" w:space="0" w:color="auto"/>
            </w:tcBorders>
            <w:shd w:val="clear" w:color="auto" w:fill="auto"/>
            <w:noWrap/>
            <w:vAlign w:val="bottom"/>
            <w:hideMark/>
          </w:tcPr>
          <w:p w14:paraId="7CAC8D6B" w14:textId="77777777" w:rsidR="00F947C5" w:rsidRPr="00871B45" w:rsidRDefault="00F947C5" w:rsidP="00F947C5">
            <w:pPr>
              <w:jc w:val="center"/>
              <w:rPr>
                <w:ins w:id="1973" w:author="Dave Contreras" w:date="2019-07-18T13:31:00Z"/>
                <w:rFonts w:ascii="Calibri" w:eastAsia="Times New Roman" w:hAnsi="Calibri" w:cs="Calibri"/>
                <w:color w:val="000000"/>
                <w:sz w:val="16"/>
                <w:szCs w:val="16"/>
              </w:rPr>
            </w:pPr>
            <w:ins w:id="1974" w:author="Dave Contreras" w:date="2019-07-18T13:31:00Z">
              <w:r w:rsidRPr="00871B45">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02BA2FFB" w14:textId="77777777" w:rsidR="00F947C5" w:rsidRPr="00871B45" w:rsidRDefault="00F947C5" w:rsidP="00F947C5">
            <w:pPr>
              <w:jc w:val="center"/>
              <w:rPr>
                <w:ins w:id="1975" w:author="Dave Contreras" w:date="2019-07-18T13:31:00Z"/>
                <w:rFonts w:ascii="Calibri" w:eastAsia="Times New Roman" w:hAnsi="Calibri" w:cs="Calibri"/>
                <w:color w:val="000000"/>
                <w:sz w:val="16"/>
                <w:szCs w:val="16"/>
              </w:rPr>
            </w:pPr>
            <w:ins w:id="1976" w:author="Dave Contreras" w:date="2019-07-18T13:31:00Z">
              <w:r w:rsidRPr="00871B45">
                <w:rPr>
                  <w:rFonts w:ascii="Calibri" w:eastAsia="Times New Roman" w:hAnsi="Calibri" w:cs="Calibri"/>
                  <w:color w:val="000000"/>
                  <w:sz w:val="16"/>
                  <w:szCs w:val="16"/>
                </w:rPr>
                <w:t>811</w:t>
              </w:r>
            </w:ins>
          </w:p>
        </w:tc>
        <w:tc>
          <w:tcPr>
            <w:tcW w:w="720" w:type="dxa"/>
            <w:tcBorders>
              <w:top w:val="nil"/>
              <w:left w:val="nil"/>
              <w:bottom w:val="nil"/>
              <w:right w:val="nil"/>
            </w:tcBorders>
            <w:shd w:val="clear" w:color="auto" w:fill="auto"/>
            <w:noWrap/>
            <w:vAlign w:val="bottom"/>
            <w:hideMark/>
          </w:tcPr>
          <w:p w14:paraId="3BCF73D8" w14:textId="77777777" w:rsidR="00F947C5" w:rsidRPr="00871B45" w:rsidRDefault="00F947C5" w:rsidP="00F947C5">
            <w:pPr>
              <w:jc w:val="center"/>
              <w:rPr>
                <w:ins w:id="1977" w:author="Dave Contreras" w:date="2019-07-18T13:31:00Z"/>
                <w:rFonts w:ascii="Calibri" w:eastAsia="Times New Roman" w:hAnsi="Calibri" w:cs="Calibri"/>
                <w:color w:val="000000"/>
                <w:sz w:val="16"/>
                <w:szCs w:val="16"/>
              </w:rPr>
            </w:pPr>
            <w:ins w:id="1978" w:author="Dave Contreras" w:date="2019-07-18T13:31:00Z">
              <w:r w:rsidRPr="00871B45">
                <w:rPr>
                  <w:rFonts w:ascii="Calibri" w:eastAsia="Times New Roman" w:hAnsi="Calibri" w:cs="Calibri"/>
                  <w:color w:val="000000"/>
                  <w:sz w:val="16"/>
                  <w:szCs w:val="16"/>
                </w:rPr>
                <w:t>8439.1</w:t>
              </w:r>
            </w:ins>
          </w:p>
        </w:tc>
        <w:tc>
          <w:tcPr>
            <w:tcW w:w="720" w:type="dxa"/>
            <w:tcBorders>
              <w:top w:val="nil"/>
              <w:left w:val="nil"/>
              <w:bottom w:val="nil"/>
              <w:right w:val="nil"/>
            </w:tcBorders>
            <w:shd w:val="clear" w:color="auto" w:fill="auto"/>
            <w:noWrap/>
            <w:vAlign w:val="bottom"/>
            <w:hideMark/>
          </w:tcPr>
          <w:p w14:paraId="209C0023" w14:textId="77777777" w:rsidR="00F947C5" w:rsidRPr="00871B45" w:rsidRDefault="00F947C5" w:rsidP="00F947C5">
            <w:pPr>
              <w:jc w:val="center"/>
              <w:rPr>
                <w:ins w:id="1979" w:author="Dave Contreras" w:date="2019-07-18T13:31:00Z"/>
                <w:rFonts w:ascii="Calibri" w:eastAsia="Times New Roman" w:hAnsi="Calibri" w:cs="Calibri"/>
                <w:color w:val="000000"/>
                <w:sz w:val="16"/>
                <w:szCs w:val="16"/>
              </w:rPr>
            </w:pPr>
            <w:ins w:id="1980" w:author="Dave Contreras" w:date="2019-07-18T13:31:00Z">
              <w:r w:rsidRPr="00871B45">
                <w:rPr>
                  <w:rFonts w:ascii="Calibri" w:eastAsia="Times New Roman" w:hAnsi="Calibri" w:cs="Calibri"/>
                  <w:color w:val="000000"/>
                  <w:sz w:val="16"/>
                  <w:szCs w:val="16"/>
                </w:rPr>
                <w:t>633</w:t>
              </w:r>
            </w:ins>
          </w:p>
        </w:tc>
        <w:tc>
          <w:tcPr>
            <w:tcW w:w="990" w:type="dxa"/>
            <w:tcBorders>
              <w:top w:val="nil"/>
              <w:left w:val="nil"/>
              <w:bottom w:val="nil"/>
              <w:right w:val="nil"/>
            </w:tcBorders>
            <w:shd w:val="clear" w:color="auto" w:fill="auto"/>
            <w:noWrap/>
            <w:vAlign w:val="bottom"/>
            <w:hideMark/>
          </w:tcPr>
          <w:p w14:paraId="1BBE00F4" w14:textId="77777777" w:rsidR="00F947C5" w:rsidRPr="00871B45" w:rsidRDefault="00F947C5" w:rsidP="00F947C5">
            <w:pPr>
              <w:jc w:val="center"/>
              <w:rPr>
                <w:ins w:id="1981" w:author="Dave Contreras" w:date="2019-07-18T13:31:00Z"/>
                <w:rFonts w:ascii="Calibri" w:eastAsia="Times New Roman" w:hAnsi="Calibri" w:cs="Calibri"/>
                <w:color w:val="000000"/>
                <w:sz w:val="16"/>
                <w:szCs w:val="16"/>
              </w:rPr>
            </w:pPr>
            <w:ins w:id="1982" w:author="Dave Contreras" w:date="2019-07-18T13:31:00Z">
              <w:r w:rsidRPr="00871B45">
                <w:rPr>
                  <w:rFonts w:ascii="Calibri" w:eastAsia="Times New Roman" w:hAnsi="Calibri" w:cs="Calibri"/>
                  <w:color w:val="000000"/>
                  <w:sz w:val="16"/>
                  <w:szCs w:val="16"/>
                </w:rPr>
                <w:t>7165.</w:t>
              </w:r>
              <w:r>
                <w:rPr>
                  <w:rFonts w:ascii="Calibri" w:eastAsia="Times New Roman" w:hAnsi="Calibri" w:cs="Calibri"/>
                  <w:color w:val="000000"/>
                  <w:sz w:val="16"/>
                  <w:szCs w:val="16"/>
                </w:rPr>
                <w:t>4</w:t>
              </w:r>
            </w:ins>
          </w:p>
        </w:tc>
      </w:tr>
      <w:tr w:rsidR="00F947C5" w:rsidRPr="00E76FCD" w14:paraId="3465253A" w14:textId="77777777" w:rsidTr="00F947C5">
        <w:trPr>
          <w:trHeight w:val="300"/>
          <w:ins w:id="1983" w:author="Dave Contreras" w:date="2019-07-18T13:31:00Z"/>
        </w:trPr>
        <w:tc>
          <w:tcPr>
            <w:tcW w:w="1620" w:type="dxa"/>
            <w:tcBorders>
              <w:top w:val="nil"/>
              <w:left w:val="nil"/>
              <w:bottom w:val="nil"/>
              <w:right w:val="nil"/>
            </w:tcBorders>
            <w:shd w:val="clear" w:color="auto" w:fill="auto"/>
            <w:noWrap/>
            <w:vAlign w:val="bottom"/>
            <w:hideMark/>
          </w:tcPr>
          <w:p w14:paraId="5D845ECE" w14:textId="77777777" w:rsidR="00F947C5" w:rsidRPr="00871B45" w:rsidRDefault="00F947C5" w:rsidP="00F947C5">
            <w:pPr>
              <w:rPr>
                <w:ins w:id="1984" w:author="Dave Contreras" w:date="2019-07-18T13:31:00Z"/>
                <w:rFonts w:ascii="Calibri" w:eastAsia="Times New Roman" w:hAnsi="Calibri" w:cs="Calibri"/>
                <w:color w:val="000000"/>
                <w:sz w:val="16"/>
                <w:szCs w:val="16"/>
              </w:rPr>
            </w:pPr>
            <w:ins w:id="1985" w:author="Dave Contreras" w:date="2019-07-18T13:31:00Z">
              <w:r w:rsidRPr="00871B45">
                <w:rPr>
                  <w:rFonts w:ascii="Calibri" w:eastAsia="Times New Roman" w:hAnsi="Calibri" w:cs="Calibri"/>
                  <w:color w:val="000000"/>
                  <w:sz w:val="16"/>
                  <w:szCs w:val="16"/>
                </w:rPr>
                <w:t>Tule Perch</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3A35F681" w14:textId="77777777" w:rsidR="00F947C5" w:rsidRPr="00871B45" w:rsidRDefault="00F947C5" w:rsidP="00F947C5">
            <w:pPr>
              <w:jc w:val="center"/>
              <w:rPr>
                <w:ins w:id="1986" w:author="Dave Contreras" w:date="2019-07-18T13:31:00Z"/>
                <w:rFonts w:ascii="Calibri" w:eastAsia="Times New Roman" w:hAnsi="Calibri" w:cs="Calibri"/>
                <w:color w:val="000000"/>
                <w:sz w:val="16"/>
                <w:szCs w:val="16"/>
              </w:rPr>
            </w:pPr>
            <w:ins w:id="1987" w:author="Dave Contreras" w:date="2019-07-18T13:31:00Z">
              <w:r w:rsidRPr="00871B45">
                <w:rPr>
                  <w:rFonts w:ascii="Calibri" w:eastAsia="Times New Roman" w:hAnsi="Calibri" w:cs="Calibri"/>
                  <w:color w:val="000000"/>
                  <w:sz w:val="16"/>
                  <w:szCs w:val="16"/>
                </w:rPr>
                <w:t>3</w:t>
              </w:r>
            </w:ins>
          </w:p>
        </w:tc>
        <w:tc>
          <w:tcPr>
            <w:tcW w:w="936" w:type="dxa"/>
            <w:tcBorders>
              <w:top w:val="nil"/>
              <w:left w:val="nil"/>
              <w:bottom w:val="nil"/>
              <w:right w:val="nil"/>
            </w:tcBorders>
            <w:shd w:val="clear" w:color="auto" w:fill="auto"/>
            <w:noWrap/>
            <w:vAlign w:val="bottom"/>
            <w:hideMark/>
          </w:tcPr>
          <w:p w14:paraId="433E7B65" w14:textId="77777777" w:rsidR="00F947C5" w:rsidRPr="00871B45" w:rsidRDefault="00F947C5" w:rsidP="00F947C5">
            <w:pPr>
              <w:jc w:val="center"/>
              <w:rPr>
                <w:ins w:id="1988" w:author="Dave Contreras" w:date="2019-07-18T13:31:00Z"/>
                <w:rFonts w:ascii="Calibri" w:eastAsia="Times New Roman" w:hAnsi="Calibri" w:cs="Calibri"/>
                <w:color w:val="000000"/>
                <w:sz w:val="16"/>
                <w:szCs w:val="16"/>
              </w:rPr>
            </w:pPr>
            <w:ins w:id="1989" w:author="Dave Contreras" w:date="2019-07-18T13:31:00Z">
              <w:r w:rsidRPr="00871B45">
                <w:rPr>
                  <w:rFonts w:ascii="Calibri" w:eastAsia="Times New Roman" w:hAnsi="Calibri" w:cs="Calibri"/>
                  <w:color w:val="000000"/>
                  <w:sz w:val="16"/>
                  <w:szCs w:val="16"/>
                </w:rPr>
                <w:t>649.1</w:t>
              </w:r>
            </w:ins>
          </w:p>
        </w:tc>
        <w:tc>
          <w:tcPr>
            <w:tcW w:w="720" w:type="dxa"/>
            <w:tcBorders>
              <w:top w:val="nil"/>
              <w:left w:val="nil"/>
              <w:bottom w:val="nil"/>
              <w:right w:val="nil"/>
            </w:tcBorders>
            <w:shd w:val="clear" w:color="auto" w:fill="auto"/>
            <w:noWrap/>
            <w:vAlign w:val="bottom"/>
            <w:hideMark/>
          </w:tcPr>
          <w:p w14:paraId="4F10A4F0" w14:textId="77777777" w:rsidR="00F947C5" w:rsidRPr="00871B45" w:rsidRDefault="00F947C5" w:rsidP="00F947C5">
            <w:pPr>
              <w:jc w:val="center"/>
              <w:rPr>
                <w:ins w:id="1990" w:author="Dave Contreras" w:date="2019-07-18T13:31:00Z"/>
                <w:rFonts w:ascii="Calibri" w:eastAsia="Times New Roman" w:hAnsi="Calibri" w:cs="Calibri"/>
                <w:color w:val="000000"/>
                <w:sz w:val="16"/>
                <w:szCs w:val="16"/>
              </w:rPr>
            </w:pPr>
            <w:ins w:id="1991"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4C945D75" w14:textId="77777777" w:rsidR="00F947C5" w:rsidRPr="00871B45" w:rsidRDefault="00F947C5" w:rsidP="00F947C5">
            <w:pPr>
              <w:jc w:val="center"/>
              <w:rPr>
                <w:ins w:id="1992" w:author="Dave Contreras" w:date="2019-07-18T13:31:00Z"/>
                <w:rFonts w:ascii="Calibri" w:eastAsia="Times New Roman" w:hAnsi="Calibri" w:cs="Calibri"/>
                <w:color w:val="000000"/>
                <w:sz w:val="16"/>
                <w:szCs w:val="16"/>
              </w:rPr>
            </w:pPr>
            <w:ins w:id="1993" w:author="Dave Contreras"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72D23C46" w14:textId="77777777" w:rsidR="00F947C5" w:rsidRPr="00871B45" w:rsidRDefault="00F947C5" w:rsidP="00F947C5">
            <w:pPr>
              <w:jc w:val="center"/>
              <w:rPr>
                <w:ins w:id="1994" w:author="Dave Contreras" w:date="2019-07-18T13:31:00Z"/>
                <w:rFonts w:ascii="Calibri" w:eastAsia="Times New Roman" w:hAnsi="Calibri" w:cs="Calibri"/>
                <w:color w:val="000000"/>
                <w:sz w:val="16"/>
                <w:szCs w:val="16"/>
              </w:rPr>
            </w:pPr>
            <w:ins w:id="1995" w:author="Dave Contreras" w:date="2019-07-18T13:31:00Z">
              <w:r w:rsidRPr="00871B45">
                <w:rPr>
                  <w:rFonts w:ascii="Calibri" w:eastAsia="Times New Roman" w:hAnsi="Calibri" w:cs="Calibri"/>
                  <w:color w:val="000000"/>
                  <w:sz w:val="16"/>
                  <w:szCs w:val="16"/>
                </w:rPr>
                <w:t>25</w:t>
              </w:r>
            </w:ins>
          </w:p>
        </w:tc>
        <w:tc>
          <w:tcPr>
            <w:tcW w:w="743" w:type="dxa"/>
            <w:tcBorders>
              <w:top w:val="nil"/>
              <w:left w:val="nil"/>
              <w:bottom w:val="nil"/>
              <w:right w:val="nil"/>
            </w:tcBorders>
            <w:shd w:val="clear" w:color="auto" w:fill="auto"/>
            <w:noWrap/>
            <w:vAlign w:val="bottom"/>
            <w:hideMark/>
          </w:tcPr>
          <w:p w14:paraId="065F436B" w14:textId="77777777" w:rsidR="00F947C5" w:rsidRPr="00871B45" w:rsidRDefault="00F947C5" w:rsidP="00F947C5">
            <w:pPr>
              <w:jc w:val="center"/>
              <w:rPr>
                <w:ins w:id="1996" w:author="Dave Contreras" w:date="2019-07-18T13:31:00Z"/>
                <w:rFonts w:ascii="Calibri" w:eastAsia="Times New Roman" w:hAnsi="Calibri" w:cs="Calibri"/>
                <w:color w:val="000000"/>
                <w:sz w:val="16"/>
                <w:szCs w:val="16"/>
              </w:rPr>
            </w:pPr>
            <w:ins w:id="1997" w:author="Dave Contreras" w:date="2019-07-18T13:31:00Z">
              <w:r w:rsidRPr="00871B45">
                <w:rPr>
                  <w:rFonts w:ascii="Calibri" w:eastAsia="Times New Roman" w:hAnsi="Calibri" w:cs="Calibri"/>
                  <w:color w:val="000000"/>
                  <w:sz w:val="16"/>
                  <w:szCs w:val="16"/>
                </w:rPr>
                <w:t>1396.1</w:t>
              </w:r>
            </w:ins>
          </w:p>
        </w:tc>
        <w:tc>
          <w:tcPr>
            <w:tcW w:w="697" w:type="dxa"/>
            <w:tcBorders>
              <w:top w:val="nil"/>
              <w:left w:val="nil"/>
              <w:bottom w:val="nil"/>
              <w:right w:val="nil"/>
            </w:tcBorders>
            <w:shd w:val="clear" w:color="auto" w:fill="auto"/>
            <w:noWrap/>
            <w:vAlign w:val="bottom"/>
            <w:hideMark/>
          </w:tcPr>
          <w:p w14:paraId="0FAA0843" w14:textId="77777777" w:rsidR="00F947C5" w:rsidRPr="00871B45" w:rsidRDefault="00F947C5" w:rsidP="00F947C5">
            <w:pPr>
              <w:jc w:val="center"/>
              <w:rPr>
                <w:ins w:id="1998" w:author="Dave Contreras" w:date="2019-07-18T13:31:00Z"/>
                <w:rFonts w:ascii="Calibri" w:eastAsia="Times New Roman" w:hAnsi="Calibri" w:cs="Calibri"/>
                <w:color w:val="000000"/>
                <w:sz w:val="16"/>
                <w:szCs w:val="16"/>
              </w:rPr>
            </w:pPr>
            <w:ins w:id="1999" w:author="Dave Contreras" w:date="2019-07-18T13:31:00Z">
              <w:r w:rsidRPr="00871B45">
                <w:rPr>
                  <w:rFonts w:ascii="Calibri" w:eastAsia="Times New Roman" w:hAnsi="Calibri" w:cs="Calibri"/>
                  <w:color w:val="000000"/>
                  <w:sz w:val="16"/>
                  <w:szCs w:val="16"/>
                </w:rPr>
                <w:t>12</w:t>
              </w:r>
            </w:ins>
          </w:p>
        </w:tc>
        <w:tc>
          <w:tcPr>
            <w:tcW w:w="810" w:type="dxa"/>
            <w:gridSpan w:val="2"/>
            <w:tcBorders>
              <w:top w:val="nil"/>
              <w:left w:val="nil"/>
              <w:bottom w:val="nil"/>
              <w:right w:val="nil"/>
            </w:tcBorders>
            <w:shd w:val="clear" w:color="auto" w:fill="auto"/>
            <w:noWrap/>
            <w:vAlign w:val="bottom"/>
            <w:hideMark/>
          </w:tcPr>
          <w:p w14:paraId="090BA226" w14:textId="77777777" w:rsidR="00F947C5" w:rsidRPr="00871B45" w:rsidRDefault="00F947C5" w:rsidP="00F947C5">
            <w:pPr>
              <w:jc w:val="center"/>
              <w:rPr>
                <w:ins w:id="2000" w:author="Dave Contreras" w:date="2019-07-18T13:31:00Z"/>
                <w:rFonts w:ascii="Calibri" w:eastAsia="Times New Roman" w:hAnsi="Calibri" w:cs="Calibri"/>
                <w:color w:val="000000"/>
                <w:sz w:val="16"/>
                <w:szCs w:val="16"/>
              </w:rPr>
            </w:pPr>
            <w:ins w:id="2001" w:author="Dave Contreras" w:date="2019-07-18T13:31:00Z">
              <w:r w:rsidRPr="00871B45">
                <w:rPr>
                  <w:rFonts w:ascii="Calibri" w:eastAsia="Times New Roman" w:hAnsi="Calibri" w:cs="Calibri"/>
                  <w:color w:val="000000"/>
                  <w:sz w:val="16"/>
                  <w:szCs w:val="16"/>
                </w:rPr>
                <w:t>773.4</w:t>
              </w:r>
            </w:ins>
          </w:p>
        </w:tc>
        <w:tc>
          <w:tcPr>
            <w:tcW w:w="900" w:type="dxa"/>
            <w:tcBorders>
              <w:top w:val="nil"/>
              <w:left w:val="single" w:sz="4" w:space="0" w:color="auto"/>
              <w:bottom w:val="nil"/>
              <w:right w:val="nil"/>
            </w:tcBorders>
            <w:shd w:val="clear" w:color="auto" w:fill="auto"/>
            <w:noWrap/>
            <w:vAlign w:val="bottom"/>
            <w:hideMark/>
          </w:tcPr>
          <w:p w14:paraId="1E583AF0" w14:textId="77777777" w:rsidR="00F947C5" w:rsidRPr="00871B45" w:rsidRDefault="00F947C5" w:rsidP="00F947C5">
            <w:pPr>
              <w:jc w:val="center"/>
              <w:rPr>
                <w:ins w:id="2002" w:author="Dave Contreras" w:date="2019-07-18T13:31:00Z"/>
                <w:rFonts w:ascii="Calibri" w:eastAsia="Times New Roman" w:hAnsi="Calibri" w:cs="Calibri"/>
                <w:color w:val="000000"/>
                <w:sz w:val="16"/>
                <w:szCs w:val="16"/>
              </w:rPr>
            </w:pPr>
            <w:ins w:id="2003" w:author="Dave Contreras" w:date="2019-07-18T13:31:00Z">
              <w:r w:rsidRPr="00871B45">
                <w:rPr>
                  <w:rFonts w:ascii="Calibri" w:eastAsia="Times New Roman" w:hAnsi="Calibri" w:cs="Calibri"/>
                  <w:color w:val="000000"/>
                  <w:sz w:val="16"/>
                  <w:szCs w:val="16"/>
                </w:rPr>
                <w:t>1</w:t>
              </w:r>
            </w:ins>
          </w:p>
        </w:tc>
        <w:tc>
          <w:tcPr>
            <w:tcW w:w="720" w:type="dxa"/>
            <w:tcBorders>
              <w:top w:val="nil"/>
              <w:left w:val="nil"/>
              <w:bottom w:val="nil"/>
              <w:right w:val="nil"/>
            </w:tcBorders>
            <w:shd w:val="clear" w:color="auto" w:fill="auto"/>
            <w:noWrap/>
            <w:vAlign w:val="bottom"/>
            <w:hideMark/>
          </w:tcPr>
          <w:p w14:paraId="39D9C654" w14:textId="77777777" w:rsidR="00F947C5" w:rsidRPr="00871B45" w:rsidRDefault="00F947C5" w:rsidP="00F947C5">
            <w:pPr>
              <w:jc w:val="center"/>
              <w:rPr>
                <w:ins w:id="2004" w:author="Dave Contreras" w:date="2019-07-18T13:31:00Z"/>
                <w:rFonts w:ascii="Calibri" w:eastAsia="Times New Roman" w:hAnsi="Calibri" w:cs="Calibri"/>
                <w:color w:val="000000"/>
                <w:sz w:val="16"/>
                <w:szCs w:val="16"/>
              </w:rPr>
            </w:pPr>
            <w:ins w:id="2005" w:author="Dave Contreras" w:date="2019-07-18T13:31:00Z">
              <w:r w:rsidRPr="00871B45">
                <w:rPr>
                  <w:rFonts w:ascii="Calibri" w:eastAsia="Times New Roman" w:hAnsi="Calibri" w:cs="Calibri"/>
                  <w:color w:val="000000"/>
                  <w:sz w:val="16"/>
                  <w:szCs w:val="16"/>
                </w:rPr>
                <w:t>11.5</w:t>
              </w:r>
            </w:ins>
          </w:p>
        </w:tc>
        <w:tc>
          <w:tcPr>
            <w:tcW w:w="720" w:type="dxa"/>
            <w:tcBorders>
              <w:top w:val="nil"/>
              <w:left w:val="nil"/>
              <w:bottom w:val="nil"/>
              <w:right w:val="nil"/>
            </w:tcBorders>
            <w:shd w:val="clear" w:color="auto" w:fill="auto"/>
            <w:noWrap/>
            <w:vAlign w:val="bottom"/>
            <w:hideMark/>
          </w:tcPr>
          <w:p w14:paraId="729A66BE" w14:textId="77777777" w:rsidR="00F947C5" w:rsidRPr="00871B45" w:rsidRDefault="00F947C5" w:rsidP="00F947C5">
            <w:pPr>
              <w:jc w:val="center"/>
              <w:rPr>
                <w:ins w:id="2006" w:author="Dave Contreras" w:date="2019-07-18T13:31:00Z"/>
                <w:rFonts w:ascii="Calibri" w:eastAsia="Times New Roman" w:hAnsi="Calibri" w:cs="Calibri"/>
                <w:color w:val="000000"/>
                <w:sz w:val="16"/>
                <w:szCs w:val="16"/>
              </w:rPr>
            </w:pPr>
            <w:ins w:id="2007"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28648C3F" w14:textId="77777777" w:rsidR="00F947C5" w:rsidRPr="00871B45" w:rsidRDefault="00F947C5" w:rsidP="00F947C5">
            <w:pPr>
              <w:jc w:val="center"/>
              <w:rPr>
                <w:ins w:id="2008" w:author="Dave Contreras" w:date="2019-07-18T13:31:00Z"/>
                <w:rFonts w:ascii="Calibri" w:eastAsia="Times New Roman" w:hAnsi="Calibri" w:cs="Calibri"/>
                <w:color w:val="000000"/>
                <w:sz w:val="16"/>
                <w:szCs w:val="16"/>
              </w:rPr>
            </w:pPr>
            <w:ins w:id="2009" w:author="Dave Contreras" w:date="2019-07-18T13:31:00Z">
              <w:r w:rsidRPr="00871B45">
                <w:rPr>
                  <w:rFonts w:ascii="Calibri" w:eastAsia="Times New Roman" w:hAnsi="Calibri" w:cs="Calibri"/>
                  <w:color w:val="000000"/>
                  <w:sz w:val="16"/>
                  <w:szCs w:val="16"/>
                </w:rPr>
                <w:t>0</w:t>
              </w:r>
            </w:ins>
          </w:p>
        </w:tc>
      </w:tr>
      <w:tr w:rsidR="00F947C5" w:rsidRPr="00E76FCD" w14:paraId="4AA204FF" w14:textId="77777777" w:rsidTr="00F947C5">
        <w:trPr>
          <w:trHeight w:val="300"/>
          <w:ins w:id="2010" w:author="Dave Contreras" w:date="2019-07-18T13:31:00Z"/>
        </w:trPr>
        <w:tc>
          <w:tcPr>
            <w:tcW w:w="1620" w:type="dxa"/>
            <w:tcBorders>
              <w:top w:val="nil"/>
              <w:left w:val="nil"/>
              <w:bottom w:val="nil"/>
              <w:right w:val="nil"/>
            </w:tcBorders>
            <w:shd w:val="clear" w:color="auto" w:fill="auto"/>
            <w:noWrap/>
            <w:vAlign w:val="bottom"/>
            <w:hideMark/>
          </w:tcPr>
          <w:p w14:paraId="275201D5" w14:textId="77777777" w:rsidR="00F947C5" w:rsidRPr="00871B45" w:rsidRDefault="00F947C5" w:rsidP="00F947C5">
            <w:pPr>
              <w:rPr>
                <w:ins w:id="2011" w:author="Dave Contreras" w:date="2019-07-18T13:31:00Z"/>
                <w:rFonts w:ascii="Calibri" w:eastAsia="Times New Roman" w:hAnsi="Calibri" w:cs="Calibri"/>
                <w:color w:val="000000"/>
                <w:sz w:val="16"/>
                <w:szCs w:val="16"/>
              </w:rPr>
            </w:pPr>
            <w:proofErr w:type="spellStart"/>
            <w:ins w:id="2012" w:author="Dave Contreras" w:date="2019-07-18T13:31:00Z">
              <w:r w:rsidRPr="00871B45">
                <w:rPr>
                  <w:rFonts w:ascii="Calibri" w:eastAsia="Times New Roman" w:hAnsi="Calibri" w:cs="Calibri"/>
                  <w:color w:val="000000"/>
                  <w:sz w:val="16"/>
                  <w:szCs w:val="16"/>
                </w:rPr>
                <w:t>Wakasagi</w:t>
              </w:r>
              <w:proofErr w:type="spellEnd"/>
            </w:ins>
          </w:p>
        </w:tc>
        <w:tc>
          <w:tcPr>
            <w:tcW w:w="774" w:type="dxa"/>
            <w:tcBorders>
              <w:top w:val="nil"/>
              <w:left w:val="nil"/>
              <w:bottom w:val="nil"/>
              <w:right w:val="nil"/>
            </w:tcBorders>
            <w:shd w:val="clear" w:color="auto" w:fill="auto"/>
            <w:noWrap/>
            <w:vAlign w:val="bottom"/>
            <w:hideMark/>
          </w:tcPr>
          <w:p w14:paraId="101D011A" w14:textId="77777777" w:rsidR="00F947C5" w:rsidRPr="00871B45" w:rsidRDefault="00F947C5" w:rsidP="00F947C5">
            <w:pPr>
              <w:jc w:val="center"/>
              <w:rPr>
                <w:ins w:id="2013" w:author="Dave Contreras" w:date="2019-07-18T13:31:00Z"/>
                <w:rFonts w:ascii="Calibri" w:eastAsia="Times New Roman" w:hAnsi="Calibri" w:cs="Calibri"/>
                <w:color w:val="000000"/>
                <w:sz w:val="16"/>
                <w:szCs w:val="16"/>
              </w:rPr>
            </w:pPr>
            <w:ins w:id="2014" w:author="Dave Contreras"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43C0092D" w14:textId="77777777" w:rsidR="00F947C5" w:rsidRPr="00871B45" w:rsidRDefault="00F947C5" w:rsidP="00F947C5">
            <w:pPr>
              <w:jc w:val="center"/>
              <w:rPr>
                <w:ins w:id="2015" w:author="Dave Contreras" w:date="2019-07-18T13:31:00Z"/>
                <w:rFonts w:ascii="Calibri" w:eastAsia="Times New Roman" w:hAnsi="Calibri" w:cs="Calibri"/>
                <w:color w:val="000000"/>
                <w:sz w:val="16"/>
                <w:szCs w:val="16"/>
              </w:rPr>
            </w:pPr>
            <w:ins w:id="2016"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392CEF2C" w14:textId="77777777" w:rsidR="00F947C5" w:rsidRPr="00871B45" w:rsidRDefault="00F947C5" w:rsidP="00F947C5">
            <w:pPr>
              <w:jc w:val="center"/>
              <w:rPr>
                <w:ins w:id="2017" w:author="Dave Contreras" w:date="2019-07-18T13:31:00Z"/>
                <w:rFonts w:ascii="Calibri" w:eastAsia="Times New Roman" w:hAnsi="Calibri" w:cs="Calibri"/>
                <w:color w:val="000000"/>
                <w:sz w:val="16"/>
                <w:szCs w:val="16"/>
              </w:rPr>
            </w:pPr>
            <w:ins w:id="2018"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0BE02D13" w14:textId="77777777" w:rsidR="00F947C5" w:rsidRPr="00871B45" w:rsidRDefault="00F947C5" w:rsidP="00F947C5">
            <w:pPr>
              <w:jc w:val="center"/>
              <w:rPr>
                <w:ins w:id="2019" w:author="Dave Contreras" w:date="2019-07-18T13:31:00Z"/>
                <w:rFonts w:ascii="Calibri" w:eastAsia="Times New Roman" w:hAnsi="Calibri" w:cs="Calibri"/>
                <w:color w:val="000000"/>
                <w:sz w:val="16"/>
                <w:szCs w:val="16"/>
              </w:rPr>
            </w:pPr>
            <w:ins w:id="2020" w:author="Dave Contreras"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322DED52" w14:textId="77777777" w:rsidR="00F947C5" w:rsidRPr="00871B45" w:rsidRDefault="00F947C5" w:rsidP="00F947C5">
            <w:pPr>
              <w:jc w:val="center"/>
              <w:rPr>
                <w:ins w:id="2021" w:author="Dave Contreras" w:date="2019-07-18T13:31:00Z"/>
                <w:rFonts w:ascii="Calibri" w:eastAsia="Times New Roman" w:hAnsi="Calibri" w:cs="Calibri"/>
                <w:color w:val="000000"/>
                <w:sz w:val="16"/>
                <w:szCs w:val="16"/>
              </w:rPr>
            </w:pPr>
            <w:ins w:id="2022" w:author="Dave Contreras" w:date="2019-07-18T13:31:00Z">
              <w:r w:rsidRPr="00871B45">
                <w:rPr>
                  <w:rFonts w:ascii="Calibri" w:eastAsia="Times New Roman" w:hAnsi="Calibri" w:cs="Calibri"/>
                  <w:color w:val="000000"/>
                  <w:sz w:val="16"/>
                  <w:szCs w:val="16"/>
                </w:rPr>
                <w:t>3</w:t>
              </w:r>
            </w:ins>
          </w:p>
        </w:tc>
        <w:tc>
          <w:tcPr>
            <w:tcW w:w="743" w:type="dxa"/>
            <w:tcBorders>
              <w:top w:val="nil"/>
              <w:left w:val="nil"/>
              <w:bottom w:val="nil"/>
              <w:right w:val="nil"/>
            </w:tcBorders>
            <w:shd w:val="clear" w:color="auto" w:fill="auto"/>
            <w:noWrap/>
            <w:vAlign w:val="bottom"/>
            <w:hideMark/>
          </w:tcPr>
          <w:p w14:paraId="26F63E34" w14:textId="77777777" w:rsidR="00F947C5" w:rsidRPr="00871B45" w:rsidRDefault="00F947C5" w:rsidP="00F947C5">
            <w:pPr>
              <w:jc w:val="center"/>
              <w:rPr>
                <w:ins w:id="2023" w:author="Dave Contreras" w:date="2019-07-18T13:31:00Z"/>
                <w:rFonts w:ascii="Calibri" w:eastAsia="Times New Roman" w:hAnsi="Calibri" w:cs="Calibri"/>
                <w:color w:val="000000"/>
                <w:sz w:val="16"/>
                <w:szCs w:val="16"/>
              </w:rPr>
            </w:pPr>
            <w:ins w:id="2024" w:author="Dave Contreras" w:date="2019-07-18T13:31:00Z">
              <w:r w:rsidRPr="00871B45">
                <w:rPr>
                  <w:rFonts w:ascii="Calibri" w:eastAsia="Times New Roman" w:hAnsi="Calibri" w:cs="Calibri"/>
                  <w:color w:val="000000"/>
                  <w:sz w:val="16"/>
                  <w:szCs w:val="16"/>
                </w:rPr>
                <w:t>224.1</w:t>
              </w:r>
            </w:ins>
          </w:p>
        </w:tc>
        <w:tc>
          <w:tcPr>
            <w:tcW w:w="697" w:type="dxa"/>
            <w:tcBorders>
              <w:top w:val="nil"/>
              <w:left w:val="nil"/>
              <w:bottom w:val="nil"/>
              <w:right w:val="nil"/>
            </w:tcBorders>
            <w:shd w:val="clear" w:color="auto" w:fill="auto"/>
            <w:noWrap/>
            <w:vAlign w:val="bottom"/>
            <w:hideMark/>
          </w:tcPr>
          <w:p w14:paraId="4FBD1B72" w14:textId="77777777" w:rsidR="00F947C5" w:rsidRPr="00871B45" w:rsidRDefault="00F947C5" w:rsidP="00F947C5">
            <w:pPr>
              <w:jc w:val="center"/>
              <w:rPr>
                <w:ins w:id="2025" w:author="Dave Contreras" w:date="2019-07-18T13:31:00Z"/>
                <w:rFonts w:ascii="Calibri" w:eastAsia="Times New Roman" w:hAnsi="Calibri" w:cs="Calibri"/>
                <w:color w:val="000000"/>
                <w:sz w:val="16"/>
                <w:szCs w:val="16"/>
              </w:rPr>
            </w:pPr>
            <w:ins w:id="2026" w:author="Dave Contreras" w:date="2019-07-18T13:31:00Z">
              <w:r w:rsidRPr="00871B45">
                <w:rPr>
                  <w:rFonts w:ascii="Calibri" w:eastAsia="Times New Roman" w:hAnsi="Calibri" w:cs="Calibri"/>
                  <w:color w:val="000000"/>
                  <w:sz w:val="16"/>
                  <w:szCs w:val="16"/>
                </w:rPr>
                <w:t>2</w:t>
              </w:r>
            </w:ins>
          </w:p>
        </w:tc>
        <w:tc>
          <w:tcPr>
            <w:tcW w:w="810" w:type="dxa"/>
            <w:gridSpan w:val="2"/>
            <w:tcBorders>
              <w:top w:val="nil"/>
              <w:left w:val="nil"/>
              <w:bottom w:val="nil"/>
              <w:right w:val="nil"/>
            </w:tcBorders>
            <w:shd w:val="clear" w:color="auto" w:fill="auto"/>
            <w:noWrap/>
            <w:vAlign w:val="bottom"/>
            <w:hideMark/>
          </w:tcPr>
          <w:p w14:paraId="24D2B3FD" w14:textId="77777777" w:rsidR="00F947C5" w:rsidRPr="00871B45" w:rsidRDefault="00F947C5" w:rsidP="00F947C5">
            <w:pPr>
              <w:jc w:val="center"/>
              <w:rPr>
                <w:ins w:id="2027" w:author="Dave Contreras" w:date="2019-07-18T13:31:00Z"/>
                <w:rFonts w:ascii="Calibri" w:eastAsia="Times New Roman" w:hAnsi="Calibri" w:cs="Calibri"/>
                <w:color w:val="000000"/>
                <w:sz w:val="16"/>
                <w:szCs w:val="16"/>
              </w:rPr>
            </w:pPr>
            <w:ins w:id="2028" w:author="Dave Contreras" w:date="2019-07-18T13:31:00Z">
              <w:r w:rsidRPr="00871B45">
                <w:rPr>
                  <w:rFonts w:ascii="Calibri" w:eastAsia="Times New Roman" w:hAnsi="Calibri" w:cs="Calibri"/>
                  <w:color w:val="000000"/>
                  <w:sz w:val="16"/>
                  <w:szCs w:val="16"/>
                </w:rPr>
                <w:t>140.6</w:t>
              </w:r>
            </w:ins>
          </w:p>
        </w:tc>
        <w:tc>
          <w:tcPr>
            <w:tcW w:w="900" w:type="dxa"/>
            <w:tcBorders>
              <w:top w:val="nil"/>
              <w:left w:val="single" w:sz="4" w:space="0" w:color="auto"/>
              <w:bottom w:val="nil"/>
              <w:right w:val="nil"/>
            </w:tcBorders>
            <w:shd w:val="clear" w:color="auto" w:fill="auto"/>
            <w:noWrap/>
            <w:vAlign w:val="bottom"/>
            <w:hideMark/>
          </w:tcPr>
          <w:p w14:paraId="424FC701" w14:textId="77777777" w:rsidR="00F947C5" w:rsidRPr="00871B45" w:rsidRDefault="00F947C5" w:rsidP="00F947C5">
            <w:pPr>
              <w:jc w:val="center"/>
              <w:rPr>
                <w:ins w:id="2029" w:author="Dave Contreras" w:date="2019-07-18T13:31:00Z"/>
                <w:rFonts w:ascii="Calibri" w:eastAsia="Times New Roman" w:hAnsi="Calibri" w:cs="Calibri"/>
                <w:color w:val="000000"/>
                <w:sz w:val="16"/>
                <w:szCs w:val="16"/>
              </w:rPr>
            </w:pPr>
            <w:ins w:id="2030" w:author="Dave Contreras" w:date="2019-07-18T13:31:00Z">
              <w:r w:rsidRPr="00871B45">
                <w:rPr>
                  <w:rFonts w:ascii="Calibri" w:eastAsia="Times New Roman" w:hAnsi="Calibri" w:cs="Calibri"/>
                  <w:color w:val="000000"/>
                  <w:sz w:val="16"/>
                  <w:szCs w:val="16"/>
                </w:rPr>
                <w:t>6</w:t>
              </w:r>
            </w:ins>
          </w:p>
        </w:tc>
        <w:tc>
          <w:tcPr>
            <w:tcW w:w="720" w:type="dxa"/>
            <w:tcBorders>
              <w:top w:val="nil"/>
              <w:left w:val="nil"/>
              <w:bottom w:val="nil"/>
              <w:right w:val="nil"/>
            </w:tcBorders>
            <w:shd w:val="clear" w:color="auto" w:fill="auto"/>
            <w:noWrap/>
            <w:vAlign w:val="bottom"/>
            <w:hideMark/>
          </w:tcPr>
          <w:p w14:paraId="09923FE4" w14:textId="77777777" w:rsidR="00F947C5" w:rsidRPr="00871B45" w:rsidRDefault="00F947C5" w:rsidP="00F947C5">
            <w:pPr>
              <w:jc w:val="center"/>
              <w:rPr>
                <w:ins w:id="2031" w:author="Dave Contreras" w:date="2019-07-18T13:31:00Z"/>
                <w:rFonts w:ascii="Calibri" w:eastAsia="Times New Roman" w:hAnsi="Calibri" w:cs="Calibri"/>
                <w:color w:val="000000"/>
                <w:sz w:val="16"/>
                <w:szCs w:val="16"/>
              </w:rPr>
            </w:pPr>
            <w:ins w:id="2032" w:author="Dave Contreras" w:date="2019-07-18T13:31:00Z">
              <w:r w:rsidRPr="00871B45">
                <w:rPr>
                  <w:rFonts w:ascii="Calibri" w:eastAsia="Times New Roman" w:hAnsi="Calibri" w:cs="Calibri"/>
                  <w:color w:val="000000"/>
                  <w:sz w:val="16"/>
                  <w:szCs w:val="16"/>
                </w:rPr>
                <w:t>83.7</w:t>
              </w:r>
            </w:ins>
          </w:p>
        </w:tc>
        <w:tc>
          <w:tcPr>
            <w:tcW w:w="720" w:type="dxa"/>
            <w:tcBorders>
              <w:top w:val="nil"/>
              <w:left w:val="nil"/>
              <w:bottom w:val="nil"/>
              <w:right w:val="nil"/>
            </w:tcBorders>
            <w:shd w:val="clear" w:color="auto" w:fill="auto"/>
            <w:noWrap/>
            <w:vAlign w:val="bottom"/>
            <w:hideMark/>
          </w:tcPr>
          <w:p w14:paraId="4AA9CF17" w14:textId="77777777" w:rsidR="00F947C5" w:rsidRPr="00871B45" w:rsidRDefault="00F947C5" w:rsidP="00F947C5">
            <w:pPr>
              <w:jc w:val="center"/>
              <w:rPr>
                <w:ins w:id="2033" w:author="Dave Contreras" w:date="2019-07-18T13:31:00Z"/>
                <w:rFonts w:ascii="Calibri" w:eastAsia="Times New Roman" w:hAnsi="Calibri" w:cs="Calibri"/>
                <w:color w:val="000000"/>
                <w:sz w:val="16"/>
                <w:szCs w:val="16"/>
              </w:rPr>
            </w:pPr>
            <w:ins w:id="2034" w:author="Dave Contreras" w:date="2019-07-18T13:31:00Z">
              <w:r w:rsidRPr="00871B45">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
          <w:p w14:paraId="6F7A8736" w14:textId="77777777" w:rsidR="00F947C5" w:rsidRPr="00871B45" w:rsidRDefault="00F947C5" w:rsidP="00F947C5">
            <w:pPr>
              <w:jc w:val="center"/>
              <w:rPr>
                <w:ins w:id="2035" w:author="Dave Contreras" w:date="2019-07-18T13:31:00Z"/>
                <w:rFonts w:ascii="Calibri" w:eastAsia="Times New Roman" w:hAnsi="Calibri" w:cs="Calibri"/>
                <w:color w:val="000000"/>
                <w:sz w:val="16"/>
                <w:szCs w:val="16"/>
              </w:rPr>
            </w:pPr>
            <w:ins w:id="2036" w:author="Dave Contreras" w:date="2019-07-18T13:31:00Z">
              <w:r w:rsidRPr="00871B45">
                <w:rPr>
                  <w:rFonts w:ascii="Calibri" w:eastAsia="Times New Roman" w:hAnsi="Calibri" w:cs="Calibri"/>
                  <w:color w:val="000000"/>
                  <w:sz w:val="16"/>
                  <w:szCs w:val="16"/>
                </w:rPr>
                <w:t>11.5</w:t>
              </w:r>
            </w:ins>
          </w:p>
        </w:tc>
      </w:tr>
      <w:tr w:rsidR="00F947C5" w:rsidRPr="00E76FCD" w14:paraId="7D6E7653" w14:textId="77777777" w:rsidTr="00F947C5">
        <w:trPr>
          <w:trHeight w:val="300"/>
          <w:ins w:id="2037" w:author="Dave Contreras" w:date="2019-07-18T13:31:00Z"/>
        </w:trPr>
        <w:tc>
          <w:tcPr>
            <w:tcW w:w="1620" w:type="dxa"/>
            <w:tcBorders>
              <w:top w:val="nil"/>
              <w:left w:val="nil"/>
              <w:bottom w:val="nil"/>
              <w:right w:val="nil"/>
            </w:tcBorders>
            <w:shd w:val="clear" w:color="auto" w:fill="auto"/>
            <w:noWrap/>
            <w:vAlign w:val="bottom"/>
            <w:hideMark/>
          </w:tcPr>
          <w:p w14:paraId="44A69782" w14:textId="77777777" w:rsidR="00F947C5" w:rsidRPr="00871B45" w:rsidRDefault="00F947C5" w:rsidP="00F947C5">
            <w:pPr>
              <w:rPr>
                <w:ins w:id="2038" w:author="Dave Contreras" w:date="2019-07-18T13:31:00Z"/>
                <w:rFonts w:ascii="Calibri" w:eastAsia="Times New Roman" w:hAnsi="Calibri" w:cs="Calibri"/>
                <w:color w:val="000000"/>
                <w:sz w:val="16"/>
                <w:szCs w:val="16"/>
              </w:rPr>
            </w:pPr>
            <w:ins w:id="2039" w:author="Dave Contreras" w:date="2019-07-18T13:31:00Z">
              <w:r w:rsidRPr="00871B45">
                <w:rPr>
                  <w:rFonts w:ascii="Calibri" w:eastAsia="Times New Roman" w:hAnsi="Calibri" w:cs="Calibri"/>
                  <w:color w:val="000000"/>
                  <w:sz w:val="16"/>
                  <w:szCs w:val="16"/>
                </w:rPr>
                <w:t>White Catfish</w:t>
              </w:r>
            </w:ins>
          </w:p>
        </w:tc>
        <w:tc>
          <w:tcPr>
            <w:tcW w:w="774" w:type="dxa"/>
            <w:tcBorders>
              <w:top w:val="nil"/>
              <w:left w:val="nil"/>
              <w:bottom w:val="nil"/>
              <w:right w:val="nil"/>
            </w:tcBorders>
            <w:shd w:val="clear" w:color="auto" w:fill="auto"/>
            <w:noWrap/>
            <w:vAlign w:val="bottom"/>
            <w:hideMark/>
          </w:tcPr>
          <w:p w14:paraId="460F2D25" w14:textId="77777777" w:rsidR="00F947C5" w:rsidRPr="00871B45" w:rsidRDefault="00F947C5" w:rsidP="00F947C5">
            <w:pPr>
              <w:jc w:val="center"/>
              <w:rPr>
                <w:ins w:id="2040" w:author="Dave Contreras" w:date="2019-07-18T13:31:00Z"/>
                <w:rFonts w:ascii="Calibri" w:eastAsia="Times New Roman" w:hAnsi="Calibri" w:cs="Calibri"/>
                <w:color w:val="000000"/>
                <w:sz w:val="16"/>
                <w:szCs w:val="16"/>
              </w:rPr>
            </w:pPr>
            <w:ins w:id="2041" w:author="Dave Contreras"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4F43B2E4" w14:textId="77777777" w:rsidR="00F947C5" w:rsidRPr="00871B45" w:rsidRDefault="00F947C5" w:rsidP="00F947C5">
            <w:pPr>
              <w:jc w:val="center"/>
              <w:rPr>
                <w:ins w:id="2042" w:author="Dave Contreras" w:date="2019-07-18T13:31:00Z"/>
                <w:rFonts w:ascii="Calibri" w:eastAsia="Times New Roman" w:hAnsi="Calibri" w:cs="Calibri"/>
                <w:color w:val="000000"/>
                <w:sz w:val="16"/>
                <w:szCs w:val="16"/>
              </w:rPr>
            </w:pPr>
            <w:ins w:id="2043"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332B57C" w14:textId="77777777" w:rsidR="00F947C5" w:rsidRPr="00871B45" w:rsidRDefault="00F947C5" w:rsidP="00F947C5">
            <w:pPr>
              <w:jc w:val="center"/>
              <w:rPr>
                <w:ins w:id="2044" w:author="Dave Contreras" w:date="2019-07-18T13:31:00Z"/>
                <w:rFonts w:ascii="Calibri" w:eastAsia="Times New Roman" w:hAnsi="Calibri" w:cs="Calibri"/>
                <w:color w:val="000000"/>
                <w:sz w:val="16"/>
                <w:szCs w:val="16"/>
              </w:rPr>
            </w:pPr>
            <w:ins w:id="2045" w:author="Dave Contreras" w:date="2019-07-18T13:31:00Z">
              <w:r w:rsidRPr="00871B45">
                <w:rPr>
                  <w:rFonts w:ascii="Calibri" w:eastAsia="Times New Roman" w:hAnsi="Calibri" w:cs="Calibri"/>
                  <w:color w:val="000000"/>
                  <w:sz w:val="16"/>
                  <w:szCs w:val="16"/>
                </w:rPr>
                <w:t>3</w:t>
              </w:r>
            </w:ins>
          </w:p>
        </w:tc>
        <w:tc>
          <w:tcPr>
            <w:tcW w:w="990" w:type="dxa"/>
            <w:tcBorders>
              <w:top w:val="nil"/>
              <w:left w:val="nil"/>
              <w:bottom w:val="nil"/>
              <w:right w:val="single" w:sz="4" w:space="0" w:color="auto"/>
            </w:tcBorders>
            <w:shd w:val="clear" w:color="auto" w:fill="auto"/>
            <w:noWrap/>
            <w:vAlign w:val="bottom"/>
            <w:hideMark/>
          </w:tcPr>
          <w:p w14:paraId="7B693C05" w14:textId="77777777" w:rsidR="00F947C5" w:rsidRPr="00871B45" w:rsidRDefault="00F947C5" w:rsidP="00F947C5">
            <w:pPr>
              <w:jc w:val="center"/>
              <w:rPr>
                <w:ins w:id="2046" w:author="Dave Contreras" w:date="2019-07-18T13:31:00Z"/>
                <w:rFonts w:ascii="Calibri" w:eastAsia="Times New Roman" w:hAnsi="Calibri" w:cs="Calibri"/>
                <w:color w:val="000000"/>
                <w:sz w:val="16"/>
                <w:szCs w:val="16"/>
              </w:rPr>
            </w:pPr>
            <w:ins w:id="2047" w:author="Dave Contreras" w:date="2019-07-18T13:31:00Z">
              <w:r w:rsidRPr="00871B45">
                <w:rPr>
                  <w:rFonts w:ascii="Calibri" w:eastAsia="Times New Roman" w:hAnsi="Calibri" w:cs="Calibri"/>
                  <w:color w:val="000000"/>
                  <w:sz w:val="16"/>
                  <w:szCs w:val="16"/>
                </w:rPr>
                <w:t>948.7</w:t>
              </w:r>
            </w:ins>
          </w:p>
        </w:tc>
        <w:tc>
          <w:tcPr>
            <w:tcW w:w="1080" w:type="dxa"/>
            <w:tcBorders>
              <w:top w:val="nil"/>
              <w:left w:val="nil"/>
              <w:bottom w:val="nil"/>
              <w:right w:val="nil"/>
            </w:tcBorders>
            <w:shd w:val="clear" w:color="auto" w:fill="auto"/>
            <w:noWrap/>
            <w:vAlign w:val="bottom"/>
            <w:hideMark/>
          </w:tcPr>
          <w:p w14:paraId="0F309444" w14:textId="77777777" w:rsidR="00F947C5" w:rsidRPr="00871B45" w:rsidRDefault="00F947C5" w:rsidP="00F947C5">
            <w:pPr>
              <w:jc w:val="center"/>
              <w:rPr>
                <w:ins w:id="2048" w:author="Dave Contreras" w:date="2019-07-18T13:31:00Z"/>
                <w:rFonts w:ascii="Calibri" w:eastAsia="Times New Roman" w:hAnsi="Calibri" w:cs="Calibri"/>
                <w:color w:val="000000"/>
                <w:sz w:val="16"/>
                <w:szCs w:val="16"/>
              </w:rPr>
            </w:pPr>
            <w:ins w:id="2049" w:author="Dave Contreras"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55B49F56" w14:textId="77777777" w:rsidR="00F947C5" w:rsidRPr="00871B45" w:rsidRDefault="00F947C5" w:rsidP="00F947C5">
            <w:pPr>
              <w:jc w:val="center"/>
              <w:rPr>
                <w:ins w:id="2050" w:author="Dave Contreras" w:date="2019-07-18T13:31:00Z"/>
                <w:rFonts w:ascii="Calibri" w:eastAsia="Times New Roman" w:hAnsi="Calibri" w:cs="Calibri"/>
                <w:color w:val="000000"/>
                <w:sz w:val="16"/>
                <w:szCs w:val="16"/>
              </w:rPr>
            </w:pPr>
            <w:ins w:id="2051" w:author="Dave Contreras"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0D518DA6" w14:textId="77777777" w:rsidR="00F947C5" w:rsidRPr="00871B45" w:rsidRDefault="00F947C5" w:rsidP="00F947C5">
            <w:pPr>
              <w:jc w:val="center"/>
              <w:rPr>
                <w:ins w:id="2052" w:author="Dave Contreras" w:date="2019-07-18T13:31:00Z"/>
                <w:rFonts w:ascii="Calibri" w:eastAsia="Times New Roman" w:hAnsi="Calibri" w:cs="Calibri"/>
                <w:color w:val="000000"/>
                <w:sz w:val="16"/>
                <w:szCs w:val="16"/>
              </w:rPr>
            </w:pPr>
            <w:ins w:id="2053" w:author="Dave Contreras"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0CB3BFE5" w14:textId="77777777" w:rsidR="00F947C5" w:rsidRPr="00871B45" w:rsidRDefault="00F947C5" w:rsidP="00F947C5">
            <w:pPr>
              <w:jc w:val="center"/>
              <w:rPr>
                <w:ins w:id="2054" w:author="Dave Contreras" w:date="2019-07-18T13:31:00Z"/>
                <w:rFonts w:ascii="Calibri" w:eastAsia="Times New Roman" w:hAnsi="Calibri" w:cs="Calibri"/>
                <w:color w:val="000000"/>
                <w:sz w:val="16"/>
                <w:szCs w:val="16"/>
              </w:rPr>
            </w:pPr>
            <w:ins w:id="2055" w:author="Dave Contreras"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66D57C92" w14:textId="77777777" w:rsidR="00F947C5" w:rsidRPr="00871B45" w:rsidRDefault="00F947C5" w:rsidP="00F947C5">
            <w:pPr>
              <w:jc w:val="center"/>
              <w:rPr>
                <w:ins w:id="2056" w:author="Dave Contreras" w:date="2019-07-18T13:31:00Z"/>
                <w:rFonts w:ascii="Calibri" w:eastAsia="Times New Roman" w:hAnsi="Calibri" w:cs="Calibri"/>
                <w:color w:val="000000"/>
                <w:sz w:val="16"/>
                <w:szCs w:val="16"/>
              </w:rPr>
            </w:pPr>
            <w:ins w:id="2057" w:author="Dave Contreras" w:date="2019-07-18T13:31:00Z">
              <w:r w:rsidRPr="00871B45">
                <w:rPr>
                  <w:rFonts w:ascii="Calibri" w:eastAsia="Times New Roman" w:hAnsi="Calibri" w:cs="Calibri"/>
                  <w:color w:val="000000"/>
                  <w:sz w:val="16"/>
                  <w:szCs w:val="16"/>
                </w:rPr>
                <w:t>18</w:t>
              </w:r>
            </w:ins>
          </w:p>
        </w:tc>
        <w:tc>
          <w:tcPr>
            <w:tcW w:w="720" w:type="dxa"/>
            <w:tcBorders>
              <w:top w:val="nil"/>
              <w:left w:val="nil"/>
              <w:bottom w:val="nil"/>
              <w:right w:val="nil"/>
            </w:tcBorders>
            <w:shd w:val="clear" w:color="auto" w:fill="auto"/>
            <w:noWrap/>
            <w:vAlign w:val="bottom"/>
            <w:hideMark/>
          </w:tcPr>
          <w:p w14:paraId="2718D8B6" w14:textId="77777777" w:rsidR="00F947C5" w:rsidRPr="00871B45" w:rsidRDefault="00F947C5" w:rsidP="00F947C5">
            <w:pPr>
              <w:jc w:val="center"/>
              <w:rPr>
                <w:ins w:id="2058" w:author="Dave Contreras" w:date="2019-07-18T13:31:00Z"/>
                <w:rFonts w:ascii="Calibri" w:eastAsia="Times New Roman" w:hAnsi="Calibri" w:cs="Calibri"/>
                <w:color w:val="000000"/>
                <w:sz w:val="16"/>
                <w:szCs w:val="16"/>
              </w:rPr>
            </w:pPr>
            <w:ins w:id="2059" w:author="Dave Contreras" w:date="2019-07-18T13:31:00Z">
              <w:r w:rsidRPr="00871B45">
                <w:rPr>
                  <w:rFonts w:ascii="Calibri" w:eastAsia="Times New Roman" w:hAnsi="Calibri" w:cs="Calibri"/>
                  <w:color w:val="000000"/>
                  <w:sz w:val="16"/>
                  <w:szCs w:val="16"/>
                </w:rPr>
                <w:t>267.8</w:t>
              </w:r>
            </w:ins>
          </w:p>
        </w:tc>
        <w:tc>
          <w:tcPr>
            <w:tcW w:w="720" w:type="dxa"/>
            <w:tcBorders>
              <w:top w:val="nil"/>
              <w:left w:val="nil"/>
              <w:bottom w:val="nil"/>
              <w:right w:val="nil"/>
            </w:tcBorders>
            <w:shd w:val="clear" w:color="auto" w:fill="auto"/>
            <w:noWrap/>
            <w:vAlign w:val="bottom"/>
            <w:hideMark/>
          </w:tcPr>
          <w:p w14:paraId="7F3E98A1" w14:textId="77777777" w:rsidR="00F947C5" w:rsidRPr="00871B45" w:rsidRDefault="00F947C5" w:rsidP="00F947C5">
            <w:pPr>
              <w:jc w:val="center"/>
              <w:rPr>
                <w:ins w:id="2060" w:author="Dave Contreras" w:date="2019-07-18T13:31:00Z"/>
                <w:rFonts w:ascii="Calibri" w:eastAsia="Times New Roman" w:hAnsi="Calibri" w:cs="Calibri"/>
                <w:color w:val="000000"/>
                <w:sz w:val="16"/>
                <w:szCs w:val="16"/>
              </w:rPr>
            </w:pPr>
            <w:ins w:id="2061" w:author="Dave Contreras" w:date="2019-07-18T13:31:00Z">
              <w:r w:rsidRPr="00871B45">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
          <w:p w14:paraId="1F724284" w14:textId="77777777" w:rsidR="00F947C5" w:rsidRPr="00871B45" w:rsidRDefault="00F947C5" w:rsidP="00F947C5">
            <w:pPr>
              <w:jc w:val="center"/>
              <w:rPr>
                <w:ins w:id="2062" w:author="Dave Contreras" w:date="2019-07-18T13:31:00Z"/>
                <w:rFonts w:ascii="Calibri" w:eastAsia="Times New Roman" w:hAnsi="Calibri" w:cs="Calibri"/>
                <w:color w:val="000000"/>
                <w:sz w:val="16"/>
                <w:szCs w:val="16"/>
              </w:rPr>
            </w:pPr>
            <w:ins w:id="2063" w:author="Dave Contreras" w:date="2019-07-18T13:31:00Z">
              <w:r w:rsidRPr="00871B45">
                <w:rPr>
                  <w:rFonts w:ascii="Calibri" w:eastAsia="Times New Roman" w:hAnsi="Calibri" w:cs="Calibri"/>
                  <w:color w:val="000000"/>
                  <w:sz w:val="16"/>
                  <w:szCs w:val="16"/>
                </w:rPr>
                <w:t>11.3</w:t>
              </w:r>
            </w:ins>
          </w:p>
        </w:tc>
      </w:tr>
      <w:tr w:rsidR="00F947C5" w:rsidRPr="00E76FCD" w14:paraId="526ACA20" w14:textId="77777777" w:rsidTr="00F947C5">
        <w:trPr>
          <w:trHeight w:val="300"/>
          <w:ins w:id="2064" w:author="Dave Contreras" w:date="2019-07-18T13:31:00Z"/>
        </w:trPr>
        <w:tc>
          <w:tcPr>
            <w:tcW w:w="1620" w:type="dxa"/>
            <w:tcBorders>
              <w:top w:val="nil"/>
              <w:left w:val="nil"/>
              <w:bottom w:val="nil"/>
              <w:right w:val="nil"/>
            </w:tcBorders>
            <w:shd w:val="clear" w:color="auto" w:fill="auto"/>
            <w:noWrap/>
            <w:vAlign w:val="bottom"/>
            <w:hideMark/>
          </w:tcPr>
          <w:p w14:paraId="11BE4D16" w14:textId="77777777" w:rsidR="00F947C5" w:rsidRPr="00871B45" w:rsidRDefault="00F947C5" w:rsidP="00F947C5">
            <w:pPr>
              <w:rPr>
                <w:ins w:id="2065" w:author="Dave Contreras" w:date="2019-07-18T13:31:00Z"/>
                <w:rFonts w:ascii="Calibri" w:eastAsia="Times New Roman" w:hAnsi="Calibri" w:cs="Calibri"/>
                <w:color w:val="000000"/>
                <w:sz w:val="16"/>
                <w:szCs w:val="16"/>
              </w:rPr>
            </w:pPr>
            <w:ins w:id="2066" w:author="Dave Contreras" w:date="2019-07-18T13:31:00Z">
              <w:r w:rsidRPr="00871B45">
                <w:rPr>
                  <w:rFonts w:ascii="Calibri" w:eastAsia="Times New Roman" w:hAnsi="Calibri" w:cs="Calibri"/>
                  <w:color w:val="000000"/>
                  <w:sz w:val="16"/>
                  <w:szCs w:val="16"/>
                </w:rPr>
                <w:t>White Sturgeon</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4C9FED14" w14:textId="77777777" w:rsidR="00F947C5" w:rsidRPr="00871B45" w:rsidRDefault="00F947C5" w:rsidP="00F947C5">
            <w:pPr>
              <w:jc w:val="center"/>
              <w:rPr>
                <w:ins w:id="2067" w:author="Dave Contreras" w:date="2019-07-18T13:31:00Z"/>
                <w:rFonts w:ascii="Calibri" w:eastAsia="Times New Roman" w:hAnsi="Calibri" w:cs="Calibri"/>
                <w:color w:val="000000"/>
                <w:sz w:val="16"/>
                <w:szCs w:val="16"/>
              </w:rPr>
            </w:pPr>
            <w:ins w:id="2068" w:author="Dave Contreras"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2E56F8ED" w14:textId="77777777" w:rsidR="00F947C5" w:rsidRPr="00871B45" w:rsidRDefault="00F947C5" w:rsidP="00F947C5">
            <w:pPr>
              <w:jc w:val="center"/>
              <w:rPr>
                <w:ins w:id="2069" w:author="Dave Contreras" w:date="2019-07-18T13:31:00Z"/>
                <w:rFonts w:ascii="Calibri" w:eastAsia="Times New Roman" w:hAnsi="Calibri" w:cs="Calibri"/>
                <w:color w:val="000000"/>
                <w:sz w:val="16"/>
                <w:szCs w:val="16"/>
              </w:rPr>
            </w:pPr>
            <w:ins w:id="2070"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59985BB6" w14:textId="77777777" w:rsidR="00F947C5" w:rsidRPr="00871B45" w:rsidRDefault="00F947C5" w:rsidP="00F947C5">
            <w:pPr>
              <w:jc w:val="center"/>
              <w:rPr>
                <w:ins w:id="2071" w:author="Dave Contreras" w:date="2019-07-18T13:31:00Z"/>
                <w:rFonts w:ascii="Calibri" w:eastAsia="Times New Roman" w:hAnsi="Calibri" w:cs="Calibri"/>
                <w:color w:val="000000"/>
                <w:sz w:val="16"/>
                <w:szCs w:val="16"/>
              </w:rPr>
            </w:pPr>
            <w:ins w:id="2072"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45033720" w14:textId="77777777" w:rsidR="00F947C5" w:rsidRPr="00871B45" w:rsidRDefault="00F947C5" w:rsidP="00F947C5">
            <w:pPr>
              <w:jc w:val="center"/>
              <w:rPr>
                <w:ins w:id="2073" w:author="Dave Contreras" w:date="2019-07-18T13:31:00Z"/>
                <w:rFonts w:ascii="Calibri" w:eastAsia="Times New Roman" w:hAnsi="Calibri" w:cs="Calibri"/>
                <w:color w:val="000000"/>
                <w:sz w:val="16"/>
                <w:szCs w:val="16"/>
              </w:rPr>
            </w:pPr>
            <w:ins w:id="2074" w:author="Dave Contreras"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27669095" w14:textId="77777777" w:rsidR="00F947C5" w:rsidRPr="00871B45" w:rsidRDefault="00F947C5" w:rsidP="00F947C5">
            <w:pPr>
              <w:jc w:val="center"/>
              <w:rPr>
                <w:ins w:id="2075" w:author="Dave Contreras" w:date="2019-07-18T13:31:00Z"/>
                <w:rFonts w:ascii="Calibri" w:eastAsia="Times New Roman" w:hAnsi="Calibri" w:cs="Calibri"/>
                <w:color w:val="000000"/>
                <w:sz w:val="16"/>
                <w:szCs w:val="16"/>
              </w:rPr>
            </w:pPr>
            <w:ins w:id="2076" w:author="Dave Contreras"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24C56252" w14:textId="77777777" w:rsidR="00F947C5" w:rsidRPr="00871B45" w:rsidRDefault="00F947C5" w:rsidP="00F947C5">
            <w:pPr>
              <w:jc w:val="center"/>
              <w:rPr>
                <w:ins w:id="2077" w:author="Dave Contreras" w:date="2019-07-18T13:31:00Z"/>
                <w:rFonts w:ascii="Calibri" w:eastAsia="Times New Roman" w:hAnsi="Calibri" w:cs="Calibri"/>
                <w:color w:val="000000"/>
                <w:sz w:val="16"/>
                <w:szCs w:val="16"/>
              </w:rPr>
            </w:pPr>
            <w:ins w:id="2078" w:author="Dave Contreras"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4359B47D" w14:textId="77777777" w:rsidR="00F947C5" w:rsidRPr="00871B45" w:rsidRDefault="00F947C5" w:rsidP="00F947C5">
            <w:pPr>
              <w:jc w:val="center"/>
              <w:rPr>
                <w:ins w:id="2079" w:author="Dave Contreras" w:date="2019-07-18T13:31:00Z"/>
                <w:rFonts w:ascii="Calibri" w:eastAsia="Times New Roman" w:hAnsi="Calibri" w:cs="Calibri"/>
                <w:color w:val="000000"/>
                <w:sz w:val="16"/>
                <w:szCs w:val="16"/>
              </w:rPr>
            </w:pPr>
            <w:ins w:id="2080" w:author="Dave Contreras" w:date="2019-07-18T13:31:00Z">
              <w:r w:rsidRPr="00871B45">
                <w:rPr>
                  <w:rFonts w:ascii="Calibri" w:eastAsia="Times New Roman" w:hAnsi="Calibri" w:cs="Calibri"/>
                  <w:color w:val="000000"/>
                  <w:sz w:val="16"/>
                  <w:szCs w:val="16"/>
                </w:rPr>
                <w:t>1</w:t>
              </w:r>
            </w:ins>
          </w:p>
        </w:tc>
        <w:tc>
          <w:tcPr>
            <w:tcW w:w="810" w:type="dxa"/>
            <w:gridSpan w:val="2"/>
            <w:tcBorders>
              <w:top w:val="nil"/>
              <w:left w:val="nil"/>
              <w:bottom w:val="nil"/>
              <w:right w:val="nil"/>
            </w:tcBorders>
            <w:shd w:val="clear" w:color="auto" w:fill="auto"/>
            <w:noWrap/>
            <w:vAlign w:val="bottom"/>
            <w:hideMark/>
          </w:tcPr>
          <w:p w14:paraId="636DEAF0" w14:textId="77777777" w:rsidR="00F947C5" w:rsidRPr="00871B45" w:rsidRDefault="00F947C5" w:rsidP="00F947C5">
            <w:pPr>
              <w:jc w:val="center"/>
              <w:rPr>
                <w:ins w:id="2081" w:author="Dave Contreras" w:date="2019-07-18T13:31:00Z"/>
                <w:rFonts w:ascii="Calibri" w:eastAsia="Times New Roman" w:hAnsi="Calibri" w:cs="Calibri"/>
                <w:color w:val="000000"/>
                <w:sz w:val="16"/>
                <w:szCs w:val="16"/>
              </w:rPr>
            </w:pPr>
            <w:ins w:id="2082" w:author="Dave Contreras" w:date="2019-07-18T13:31:00Z">
              <w:r w:rsidRPr="00871B45">
                <w:rPr>
                  <w:rFonts w:ascii="Calibri" w:eastAsia="Times New Roman" w:hAnsi="Calibri" w:cs="Calibri"/>
                  <w:color w:val="000000"/>
                  <w:sz w:val="16"/>
                  <w:szCs w:val="16"/>
                </w:rPr>
                <w:t>48.9</w:t>
              </w:r>
            </w:ins>
          </w:p>
        </w:tc>
        <w:tc>
          <w:tcPr>
            <w:tcW w:w="900" w:type="dxa"/>
            <w:tcBorders>
              <w:top w:val="nil"/>
              <w:left w:val="single" w:sz="4" w:space="0" w:color="auto"/>
              <w:bottom w:val="nil"/>
              <w:right w:val="nil"/>
            </w:tcBorders>
            <w:shd w:val="clear" w:color="auto" w:fill="auto"/>
            <w:noWrap/>
            <w:vAlign w:val="bottom"/>
            <w:hideMark/>
          </w:tcPr>
          <w:p w14:paraId="0ADAD6A0" w14:textId="77777777" w:rsidR="00F947C5" w:rsidRPr="00871B45" w:rsidRDefault="00F947C5" w:rsidP="00F947C5">
            <w:pPr>
              <w:jc w:val="center"/>
              <w:rPr>
                <w:ins w:id="2083" w:author="Dave Contreras" w:date="2019-07-18T13:31:00Z"/>
                <w:rFonts w:ascii="Calibri" w:eastAsia="Times New Roman" w:hAnsi="Calibri" w:cs="Calibri"/>
                <w:color w:val="000000"/>
                <w:sz w:val="16"/>
                <w:szCs w:val="16"/>
              </w:rPr>
            </w:pPr>
            <w:ins w:id="2084" w:author="Dave Contreras"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8687F03" w14:textId="77777777" w:rsidR="00F947C5" w:rsidRPr="00871B45" w:rsidRDefault="00F947C5" w:rsidP="00F947C5">
            <w:pPr>
              <w:jc w:val="center"/>
              <w:rPr>
                <w:ins w:id="2085" w:author="Dave Contreras" w:date="2019-07-18T13:31:00Z"/>
                <w:rFonts w:ascii="Calibri" w:eastAsia="Times New Roman" w:hAnsi="Calibri" w:cs="Calibri"/>
                <w:color w:val="000000"/>
                <w:sz w:val="16"/>
                <w:szCs w:val="16"/>
              </w:rPr>
            </w:pPr>
            <w:ins w:id="2086" w:author="Dave Contreras" w:date="2019-07-18T13:31:00Z">
              <w:r w:rsidRPr="00871B45">
                <w:rPr>
                  <w:rFonts w:ascii="Calibri" w:eastAsia="Times New Roman" w:hAnsi="Calibri" w:cs="Calibri"/>
                  <w:color w:val="000000"/>
                  <w:sz w:val="16"/>
                  <w:szCs w:val="16"/>
                </w:rPr>
                <w:t>0.0</w:t>
              </w:r>
            </w:ins>
          </w:p>
        </w:tc>
        <w:tc>
          <w:tcPr>
            <w:tcW w:w="720" w:type="dxa"/>
            <w:tcBorders>
              <w:top w:val="nil"/>
              <w:left w:val="nil"/>
              <w:bottom w:val="nil"/>
              <w:right w:val="nil"/>
            </w:tcBorders>
            <w:shd w:val="clear" w:color="auto" w:fill="auto"/>
            <w:noWrap/>
            <w:vAlign w:val="bottom"/>
            <w:hideMark/>
          </w:tcPr>
          <w:p w14:paraId="2BDD4320" w14:textId="77777777" w:rsidR="00F947C5" w:rsidRPr="00871B45" w:rsidRDefault="00F947C5" w:rsidP="00F947C5">
            <w:pPr>
              <w:jc w:val="center"/>
              <w:rPr>
                <w:ins w:id="2087" w:author="Dave Contreras" w:date="2019-07-18T13:31:00Z"/>
                <w:rFonts w:ascii="Calibri" w:eastAsia="Times New Roman" w:hAnsi="Calibri" w:cs="Calibri"/>
                <w:color w:val="000000"/>
                <w:sz w:val="16"/>
                <w:szCs w:val="16"/>
              </w:rPr>
            </w:pPr>
            <w:ins w:id="2088" w:author="Dave Contreras"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6264DC78" w14:textId="77777777" w:rsidR="00F947C5" w:rsidRPr="00871B45" w:rsidRDefault="00F947C5" w:rsidP="00F947C5">
            <w:pPr>
              <w:jc w:val="center"/>
              <w:rPr>
                <w:ins w:id="2089" w:author="Dave Contreras" w:date="2019-07-18T13:31:00Z"/>
                <w:rFonts w:ascii="Calibri" w:eastAsia="Times New Roman" w:hAnsi="Calibri" w:cs="Calibri"/>
                <w:color w:val="000000"/>
                <w:sz w:val="16"/>
                <w:szCs w:val="16"/>
              </w:rPr>
            </w:pPr>
            <w:ins w:id="2090" w:author="Dave Contreras" w:date="2019-07-18T13:31:00Z">
              <w:r w:rsidRPr="00871B45">
                <w:rPr>
                  <w:rFonts w:ascii="Calibri" w:eastAsia="Times New Roman" w:hAnsi="Calibri" w:cs="Calibri"/>
                  <w:color w:val="000000"/>
                  <w:sz w:val="16"/>
                  <w:szCs w:val="16"/>
                </w:rPr>
                <w:t>0</w:t>
              </w:r>
            </w:ins>
          </w:p>
        </w:tc>
      </w:tr>
      <w:tr w:rsidR="00F947C5" w:rsidRPr="00E76FCD" w14:paraId="59E54024" w14:textId="77777777" w:rsidTr="00F947C5">
        <w:trPr>
          <w:trHeight w:val="300"/>
          <w:ins w:id="2091" w:author="Dave Contreras" w:date="2019-07-18T13:31:00Z"/>
        </w:trPr>
        <w:tc>
          <w:tcPr>
            <w:tcW w:w="1620" w:type="dxa"/>
            <w:tcBorders>
              <w:top w:val="nil"/>
              <w:left w:val="nil"/>
              <w:bottom w:val="nil"/>
              <w:right w:val="nil"/>
            </w:tcBorders>
            <w:shd w:val="clear" w:color="auto" w:fill="auto"/>
            <w:noWrap/>
            <w:vAlign w:val="bottom"/>
            <w:hideMark/>
          </w:tcPr>
          <w:p w14:paraId="65D901FE" w14:textId="77777777" w:rsidR="00F947C5" w:rsidRPr="00871B45" w:rsidRDefault="00F947C5" w:rsidP="00F947C5">
            <w:pPr>
              <w:rPr>
                <w:ins w:id="2092" w:author="Dave Contreras" w:date="2019-07-18T13:31:00Z"/>
                <w:rFonts w:ascii="Calibri" w:eastAsia="Times New Roman" w:hAnsi="Calibri" w:cs="Calibri"/>
                <w:color w:val="000000"/>
                <w:sz w:val="16"/>
                <w:szCs w:val="16"/>
              </w:rPr>
            </w:pPr>
            <w:ins w:id="2093" w:author="Dave Contreras" w:date="2019-07-18T13:31:00Z">
              <w:r w:rsidRPr="00871B45">
                <w:rPr>
                  <w:rFonts w:ascii="Calibri" w:eastAsia="Times New Roman" w:hAnsi="Calibri" w:cs="Calibri"/>
                  <w:color w:val="000000"/>
                  <w:sz w:val="16"/>
                  <w:szCs w:val="16"/>
                </w:rPr>
                <w:t>Yellowfin Goby</w:t>
              </w:r>
            </w:ins>
          </w:p>
        </w:tc>
        <w:tc>
          <w:tcPr>
            <w:tcW w:w="774" w:type="dxa"/>
            <w:tcBorders>
              <w:top w:val="nil"/>
              <w:left w:val="nil"/>
              <w:bottom w:val="nil"/>
              <w:right w:val="nil"/>
            </w:tcBorders>
            <w:shd w:val="clear" w:color="auto" w:fill="auto"/>
            <w:noWrap/>
            <w:vAlign w:val="bottom"/>
            <w:hideMark/>
          </w:tcPr>
          <w:p w14:paraId="512E5B58" w14:textId="77777777" w:rsidR="00F947C5" w:rsidRPr="00871B45" w:rsidRDefault="00F947C5" w:rsidP="00F947C5">
            <w:pPr>
              <w:jc w:val="center"/>
              <w:rPr>
                <w:ins w:id="2094" w:author="Dave Contreras" w:date="2019-07-18T13:31:00Z"/>
                <w:rFonts w:ascii="Calibri" w:eastAsia="Times New Roman" w:hAnsi="Calibri" w:cs="Calibri"/>
                <w:color w:val="000000"/>
                <w:sz w:val="16"/>
                <w:szCs w:val="16"/>
              </w:rPr>
            </w:pPr>
            <w:ins w:id="2095" w:author="Dave Contreras" w:date="2019-07-18T13:31:00Z">
              <w:r w:rsidRPr="00871B45">
                <w:rPr>
                  <w:rFonts w:ascii="Calibri" w:eastAsia="Times New Roman" w:hAnsi="Calibri" w:cs="Calibri"/>
                  <w:color w:val="000000"/>
                  <w:sz w:val="16"/>
                  <w:szCs w:val="16"/>
                </w:rPr>
                <w:t>92</w:t>
              </w:r>
            </w:ins>
          </w:p>
        </w:tc>
        <w:tc>
          <w:tcPr>
            <w:tcW w:w="936" w:type="dxa"/>
            <w:tcBorders>
              <w:top w:val="nil"/>
              <w:left w:val="nil"/>
              <w:bottom w:val="nil"/>
              <w:right w:val="nil"/>
            </w:tcBorders>
            <w:shd w:val="clear" w:color="auto" w:fill="auto"/>
            <w:noWrap/>
            <w:vAlign w:val="bottom"/>
            <w:hideMark/>
          </w:tcPr>
          <w:p w14:paraId="7A731249" w14:textId="77777777" w:rsidR="00F947C5" w:rsidRPr="00871B45" w:rsidRDefault="00F947C5" w:rsidP="00F947C5">
            <w:pPr>
              <w:jc w:val="center"/>
              <w:rPr>
                <w:ins w:id="2096" w:author="Dave Contreras" w:date="2019-07-18T13:31:00Z"/>
                <w:rFonts w:ascii="Calibri" w:eastAsia="Times New Roman" w:hAnsi="Calibri" w:cs="Calibri"/>
                <w:color w:val="000000"/>
                <w:sz w:val="16"/>
                <w:szCs w:val="16"/>
              </w:rPr>
            </w:pPr>
            <w:ins w:id="2097" w:author="Dave Contreras" w:date="2019-07-18T13:31:00Z">
              <w:r w:rsidRPr="00871B45">
                <w:rPr>
                  <w:rFonts w:ascii="Calibri" w:eastAsia="Times New Roman" w:hAnsi="Calibri" w:cs="Calibri"/>
                  <w:color w:val="000000"/>
                  <w:sz w:val="16"/>
                  <w:szCs w:val="16"/>
                </w:rPr>
                <w:t>25441.6</w:t>
              </w:r>
            </w:ins>
          </w:p>
        </w:tc>
        <w:tc>
          <w:tcPr>
            <w:tcW w:w="720" w:type="dxa"/>
            <w:tcBorders>
              <w:top w:val="nil"/>
              <w:left w:val="nil"/>
              <w:bottom w:val="nil"/>
              <w:right w:val="nil"/>
            </w:tcBorders>
            <w:shd w:val="clear" w:color="auto" w:fill="auto"/>
            <w:noWrap/>
            <w:vAlign w:val="bottom"/>
            <w:hideMark/>
          </w:tcPr>
          <w:p w14:paraId="2B917A20" w14:textId="77777777" w:rsidR="00F947C5" w:rsidRPr="00871B45" w:rsidRDefault="00F947C5" w:rsidP="00F947C5">
            <w:pPr>
              <w:jc w:val="center"/>
              <w:rPr>
                <w:ins w:id="2098" w:author="Dave Contreras" w:date="2019-07-18T13:31:00Z"/>
                <w:rFonts w:ascii="Calibri" w:eastAsia="Times New Roman" w:hAnsi="Calibri" w:cs="Calibri"/>
                <w:color w:val="000000"/>
                <w:sz w:val="16"/>
                <w:szCs w:val="16"/>
              </w:rPr>
            </w:pPr>
            <w:ins w:id="2099" w:author="Dave Contreras" w:date="2019-07-18T13:31:00Z">
              <w:r w:rsidRPr="00871B45">
                <w:rPr>
                  <w:rFonts w:ascii="Calibri" w:eastAsia="Times New Roman" w:hAnsi="Calibri" w:cs="Calibri"/>
                  <w:color w:val="000000"/>
                  <w:sz w:val="16"/>
                  <w:szCs w:val="16"/>
                </w:rPr>
                <w:t>84</w:t>
              </w:r>
            </w:ins>
          </w:p>
        </w:tc>
        <w:tc>
          <w:tcPr>
            <w:tcW w:w="990" w:type="dxa"/>
            <w:tcBorders>
              <w:top w:val="nil"/>
              <w:left w:val="nil"/>
              <w:bottom w:val="nil"/>
              <w:right w:val="single" w:sz="4" w:space="0" w:color="auto"/>
            </w:tcBorders>
            <w:shd w:val="clear" w:color="auto" w:fill="auto"/>
            <w:noWrap/>
            <w:vAlign w:val="bottom"/>
            <w:hideMark/>
          </w:tcPr>
          <w:p w14:paraId="0706DDFE" w14:textId="77777777" w:rsidR="00F947C5" w:rsidRPr="00871B45" w:rsidRDefault="00F947C5" w:rsidP="00F947C5">
            <w:pPr>
              <w:jc w:val="center"/>
              <w:rPr>
                <w:ins w:id="2100" w:author="Dave Contreras" w:date="2019-07-18T13:31:00Z"/>
                <w:rFonts w:ascii="Calibri" w:eastAsia="Times New Roman" w:hAnsi="Calibri" w:cs="Calibri"/>
                <w:color w:val="000000"/>
                <w:sz w:val="16"/>
                <w:szCs w:val="16"/>
              </w:rPr>
            </w:pPr>
            <w:ins w:id="2101" w:author="Dave Contreras" w:date="2019-07-18T13:31:00Z">
              <w:r w:rsidRPr="00871B45">
                <w:rPr>
                  <w:rFonts w:ascii="Calibri" w:eastAsia="Times New Roman" w:hAnsi="Calibri" w:cs="Calibri"/>
                  <w:color w:val="000000"/>
                  <w:sz w:val="16"/>
                  <w:szCs w:val="16"/>
                </w:rPr>
                <w:t>32485.5</w:t>
              </w:r>
            </w:ins>
          </w:p>
        </w:tc>
        <w:tc>
          <w:tcPr>
            <w:tcW w:w="1080" w:type="dxa"/>
            <w:tcBorders>
              <w:top w:val="nil"/>
              <w:left w:val="nil"/>
              <w:bottom w:val="nil"/>
              <w:right w:val="nil"/>
            </w:tcBorders>
            <w:shd w:val="clear" w:color="auto" w:fill="auto"/>
            <w:noWrap/>
            <w:vAlign w:val="bottom"/>
            <w:hideMark/>
          </w:tcPr>
          <w:p w14:paraId="2D7F0DE0" w14:textId="77777777" w:rsidR="00F947C5" w:rsidRPr="00871B45" w:rsidRDefault="00F947C5" w:rsidP="00F947C5">
            <w:pPr>
              <w:jc w:val="center"/>
              <w:rPr>
                <w:ins w:id="2102" w:author="Dave Contreras" w:date="2019-07-18T13:31:00Z"/>
                <w:rFonts w:ascii="Calibri" w:eastAsia="Times New Roman" w:hAnsi="Calibri" w:cs="Calibri"/>
                <w:color w:val="000000"/>
                <w:sz w:val="16"/>
                <w:szCs w:val="16"/>
              </w:rPr>
            </w:pPr>
            <w:ins w:id="2103" w:author="Dave Contreras" w:date="2019-07-18T13:31:00Z">
              <w:r w:rsidRPr="00871B45">
                <w:rPr>
                  <w:rFonts w:ascii="Calibri" w:eastAsia="Times New Roman" w:hAnsi="Calibri" w:cs="Calibri"/>
                  <w:color w:val="000000"/>
                  <w:sz w:val="16"/>
                  <w:szCs w:val="16"/>
                </w:rPr>
                <w:t>61</w:t>
              </w:r>
            </w:ins>
          </w:p>
        </w:tc>
        <w:tc>
          <w:tcPr>
            <w:tcW w:w="743" w:type="dxa"/>
            <w:tcBorders>
              <w:top w:val="nil"/>
              <w:left w:val="nil"/>
              <w:bottom w:val="nil"/>
              <w:right w:val="nil"/>
            </w:tcBorders>
            <w:shd w:val="clear" w:color="auto" w:fill="auto"/>
            <w:noWrap/>
            <w:vAlign w:val="bottom"/>
            <w:hideMark/>
          </w:tcPr>
          <w:p w14:paraId="7E44117A" w14:textId="77777777" w:rsidR="00F947C5" w:rsidRPr="00871B45" w:rsidRDefault="00F947C5" w:rsidP="00F947C5">
            <w:pPr>
              <w:jc w:val="center"/>
              <w:rPr>
                <w:ins w:id="2104" w:author="Dave Contreras" w:date="2019-07-18T13:31:00Z"/>
                <w:rFonts w:ascii="Calibri" w:eastAsia="Times New Roman" w:hAnsi="Calibri" w:cs="Calibri"/>
                <w:color w:val="000000"/>
                <w:sz w:val="16"/>
                <w:szCs w:val="16"/>
              </w:rPr>
            </w:pPr>
            <w:ins w:id="2105" w:author="Dave Contreras" w:date="2019-07-18T13:31:00Z">
              <w:r w:rsidRPr="00871B45">
                <w:rPr>
                  <w:rFonts w:ascii="Calibri" w:eastAsia="Times New Roman" w:hAnsi="Calibri" w:cs="Calibri"/>
                  <w:color w:val="000000"/>
                  <w:sz w:val="16"/>
                  <w:szCs w:val="16"/>
                </w:rPr>
                <w:t>8841.7</w:t>
              </w:r>
            </w:ins>
          </w:p>
        </w:tc>
        <w:tc>
          <w:tcPr>
            <w:tcW w:w="697" w:type="dxa"/>
            <w:tcBorders>
              <w:top w:val="nil"/>
              <w:left w:val="nil"/>
              <w:bottom w:val="nil"/>
              <w:right w:val="nil"/>
            </w:tcBorders>
            <w:shd w:val="clear" w:color="auto" w:fill="auto"/>
            <w:noWrap/>
            <w:vAlign w:val="bottom"/>
            <w:hideMark/>
          </w:tcPr>
          <w:p w14:paraId="145F83FD" w14:textId="77777777" w:rsidR="00F947C5" w:rsidRPr="00871B45" w:rsidRDefault="00F947C5" w:rsidP="00F947C5">
            <w:pPr>
              <w:jc w:val="center"/>
              <w:rPr>
                <w:ins w:id="2106" w:author="Dave Contreras" w:date="2019-07-18T13:31:00Z"/>
                <w:rFonts w:ascii="Calibri" w:eastAsia="Times New Roman" w:hAnsi="Calibri" w:cs="Calibri"/>
                <w:color w:val="000000"/>
                <w:sz w:val="16"/>
                <w:szCs w:val="16"/>
              </w:rPr>
            </w:pPr>
            <w:ins w:id="2107" w:author="Dave Contreras" w:date="2019-07-18T13:31:00Z">
              <w:r w:rsidRPr="00871B45">
                <w:rPr>
                  <w:rFonts w:ascii="Calibri" w:eastAsia="Times New Roman" w:hAnsi="Calibri" w:cs="Calibri"/>
                  <w:color w:val="000000"/>
                  <w:sz w:val="16"/>
                  <w:szCs w:val="16"/>
                </w:rPr>
                <w:t>56</w:t>
              </w:r>
            </w:ins>
          </w:p>
        </w:tc>
        <w:tc>
          <w:tcPr>
            <w:tcW w:w="810" w:type="dxa"/>
            <w:gridSpan w:val="2"/>
            <w:tcBorders>
              <w:top w:val="nil"/>
              <w:left w:val="nil"/>
              <w:bottom w:val="nil"/>
              <w:right w:val="nil"/>
            </w:tcBorders>
            <w:shd w:val="clear" w:color="auto" w:fill="auto"/>
            <w:noWrap/>
            <w:vAlign w:val="bottom"/>
            <w:hideMark/>
          </w:tcPr>
          <w:p w14:paraId="2F572E65" w14:textId="77777777" w:rsidR="00F947C5" w:rsidRPr="00871B45" w:rsidRDefault="00F947C5" w:rsidP="00F947C5">
            <w:pPr>
              <w:jc w:val="center"/>
              <w:rPr>
                <w:ins w:id="2108" w:author="Dave Contreras" w:date="2019-07-18T13:31:00Z"/>
                <w:rFonts w:ascii="Calibri" w:eastAsia="Times New Roman" w:hAnsi="Calibri" w:cs="Calibri"/>
                <w:color w:val="000000"/>
                <w:sz w:val="16"/>
                <w:szCs w:val="16"/>
              </w:rPr>
            </w:pPr>
            <w:ins w:id="2109" w:author="Dave Contreras" w:date="2019-07-18T13:31:00Z">
              <w:r w:rsidRPr="00871B45">
                <w:rPr>
                  <w:rFonts w:ascii="Calibri" w:eastAsia="Times New Roman" w:hAnsi="Calibri" w:cs="Calibri"/>
                  <w:color w:val="000000"/>
                  <w:sz w:val="16"/>
                  <w:szCs w:val="16"/>
                </w:rPr>
                <w:t>5642.5</w:t>
              </w:r>
            </w:ins>
          </w:p>
        </w:tc>
        <w:tc>
          <w:tcPr>
            <w:tcW w:w="900" w:type="dxa"/>
            <w:tcBorders>
              <w:top w:val="nil"/>
              <w:left w:val="single" w:sz="4" w:space="0" w:color="auto"/>
              <w:bottom w:val="nil"/>
              <w:right w:val="nil"/>
            </w:tcBorders>
            <w:shd w:val="clear" w:color="auto" w:fill="auto"/>
            <w:noWrap/>
            <w:vAlign w:val="bottom"/>
            <w:hideMark/>
          </w:tcPr>
          <w:p w14:paraId="3E9B95FC" w14:textId="77777777" w:rsidR="00F947C5" w:rsidRPr="00871B45" w:rsidRDefault="00F947C5" w:rsidP="00F947C5">
            <w:pPr>
              <w:jc w:val="center"/>
              <w:rPr>
                <w:ins w:id="2110" w:author="Dave Contreras" w:date="2019-07-18T13:31:00Z"/>
                <w:rFonts w:ascii="Calibri" w:eastAsia="Times New Roman" w:hAnsi="Calibri" w:cs="Calibri"/>
                <w:color w:val="000000"/>
                <w:sz w:val="16"/>
                <w:szCs w:val="16"/>
              </w:rPr>
            </w:pPr>
            <w:ins w:id="2111" w:author="Dave Contreras" w:date="2019-07-18T13:31:00Z">
              <w:r w:rsidRPr="00871B45">
                <w:rPr>
                  <w:rFonts w:ascii="Calibri" w:eastAsia="Times New Roman" w:hAnsi="Calibri" w:cs="Calibri"/>
                  <w:color w:val="000000"/>
                  <w:sz w:val="16"/>
                  <w:szCs w:val="16"/>
                </w:rPr>
                <w:t>5</w:t>
              </w:r>
            </w:ins>
          </w:p>
        </w:tc>
        <w:tc>
          <w:tcPr>
            <w:tcW w:w="720" w:type="dxa"/>
            <w:tcBorders>
              <w:top w:val="nil"/>
              <w:left w:val="nil"/>
              <w:bottom w:val="nil"/>
              <w:right w:val="nil"/>
            </w:tcBorders>
            <w:shd w:val="clear" w:color="auto" w:fill="auto"/>
            <w:noWrap/>
            <w:vAlign w:val="bottom"/>
            <w:hideMark/>
          </w:tcPr>
          <w:p w14:paraId="71D5AE59" w14:textId="77777777" w:rsidR="00F947C5" w:rsidRPr="00871B45" w:rsidRDefault="00F947C5" w:rsidP="00F947C5">
            <w:pPr>
              <w:jc w:val="center"/>
              <w:rPr>
                <w:ins w:id="2112" w:author="Dave Contreras" w:date="2019-07-18T13:31:00Z"/>
                <w:rFonts w:ascii="Calibri" w:eastAsia="Times New Roman" w:hAnsi="Calibri" w:cs="Calibri"/>
                <w:color w:val="000000"/>
                <w:sz w:val="16"/>
                <w:szCs w:val="16"/>
              </w:rPr>
            </w:pPr>
            <w:ins w:id="2113" w:author="Dave Contreras" w:date="2019-07-18T13:31:00Z">
              <w:r w:rsidRPr="00871B45">
                <w:rPr>
                  <w:rFonts w:ascii="Calibri" w:eastAsia="Times New Roman" w:hAnsi="Calibri" w:cs="Calibri"/>
                  <w:color w:val="000000"/>
                  <w:sz w:val="16"/>
                  <w:szCs w:val="16"/>
                </w:rPr>
                <w:t>62.8</w:t>
              </w:r>
            </w:ins>
          </w:p>
        </w:tc>
        <w:tc>
          <w:tcPr>
            <w:tcW w:w="720" w:type="dxa"/>
            <w:tcBorders>
              <w:top w:val="nil"/>
              <w:left w:val="nil"/>
              <w:bottom w:val="nil"/>
              <w:right w:val="nil"/>
            </w:tcBorders>
            <w:shd w:val="clear" w:color="auto" w:fill="auto"/>
            <w:noWrap/>
            <w:vAlign w:val="bottom"/>
            <w:hideMark/>
          </w:tcPr>
          <w:p w14:paraId="2D8E8950" w14:textId="77777777" w:rsidR="00F947C5" w:rsidRPr="00871B45" w:rsidRDefault="00F947C5" w:rsidP="00F947C5">
            <w:pPr>
              <w:jc w:val="center"/>
              <w:rPr>
                <w:ins w:id="2114" w:author="Dave Contreras" w:date="2019-07-18T13:31:00Z"/>
                <w:rFonts w:ascii="Calibri" w:eastAsia="Times New Roman" w:hAnsi="Calibri" w:cs="Calibri"/>
                <w:color w:val="000000"/>
                <w:sz w:val="16"/>
                <w:szCs w:val="16"/>
              </w:rPr>
            </w:pPr>
            <w:ins w:id="2115" w:author="Dave Contreras" w:date="2019-07-18T13:31:00Z">
              <w:r w:rsidRPr="00871B45">
                <w:rPr>
                  <w:rFonts w:ascii="Calibri" w:eastAsia="Times New Roman" w:hAnsi="Calibri" w:cs="Calibri"/>
                  <w:color w:val="000000"/>
                  <w:sz w:val="16"/>
                  <w:szCs w:val="16"/>
                </w:rPr>
                <w:t>5</w:t>
              </w:r>
            </w:ins>
          </w:p>
        </w:tc>
        <w:tc>
          <w:tcPr>
            <w:tcW w:w="990" w:type="dxa"/>
            <w:tcBorders>
              <w:top w:val="nil"/>
              <w:left w:val="nil"/>
              <w:bottom w:val="nil"/>
              <w:right w:val="nil"/>
            </w:tcBorders>
            <w:shd w:val="clear" w:color="auto" w:fill="auto"/>
            <w:noWrap/>
            <w:vAlign w:val="bottom"/>
            <w:hideMark/>
          </w:tcPr>
          <w:p w14:paraId="50369B00" w14:textId="77777777" w:rsidR="00F947C5" w:rsidRPr="00871B45" w:rsidRDefault="00F947C5" w:rsidP="00F947C5">
            <w:pPr>
              <w:jc w:val="center"/>
              <w:rPr>
                <w:ins w:id="2116" w:author="Dave Contreras" w:date="2019-07-18T13:31:00Z"/>
                <w:rFonts w:ascii="Calibri" w:eastAsia="Times New Roman" w:hAnsi="Calibri" w:cs="Calibri"/>
                <w:color w:val="000000"/>
                <w:sz w:val="16"/>
                <w:szCs w:val="16"/>
              </w:rPr>
            </w:pPr>
            <w:ins w:id="2117" w:author="Dave Contreras" w:date="2019-07-18T13:31:00Z">
              <w:r w:rsidRPr="00871B45">
                <w:rPr>
                  <w:rFonts w:ascii="Calibri" w:eastAsia="Times New Roman" w:hAnsi="Calibri" w:cs="Calibri"/>
                  <w:color w:val="000000"/>
                  <w:sz w:val="16"/>
                  <w:szCs w:val="16"/>
                </w:rPr>
                <w:t>60.5</w:t>
              </w:r>
            </w:ins>
          </w:p>
        </w:tc>
      </w:tr>
    </w:tbl>
    <w:p w14:paraId="73F552B7" w14:textId="1F4A1A20" w:rsidR="008E2BFA" w:rsidRDefault="008E2BFA" w:rsidP="00EC4D7C"/>
    <w:p w14:paraId="50226807" w14:textId="329EC87D" w:rsidR="008E2BFA" w:rsidRDefault="008E2BFA" w:rsidP="00EC4D7C"/>
    <w:p w14:paraId="107E3DC7" w14:textId="5B549F45" w:rsidR="007B0A95" w:rsidRDefault="007B0A95" w:rsidP="00EC4D7C"/>
    <w:p w14:paraId="586EF39B" w14:textId="77777777" w:rsidR="007B0A95" w:rsidRDefault="007B0A95" w:rsidP="00EC4D7C"/>
    <w:p w14:paraId="78BCE632" w14:textId="2D25B16E" w:rsidR="00EC4D7C" w:rsidRDefault="00E942DF">
      <w:pPr>
        <w:rPr>
          <w:ins w:id="2118" w:author="Dave Contreras" w:date="2019-07-18T11:53:00Z"/>
        </w:rPr>
      </w:pPr>
      <w:commentRangeStart w:id="2119"/>
      <w:ins w:id="2120" w:author="Dave Contreras" w:date="2019-07-18T11:46:00Z">
        <w:del w:id="2121" w:author="Dave Contreras" w:date="2019-07-23T13:59:00Z">
          <w:r w:rsidDel="00A23E74">
            <w:rPr>
              <w:noProof/>
            </w:rPr>
            <w:drawing>
              <wp:inline distT="0" distB="0" distL="0" distR="0" wp14:anchorId="09CDE7EC" wp14:editId="1A149A1C">
                <wp:extent cx="6210300" cy="4234792"/>
                <wp:effectExtent l="0" t="0" r="0" b="0"/>
                <wp:docPr id="3485" name="Picture 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16470" cy="4239000"/>
                        </a:xfrm>
                        <a:prstGeom prst="rect">
                          <a:avLst/>
                        </a:prstGeom>
                        <a:noFill/>
                        <a:ln>
                          <a:noFill/>
                        </a:ln>
                      </pic:spPr>
                    </pic:pic>
                  </a:graphicData>
                </a:graphic>
              </wp:inline>
            </w:drawing>
          </w:r>
        </w:del>
      </w:ins>
      <w:commentRangeEnd w:id="2119"/>
      <w:r w:rsidR="003D7CDE">
        <w:rPr>
          <w:rStyle w:val="CommentReference"/>
        </w:rPr>
        <w:commentReference w:id="2119"/>
      </w:r>
    </w:p>
    <w:p w14:paraId="06ED3B03" w14:textId="208EFECE" w:rsidR="005D7A3C" w:rsidRDefault="00A23E74">
      <w:pPr>
        <w:rPr>
          <w:ins w:id="2122" w:author="Dave Contreras" w:date="2019-07-18T11:34:00Z"/>
        </w:rPr>
      </w:pPr>
      <w:ins w:id="2123" w:author="Dave Contreras" w:date="2019-07-23T13:59:00Z">
        <w:r>
          <w:rPr>
            <w:noProof/>
          </w:rPr>
          <w:lastRenderedPageBreak/>
          <w:drawing>
            <wp:inline distT="0" distB="0" distL="0" distR="0" wp14:anchorId="27376C5A" wp14:editId="4E82E92D">
              <wp:extent cx="5419814" cy="3700593"/>
              <wp:effectExtent l="0" t="0" r="0" b="0"/>
              <wp:docPr id="1073741912" name="Picture 10737419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2" name="STN Boxplot1.png"/>
                      <pic:cNvPicPr/>
                    </pic:nvPicPr>
                    <pic:blipFill>
                      <a:blip r:embed="rId55">
                        <a:extLst>
                          <a:ext uri="{28A0092B-C50C-407E-A947-70E740481C1C}">
                            <a14:useLocalDpi xmlns:a14="http://schemas.microsoft.com/office/drawing/2010/main" val="0"/>
                          </a:ext>
                        </a:extLst>
                      </a:blip>
                      <a:stretch>
                        <a:fillRect/>
                      </a:stretch>
                    </pic:blipFill>
                    <pic:spPr>
                      <a:xfrm>
                        <a:off x="0" y="0"/>
                        <a:ext cx="5419814" cy="3700593"/>
                      </a:xfrm>
                      <a:prstGeom prst="rect">
                        <a:avLst/>
                      </a:prstGeom>
                    </pic:spPr>
                  </pic:pic>
                </a:graphicData>
              </a:graphic>
            </wp:inline>
          </w:drawing>
        </w:r>
        <w:r>
          <w:rPr>
            <w:noProof/>
          </w:rPr>
          <w:drawing>
            <wp:inline distT="0" distB="0" distL="0" distR="0" wp14:anchorId="28D1E3A1" wp14:editId="4680C0EC">
              <wp:extent cx="5425910" cy="3609145"/>
              <wp:effectExtent l="0" t="0" r="3810" b="0"/>
              <wp:docPr id="1073741913" name="Picture 10737419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STN Boxplot2.png"/>
                      <pic:cNvPicPr/>
                    </pic:nvPicPr>
                    <pic:blipFill>
                      <a:blip r:embed="rId56">
                        <a:extLst>
                          <a:ext uri="{28A0092B-C50C-407E-A947-70E740481C1C}">
                            <a14:useLocalDpi xmlns:a14="http://schemas.microsoft.com/office/drawing/2010/main" val="0"/>
                          </a:ext>
                        </a:extLst>
                      </a:blip>
                      <a:stretch>
                        <a:fillRect/>
                      </a:stretch>
                    </pic:blipFill>
                    <pic:spPr>
                      <a:xfrm>
                        <a:off x="0" y="0"/>
                        <a:ext cx="5425910" cy="3609145"/>
                      </a:xfrm>
                      <a:prstGeom prst="rect">
                        <a:avLst/>
                      </a:prstGeom>
                    </pic:spPr>
                  </pic:pic>
                </a:graphicData>
              </a:graphic>
            </wp:inline>
          </w:drawing>
        </w:r>
      </w:ins>
      <w:commentRangeStart w:id="2124"/>
      <w:ins w:id="2125" w:author="Dave Contreras" w:date="2019-07-18T11:54:00Z">
        <w:del w:id="2126" w:author="Dave Contreras" w:date="2019-07-23T13:59:00Z">
          <w:r w:rsidR="005D7A3C" w:rsidDel="00A23E74">
            <w:rPr>
              <w:noProof/>
            </w:rPr>
            <w:drawing>
              <wp:inline distT="0" distB="0" distL="0" distR="0" wp14:anchorId="61D189DD" wp14:editId="0C44BD84">
                <wp:extent cx="6181725" cy="4195238"/>
                <wp:effectExtent l="0" t="0" r="0" b="0"/>
                <wp:docPr id="3486" name="Picture 34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 name="STN box Plots 2.jpg"/>
                        <pic:cNvPicPr/>
                      </pic:nvPicPr>
                      <pic:blipFill>
                        <a:blip r:embed="rId57">
                          <a:extLst>
                            <a:ext uri="{28A0092B-C50C-407E-A947-70E740481C1C}">
                              <a14:useLocalDpi xmlns:a14="http://schemas.microsoft.com/office/drawing/2010/main" val="0"/>
                            </a:ext>
                          </a:extLst>
                        </a:blip>
                        <a:stretch>
                          <a:fillRect/>
                        </a:stretch>
                      </pic:blipFill>
                      <pic:spPr>
                        <a:xfrm>
                          <a:off x="0" y="0"/>
                          <a:ext cx="6185505" cy="4197803"/>
                        </a:xfrm>
                        <a:prstGeom prst="rect">
                          <a:avLst/>
                        </a:prstGeom>
                      </pic:spPr>
                    </pic:pic>
                  </a:graphicData>
                </a:graphic>
              </wp:inline>
            </w:drawing>
          </w:r>
        </w:del>
      </w:ins>
      <w:commentRangeEnd w:id="2124"/>
      <w:r w:rsidR="003D7CDE">
        <w:rPr>
          <w:rStyle w:val="CommentReference"/>
        </w:rPr>
        <w:commentReference w:id="2124"/>
      </w:r>
    </w:p>
    <w:p w14:paraId="3D33381D" w14:textId="16C6BE6F" w:rsidR="009A054C" w:rsidRDefault="005D7A3C">
      <w:pPr>
        <w:pStyle w:val="Caption"/>
        <w:rPr>
          <w:ins w:id="2127" w:author="Dave Contreras" w:date="2019-07-18T11:34:00Z"/>
        </w:rPr>
        <w:pPrChange w:id="2128" w:author="Dave Contreras" w:date="2019-07-18T11:54:00Z">
          <w:pPr/>
        </w:pPrChange>
      </w:pPr>
      <w:bookmarkStart w:id="2129" w:name="_Ref14343557"/>
      <w:ins w:id="2130" w:author="Dave Contreras" w:date="2019-07-18T11:54:00Z">
        <w:r>
          <w:t xml:space="preserve">Figure </w:t>
        </w:r>
        <w:r>
          <w:fldChar w:fldCharType="begin"/>
        </w:r>
        <w:r>
          <w:instrText xml:space="preserve"> SEQ Figure \* ARABIC </w:instrText>
        </w:r>
      </w:ins>
      <w:r>
        <w:fldChar w:fldCharType="separate"/>
      </w:r>
      <w:ins w:id="2131" w:author="Dave Contreras" w:date="2019-07-24T07:13:00Z">
        <w:r w:rsidR="00F77CC9">
          <w:rPr>
            <w:noProof/>
          </w:rPr>
          <w:t>24</w:t>
        </w:r>
      </w:ins>
      <w:ins w:id="2132" w:author="Dave Contreras" w:date="2019-07-18T11:54:00Z">
        <w:r>
          <w:fldChar w:fldCharType="end"/>
        </w:r>
        <w:bookmarkEnd w:id="2129"/>
        <w:r w:rsidR="004B1CB7">
          <w:t xml:space="preserve">. </w:t>
        </w:r>
      </w:ins>
      <w:ins w:id="2133" w:author="Dave Contreras" w:date="2019-07-18T11:55:00Z">
        <w:r w:rsidR="00AB1861" w:rsidRPr="00584377">
          <w:t xml:space="preserve">CPUE boxplots of the gear types in various </w:t>
        </w:r>
        <w:del w:id="2134" w:author="Dave Contreras" w:date="2019-07-22T08:35:00Z">
          <w:r w:rsidR="00AB1861" w:rsidRPr="00584377" w:rsidDel="00597940">
            <w:delText>sampling habitats</w:delText>
          </w:r>
          <w:r w:rsidR="008B1634" w:rsidDel="00597940">
            <w:delText xml:space="preserve"> during</w:delText>
          </w:r>
        </w:del>
      </w:ins>
      <w:ins w:id="2135" w:author="Dave Contreras" w:date="2019-07-22T08:35:00Z">
        <w:r w:rsidR="00597940">
          <w:t>wetlands during</w:t>
        </w:r>
      </w:ins>
      <w:ins w:id="2136" w:author="Dave Contreras" w:date="2019-07-22T08:36:00Z">
        <w:r w:rsidR="00D14076">
          <w:t xml:space="preserve"> </w:t>
        </w:r>
        <w:proofErr w:type="spellStart"/>
        <w:r w:rsidR="00D14076">
          <w:t>jun-aug</w:t>
        </w:r>
        <w:proofErr w:type="spellEnd"/>
        <w:r w:rsidR="00D14076">
          <w:t xml:space="preserve"> </w:t>
        </w:r>
      </w:ins>
      <w:ins w:id="2137" w:author="Dave Contreras" w:date="2019-07-22T08:35:00Z">
        <w:r w:rsidR="00597940">
          <w:t>of</w:t>
        </w:r>
      </w:ins>
      <w:ins w:id="2138" w:author="Dave Contreras" w:date="2019-07-18T11:55:00Z">
        <w:r w:rsidR="008B1634">
          <w:t xml:space="preserve"> 2017-2018</w:t>
        </w:r>
        <w:r w:rsidR="00AB1861" w:rsidRPr="00584377">
          <w:t>.</w:t>
        </w:r>
      </w:ins>
    </w:p>
    <w:p w14:paraId="24B9C683" w14:textId="4D4125E8" w:rsidR="009A054C" w:rsidRDefault="009A054C">
      <w:pPr>
        <w:rPr>
          <w:ins w:id="2139" w:author="Dave Contreras" w:date="2019-07-19T08:49:00Z"/>
        </w:rPr>
      </w:pPr>
    </w:p>
    <w:p w14:paraId="41639500" w14:textId="39A9D8B5" w:rsidR="003E61E1" w:rsidRDefault="009C4718">
      <w:pPr>
        <w:pStyle w:val="Caption"/>
        <w:rPr>
          <w:ins w:id="2140" w:author="Dave Contreras" w:date="2019-07-18T13:21:00Z"/>
        </w:rPr>
        <w:pPrChange w:id="2141" w:author="Dave Contreras" w:date="2019-07-18T13:23:00Z">
          <w:pPr/>
        </w:pPrChange>
      </w:pPr>
      <w:bookmarkStart w:id="2142" w:name="_Ref14348714"/>
      <w:ins w:id="2143" w:author="Dave Contreras" w:date="2019-07-18T13:23:00Z">
        <w:r>
          <w:t xml:space="preserve">Table </w:t>
        </w:r>
        <w:r>
          <w:fldChar w:fldCharType="begin"/>
        </w:r>
        <w:r>
          <w:instrText xml:space="preserve"> SEQ Table \* ARABIC </w:instrText>
        </w:r>
      </w:ins>
      <w:r>
        <w:fldChar w:fldCharType="separate"/>
      </w:r>
      <w:ins w:id="2144" w:author="Dave Contreras" w:date="2019-07-22T13:45:00Z">
        <w:r w:rsidR="00AF0116">
          <w:rPr>
            <w:noProof/>
          </w:rPr>
          <w:t>17</w:t>
        </w:r>
      </w:ins>
      <w:ins w:id="2145" w:author="Dave Contreras" w:date="2019-07-18T13:23:00Z">
        <w:r>
          <w:fldChar w:fldCharType="end"/>
        </w:r>
        <w:bookmarkEnd w:id="2142"/>
        <w:r>
          <w:t xml:space="preserve">. </w:t>
        </w:r>
      </w:ins>
      <w:ins w:id="2146" w:author="Dave Contreras" w:date="2019-07-18T13:24:00Z">
        <w:r w:rsidR="00D83EF8" w:rsidRPr="000352D4">
          <w:t>CPUE comparison values for gear types in various habitats</w:t>
        </w:r>
        <w:r w:rsidR="00D83EF8">
          <w:t xml:space="preserve"> </w:t>
        </w:r>
        <w:del w:id="2147" w:author="Dave Contreras" w:date="2019-07-22T08:36:00Z">
          <w:r w:rsidR="00D83EF8" w:rsidDel="00D14076">
            <w:delText xml:space="preserve">in </w:delText>
          </w:r>
        </w:del>
      </w:ins>
      <w:ins w:id="2148" w:author="Dave Contreras" w:date="2019-07-22T08:36:00Z">
        <w:r w:rsidR="00D14076">
          <w:t xml:space="preserve">during </w:t>
        </w:r>
        <w:proofErr w:type="spellStart"/>
        <w:r w:rsidR="00D14076">
          <w:t>jun-aug</w:t>
        </w:r>
      </w:ins>
      <w:proofErr w:type="spellEnd"/>
      <w:ins w:id="2149" w:author="Dave Contreras" w:date="2019-07-22T08:35:00Z">
        <w:r w:rsidR="00597940">
          <w:t xml:space="preserve"> of </w:t>
        </w:r>
      </w:ins>
      <w:ins w:id="2150" w:author="Dave Contreras" w:date="2019-07-18T13:24:00Z">
        <w:r w:rsidR="00D83EF8">
          <w:t>2017 &amp; 2018</w:t>
        </w:r>
        <w:r w:rsidR="00D83EF8" w:rsidRPr="000352D4">
          <w:t>.</w:t>
        </w:r>
      </w:ins>
    </w:p>
    <w:tbl>
      <w:tblPr>
        <w:tblW w:w="8550" w:type="dxa"/>
        <w:tblLook w:val="04A0" w:firstRow="1" w:lastRow="0" w:firstColumn="1" w:lastColumn="0" w:noHBand="0" w:noVBand="1"/>
        <w:tblPrChange w:id="2151" w:author="Dave Contreras" w:date="2019-07-18T13:23:00Z">
          <w:tblPr>
            <w:tblW w:w="8137" w:type="dxa"/>
            <w:tblLook w:val="04A0" w:firstRow="1" w:lastRow="0" w:firstColumn="1" w:lastColumn="0" w:noHBand="0" w:noVBand="1"/>
          </w:tblPr>
        </w:tblPrChange>
      </w:tblPr>
      <w:tblGrid>
        <w:gridCol w:w="2719"/>
        <w:gridCol w:w="440"/>
        <w:gridCol w:w="1278"/>
        <w:gridCol w:w="1490"/>
        <w:gridCol w:w="266"/>
        <w:gridCol w:w="945"/>
        <w:gridCol w:w="1412"/>
        <w:tblGridChange w:id="2152">
          <w:tblGrid>
            <w:gridCol w:w="2719"/>
            <w:gridCol w:w="440"/>
            <w:gridCol w:w="1278"/>
            <w:gridCol w:w="1490"/>
            <w:gridCol w:w="266"/>
            <w:gridCol w:w="945"/>
            <w:gridCol w:w="1140"/>
            <w:gridCol w:w="272"/>
          </w:tblGrid>
        </w:tblGridChange>
      </w:tblGrid>
      <w:tr w:rsidR="003E61E1" w:rsidRPr="003E61E1" w14:paraId="03BABFB9" w14:textId="77777777" w:rsidTr="009C4718">
        <w:trPr>
          <w:trHeight w:val="300"/>
          <w:ins w:id="2153" w:author="Dave Contreras" w:date="2019-07-18T13:21:00Z"/>
          <w:trPrChange w:id="2154" w:author="Dave Contreras" w:date="2019-07-18T13:23:00Z">
            <w:trPr>
              <w:gridAfter w:val="0"/>
              <w:trHeight w:val="300"/>
            </w:trPr>
          </w:trPrChange>
        </w:trPr>
        <w:tc>
          <w:tcPr>
            <w:tcW w:w="8550" w:type="dxa"/>
            <w:gridSpan w:val="7"/>
            <w:tcBorders>
              <w:top w:val="single" w:sz="8" w:space="0" w:color="auto"/>
              <w:left w:val="nil"/>
              <w:bottom w:val="nil"/>
              <w:right w:val="nil"/>
            </w:tcBorders>
            <w:shd w:val="clear" w:color="000000" w:fill="DDEBF7"/>
            <w:noWrap/>
            <w:vAlign w:val="center"/>
            <w:hideMark/>
            <w:tcPrChange w:id="2155" w:author="Dave Contreras" w:date="2019-07-18T13:23:00Z">
              <w:tcPr>
                <w:tcW w:w="8137" w:type="dxa"/>
                <w:gridSpan w:val="7"/>
                <w:tcBorders>
                  <w:top w:val="single" w:sz="8" w:space="0" w:color="auto"/>
                  <w:left w:val="nil"/>
                  <w:bottom w:val="nil"/>
                  <w:right w:val="nil"/>
                </w:tcBorders>
                <w:shd w:val="clear" w:color="000000" w:fill="DDEBF7"/>
                <w:noWrap/>
                <w:vAlign w:val="center"/>
                <w:hideMark/>
              </w:tcPr>
            </w:tcPrChange>
          </w:tcPr>
          <w:p w14:paraId="6634695B" w14:textId="77777777" w:rsidR="003E61E1" w:rsidRPr="003E61E1" w:rsidRDefault="003E61E1" w:rsidP="003E61E1">
            <w:pPr>
              <w:jc w:val="center"/>
              <w:rPr>
                <w:ins w:id="2156" w:author="Dave Contreras" w:date="2019-07-18T13:21:00Z"/>
                <w:rFonts w:ascii="Calibri" w:eastAsia="Times New Roman" w:hAnsi="Calibri" w:cs="Times New Roman"/>
                <w:b/>
                <w:bCs/>
                <w:color w:val="000000"/>
              </w:rPr>
            </w:pPr>
            <w:ins w:id="2157" w:author="Dave Contreras" w:date="2019-07-18T13:21:00Z">
              <w:r w:rsidRPr="003E61E1">
                <w:rPr>
                  <w:rFonts w:ascii="Calibri" w:eastAsia="Times New Roman" w:hAnsi="Calibri" w:cs="Times New Roman"/>
                  <w:b/>
                  <w:bCs/>
                  <w:color w:val="000000"/>
                </w:rPr>
                <w:t>Shallow vs Channel Habitat Comparisons</w:t>
              </w:r>
            </w:ins>
          </w:p>
        </w:tc>
      </w:tr>
      <w:tr w:rsidR="003E61E1" w:rsidRPr="003E61E1" w14:paraId="46F718F2" w14:textId="77777777" w:rsidTr="009C4718">
        <w:trPr>
          <w:trHeight w:val="315"/>
          <w:ins w:id="2158" w:author="Dave Contreras" w:date="2019-07-18T13:21:00Z"/>
          <w:trPrChange w:id="2159" w:author="Dave Contreras" w:date="2019-07-18T13:23:00Z">
            <w:trPr>
              <w:gridAfter w:val="0"/>
              <w:trHeight w:val="315"/>
            </w:trPr>
          </w:trPrChange>
        </w:trPr>
        <w:tc>
          <w:tcPr>
            <w:tcW w:w="8550" w:type="dxa"/>
            <w:gridSpan w:val="7"/>
            <w:tcBorders>
              <w:top w:val="nil"/>
              <w:left w:val="nil"/>
              <w:bottom w:val="single" w:sz="8" w:space="0" w:color="auto"/>
              <w:right w:val="nil"/>
            </w:tcBorders>
            <w:shd w:val="clear" w:color="000000" w:fill="FFFFFF"/>
            <w:noWrap/>
            <w:vAlign w:val="center"/>
            <w:hideMark/>
            <w:tcPrChange w:id="2160" w:author="Dave Contreras" w:date="2019-07-18T13:23:00Z">
              <w:tcPr>
                <w:tcW w:w="8137" w:type="dxa"/>
                <w:gridSpan w:val="7"/>
                <w:tcBorders>
                  <w:top w:val="nil"/>
                  <w:left w:val="nil"/>
                  <w:bottom w:val="single" w:sz="8" w:space="0" w:color="auto"/>
                  <w:right w:val="nil"/>
                </w:tcBorders>
                <w:shd w:val="clear" w:color="000000" w:fill="FFFFFF"/>
                <w:noWrap/>
                <w:vAlign w:val="center"/>
                <w:hideMark/>
              </w:tcPr>
            </w:tcPrChange>
          </w:tcPr>
          <w:p w14:paraId="2E59D2C2" w14:textId="77777777" w:rsidR="003E61E1" w:rsidRPr="003E61E1" w:rsidRDefault="003E61E1" w:rsidP="003E61E1">
            <w:pPr>
              <w:jc w:val="center"/>
              <w:rPr>
                <w:ins w:id="2161" w:author="Dave Contreras" w:date="2019-07-18T13:21:00Z"/>
                <w:rFonts w:ascii="Calibri" w:eastAsia="Times New Roman" w:hAnsi="Calibri" w:cs="Times New Roman"/>
                <w:b/>
                <w:bCs/>
                <w:color w:val="000000"/>
              </w:rPr>
            </w:pPr>
            <w:proofErr w:type="spellStart"/>
            <w:ins w:id="2162" w:author="Dave Contreras" w:date="2019-07-18T13:21:00Z">
              <w:r w:rsidRPr="003E61E1">
                <w:rPr>
                  <w:rFonts w:ascii="Calibri" w:eastAsia="Times New Roman" w:hAnsi="Calibri" w:cs="Times New Roman"/>
                  <w:b/>
                  <w:bCs/>
                  <w:color w:val="000000"/>
                </w:rPr>
                <w:lastRenderedPageBreak/>
                <w:t>Bradmoor</w:t>
              </w:r>
              <w:proofErr w:type="spellEnd"/>
              <w:r w:rsidRPr="003E61E1">
                <w:rPr>
                  <w:rFonts w:ascii="Calibri" w:eastAsia="Times New Roman" w:hAnsi="Calibri" w:cs="Times New Roman"/>
                  <w:b/>
                  <w:bCs/>
                  <w:color w:val="000000"/>
                </w:rPr>
                <w:t xml:space="preserve"> Island</w:t>
              </w:r>
            </w:ins>
          </w:p>
        </w:tc>
      </w:tr>
      <w:tr w:rsidR="003E61E1" w:rsidRPr="003E61E1" w14:paraId="277F96F0" w14:textId="77777777" w:rsidTr="009C4718">
        <w:trPr>
          <w:trHeight w:val="300"/>
          <w:ins w:id="2163" w:author="Dave Contreras" w:date="2019-07-18T13:21:00Z"/>
          <w:trPrChange w:id="2164"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2165"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1084C5CC" w14:textId="77777777" w:rsidR="003E61E1" w:rsidRPr="003E61E1" w:rsidRDefault="003E61E1" w:rsidP="003E61E1">
            <w:pPr>
              <w:rPr>
                <w:ins w:id="2166" w:author="Dave Contreras" w:date="2019-07-18T13:21:00Z"/>
                <w:rFonts w:ascii="Calibri" w:eastAsia="Times New Roman" w:hAnsi="Calibri" w:cs="Times New Roman"/>
                <w:color w:val="000000"/>
              </w:rPr>
            </w:pPr>
            <w:ins w:id="2167"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2168"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50A4DA55" w14:textId="77777777" w:rsidR="003E61E1" w:rsidRPr="003E61E1" w:rsidRDefault="003E61E1" w:rsidP="003E61E1">
            <w:pPr>
              <w:jc w:val="center"/>
              <w:rPr>
                <w:ins w:id="2169" w:author="Dave Contreras" w:date="2019-07-18T13:21:00Z"/>
                <w:rFonts w:ascii="Calibri" w:eastAsia="Times New Roman" w:hAnsi="Calibri" w:cs="Times New Roman"/>
                <w:color w:val="000000"/>
              </w:rPr>
            </w:pPr>
            <w:ins w:id="2170"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2171"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5F58C3B2" w14:textId="77777777" w:rsidR="003E61E1" w:rsidRPr="003E61E1" w:rsidRDefault="003E61E1" w:rsidP="003E61E1">
            <w:pPr>
              <w:jc w:val="center"/>
              <w:rPr>
                <w:ins w:id="2172" w:author="Dave Contreras" w:date="2019-07-18T13:21:00Z"/>
                <w:rFonts w:ascii="Calibri" w:eastAsia="Times New Roman" w:hAnsi="Calibri" w:cs="Times New Roman"/>
                <w:color w:val="000000"/>
              </w:rPr>
            </w:pPr>
            <w:ins w:id="2173"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2174"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6B58752E" w14:textId="77777777" w:rsidR="003E61E1" w:rsidRPr="003E61E1" w:rsidRDefault="003E61E1" w:rsidP="003E61E1">
            <w:pPr>
              <w:jc w:val="center"/>
              <w:rPr>
                <w:ins w:id="2175" w:author="Dave Contreras" w:date="2019-07-18T13:21:00Z"/>
                <w:rFonts w:ascii="Calibri" w:eastAsia="Times New Roman" w:hAnsi="Calibri" w:cs="Times New Roman"/>
                <w:color w:val="000000"/>
              </w:rPr>
            </w:pPr>
            <w:ins w:id="2176"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2177" w:author="Dave Contreras" w:date="2019-07-18T13:23:00Z">
              <w:tcPr>
                <w:tcW w:w="135" w:type="dxa"/>
                <w:tcBorders>
                  <w:top w:val="nil"/>
                  <w:left w:val="nil"/>
                  <w:bottom w:val="nil"/>
                  <w:right w:val="nil"/>
                </w:tcBorders>
                <w:shd w:val="clear" w:color="000000" w:fill="000000"/>
                <w:noWrap/>
                <w:vAlign w:val="center"/>
                <w:hideMark/>
              </w:tcPr>
            </w:tcPrChange>
          </w:tcPr>
          <w:p w14:paraId="3B9446AB" w14:textId="77777777" w:rsidR="003E61E1" w:rsidRPr="003E61E1" w:rsidRDefault="003E61E1" w:rsidP="003E61E1">
            <w:pPr>
              <w:jc w:val="center"/>
              <w:rPr>
                <w:ins w:id="2178" w:author="Dave Contreras" w:date="2019-07-18T13:21:00Z"/>
                <w:rFonts w:ascii="Calibri" w:eastAsia="Times New Roman" w:hAnsi="Calibri" w:cs="Times New Roman"/>
                <w:color w:val="000000"/>
              </w:rPr>
            </w:pPr>
            <w:ins w:id="2179"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2180"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4267E9C2" w14:textId="77777777" w:rsidR="003E61E1" w:rsidRPr="003E61E1" w:rsidRDefault="003E61E1" w:rsidP="003E61E1">
            <w:pPr>
              <w:jc w:val="center"/>
              <w:rPr>
                <w:ins w:id="2181" w:author="Dave Contreras" w:date="2019-07-18T13:21:00Z"/>
                <w:rFonts w:ascii="Calibri" w:eastAsia="Times New Roman" w:hAnsi="Calibri" w:cs="Times New Roman"/>
                <w:color w:val="000000"/>
              </w:rPr>
            </w:pPr>
            <w:ins w:id="2182" w:author="Dave Contreras" w:date="2019-07-18T13:21:00Z">
              <w:r w:rsidRPr="003E61E1">
                <w:rPr>
                  <w:rFonts w:ascii="Calibri" w:eastAsia="Times New Roman" w:hAnsi="Calibri" w:cs="Times New Roman"/>
                  <w:color w:val="000000"/>
                </w:rPr>
                <w:t>Kruskal-Wallis Test</w:t>
              </w:r>
            </w:ins>
          </w:p>
        </w:tc>
      </w:tr>
      <w:tr w:rsidR="009C4718" w:rsidRPr="003E61E1" w14:paraId="5F41D334" w14:textId="77777777" w:rsidTr="009C4718">
        <w:trPr>
          <w:trHeight w:val="300"/>
          <w:ins w:id="2183" w:author="Dave Contreras" w:date="2019-07-18T13:21:00Z"/>
        </w:trPr>
        <w:tc>
          <w:tcPr>
            <w:tcW w:w="2719" w:type="dxa"/>
            <w:vMerge/>
            <w:tcBorders>
              <w:top w:val="nil"/>
              <w:left w:val="nil"/>
              <w:bottom w:val="nil"/>
              <w:right w:val="nil"/>
            </w:tcBorders>
            <w:vAlign w:val="center"/>
            <w:hideMark/>
          </w:tcPr>
          <w:p w14:paraId="64CE3865" w14:textId="77777777" w:rsidR="003E61E1" w:rsidRPr="003E61E1" w:rsidRDefault="003E61E1" w:rsidP="003E61E1">
            <w:pPr>
              <w:rPr>
                <w:ins w:id="2184"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56567845" w14:textId="77777777" w:rsidR="003E61E1" w:rsidRPr="003E61E1" w:rsidRDefault="003E61E1" w:rsidP="003E61E1">
            <w:pPr>
              <w:rPr>
                <w:ins w:id="2185"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4E50D964" w14:textId="77777777" w:rsidR="003E61E1" w:rsidRPr="003E61E1" w:rsidRDefault="003E61E1" w:rsidP="003E61E1">
            <w:pPr>
              <w:rPr>
                <w:ins w:id="2186"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EB0A181" w14:textId="77777777" w:rsidR="003E61E1" w:rsidRPr="003E61E1" w:rsidRDefault="003E61E1" w:rsidP="003E61E1">
            <w:pPr>
              <w:rPr>
                <w:ins w:id="2187"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293092FA" w14:textId="77777777" w:rsidR="003E61E1" w:rsidRPr="003E61E1" w:rsidRDefault="003E61E1" w:rsidP="003E61E1">
            <w:pPr>
              <w:jc w:val="center"/>
              <w:rPr>
                <w:ins w:id="2188" w:author="Dave Contreras" w:date="2019-07-18T13:21:00Z"/>
                <w:rFonts w:ascii="Calibri" w:eastAsia="Times New Roman" w:hAnsi="Calibri" w:cs="Times New Roman"/>
                <w:color w:val="000000"/>
              </w:rPr>
            </w:pPr>
            <w:ins w:id="2189"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478354BD" w14:textId="77777777" w:rsidR="003E61E1" w:rsidRPr="003E61E1" w:rsidRDefault="003E61E1" w:rsidP="003E61E1">
            <w:pPr>
              <w:jc w:val="center"/>
              <w:rPr>
                <w:ins w:id="2190" w:author="Dave Contreras" w:date="2019-07-18T13:21:00Z"/>
                <w:rFonts w:ascii="Calibri" w:eastAsia="Times New Roman" w:hAnsi="Calibri" w:cs="Times New Roman"/>
                <w:color w:val="000000"/>
              </w:rPr>
            </w:pPr>
            <w:ins w:id="2191" w:author="Dave Contreras"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1456C149" w14:textId="77777777" w:rsidR="003E61E1" w:rsidRPr="003E61E1" w:rsidRDefault="003E61E1" w:rsidP="003E61E1">
            <w:pPr>
              <w:jc w:val="center"/>
              <w:rPr>
                <w:ins w:id="2192" w:author="Dave Contreras" w:date="2019-07-18T13:21:00Z"/>
                <w:rFonts w:ascii="Calibri" w:eastAsia="Times New Roman" w:hAnsi="Calibri" w:cs="Times New Roman"/>
                <w:color w:val="000000"/>
              </w:rPr>
            </w:pPr>
            <w:ins w:id="2193" w:author="Dave Contreras" w:date="2019-07-18T13:21:00Z">
              <w:r w:rsidRPr="003E61E1">
                <w:rPr>
                  <w:rFonts w:ascii="Calibri" w:eastAsia="Times New Roman" w:hAnsi="Calibri" w:cs="Times New Roman"/>
                  <w:color w:val="000000"/>
                </w:rPr>
                <w:t>p</w:t>
              </w:r>
            </w:ins>
          </w:p>
        </w:tc>
      </w:tr>
      <w:tr w:rsidR="009C4718" w:rsidRPr="003E61E1" w14:paraId="6B116DAA" w14:textId="77777777" w:rsidTr="009C4718">
        <w:trPr>
          <w:trHeight w:val="300"/>
          <w:ins w:id="2194" w:author="Dave Contreras" w:date="2019-07-18T13:21:00Z"/>
        </w:trPr>
        <w:tc>
          <w:tcPr>
            <w:tcW w:w="2719" w:type="dxa"/>
            <w:tcBorders>
              <w:top w:val="nil"/>
              <w:left w:val="nil"/>
              <w:bottom w:val="nil"/>
              <w:right w:val="nil"/>
            </w:tcBorders>
            <w:shd w:val="clear" w:color="auto" w:fill="auto"/>
            <w:noWrap/>
            <w:vAlign w:val="center"/>
            <w:hideMark/>
          </w:tcPr>
          <w:p w14:paraId="7B5048E1" w14:textId="77777777" w:rsidR="003E61E1" w:rsidRPr="003E61E1" w:rsidRDefault="003E61E1" w:rsidP="003E61E1">
            <w:pPr>
              <w:rPr>
                <w:ins w:id="2195" w:author="Dave Contreras" w:date="2019-07-18T13:21:00Z"/>
                <w:rFonts w:ascii="Calibri" w:eastAsia="Times New Roman" w:hAnsi="Calibri" w:cs="Times New Roman"/>
                <w:color w:val="000000"/>
              </w:rPr>
            </w:pPr>
            <w:ins w:id="2196" w:author="Dave Contreras" w:date="2019-07-18T13:21:00Z">
              <w:r w:rsidRPr="003E61E1">
                <w:rPr>
                  <w:rFonts w:ascii="Calibri" w:eastAsia="Times New Roman" w:hAnsi="Calibri" w:cs="Times New Roman"/>
                  <w:color w:val="000000"/>
                </w:rPr>
                <w:t>2017 Lampara</w:t>
              </w:r>
            </w:ins>
          </w:p>
        </w:tc>
        <w:tc>
          <w:tcPr>
            <w:tcW w:w="440" w:type="dxa"/>
            <w:tcBorders>
              <w:top w:val="nil"/>
              <w:left w:val="nil"/>
              <w:bottom w:val="nil"/>
              <w:right w:val="nil"/>
            </w:tcBorders>
            <w:shd w:val="clear" w:color="auto" w:fill="auto"/>
            <w:noWrap/>
            <w:vAlign w:val="center"/>
            <w:hideMark/>
          </w:tcPr>
          <w:p w14:paraId="5208DB85" w14:textId="77777777" w:rsidR="003E61E1" w:rsidRPr="003E61E1" w:rsidRDefault="003E61E1" w:rsidP="003E61E1">
            <w:pPr>
              <w:jc w:val="center"/>
              <w:rPr>
                <w:ins w:id="2197" w:author="Dave Contreras" w:date="2019-07-18T13:21:00Z"/>
                <w:rFonts w:ascii="Calibri" w:eastAsia="Times New Roman" w:hAnsi="Calibri" w:cs="Times New Roman"/>
                <w:color w:val="000000"/>
              </w:rPr>
            </w:pPr>
            <w:ins w:id="2198"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38DA59DB" w14:textId="77777777" w:rsidR="003E61E1" w:rsidRPr="003E61E1" w:rsidRDefault="003E61E1" w:rsidP="003E61E1">
            <w:pPr>
              <w:jc w:val="center"/>
              <w:rPr>
                <w:ins w:id="2199" w:author="Dave Contreras" w:date="2019-07-18T13:21:00Z"/>
                <w:rFonts w:ascii="Calibri" w:eastAsia="Times New Roman" w:hAnsi="Calibri" w:cs="Times New Roman"/>
                <w:color w:val="000000"/>
              </w:rPr>
            </w:pPr>
            <w:ins w:id="2200" w:author="Dave Contreras" w:date="2019-07-18T13:21:00Z">
              <w:r w:rsidRPr="003E61E1">
                <w:rPr>
                  <w:rFonts w:ascii="Calibri" w:eastAsia="Times New Roman" w:hAnsi="Calibri" w:cs="Times New Roman"/>
                  <w:color w:val="000000"/>
                </w:rPr>
                <w:t>5010.8</w:t>
              </w:r>
            </w:ins>
          </w:p>
        </w:tc>
        <w:tc>
          <w:tcPr>
            <w:tcW w:w="1490" w:type="dxa"/>
            <w:tcBorders>
              <w:top w:val="nil"/>
              <w:left w:val="nil"/>
              <w:bottom w:val="nil"/>
              <w:right w:val="nil"/>
            </w:tcBorders>
            <w:shd w:val="clear" w:color="auto" w:fill="auto"/>
            <w:noWrap/>
            <w:vAlign w:val="center"/>
            <w:hideMark/>
          </w:tcPr>
          <w:p w14:paraId="2BB5E68D" w14:textId="77777777" w:rsidR="003E61E1" w:rsidRPr="003E61E1" w:rsidRDefault="003E61E1" w:rsidP="003E61E1">
            <w:pPr>
              <w:jc w:val="center"/>
              <w:rPr>
                <w:ins w:id="2201" w:author="Dave Contreras" w:date="2019-07-18T13:21:00Z"/>
                <w:rFonts w:ascii="Calibri" w:eastAsia="Times New Roman" w:hAnsi="Calibri" w:cs="Times New Roman"/>
                <w:color w:val="000000"/>
              </w:rPr>
            </w:pPr>
            <w:ins w:id="2202" w:author="Dave Contreras" w:date="2019-07-18T13:21:00Z">
              <w:r w:rsidRPr="003E61E1">
                <w:rPr>
                  <w:rFonts w:ascii="Calibri" w:eastAsia="Times New Roman" w:hAnsi="Calibri" w:cs="Times New Roman"/>
                  <w:color w:val="000000"/>
                </w:rPr>
                <w:t>1200.3</w:t>
              </w:r>
            </w:ins>
          </w:p>
        </w:tc>
        <w:tc>
          <w:tcPr>
            <w:tcW w:w="266" w:type="dxa"/>
            <w:tcBorders>
              <w:top w:val="nil"/>
              <w:left w:val="nil"/>
              <w:bottom w:val="nil"/>
              <w:right w:val="nil"/>
            </w:tcBorders>
            <w:shd w:val="clear" w:color="000000" w:fill="000000"/>
            <w:noWrap/>
            <w:vAlign w:val="center"/>
            <w:hideMark/>
          </w:tcPr>
          <w:p w14:paraId="7C5A6757" w14:textId="77777777" w:rsidR="003E61E1" w:rsidRPr="003E61E1" w:rsidRDefault="003E61E1" w:rsidP="003E61E1">
            <w:pPr>
              <w:jc w:val="center"/>
              <w:rPr>
                <w:ins w:id="2203" w:author="Dave Contreras" w:date="2019-07-18T13:21:00Z"/>
                <w:rFonts w:ascii="Calibri" w:eastAsia="Times New Roman" w:hAnsi="Calibri" w:cs="Times New Roman"/>
                <w:color w:val="000000"/>
              </w:rPr>
            </w:pPr>
            <w:ins w:id="2204"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333B76AF" w14:textId="77777777" w:rsidR="003E61E1" w:rsidRPr="003E61E1" w:rsidRDefault="003E61E1" w:rsidP="003E61E1">
            <w:pPr>
              <w:jc w:val="center"/>
              <w:rPr>
                <w:ins w:id="2205" w:author="Dave Contreras" w:date="2019-07-18T13:21:00Z"/>
                <w:rFonts w:ascii="Calibri" w:eastAsia="Times New Roman" w:hAnsi="Calibri" w:cs="Times New Roman"/>
                <w:color w:val="000000"/>
              </w:rPr>
            </w:pPr>
            <w:ins w:id="2206" w:author="Dave Contreras" w:date="2019-07-18T13:21:00Z">
              <w:r w:rsidRPr="003E61E1">
                <w:rPr>
                  <w:rFonts w:ascii="Calibri" w:eastAsia="Times New Roman" w:hAnsi="Calibri" w:cs="Times New Roman"/>
                  <w:color w:val="000000"/>
                </w:rPr>
                <w:t>29.1</w:t>
              </w:r>
              <w:del w:id="2207" w:author="Dave Contreras" w:date="2019-07-22T07:24:00Z">
                <w:r w:rsidRPr="003E61E1" w:rsidDel="00DF06D2">
                  <w:rPr>
                    <w:rFonts w:ascii="Calibri" w:eastAsia="Times New Roman" w:hAnsi="Calibri" w:cs="Times New Roman"/>
                    <w:color w:val="000000"/>
                  </w:rPr>
                  <w:delText>2</w:delText>
                </w:r>
              </w:del>
            </w:ins>
          </w:p>
        </w:tc>
        <w:tc>
          <w:tcPr>
            <w:tcW w:w="1412" w:type="dxa"/>
            <w:vMerge w:val="restart"/>
            <w:tcBorders>
              <w:top w:val="nil"/>
              <w:left w:val="nil"/>
              <w:bottom w:val="nil"/>
              <w:right w:val="nil"/>
            </w:tcBorders>
            <w:shd w:val="clear" w:color="auto" w:fill="auto"/>
            <w:noWrap/>
            <w:vAlign w:val="center"/>
            <w:hideMark/>
          </w:tcPr>
          <w:p w14:paraId="0B44D7A4" w14:textId="613B44E9" w:rsidR="003E61E1" w:rsidRPr="003E61E1" w:rsidRDefault="003E61E1" w:rsidP="003E61E1">
            <w:pPr>
              <w:jc w:val="center"/>
              <w:rPr>
                <w:ins w:id="2208" w:author="Dave Contreras" w:date="2019-07-18T13:21:00Z"/>
                <w:rFonts w:ascii="Calibri" w:eastAsia="Times New Roman" w:hAnsi="Calibri" w:cs="Times New Roman"/>
                <w:color w:val="000000"/>
              </w:rPr>
            </w:pPr>
            <w:ins w:id="2209" w:author="Dave Contreras" w:date="2019-07-18T13:21:00Z">
              <w:r w:rsidRPr="003E61E1">
                <w:rPr>
                  <w:rFonts w:ascii="Calibri" w:eastAsia="Times New Roman" w:hAnsi="Calibri" w:cs="Times New Roman"/>
                  <w:color w:val="000000"/>
                </w:rPr>
                <w:t>&lt;0.001</w:t>
              </w:r>
            </w:ins>
            <w:ins w:id="2210" w:author="Dave Contreras" w:date="2019-07-22T07:24:00Z">
              <w:r w:rsidR="004C10DA">
                <w:rPr>
                  <w:rFonts w:ascii="Calibri" w:eastAsia="Times New Roman" w:hAnsi="Calibri" w:cs="Times New Roman"/>
                  <w:color w:val="000000"/>
                </w:rPr>
                <w:t xml:space="preserve"> *</w:t>
              </w:r>
            </w:ins>
          </w:p>
        </w:tc>
      </w:tr>
      <w:tr w:rsidR="009C4718" w:rsidRPr="003E61E1" w14:paraId="7633723F" w14:textId="77777777" w:rsidTr="009C4718">
        <w:trPr>
          <w:trHeight w:val="300"/>
          <w:ins w:id="2211" w:author="Dave Contreras" w:date="2019-07-18T13:21:00Z"/>
        </w:trPr>
        <w:tc>
          <w:tcPr>
            <w:tcW w:w="2719" w:type="dxa"/>
            <w:tcBorders>
              <w:top w:val="nil"/>
              <w:left w:val="nil"/>
              <w:bottom w:val="nil"/>
              <w:right w:val="nil"/>
            </w:tcBorders>
            <w:shd w:val="clear" w:color="auto" w:fill="auto"/>
            <w:noWrap/>
            <w:vAlign w:val="bottom"/>
            <w:hideMark/>
          </w:tcPr>
          <w:p w14:paraId="16A910B7" w14:textId="77777777" w:rsidR="003E61E1" w:rsidRPr="003E61E1" w:rsidRDefault="003E61E1" w:rsidP="003E61E1">
            <w:pPr>
              <w:rPr>
                <w:ins w:id="2212" w:author="Dave Contreras" w:date="2019-07-18T13:21:00Z"/>
                <w:rFonts w:ascii="Calibri" w:eastAsia="Times New Roman" w:hAnsi="Calibri" w:cs="Times New Roman"/>
                <w:color w:val="000000"/>
              </w:rPr>
            </w:pPr>
            <w:ins w:id="2213" w:author="Dave Contreras" w:date="2019-07-18T13:21:00Z">
              <w:r w:rsidRPr="003E61E1">
                <w:rPr>
                  <w:rFonts w:ascii="Calibri" w:eastAsia="Times New Roman" w:hAnsi="Calibri" w:cs="Times New Roman"/>
                  <w:color w:val="000000"/>
                </w:rPr>
                <w:t xml:space="preserve">2017 </w:t>
              </w:r>
              <w:proofErr w:type="spellStart"/>
              <w:r w:rsidRPr="003E61E1">
                <w:rPr>
                  <w:rFonts w:ascii="Calibri" w:eastAsia="Times New Roman" w:hAnsi="Calibri" w:cs="Times New Roman"/>
                  <w:color w:val="000000"/>
                </w:rPr>
                <w:t>Townet</w:t>
              </w:r>
              <w:proofErr w:type="spellEnd"/>
            </w:ins>
          </w:p>
        </w:tc>
        <w:tc>
          <w:tcPr>
            <w:tcW w:w="440" w:type="dxa"/>
            <w:tcBorders>
              <w:top w:val="nil"/>
              <w:left w:val="nil"/>
              <w:bottom w:val="nil"/>
              <w:right w:val="nil"/>
            </w:tcBorders>
            <w:shd w:val="clear" w:color="auto" w:fill="auto"/>
            <w:noWrap/>
            <w:vAlign w:val="center"/>
            <w:hideMark/>
          </w:tcPr>
          <w:p w14:paraId="6EF2FCFE" w14:textId="77777777" w:rsidR="003E61E1" w:rsidRPr="003E61E1" w:rsidRDefault="003E61E1" w:rsidP="003E61E1">
            <w:pPr>
              <w:jc w:val="center"/>
              <w:rPr>
                <w:ins w:id="2214" w:author="Dave Contreras" w:date="2019-07-18T13:21:00Z"/>
                <w:rFonts w:ascii="Calibri" w:eastAsia="Times New Roman" w:hAnsi="Calibri" w:cs="Times New Roman"/>
                <w:color w:val="000000"/>
              </w:rPr>
            </w:pPr>
            <w:ins w:id="2215"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7AE0852B" w14:textId="77777777" w:rsidR="003E61E1" w:rsidRPr="003E61E1" w:rsidRDefault="003E61E1" w:rsidP="003E61E1">
            <w:pPr>
              <w:jc w:val="center"/>
              <w:rPr>
                <w:ins w:id="2216" w:author="Dave Contreras" w:date="2019-07-18T13:21:00Z"/>
                <w:rFonts w:ascii="Calibri" w:eastAsia="Times New Roman" w:hAnsi="Calibri" w:cs="Times New Roman"/>
                <w:color w:val="000000"/>
              </w:rPr>
            </w:pPr>
            <w:ins w:id="2217" w:author="Dave Contreras" w:date="2019-07-18T13:21:00Z">
              <w:r w:rsidRPr="003E61E1">
                <w:rPr>
                  <w:rFonts w:ascii="Calibri" w:eastAsia="Times New Roman" w:hAnsi="Calibri" w:cs="Times New Roman"/>
                  <w:color w:val="000000"/>
                </w:rPr>
                <w:t>818.7</w:t>
              </w:r>
            </w:ins>
          </w:p>
        </w:tc>
        <w:tc>
          <w:tcPr>
            <w:tcW w:w="1490" w:type="dxa"/>
            <w:tcBorders>
              <w:top w:val="nil"/>
              <w:left w:val="nil"/>
              <w:bottom w:val="nil"/>
              <w:right w:val="nil"/>
            </w:tcBorders>
            <w:shd w:val="clear" w:color="auto" w:fill="auto"/>
            <w:noWrap/>
            <w:vAlign w:val="center"/>
            <w:hideMark/>
          </w:tcPr>
          <w:p w14:paraId="1261CE37" w14:textId="77777777" w:rsidR="003E61E1" w:rsidRPr="003E61E1" w:rsidRDefault="003E61E1" w:rsidP="003E61E1">
            <w:pPr>
              <w:jc w:val="center"/>
              <w:rPr>
                <w:ins w:id="2218" w:author="Dave Contreras" w:date="2019-07-18T13:21:00Z"/>
                <w:rFonts w:ascii="Calibri" w:eastAsia="Times New Roman" w:hAnsi="Calibri" w:cs="Times New Roman"/>
                <w:color w:val="000000"/>
              </w:rPr>
            </w:pPr>
            <w:ins w:id="2219" w:author="Dave Contreras" w:date="2019-07-18T13:21:00Z">
              <w:r w:rsidRPr="003E61E1">
                <w:rPr>
                  <w:rFonts w:ascii="Calibri" w:eastAsia="Times New Roman" w:hAnsi="Calibri" w:cs="Times New Roman"/>
                  <w:color w:val="000000"/>
                </w:rPr>
                <w:t>165.2</w:t>
              </w:r>
            </w:ins>
          </w:p>
        </w:tc>
        <w:tc>
          <w:tcPr>
            <w:tcW w:w="266" w:type="dxa"/>
            <w:tcBorders>
              <w:top w:val="nil"/>
              <w:left w:val="nil"/>
              <w:bottom w:val="nil"/>
              <w:right w:val="nil"/>
            </w:tcBorders>
            <w:shd w:val="clear" w:color="000000" w:fill="000000"/>
            <w:noWrap/>
            <w:vAlign w:val="center"/>
            <w:hideMark/>
          </w:tcPr>
          <w:p w14:paraId="4D30D6BE" w14:textId="77777777" w:rsidR="003E61E1" w:rsidRPr="003E61E1" w:rsidRDefault="003E61E1" w:rsidP="003E61E1">
            <w:pPr>
              <w:jc w:val="center"/>
              <w:rPr>
                <w:ins w:id="2220" w:author="Dave Contreras" w:date="2019-07-18T13:21:00Z"/>
                <w:rFonts w:ascii="Calibri" w:eastAsia="Times New Roman" w:hAnsi="Calibri" w:cs="Times New Roman"/>
                <w:color w:val="000000"/>
              </w:rPr>
            </w:pPr>
            <w:ins w:id="2221"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5AB0ACB" w14:textId="77777777" w:rsidR="003E61E1" w:rsidRPr="003E61E1" w:rsidRDefault="003E61E1" w:rsidP="003E61E1">
            <w:pPr>
              <w:rPr>
                <w:ins w:id="2222"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DC9EA6E" w14:textId="77777777" w:rsidR="003E61E1" w:rsidRPr="003E61E1" w:rsidRDefault="003E61E1" w:rsidP="003E61E1">
            <w:pPr>
              <w:rPr>
                <w:ins w:id="2223" w:author="Dave Contreras" w:date="2019-07-18T13:21:00Z"/>
                <w:rFonts w:ascii="Calibri" w:eastAsia="Times New Roman" w:hAnsi="Calibri" w:cs="Times New Roman"/>
                <w:color w:val="000000"/>
              </w:rPr>
            </w:pPr>
          </w:p>
        </w:tc>
      </w:tr>
      <w:tr w:rsidR="009C4718" w:rsidRPr="003E61E1" w14:paraId="02DC9324" w14:textId="77777777" w:rsidTr="009C4718">
        <w:trPr>
          <w:trHeight w:val="300"/>
          <w:ins w:id="2224" w:author="Dave Contreras" w:date="2019-07-18T13:21:00Z"/>
        </w:trPr>
        <w:tc>
          <w:tcPr>
            <w:tcW w:w="2719" w:type="dxa"/>
            <w:tcBorders>
              <w:top w:val="nil"/>
              <w:left w:val="nil"/>
              <w:bottom w:val="nil"/>
              <w:right w:val="nil"/>
            </w:tcBorders>
            <w:shd w:val="clear" w:color="auto" w:fill="auto"/>
            <w:noWrap/>
            <w:vAlign w:val="center"/>
            <w:hideMark/>
          </w:tcPr>
          <w:p w14:paraId="2EB2D77E" w14:textId="77777777" w:rsidR="003E61E1" w:rsidRPr="003E61E1" w:rsidRDefault="003E61E1" w:rsidP="003E61E1">
            <w:pPr>
              <w:rPr>
                <w:ins w:id="2225" w:author="Dave Contreras" w:date="2019-07-18T13:21:00Z"/>
                <w:rFonts w:ascii="Calibri" w:eastAsia="Times New Roman" w:hAnsi="Calibri" w:cs="Times New Roman"/>
                <w:color w:val="000000"/>
              </w:rPr>
            </w:pPr>
            <w:ins w:id="2226" w:author="Dave Contreras" w:date="2019-07-18T13:21:00Z">
              <w:r w:rsidRPr="003E61E1">
                <w:rPr>
                  <w:rFonts w:ascii="Calibri" w:eastAsia="Times New Roman" w:hAnsi="Calibri" w:cs="Times New Roman"/>
                  <w:color w:val="000000"/>
                </w:rPr>
                <w:t>2018 Lampara</w:t>
              </w:r>
            </w:ins>
          </w:p>
        </w:tc>
        <w:tc>
          <w:tcPr>
            <w:tcW w:w="440" w:type="dxa"/>
            <w:tcBorders>
              <w:top w:val="nil"/>
              <w:left w:val="nil"/>
              <w:bottom w:val="nil"/>
              <w:right w:val="nil"/>
            </w:tcBorders>
            <w:shd w:val="clear" w:color="auto" w:fill="auto"/>
            <w:noWrap/>
            <w:vAlign w:val="center"/>
            <w:hideMark/>
          </w:tcPr>
          <w:p w14:paraId="1E01D950" w14:textId="77777777" w:rsidR="003E61E1" w:rsidRPr="003E61E1" w:rsidRDefault="003E61E1" w:rsidP="003E61E1">
            <w:pPr>
              <w:jc w:val="center"/>
              <w:rPr>
                <w:ins w:id="2227" w:author="Dave Contreras" w:date="2019-07-18T13:21:00Z"/>
                <w:rFonts w:ascii="Calibri" w:eastAsia="Times New Roman" w:hAnsi="Calibri" w:cs="Times New Roman"/>
                <w:color w:val="000000"/>
              </w:rPr>
            </w:pPr>
            <w:ins w:id="2228"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47FA920D" w14:textId="77777777" w:rsidR="003E61E1" w:rsidRPr="003E61E1" w:rsidRDefault="003E61E1" w:rsidP="003E61E1">
            <w:pPr>
              <w:jc w:val="center"/>
              <w:rPr>
                <w:ins w:id="2229" w:author="Dave Contreras" w:date="2019-07-18T13:21:00Z"/>
                <w:rFonts w:ascii="Calibri" w:eastAsia="Times New Roman" w:hAnsi="Calibri" w:cs="Times New Roman"/>
                <w:color w:val="000000"/>
              </w:rPr>
            </w:pPr>
            <w:ins w:id="2230" w:author="Dave Contreras" w:date="2019-07-18T13:21:00Z">
              <w:r w:rsidRPr="003E61E1">
                <w:rPr>
                  <w:rFonts w:ascii="Calibri" w:eastAsia="Times New Roman" w:hAnsi="Calibri" w:cs="Times New Roman"/>
                  <w:color w:val="000000"/>
                </w:rPr>
                <w:t>1191.5</w:t>
              </w:r>
            </w:ins>
          </w:p>
        </w:tc>
        <w:tc>
          <w:tcPr>
            <w:tcW w:w="1490" w:type="dxa"/>
            <w:tcBorders>
              <w:top w:val="nil"/>
              <w:left w:val="nil"/>
              <w:bottom w:val="nil"/>
              <w:right w:val="nil"/>
            </w:tcBorders>
            <w:shd w:val="clear" w:color="auto" w:fill="auto"/>
            <w:noWrap/>
            <w:vAlign w:val="center"/>
            <w:hideMark/>
          </w:tcPr>
          <w:p w14:paraId="72C1DB34" w14:textId="77777777" w:rsidR="003E61E1" w:rsidRPr="003E61E1" w:rsidRDefault="003E61E1" w:rsidP="003E61E1">
            <w:pPr>
              <w:jc w:val="center"/>
              <w:rPr>
                <w:ins w:id="2231" w:author="Dave Contreras" w:date="2019-07-18T13:21:00Z"/>
                <w:rFonts w:ascii="Calibri" w:eastAsia="Times New Roman" w:hAnsi="Calibri" w:cs="Times New Roman"/>
                <w:color w:val="000000"/>
              </w:rPr>
            </w:pPr>
            <w:ins w:id="2232" w:author="Dave Contreras" w:date="2019-07-18T13:21:00Z">
              <w:r w:rsidRPr="003E61E1">
                <w:rPr>
                  <w:rFonts w:ascii="Calibri" w:eastAsia="Times New Roman" w:hAnsi="Calibri" w:cs="Times New Roman"/>
                  <w:color w:val="000000"/>
                </w:rPr>
                <w:t>249.7</w:t>
              </w:r>
            </w:ins>
          </w:p>
        </w:tc>
        <w:tc>
          <w:tcPr>
            <w:tcW w:w="266" w:type="dxa"/>
            <w:tcBorders>
              <w:top w:val="nil"/>
              <w:left w:val="nil"/>
              <w:bottom w:val="nil"/>
              <w:right w:val="nil"/>
            </w:tcBorders>
            <w:shd w:val="clear" w:color="000000" w:fill="000000"/>
            <w:noWrap/>
            <w:vAlign w:val="center"/>
            <w:hideMark/>
          </w:tcPr>
          <w:p w14:paraId="12035BF8" w14:textId="77777777" w:rsidR="003E61E1" w:rsidRPr="003E61E1" w:rsidRDefault="003E61E1" w:rsidP="003E61E1">
            <w:pPr>
              <w:jc w:val="center"/>
              <w:rPr>
                <w:ins w:id="2233" w:author="Dave Contreras" w:date="2019-07-18T13:21:00Z"/>
                <w:rFonts w:ascii="Calibri" w:eastAsia="Times New Roman" w:hAnsi="Calibri" w:cs="Times New Roman"/>
                <w:color w:val="000000"/>
              </w:rPr>
            </w:pPr>
            <w:ins w:id="2234"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25EBF929" w14:textId="77777777" w:rsidR="003E61E1" w:rsidRPr="003E61E1" w:rsidRDefault="003E61E1" w:rsidP="003E61E1">
            <w:pPr>
              <w:rPr>
                <w:ins w:id="2235"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8C258FB" w14:textId="77777777" w:rsidR="003E61E1" w:rsidRPr="003E61E1" w:rsidRDefault="003E61E1" w:rsidP="003E61E1">
            <w:pPr>
              <w:rPr>
                <w:ins w:id="2236" w:author="Dave Contreras" w:date="2019-07-18T13:21:00Z"/>
                <w:rFonts w:ascii="Calibri" w:eastAsia="Times New Roman" w:hAnsi="Calibri" w:cs="Times New Roman"/>
                <w:color w:val="000000"/>
              </w:rPr>
            </w:pPr>
          </w:p>
        </w:tc>
      </w:tr>
      <w:tr w:rsidR="009C4718" w:rsidRPr="003E61E1" w14:paraId="3D004DC5" w14:textId="77777777" w:rsidTr="009C4718">
        <w:trPr>
          <w:trHeight w:val="315"/>
          <w:ins w:id="2237" w:author="Dave Contreras" w:date="2019-07-18T13:21:00Z"/>
        </w:trPr>
        <w:tc>
          <w:tcPr>
            <w:tcW w:w="2719" w:type="dxa"/>
            <w:tcBorders>
              <w:top w:val="nil"/>
              <w:left w:val="nil"/>
              <w:bottom w:val="nil"/>
              <w:right w:val="nil"/>
            </w:tcBorders>
            <w:shd w:val="clear" w:color="auto" w:fill="auto"/>
            <w:noWrap/>
            <w:vAlign w:val="bottom"/>
            <w:hideMark/>
          </w:tcPr>
          <w:p w14:paraId="63058C84" w14:textId="77777777" w:rsidR="003E61E1" w:rsidRPr="003E61E1" w:rsidRDefault="003E61E1" w:rsidP="003E61E1">
            <w:pPr>
              <w:rPr>
                <w:ins w:id="2238" w:author="Dave Contreras" w:date="2019-07-18T13:21:00Z"/>
                <w:rFonts w:ascii="Calibri" w:eastAsia="Times New Roman" w:hAnsi="Calibri" w:cs="Times New Roman"/>
                <w:color w:val="000000"/>
              </w:rPr>
            </w:pPr>
            <w:ins w:id="2239" w:author="Dave Contreras" w:date="2019-07-18T13:21:00Z">
              <w:r w:rsidRPr="003E61E1">
                <w:rPr>
                  <w:rFonts w:ascii="Calibri" w:eastAsia="Times New Roman" w:hAnsi="Calibri" w:cs="Times New Roman"/>
                  <w:color w:val="000000"/>
                </w:rPr>
                <w:t xml:space="preserve">2018 </w:t>
              </w:r>
              <w:proofErr w:type="spellStart"/>
              <w:r w:rsidRPr="003E61E1">
                <w:rPr>
                  <w:rFonts w:ascii="Calibri" w:eastAsia="Times New Roman" w:hAnsi="Calibri" w:cs="Times New Roman"/>
                  <w:color w:val="000000"/>
                </w:rPr>
                <w:t>Townet</w:t>
              </w:r>
              <w:proofErr w:type="spellEnd"/>
            </w:ins>
          </w:p>
        </w:tc>
        <w:tc>
          <w:tcPr>
            <w:tcW w:w="440" w:type="dxa"/>
            <w:tcBorders>
              <w:top w:val="nil"/>
              <w:left w:val="nil"/>
              <w:bottom w:val="nil"/>
              <w:right w:val="nil"/>
            </w:tcBorders>
            <w:shd w:val="clear" w:color="auto" w:fill="auto"/>
            <w:noWrap/>
            <w:vAlign w:val="center"/>
            <w:hideMark/>
          </w:tcPr>
          <w:p w14:paraId="66EC85E2" w14:textId="77777777" w:rsidR="003E61E1" w:rsidRPr="003E61E1" w:rsidRDefault="003E61E1" w:rsidP="003E61E1">
            <w:pPr>
              <w:jc w:val="center"/>
              <w:rPr>
                <w:ins w:id="2240" w:author="Dave Contreras" w:date="2019-07-18T13:21:00Z"/>
                <w:rFonts w:ascii="Calibri" w:eastAsia="Times New Roman" w:hAnsi="Calibri" w:cs="Times New Roman"/>
                <w:color w:val="000000"/>
              </w:rPr>
            </w:pPr>
            <w:ins w:id="2241"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1AD92F75" w14:textId="77777777" w:rsidR="003E61E1" w:rsidRPr="003E61E1" w:rsidRDefault="003E61E1" w:rsidP="003E61E1">
            <w:pPr>
              <w:jc w:val="center"/>
              <w:rPr>
                <w:ins w:id="2242" w:author="Dave Contreras" w:date="2019-07-18T13:21:00Z"/>
                <w:rFonts w:ascii="Calibri" w:eastAsia="Times New Roman" w:hAnsi="Calibri" w:cs="Times New Roman"/>
                <w:color w:val="000000"/>
              </w:rPr>
            </w:pPr>
            <w:ins w:id="2243" w:author="Dave Contreras" w:date="2019-07-18T13:21:00Z">
              <w:r w:rsidRPr="003E61E1">
                <w:rPr>
                  <w:rFonts w:ascii="Calibri" w:eastAsia="Times New Roman" w:hAnsi="Calibri" w:cs="Times New Roman"/>
                  <w:color w:val="000000"/>
                </w:rPr>
                <w:t>348.6</w:t>
              </w:r>
            </w:ins>
          </w:p>
        </w:tc>
        <w:tc>
          <w:tcPr>
            <w:tcW w:w="1490" w:type="dxa"/>
            <w:tcBorders>
              <w:top w:val="nil"/>
              <w:left w:val="nil"/>
              <w:bottom w:val="nil"/>
              <w:right w:val="nil"/>
            </w:tcBorders>
            <w:shd w:val="clear" w:color="auto" w:fill="auto"/>
            <w:noWrap/>
            <w:vAlign w:val="center"/>
            <w:hideMark/>
          </w:tcPr>
          <w:p w14:paraId="18FE54C0" w14:textId="77777777" w:rsidR="003E61E1" w:rsidRPr="003E61E1" w:rsidRDefault="003E61E1" w:rsidP="003E61E1">
            <w:pPr>
              <w:jc w:val="center"/>
              <w:rPr>
                <w:ins w:id="2244" w:author="Dave Contreras" w:date="2019-07-18T13:21:00Z"/>
                <w:rFonts w:ascii="Calibri" w:eastAsia="Times New Roman" w:hAnsi="Calibri" w:cs="Times New Roman"/>
                <w:color w:val="000000"/>
              </w:rPr>
            </w:pPr>
            <w:ins w:id="2245" w:author="Dave Contreras" w:date="2019-07-18T13:21:00Z">
              <w:r w:rsidRPr="003E61E1">
                <w:rPr>
                  <w:rFonts w:ascii="Calibri" w:eastAsia="Times New Roman" w:hAnsi="Calibri" w:cs="Times New Roman"/>
                  <w:color w:val="000000"/>
                </w:rPr>
                <w:t>103.9</w:t>
              </w:r>
            </w:ins>
          </w:p>
        </w:tc>
        <w:tc>
          <w:tcPr>
            <w:tcW w:w="266" w:type="dxa"/>
            <w:tcBorders>
              <w:top w:val="nil"/>
              <w:left w:val="nil"/>
              <w:bottom w:val="nil"/>
              <w:right w:val="nil"/>
            </w:tcBorders>
            <w:shd w:val="clear" w:color="000000" w:fill="000000"/>
            <w:noWrap/>
            <w:vAlign w:val="center"/>
            <w:hideMark/>
          </w:tcPr>
          <w:p w14:paraId="70061AE5" w14:textId="77777777" w:rsidR="003E61E1" w:rsidRPr="003E61E1" w:rsidRDefault="003E61E1" w:rsidP="003E61E1">
            <w:pPr>
              <w:jc w:val="center"/>
              <w:rPr>
                <w:ins w:id="2246" w:author="Dave Contreras" w:date="2019-07-18T13:21:00Z"/>
                <w:rFonts w:ascii="Calibri" w:eastAsia="Times New Roman" w:hAnsi="Calibri" w:cs="Times New Roman"/>
                <w:color w:val="000000"/>
              </w:rPr>
            </w:pPr>
            <w:ins w:id="2247"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3542B888" w14:textId="77777777" w:rsidR="003E61E1" w:rsidRPr="003E61E1" w:rsidRDefault="003E61E1" w:rsidP="003E61E1">
            <w:pPr>
              <w:rPr>
                <w:ins w:id="2248"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BADFE44" w14:textId="77777777" w:rsidR="003E61E1" w:rsidRPr="003E61E1" w:rsidRDefault="003E61E1" w:rsidP="003E61E1">
            <w:pPr>
              <w:rPr>
                <w:ins w:id="2249" w:author="Dave Contreras" w:date="2019-07-18T13:21:00Z"/>
                <w:rFonts w:ascii="Calibri" w:eastAsia="Times New Roman" w:hAnsi="Calibri" w:cs="Times New Roman"/>
                <w:color w:val="000000"/>
              </w:rPr>
            </w:pPr>
          </w:p>
        </w:tc>
      </w:tr>
      <w:tr w:rsidR="003E61E1" w:rsidRPr="003E61E1" w14:paraId="55121B0E" w14:textId="77777777" w:rsidTr="009C4718">
        <w:trPr>
          <w:trHeight w:val="315"/>
          <w:ins w:id="2250" w:author="Dave Contreras" w:date="2019-07-18T13:21:00Z"/>
          <w:trPrChange w:id="2251" w:author="Dave Contreras" w:date="2019-07-18T13:23:00Z">
            <w:trPr>
              <w:gridAfter w:val="0"/>
              <w:trHeight w:val="315"/>
            </w:trPr>
          </w:trPrChange>
        </w:trPr>
        <w:tc>
          <w:tcPr>
            <w:tcW w:w="8550" w:type="dxa"/>
            <w:gridSpan w:val="7"/>
            <w:tcBorders>
              <w:top w:val="single" w:sz="8" w:space="0" w:color="auto"/>
              <w:left w:val="nil"/>
              <w:bottom w:val="single" w:sz="8" w:space="0" w:color="auto"/>
              <w:right w:val="nil"/>
            </w:tcBorders>
            <w:shd w:val="clear" w:color="000000" w:fill="FFFFFF"/>
            <w:noWrap/>
            <w:vAlign w:val="center"/>
            <w:hideMark/>
            <w:tcPrChange w:id="2252" w:author="Dave Contreras" w:date="2019-07-18T13:23:00Z">
              <w:tcPr>
                <w:tcW w:w="8137" w:type="dxa"/>
                <w:gridSpan w:val="7"/>
                <w:tcBorders>
                  <w:top w:val="single" w:sz="8" w:space="0" w:color="auto"/>
                  <w:left w:val="nil"/>
                  <w:bottom w:val="single" w:sz="8" w:space="0" w:color="auto"/>
                  <w:right w:val="nil"/>
                </w:tcBorders>
                <w:shd w:val="clear" w:color="000000" w:fill="FFFFFF"/>
                <w:noWrap/>
                <w:vAlign w:val="center"/>
                <w:hideMark/>
              </w:tcPr>
            </w:tcPrChange>
          </w:tcPr>
          <w:p w14:paraId="4FB45AF4" w14:textId="77777777" w:rsidR="003E61E1" w:rsidRPr="003E61E1" w:rsidRDefault="003E61E1" w:rsidP="003E61E1">
            <w:pPr>
              <w:jc w:val="center"/>
              <w:rPr>
                <w:ins w:id="2253" w:author="Dave Contreras" w:date="2019-07-18T13:21:00Z"/>
                <w:rFonts w:ascii="Calibri" w:eastAsia="Times New Roman" w:hAnsi="Calibri" w:cs="Times New Roman"/>
                <w:b/>
                <w:bCs/>
                <w:color w:val="000000"/>
              </w:rPr>
            </w:pPr>
            <w:ins w:id="2254" w:author="Dave Contreras" w:date="2019-07-18T13:21:00Z">
              <w:r w:rsidRPr="003E61E1">
                <w:rPr>
                  <w:rFonts w:ascii="Calibri" w:eastAsia="Times New Roman" w:hAnsi="Calibri" w:cs="Times New Roman"/>
                  <w:b/>
                  <w:bCs/>
                  <w:color w:val="000000"/>
                </w:rPr>
                <w:t>Browns Island</w:t>
              </w:r>
            </w:ins>
          </w:p>
        </w:tc>
      </w:tr>
      <w:tr w:rsidR="003E61E1" w:rsidRPr="003E61E1" w14:paraId="4CD8F329" w14:textId="77777777" w:rsidTr="009C4718">
        <w:trPr>
          <w:trHeight w:val="300"/>
          <w:ins w:id="2255" w:author="Dave Contreras" w:date="2019-07-18T13:21:00Z"/>
          <w:trPrChange w:id="2256"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2257"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32A4CED0" w14:textId="77777777" w:rsidR="003E61E1" w:rsidRPr="003E61E1" w:rsidRDefault="003E61E1" w:rsidP="003E61E1">
            <w:pPr>
              <w:rPr>
                <w:ins w:id="2258" w:author="Dave Contreras" w:date="2019-07-18T13:21:00Z"/>
                <w:rFonts w:ascii="Calibri" w:eastAsia="Times New Roman" w:hAnsi="Calibri" w:cs="Times New Roman"/>
                <w:color w:val="000000"/>
              </w:rPr>
            </w:pPr>
            <w:ins w:id="2259"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2260"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779EDC86" w14:textId="77777777" w:rsidR="003E61E1" w:rsidRPr="003E61E1" w:rsidRDefault="003E61E1" w:rsidP="003E61E1">
            <w:pPr>
              <w:jc w:val="center"/>
              <w:rPr>
                <w:ins w:id="2261" w:author="Dave Contreras" w:date="2019-07-18T13:21:00Z"/>
                <w:rFonts w:ascii="Calibri" w:eastAsia="Times New Roman" w:hAnsi="Calibri" w:cs="Times New Roman"/>
                <w:color w:val="000000"/>
              </w:rPr>
            </w:pPr>
            <w:ins w:id="2262"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2263"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247EEE27" w14:textId="77777777" w:rsidR="003E61E1" w:rsidRPr="003E61E1" w:rsidRDefault="003E61E1" w:rsidP="003E61E1">
            <w:pPr>
              <w:jc w:val="center"/>
              <w:rPr>
                <w:ins w:id="2264" w:author="Dave Contreras" w:date="2019-07-18T13:21:00Z"/>
                <w:rFonts w:ascii="Calibri" w:eastAsia="Times New Roman" w:hAnsi="Calibri" w:cs="Times New Roman"/>
                <w:color w:val="000000"/>
              </w:rPr>
            </w:pPr>
            <w:ins w:id="2265"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2266"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3483102E" w14:textId="77777777" w:rsidR="003E61E1" w:rsidRPr="003E61E1" w:rsidRDefault="003E61E1" w:rsidP="003E61E1">
            <w:pPr>
              <w:jc w:val="center"/>
              <w:rPr>
                <w:ins w:id="2267" w:author="Dave Contreras" w:date="2019-07-18T13:21:00Z"/>
                <w:rFonts w:ascii="Calibri" w:eastAsia="Times New Roman" w:hAnsi="Calibri" w:cs="Times New Roman"/>
                <w:color w:val="000000"/>
              </w:rPr>
            </w:pPr>
            <w:ins w:id="2268"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2269" w:author="Dave Contreras" w:date="2019-07-18T13:23:00Z">
              <w:tcPr>
                <w:tcW w:w="135" w:type="dxa"/>
                <w:tcBorders>
                  <w:top w:val="nil"/>
                  <w:left w:val="nil"/>
                  <w:bottom w:val="nil"/>
                  <w:right w:val="nil"/>
                </w:tcBorders>
                <w:shd w:val="clear" w:color="000000" w:fill="000000"/>
                <w:noWrap/>
                <w:vAlign w:val="center"/>
                <w:hideMark/>
              </w:tcPr>
            </w:tcPrChange>
          </w:tcPr>
          <w:p w14:paraId="23108F87" w14:textId="77777777" w:rsidR="003E61E1" w:rsidRPr="003E61E1" w:rsidRDefault="003E61E1" w:rsidP="003E61E1">
            <w:pPr>
              <w:jc w:val="center"/>
              <w:rPr>
                <w:ins w:id="2270" w:author="Dave Contreras" w:date="2019-07-18T13:21:00Z"/>
                <w:rFonts w:ascii="Calibri" w:eastAsia="Times New Roman" w:hAnsi="Calibri" w:cs="Times New Roman"/>
                <w:color w:val="000000"/>
              </w:rPr>
            </w:pPr>
            <w:ins w:id="2271"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2272"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4D5EE736" w14:textId="77777777" w:rsidR="003E61E1" w:rsidRPr="003E61E1" w:rsidRDefault="003E61E1" w:rsidP="003E61E1">
            <w:pPr>
              <w:jc w:val="center"/>
              <w:rPr>
                <w:ins w:id="2273" w:author="Dave Contreras" w:date="2019-07-18T13:21:00Z"/>
                <w:rFonts w:ascii="Calibri" w:eastAsia="Times New Roman" w:hAnsi="Calibri" w:cs="Times New Roman"/>
                <w:color w:val="000000"/>
              </w:rPr>
            </w:pPr>
            <w:ins w:id="2274" w:author="Dave Contreras" w:date="2019-07-18T13:21:00Z">
              <w:r w:rsidRPr="003E61E1">
                <w:rPr>
                  <w:rFonts w:ascii="Calibri" w:eastAsia="Times New Roman" w:hAnsi="Calibri" w:cs="Times New Roman"/>
                  <w:color w:val="000000"/>
                </w:rPr>
                <w:t>Wilcoxon Paired T-Test</w:t>
              </w:r>
            </w:ins>
          </w:p>
        </w:tc>
      </w:tr>
      <w:tr w:rsidR="009C4718" w:rsidRPr="003E61E1" w14:paraId="62112A36" w14:textId="77777777" w:rsidTr="009C4718">
        <w:trPr>
          <w:trHeight w:val="300"/>
          <w:ins w:id="2275" w:author="Dave Contreras" w:date="2019-07-18T13:21:00Z"/>
        </w:trPr>
        <w:tc>
          <w:tcPr>
            <w:tcW w:w="2719" w:type="dxa"/>
            <w:vMerge/>
            <w:tcBorders>
              <w:top w:val="nil"/>
              <w:left w:val="nil"/>
              <w:bottom w:val="nil"/>
              <w:right w:val="nil"/>
            </w:tcBorders>
            <w:vAlign w:val="center"/>
            <w:hideMark/>
          </w:tcPr>
          <w:p w14:paraId="39F53EFE" w14:textId="77777777" w:rsidR="003E61E1" w:rsidRPr="003E61E1" w:rsidRDefault="003E61E1" w:rsidP="003E61E1">
            <w:pPr>
              <w:rPr>
                <w:ins w:id="2276"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107E5A9C" w14:textId="77777777" w:rsidR="003E61E1" w:rsidRPr="003E61E1" w:rsidRDefault="003E61E1" w:rsidP="003E61E1">
            <w:pPr>
              <w:rPr>
                <w:ins w:id="2277"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5A66DF52" w14:textId="77777777" w:rsidR="003E61E1" w:rsidRPr="003E61E1" w:rsidRDefault="003E61E1" w:rsidP="003E61E1">
            <w:pPr>
              <w:rPr>
                <w:ins w:id="2278"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37924606" w14:textId="77777777" w:rsidR="003E61E1" w:rsidRPr="003E61E1" w:rsidRDefault="003E61E1" w:rsidP="003E61E1">
            <w:pPr>
              <w:rPr>
                <w:ins w:id="2279"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019529FA" w14:textId="77777777" w:rsidR="003E61E1" w:rsidRPr="003E61E1" w:rsidRDefault="003E61E1" w:rsidP="003E61E1">
            <w:pPr>
              <w:jc w:val="center"/>
              <w:rPr>
                <w:ins w:id="2280" w:author="Dave Contreras" w:date="2019-07-18T13:21:00Z"/>
                <w:rFonts w:ascii="Calibri" w:eastAsia="Times New Roman" w:hAnsi="Calibri" w:cs="Times New Roman"/>
                <w:color w:val="000000"/>
              </w:rPr>
            </w:pPr>
            <w:ins w:id="2281"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52780E79" w14:textId="77777777" w:rsidR="003E61E1" w:rsidRPr="003E61E1" w:rsidRDefault="003E61E1" w:rsidP="003E61E1">
            <w:pPr>
              <w:jc w:val="center"/>
              <w:rPr>
                <w:ins w:id="2282" w:author="Dave Contreras" w:date="2019-07-18T13:21:00Z"/>
                <w:rFonts w:ascii="Calibri" w:eastAsia="Times New Roman" w:hAnsi="Calibri" w:cs="Times New Roman"/>
                <w:color w:val="000000"/>
              </w:rPr>
            </w:pPr>
            <w:ins w:id="2283" w:author="Dave Contreras" w:date="2019-07-18T13:21:00Z">
              <w:r w:rsidRPr="003E61E1">
                <w:rPr>
                  <w:rFonts w:ascii="Calibri" w:eastAsia="Times New Roman" w:hAnsi="Calibri" w:cs="Times New Roman"/>
                  <w:color w:val="000000"/>
                </w:rPr>
                <w:t>Z</w:t>
              </w:r>
            </w:ins>
          </w:p>
        </w:tc>
        <w:tc>
          <w:tcPr>
            <w:tcW w:w="1412" w:type="dxa"/>
            <w:tcBorders>
              <w:top w:val="nil"/>
              <w:left w:val="nil"/>
              <w:bottom w:val="nil"/>
              <w:right w:val="nil"/>
            </w:tcBorders>
            <w:shd w:val="clear" w:color="auto" w:fill="auto"/>
            <w:noWrap/>
            <w:vAlign w:val="center"/>
            <w:hideMark/>
          </w:tcPr>
          <w:p w14:paraId="62D009B4" w14:textId="77777777" w:rsidR="003E61E1" w:rsidRPr="003E61E1" w:rsidRDefault="003E61E1" w:rsidP="003E61E1">
            <w:pPr>
              <w:jc w:val="center"/>
              <w:rPr>
                <w:ins w:id="2284" w:author="Dave Contreras" w:date="2019-07-18T13:21:00Z"/>
                <w:rFonts w:ascii="Calibri" w:eastAsia="Times New Roman" w:hAnsi="Calibri" w:cs="Times New Roman"/>
                <w:color w:val="000000"/>
              </w:rPr>
            </w:pPr>
            <w:ins w:id="2285" w:author="Dave Contreras" w:date="2019-07-18T13:21:00Z">
              <w:r w:rsidRPr="003E61E1">
                <w:rPr>
                  <w:rFonts w:ascii="Calibri" w:eastAsia="Times New Roman" w:hAnsi="Calibri" w:cs="Times New Roman"/>
                  <w:color w:val="000000"/>
                </w:rPr>
                <w:t>p</w:t>
              </w:r>
            </w:ins>
          </w:p>
        </w:tc>
      </w:tr>
      <w:tr w:rsidR="009C4718" w:rsidRPr="003E61E1" w14:paraId="6169F31A" w14:textId="77777777" w:rsidTr="009C4718">
        <w:trPr>
          <w:trHeight w:val="300"/>
          <w:ins w:id="2286" w:author="Dave Contreras" w:date="2019-07-18T13:21:00Z"/>
        </w:trPr>
        <w:tc>
          <w:tcPr>
            <w:tcW w:w="2719" w:type="dxa"/>
            <w:tcBorders>
              <w:top w:val="nil"/>
              <w:left w:val="nil"/>
              <w:bottom w:val="nil"/>
              <w:right w:val="nil"/>
            </w:tcBorders>
            <w:shd w:val="clear" w:color="auto" w:fill="auto"/>
            <w:noWrap/>
            <w:vAlign w:val="bottom"/>
            <w:hideMark/>
          </w:tcPr>
          <w:p w14:paraId="478D4211" w14:textId="77777777" w:rsidR="003E61E1" w:rsidRPr="003E61E1" w:rsidRDefault="003E61E1" w:rsidP="003E61E1">
            <w:pPr>
              <w:rPr>
                <w:ins w:id="2287" w:author="Dave Contreras" w:date="2019-07-18T13:21:00Z"/>
                <w:rFonts w:ascii="Calibri" w:eastAsia="Times New Roman" w:hAnsi="Calibri" w:cs="Times New Roman"/>
                <w:color w:val="000000"/>
              </w:rPr>
            </w:pPr>
            <w:ins w:id="2288" w:author="Dave Contreras" w:date="2019-07-18T13:21:00Z">
              <w:r w:rsidRPr="003E61E1">
                <w:rPr>
                  <w:rFonts w:ascii="Calibri" w:eastAsia="Times New Roman" w:hAnsi="Calibri" w:cs="Times New Roman"/>
                  <w:color w:val="000000"/>
                </w:rPr>
                <w:t>2018 Lampara</w:t>
              </w:r>
            </w:ins>
          </w:p>
        </w:tc>
        <w:tc>
          <w:tcPr>
            <w:tcW w:w="440" w:type="dxa"/>
            <w:tcBorders>
              <w:top w:val="nil"/>
              <w:left w:val="nil"/>
              <w:bottom w:val="nil"/>
              <w:right w:val="nil"/>
            </w:tcBorders>
            <w:shd w:val="clear" w:color="auto" w:fill="auto"/>
            <w:noWrap/>
            <w:vAlign w:val="center"/>
            <w:hideMark/>
          </w:tcPr>
          <w:p w14:paraId="112C67F6" w14:textId="77777777" w:rsidR="003E61E1" w:rsidRPr="003E61E1" w:rsidRDefault="003E61E1" w:rsidP="003E61E1">
            <w:pPr>
              <w:jc w:val="center"/>
              <w:rPr>
                <w:ins w:id="2289" w:author="Dave Contreras" w:date="2019-07-18T13:21:00Z"/>
                <w:rFonts w:ascii="Calibri" w:eastAsia="Times New Roman" w:hAnsi="Calibri" w:cs="Times New Roman"/>
                <w:color w:val="000000"/>
              </w:rPr>
            </w:pPr>
            <w:ins w:id="2290" w:author="Dave Contreras" w:date="2019-07-18T13:21:00Z">
              <w:r w:rsidRPr="003E61E1">
                <w:rPr>
                  <w:rFonts w:ascii="Calibri" w:eastAsia="Times New Roman" w:hAnsi="Calibri" w:cs="Times New Roman"/>
                  <w:color w:val="000000"/>
                </w:rPr>
                <w:t>11</w:t>
              </w:r>
            </w:ins>
          </w:p>
        </w:tc>
        <w:tc>
          <w:tcPr>
            <w:tcW w:w="1278" w:type="dxa"/>
            <w:tcBorders>
              <w:top w:val="nil"/>
              <w:left w:val="nil"/>
              <w:bottom w:val="nil"/>
              <w:right w:val="nil"/>
            </w:tcBorders>
            <w:shd w:val="clear" w:color="auto" w:fill="auto"/>
            <w:noWrap/>
            <w:vAlign w:val="center"/>
            <w:hideMark/>
          </w:tcPr>
          <w:p w14:paraId="6F9CFD6A" w14:textId="77777777" w:rsidR="003E61E1" w:rsidRPr="003E61E1" w:rsidRDefault="003E61E1" w:rsidP="003E61E1">
            <w:pPr>
              <w:jc w:val="center"/>
              <w:rPr>
                <w:ins w:id="2291" w:author="Dave Contreras" w:date="2019-07-18T13:21:00Z"/>
                <w:rFonts w:ascii="Calibri" w:eastAsia="Times New Roman" w:hAnsi="Calibri" w:cs="Times New Roman"/>
                <w:color w:val="000000"/>
              </w:rPr>
            </w:pPr>
            <w:ins w:id="2292" w:author="Dave Contreras" w:date="2019-07-18T13:21:00Z">
              <w:r w:rsidRPr="003E61E1">
                <w:rPr>
                  <w:rFonts w:ascii="Calibri" w:eastAsia="Times New Roman" w:hAnsi="Calibri" w:cs="Times New Roman"/>
                  <w:color w:val="000000"/>
                </w:rPr>
                <w:t>146.45</w:t>
              </w:r>
            </w:ins>
          </w:p>
        </w:tc>
        <w:tc>
          <w:tcPr>
            <w:tcW w:w="1490" w:type="dxa"/>
            <w:tcBorders>
              <w:top w:val="nil"/>
              <w:left w:val="nil"/>
              <w:bottom w:val="nil"/>
              <w:right w:val="nil"/>
            </w:tcBorders>
            <w:shd w:val="clear" w:color="auto" w:fill="auto"/>
            <w:noWrap/>
            <w:vAlign w:val="center"/>
            <w:hideMark/>
          </w:tcPr>
          <w:p w14:paraId="74B2BC6C" w14:textId="77777777" w:rsidR="003E61E1" w:rsidRPr="003E61E1" w:rsidRDefault="003E61E1" w:rsidP="003E61E1">
            <w:pPr>
              <w:jc w:val="center"/>
              <w:rPr>
                <w:ins w:id="2293" w:author="Dave Contreras" w:date="2019-07-18T13:21:00Z"/>
                <w:rFonts w:ascii="Calibri" w:eastAsia="Times New Roman" w:hAnsi="Calibri" w:cs="Times New Roman"/>
                <w:color w:val="000000"/>
              </w:rPr>
            </w:pPr>
            <w:ins w:id="2294" w:author="Dave Contreras" w:date="2019-07-18T13:21:00Z">
              <w:r w:rsidRPr="003E61E1">
                <w:rPr>
                  <w:rFonts w:ascii="Calibri" w:eastAsia="Times New Roman" w:hAnsi="Calibri" w:cs="Times New Roman"/>
                  <w:color w:val="000000"/>
                </w:rPr>
                <w:t>89.3</w:t>
              </w:r>
            </w:ins>
          </w:p>
        </w:tc>
        <w:tc>
          <w:tcPr>
            <w:tcW w:w="266" w:type="dxa"/>
            <w:tcBorders>
              <w:top w:val="nil"/>
              <w:left w:val="nil"/>
              <w:bottom w:val="nil"/>
              <w:right w:val="nil"/>
            </w:tcBorders>
            <w:shd w:val="clear" w:color="000000" w:fill="000000"/>
            <w:noWrap/>
            <w:vAlign w:val="center"/>
            <w:hideMark/>
          </w:tcPr>
          <w:p w14:paraId="07F37140" w14:textId="77777777" w:rsidR="003E61E1" w:rsidRPr="003E61E1" w:rsidRDefault="003E61E1" w:rsidP="003E61E1">
            <w:pPr>
              <w:jc w:val="center"/>
              <w:rPr>
                <w:ins w:id="2295" w:author="Dave Contreras" w:date="2019-07-18T13:21:00Z"/>
                <w:rFonts w:ascii="Calibri" w:eastAsia="Times New Roman" w:hAnsi="Calibri" w:cs="Times New Roman"/>
                <w:color w:val="000000"/>
              </w:rPr>
            </w:pPr>
            <w:ins w:id="2296"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214C5B06" w14:textId="77777777" w:rsidR="003E61E1" w:rsidRPr="003E61E1" w:rsidRDefault="003E61E1" w:rsidP="003E61E1">
            <w:pPr>
              <w:jc w:val="center"/>
              <w:rPr>
                <w:ins w:id="2297" w:author="Dave Contreras" w:date="2019-07-18T13:21:00Z"/>
                <w:rFonts w:ascii="Calibri" w:eastAsia="Times New Roman" w:hAnsi="Calibri" w:cs="Times New Roman"/>
                <w:color w:val="000000"/>
              </w:rPr>
            </w:pPr>
            <w:ins w:id="2298" w:author="Dave Contreras" w:date="2019-07-18T13:21:00Z">
              <w:r w:rsidRPr="003E61E1">
                <w:rPr>
                  <w:rFonts w:ascii="Calibri" w:eastAsia="Times New Roman" w:hAnsi="Calibri" w:cs="Times New Roman"/>
                  <w:color w:val="000000"/>
                </w:rPr>
                <w:t>1.</w:t>
              </w:r>
              <w:del w:id="2299" w:author="Dave Contreras" w:date="2019-07-22T07:24:00Z">
                <w:r w:rsidRPr="003E61E1" w:rsidDel="00DF06D2">
                  <w:rPr>
                    <w:rFonts w:ascii="Calibri" w:eastAsia="Times New Roman" w:hAnsi="Calibri" w:cs="Times New Roman"/>
                    <w:color w:val="000000"/>
                  </w:rPr>
                  <w:delText>5</w:delText>
                </w:r>
              </w:del>
              <w:r w:rsidRPr="003E61E1">
                <w:rPr>
                  <w:rFonts w:ascii="Calibri" w:eastAsia="Times New Roman" w:hAnsi="Calibri" w:cs="Times New Roman"/>
                  <w:color w:val="000000"/>
                </w:rPr>
                <w:t>6</w:t>
              </w:r>
            </w:ins>
          </w:p>
        </w:tc>
        <w:tc>
          <w:tcPr>
            <w:tcW w:w="1412" w:type="dxa"/>
            <w:vMerge w:val="restart"/>
            <w:tcBorders>
              <w:top w:val="nil"/>
              <w:left w:val="nil"/>
              <w:bottom w:val="nil"/>
              <w:right w:val="nil"/>
            </w:tcBorders>
            <w:shd w:val="clear" w:color="auto" w:fill="auto"/>
            <w:noWrap/>
            <w:vAlign w:val="center"/>
            <w:hideMark/>
          </w:tcPr>
          <w:p w14:paraId="094CC68E" w14:textId="77777777" w:rsidR="003E61E1" w:rsidRPr="003E61E1" w:rsidRDefault="003E61E1" w:rsidP="003E61E1">
            <w:pPr>
              <w:jc w:val="center"/>
              <w:rPr>
                <w:ins w:id="2300" w:author="Dave Contreras" w:date="2019-07-18T13:21:00Z"/>
                <w:rFonts w:ascii="Calibri" w:eastAsia="Times New Roman" w:hAnsi="Calibri" w:cs="Times New Roman"/>
                <w:color w:val="000000"/>
              </w:rPr>
            </w:pPr>
            <w:ins w:id="2301" w:author="Dave Contreras" w:date="2019-07-18T13:21:00Z">
              <w:r w:rsidRPr="003E61E1">
                <w:rPr>
                  <w:rFonts w:ascii="Calibri" w:eastAsia="Times New Roman" w:hAnsi="Calibri" w:cs="Times New Roman"/>
                  <w:color w:val="000000"/>
                </w:rPr>
                <w:t>0.12</w:t>
              </w:r>
            </w:ins>
          </w:p>
        </w:tc>
      </w:tr>
      <w:tr w:rsidR="009C4718" w:rsidRPr="003E61E1" w14:paraId="52BDCF22" w14:textId="77777777" w:rsidTr="009C4718">
        <w:trPr>
          <w:trHeight w:val="315"/>
          <w:ins w:id="2302" w:author="Dave Contreras" w:date="2019-07-18T13:21:00Z"/>
        </w:trPr>
        <w:tc>
          <w:tcPr>
            <w:tcW w:w="2719" w:type="dxa"/>
            <w:tcBorders>
              <w:top w:val="nil"/>
              <w:left w:val="nil"/>
              <w:bottom w:val="nil"/>
              <w:right w:val="nil"/>
            </w:tcBorders>
            <w:shd w:val="clear" w:color="auto" w:fill="auto"/>
            <w:noWrap/>
            <w:vAlign w:val="bottom"/>
            <w:hideMark/>
          </w:tcPr>
          <w:p w14:paraId="38A00B28" w14:textId="77777777" w:rsidR="003E61E1" w:rsidRPr="003E61E1" w:rsidRDefault="003E61E1" w:rsidP="003E61E1">
            <w:pPr>
              <w:rPr>
                <w:ins w:id="2303" w:author="Dave Contreras" w:date="2019-07-18T13:21:00Z"/>
                <w:rFonts w:ascii="Calibri" w:eastAsia="Times New Roman" w:hAnsi="Calibri" w:cs="Times New Roman"/>
                <w:color w:val="000000"/>
              </w:rPr>
            </w:pPr>
            <w:ins w:id="2304" w:author="Dave Contreras" w:date="2019-07-18T13:21:00Z">
              <w:r w:rsidRPr="003E61E1">
                <w:rPr>
                  <w:rFonts w:ascii="Calibri" w:eastAsia="Times New Roman" w:hAnsi="Calibri" w:cs="Times New Roman"/>
                  <w:color w:val="000000"/>
                </w:rPr>
                <w:t xml:space="preserve">2018 </w:t>
              </w:r>
              <w:proofErr w:type="spellStart"/>
              <w:r w:rsidRPr="003E61E1">
                <w:rPr>
                  <w:rFonts w:ascii="Calibri" w:eastAsia="Times New Roman" w:hAnsi="Calibri" w:cs="Times New Roman"/>
                  <w:color w:val="000000"/>
                </w:rPr>
                <w:t>Townet</w:t>
              </w:r>
              <w:proofErr w:type="spellEnd"/>
            </w:ins>
          </w:p>
        </w:tc>
        <w:tc>
          <w:tcPr>
            <w:tcW w:w="440" w:type="dxa"/>
            <w:tcBorders>
              <w:top w:val="nil"/>
              <w:left w:val="nil"/>
              <w:bottom w:val="nil"/>
              <w:right w:val="nil"/>
            </w:tcBorders>
            <w:shd w:val="clear" w:color="auto" w:fill="auto"/>
            <w:noWrap/>
            <w:vAlign w:val="center"/>
            <w:hideMark/>
          </w:tcPr>
          <w:p w14:paraId="6ED8C7C8" w14:textId="77777777" w:rsidR="003E61E1" w:rsidRPr="003E61E1" w:rsidRDefault="003E61E1" w:rsidP="003E61E1">
            <w:pPr>
              <w:jc w:val="center"/>
              <w:rPr>
                <w:ins w:id="2305" w:author="Dave Contreras" w:date="2019-07-18T13:21:00Z"/>
                <w:rFonts w:ascii="Calibri" w:eastAsia="Times New Roman" w:hAnsi="Calibri" w:cs="Times New Roman"/>
                <w:color w:val="000000"/>
              </w:rPr>
            </w:pPr>
            <w:ins w:id="2306" w:author="Dave Contreras" w:date="2019-07-18T13:21:00Z">
              <w:r w:rsidRPr="003E61E1">
                <w:rPr>
                  <w:rFonts w:ascii="Calibri" w:eastAsia="Times New Roman" w:hAnsi="Calibri" w:cs="Times New Roman"/>
                  <w:color w:val="000000"/>
                </w:rPr>
                <w:t>11</w:t>
              </w:r>
            </w:ins>
          </w:p>
        </w:tc>
        <w:tc>
          <w:tcPr>
            <w:tcW w:w="1278" w:type="dxa"/>
            <w:tcBorders>
              <w:top w:val="nil"/>
              <w:left w:val="nil"/>
              <w:bottom w:val="nil"/>
              <w:right w:val="nil"/>
            </w:tcBorders>
            <w:shd w:val="clear" w:color="auto" w:fill="auto"/>
            <w:noWrap/>
            <w:vAlign w:val="center"/>
            <w:hideMark/>
          </w:tcPr>
          <w:p w14:paraId="0D754416" w14:textId="77777777" w:rsidR="003E61E1" w:rsidRPr="003E61E1" w:rsidRDefault="003E61E1" w:rsidP="003E61E1">
            <w:pPr>
              <w:jc w:val="center"/>
              <w:rPr>
                <w:ins w:id="2307" w:author="Dave Contreras" w:date="2019-07-18T13:21:00Z"/>
                <w:rFonts w:ascii="Calibri" w:eastAsia="Times New Roman" w:hAnsi="Calibri" w:cs="Times New Roman"/>
                <w:color w:val="000000"/>
              </w:rPr>
            </w:pPr>
            <w:ins w:id="2308" w:author="Dave Contreras" w:date="2019-07-18T13:21:00Z">
              <w:r w:rsidRPr="003E61E1">
                <w:rPr>
                  <w:rFonts w:ascii="Calibri" w:eastAsia="Times New Roman" w:hAnsi="Calibri" w:cs="Times New Roman"/>
                  <w:color w:val="000000"/>
                </w:rPr>
                <w:t>17.573</w:t>
              </w:r>
            </w:ins>
          </w:p>
        </w:tc>
        <w:tc>
          <w:tcPr>
            <w:tcW w:w="1490" w:type="dxa"/>
            <w:tcBorders>
              <w:top w:val="nil"/>
              <w:left w:val="nil"/>
              <w:bottom w:val="nil"/>
              <w:right w:val="nil"/>
            </w:tcBorders>
            <w:shd w:val="clear" w:color="auto" w:fill="auto"/>
            <w:noWrap/>
            <w:vAlign w:val="center"/>
            <w:hideMark/>
          </w:tcPr>
          <w:p w14:paraId="66C1C05B" w14:textId="77777777" w:rsidR="003E61E1" w:rsidRPr="003E61E1" w:rsidRDefault="003E61E1" w:rsidP="003E61E1">
            <w:pPr>
              <w:jc w:val="center"/>
              <w:rPr>
                <w:ins w:id="2309" w:author="Dave Contreras" w:date="2019-07-18T13:21:00Z"/>
                <w:rFonts w:ascii="Calibri" w:eastAsia="Times New Roman" w:hAnsi="Calibri" w:cs="Times New Roman"/>
                <w:color w:val="000000"/>
              </w:rPr>
            </w:pPr>
            <w:ins w:id="2310" w:author="Dave Contreras" w:date="2019-07-18T13:21:00Z">
              <w:r w:rsidRPr="003E61E1">
                <w:rPr>
                  <w:rFonts w:ascii="Calibri" w:eastAsia="Times New Roman" w:hAnsi="Calibri" w:cs="Times New Roman"/>
                  <w:color w:val="000000"/>
                </w:rPr>
                <w:t>5.1</w:t>
              </w:r>
            </w:ins>
          </w:p>
        </w:tc>
        <w:tc>
          <w:tcPr>
            <w:tcW w:w="266" w:type="dxa"/>
            <w:tcBorders>
              <w:top w:val="nil"/>
              <w:left w:val="nil"/>
              <w:bottom w:val="nil"/>
              <w:right w:val="nil"/>
            </w:tcBorders>
            <w:shd w:val="clear" w:color="000000" w:fill="000000"/>
            <w:noWrap/>
            <w:vAlign w:val="center"/>
            <w:hideMark/>
          </w:tcPr>
          <w:p w14:paraId="31FD3E06" w14:textId="77777777" w:rsidR="003E61E1" w:rsidRPr="003E61E1" w:rsidRDefault="003E61E1" w:rsidP="003E61E1">
            <w:pPr>
              <w:jc w:val="center"/>
              <w:rPr>
                <w:ins w:id="2311" w:author="Dave Contreras" w:date="2019-07-18T13:21:00Z"/>
                <w:rFonts w:ascii="Calibri" w:eastAsia="Times New Roman" w:hAnsi="Calibri" w:cs="Times New Roman"/>
                <w:color w:val="000000"/>
              </w:rPr>
            </w:pPr>
            <w:ins w:id="2312"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5B413349" w14:textId="77777777" w:rsidR="003E61E1" w:rsidRPr="003E61E1" w:rsidRDefault="003E61E1" w:rsidP="003E61E1">
            <w:pPr>
              <w:rPr>
                <w:ins w:id="2313"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F595FD1" w14:textId="77777777" w:rsidR="003E61E1" w:rsidRPr="003E61E1" w:rsidRDefault="003E61E1" w:rsidP="003E61E1">
            <w:pPr>
              <w:rPr>
                <w:ins w:id="2314" w:author="Dave Contreras" w:date="2019-07-18T13:21:00Z"/>
                <w:rFonts w:ascii="Calibri" w:eastAsia="Times New Roman" w:hAnsi="Calibri" w:cs="Times New Roman"/>
                <w:color w:val="000000"/>
              </w:rPr>
            </w:pPr>
          </w:p>
        </w:tc>
      </w:tr>
      <w:tr w:rsidR="003E61E1" w:rsidRPr="003E61E1" w14:paraId="25DB0967" w14:textId="77777777" w:rsidTr="009C4718">
        <w:trPr>
          <w:trHeight w:val="315"/>
          <w:ins w:id="2315" w:author="Dave Contreras" w:date="2019-07-18T13:21:00Z"/>
          <w:trPrChange w:id="2316" w:author="Dave Contreras" w:date="2019-07-18T13:23:00Z">
            <w:trPr>
              <w:gridAfter w:val="0"/>
              <w:trHeight w:val="315"/>
            </w:trPr>
          </w:trPrChange>
        </w:trPr>
        <w:tc>
          <w:tcPr>
            <w:tcW w:w="8550" w:type="dxa"/>
            <w:gridSpan w:val="7"/>
            <w:tcBorders>
              <w:top w:val="single" w:sz="8" w:space="0" w:color="auto"/>
              <w:left w:val="nil"/>
              <w:bottom w:val="single" w:sz="8" w:space="0" w:color="auto"/>
              <w:right w:val="nil"/>
            </w:tcBorders>
            <w:shd w:val="clear" w:color="000000" w:fill="FFFFFF"/>
            <w:noWrap/>
            <w:vAlign w:val="center"/>
            <w:hideMark/>
            <w:tcPrChange w:id="2317" w:author="Dave Contreras" w:date="2019-07-18T13:23:00Z">
              <w:tcPr>
                <w:tcW w:w="8137" w:type="dxa"/>
                <w:gridSpan w:val="7"/>
                <w:tcBorders>
                  <w:top w:val="single" w:sz="8" w:space="0" w:color="auto"/>
                  <w:left w:val="nil"/>
                  <w:bottom w:val="single" w:sz="8" w:space="0" w:color="auto"/>
                  <w:right w:val="nil"/>
                </w:tcBorders>
                <w:shd w:val="clear" w:color="000000" w:fill="FFFFFF"/>
                <w:noWrap/>
                <w:vAlign w:val="center"/>
                <w:hideMark/>
              </w:tcPr>
            </w:tcPrChange>
          </w:tcPr>
          <w:p w14:paraId="56C02F14" w14:textId="77777777" w:rsidR="003E61E1" w:rsidRPr="003E61E1" w:rsidRDefault="003E61E1" w:rsidP="003E61E1">
            <w:pPr>
              <w:jc w:val="center"/>
              <w:rPr>
                <w:ins w:id="2318" w:author="Dave Contreras" w:date="2019-07-18T13:21:00Z"/>
                <w:rFonts w:ascii="Calibri" w:eastAsia="Times New Roman" w:hAnsi="Calibri" w:cs="Times New Roman"/>
                <w:b/>
                <w:bCs/>
                <w:color w:val="000000"/>
              </w:rPr>
            </w:pPr>
            <w:ins w:id="2319" w:author="Dave Contreras" w:date="2019-07-18T13:21:00Z">
              <w:r w:rsidRPr="003E61E1">
                <w:rPr>
                  <w:rFonts w:ascii="Calibri" w:eastAsia="Times New Roman" w:hAnsi="Calibri" w:cs="Times New Roman"/>
                  <w:b/>
                  <w:bCs/>
                  <w:color w:val="000000"/>
                </w:rPr>
                <w:t>Decker Island</w:t>
              </w:r>
            </w:ins>
          </w:p>
        </w:tc>
      </w:tr>
      <w:tr w:rsidR="003E61E1" w:rsidRPr="003E61E1" w14:paraId="0932FD8F" w14:textId="77777777" w:rsidTr="009C4718">
        <w:trPr>
          <w:trHeight w:val="300"/>
          <w:ins w:id="2320" w:author="Dave Contreras" w:date="2019-07-18T13:21:00Z"/>
          <w:trPrChange w:id="2321"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2322"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5F0486EA" w14:textId="77777777" w:rsidR="003E61E1" w:rsidRPr="003E61E1" w:rsidRDefault="003E61E1" w:rsidP="003E61E1">
            <w:pPr>
              <w:rPr>
                <w:ins w:id="2323" w:author="Dave Contreras" w:date="2019-07-18T13:21:00Z"/>
                <w:rFonts w:ascii="Calibri" w:eastAsia="Times New Roman" w:hAnsi="Calibri" w:cs="Times New Roman"/>
                <w:color w:val="000000"/>
              </w:rPr>
            </w:pPr>
            <w:ins w:id="2324"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2325"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4BB89852" w14:textId="77777777" w:rsidR="003E61E1" w:rsidRPr="003E61E1" w:rsidRDefault="003E61E1" w:rsidP="003E61E1">
            <w:pPr>
              <w:jc w:val="center"/>
              <w:rPr>
                <w:ins w:id="2326" w:author="Dave Contreras" w:date="2019-07-18T13:21:00Z"/>
                <w:rFonts w:ascii="Calibri" w:eastAsia="Times New Roman" w:hAnsi="Calibri" w:cs="Times New Roman"/>
                <w:color w:val="000000"/>
              </w:rPr>
            </w:pPr>
            <w:ins w:id="2327"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2328"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03B86F6A" w14:textId="77777777" w:rsidR="003E61E1" w:rsidRPr="003E61E1" w:rsidRDefault="003E61E1" w:rsidP="003E61E1">
            <w:pPr>
              <w:jc w:val="center"/>
              <w:rPr>
                <w:ins w:id="2329" w:author="Dave Contreras" w:date="2019-07-18T13:21:00Z"/>
                <w:rFonts w:ascii="Calibri" w:eastAsia="Times New Roman" w:hAnsi="Calibri" w:cs="Times New Roman"/>
                <w:color w:val="000000"/>
              </w:rPr>
            </w:pPr>
            <w:ins w:id="2330"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2331"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5596DF04" w14:textId="77777777" w:rsidR="003E61E1" w:rsidRPr="003E61E1" w:rsidRDefault="003E61E1" w:rsidP="003E61E1">
            <w:pPr>
              <w:jc w:val="center"/>
              <w:rPr>
                <w:ins w:id="2332" w:author="Dave Contreras" w:date="2019-07-18T13:21:00Z"/>
                <w:rFonts w:ascii="Calibri" w:eastAsia="Times New Roman" w:hAnsi="Calibri" w:cs="Times New Roman"/>
                <w:color w:val="000000"/>
              </w:rPr>
            </w:pPr>
            <w:ins w:id="2333"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2334" w:author="Dave Contreras" w:date="2019-07-18T13:23:00Z">
              <w:tcPr>
                <w:tcW w:w="135" w:type="dxa"/>
                <w:tcBorders>
                  <w:top w:val="nil"/>
                  <w:left w:val="nil"/>
                  <w:bottom w:val="nil"/>
                  <w:right w:val="nil"/>
                </w:tcBorders>
                <w:shd w:val="clear" w:color="000000" w:fill="000000"/>
                <w:noWrap/>
                <w:vAlign w:val="center"/>
                <w:hideMark/>
              </w:tcPr>
            </w:tcPrChange>
          </w:tcPr>
          <w:p w14:paraId="17F68E6C" w14:textId="77777777" w:rsidR="003E61E1" w:rsidRPr="003E61E1" w:rsidRDefault="003E61E1" w:rsidP="003E61E1">
            <w:pPr>
              <w:jc w:val="center"/>
              <w:rPr>
                <w:ins w:id="2335" w:author="Dave Contreras" w:date="2019-07-18T13:21:00Z"/>
                <w:rFonts w:ascii="Calibri" w:eastAsia="Times New Roman" w:hAnsi="Calibri" w:cs="Times New Roman"/>
                <w:color w:val="000000"/>
              </w:rPr>
            </w:pPr>
            <w:ins w:id="2336"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2337"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68C28346" w14:textId="77777777" w:rsidR="003E61E1" w:rsidRPr="003E61E1" w:rsidRDefault="003E61E1" w:rsidP="003E61E1">
            <w:pPr>
              <w:jc w:val="center"/>
              <w:rPr>
                <w:ins w:id="2338" w:author="Dave Contreras" w:date="2019-07-18T13:21:00Z"/>
                <w:rFonts w:ascii="Calibri" w:eastAsia="Times New Roman" w:hAnsi="Calibri" w:cs="Times New Roman"/>
                <w:color w:val="000000"/>
              </w:rPr>
            </w:pPr>
            <w:ins w:id="2339" w:author="Dave Contreras" w:date="2019-07-18T13:21:00Z">
              <w:r w:rsidRPr="003E61E1">
                <w:rPr>
                  <w:rFonts w:ascii="Calibri" w:eastAsia="Times New Roman" w:hAnsi="Calibri" w:cs="Times New Roman"/>
                  <w:color w:val="000000"/>
                </w:rPr>
                <w:t>Kruskal-Wallis Test</w:t>
              </w:r>
            </w:ins>
          </w:p>
        </w:tc>
      </w:tr>
      <w:tr w:rsidR="009C4718" w:rsidRPr="003E61E1" w14:paraId="4B23D472" w14:textId="77777777" w:rsidTr="009C4718">
        <w:trPr>
          <w:trHeight w:val="300"/>
          <w:ins w:id="2340" w:author="Dave Contreras" w:date="2019-07-18T13:21:00Z"/>
        </w:trPr>
        <w:tc>
          <w:tcPr>
            <w:tcW w:w="2719" w:type="dxa"/>
            <w:vMerge/>
            <w:tcBorders>
              <w:top w:val="nil"/>
              <w:left w:val="nil"/>
              <w:bottom w:val="nil"/>
              <w:right w:val="nil"/>
            </w:tcBorders>
            <w:vAlign w:val="center"/>
            <w:hideMark/>
          </w:tcPr>
          <w:p w14:paraId="0436045C" w14:textId="77777777" w:rsidR="003E61E1" w:rsidRPr="003E61E1" w:rsidRDefault="003E61E1" w:rsidP="003E61E1">
            <w:pPr>
              <w:rPr>
                <w:ins w:id="2341"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2751F3BF" w14:textId="77777777" w:rsidR="003E61E1" w:rsidRPr="003E61E1" w:rsidRDefault="003E61E1" w:rsidP="003E61E1">
            <w:pPr>
              <w:rPr>
                <w:ins w:id="2342"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0E00B451" w14:textId="77777777" w:rsidR="003E61E1" w:rsidRPr="003E61E1" w:rsidRDefault="003E61E1" w:rsidP="003E61E1">
            <w:pPr>
              <w:rPr>
                <w:ins w:id="2343"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4C12374E" w14:textId="77777777" w:rsidR="003E61E1" w:rsidRPr="003E61E1" w:rsidRDefault="003E61E1" w:rsidP="003E61E1">
            <w:pPr>
              <w:rPr>
                <w:ins w:id="2344"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71E087CB" w14:textId="77777777" w:rsidR="003E61E1" w:rsidRPr="003E61E1" w:rsidRDefault="003E61E1" w:rsidP="003E61E1">
            <w:pPr>
              <w:jc w:val="center"/>
              <w:rPr>
                <w:ins w:id="2345" w:author="Dave Contreras" w:date="2019-07-18T13:21:00Z"/>
                <w:rFonts w:ascii="Calibri" w:eastAsia="Times New Roman" w:hAnsi="Calibri" w:cs="Times New Roman"/>
                <w:color w:val="000000"/>
              </w:rPr>
            </w:pPr>
            <w:ins w:id="2346"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4DC67C7E" w14:textId="77777777" w:rsidR="003E61E1" w:rsidRPr="003E61E1" w:rsidRDefault="003E61E1" w:rsidP="003E61E1">
            <w:pPr>
              <w:jc w:val="center"/>
              <w:rPr>
                <w:ins w:id="2347" w:author="Dave Contreras" w:date="2019-07-18T13:21:00Z"/>
                <w:rFonts w:ascii="Calibri" w:eastAsia="Times New Roman" w:hAnsi="Calibri" w:cs="Times New Roman"/>
                <w:color w:val="000000"/>
              </w:rPr>
            </w:pPr>
            <w:ins w:id="2348" w:author="Dave Contreras"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52A2D074" w14:textId="77777777" w:rsidR="003E61E1" w:rsidRPr="003E61E1" w:rsidRDefault="003E61E1" w:rsidP="003E61E1">
            <w:pPr>
              <w:jc w:val="center"/>
              <w:rPr>
                <w:ins w:id="2349" w:author="Dave Contreras" w:date="2019-07-18T13:21:00Z"/>
                <w:rFonts w:ascii="Calibri" w:eastAsia="Times New Roman" w:hAnsi="Calibri" w:cs="Times New Roman"/>
                <w:color w:val="000000"/>
              </w:rPr>
            </w:pPr>
            <w:ins w:id="2350" w:author="Dave Contreras" w:date="2019-07-18T13:21:00Z">
              <w:r w:rsidRPr="003E61E1">
                <w:rPr>
                  <w:rFonts w:ascii="Calibri" w:eastAsia="Times New Roman" w:hAnsi="Calibri" w:cs="Times New Roman"/>
                  <w:color w:val="000000"/>
                </w:rPr>
                <w:t>p</w:t>
              </w:r>
            </w:ins>
          </w:p>
        </w:tc>
      </w:tr>
      <w:tr w:rsidR="009C4718" w:rsidRPr="003E61E1" w14:paraId="73EE446E" w14:textId="77777777" w:rsidTr="009C4718">
        <w:trPr>
          <w:trHeight w:val="300"/>
          <w:ins w:id="2351" w:author="Dave Contreras" w:date="2019-07-18T13:21:00Z"/>
        </w:trPr>
        <w:tc>
          <w:tcPr>
            <w:tcW w:w="2719" w:type="dxa"/>
            <w:tcBorders>
              <w:top w:val="nil"/>
              <w:left w:val="nil"/>
              <w:bottom w:val="nil"/>
              <w:right w:val="nil"/>
            </w:tcBorders>
            <w:shd w:val="clear" w:color="auto" w:fill="auto"/>
            <w:noWrap/>
            <w:vAlign w:val="center"/>
            <w:hideMark/>
          </w:tcPr>
          <w:p w14:paraId="3899FF3E" w14:textId="77777777" w:rsidR="003E61E1" w:rsidRPr="003E61E1" w:rsidRDefault="003E61E1" w:rsidP="003E61E1">
            <w:pPr>
              <w:rPr>
                <w:ins w:id="2352" w:author="Dave Contreras" w:date="2019-07-18T13:21:00Z"/>
                <w:rFonts w:ascii="Calibri" w:eastAsia="Times New Roman" w:hAnsi="Calibri" w:cs="Times New Roman"/>
                <w:color w:val="000000"/>
              </w:rPr>
            </w:pPr>
            <w:ins w:id="2353" w:author="Dave Contreras" w:date="2019-07-18T13:21:00Z">
              <w:r w:rsidRPr="003E61E1">
                <w:rPr>
                  <w:rFonts w:ascii="Calibri" w:eastAsia="Times New Roman" w:hAnsi="Calibri" w:cs="Times New Roman"/>
                  <w:color w:val="000000"/>
                </w:rPr>
                <w:t>2017 Beach Seine</w:t>
              </w:r>
            </w:ins>
          </w:p>
        </w:tc>
        <w:tc>
          <w:tcPr>
            <w:tcW w:w="440" w:type="dxa"/>
            <w:tcBorders>
              <w:top w:val="nil"/>
              <w:left w:val="nil"/>
              <w:bottom w:val="nil"/>
              <w:right w:val="nil"/>
            </w:tcBorders>
            <w:shd w:val="clear" w:color="auto" w:fill="auto"/>
            <w:noWrap/>
            <w:vAlign w:val="center"/>
            <w:hideMark/>
          </w:tcPr>
          <w:p w14:paraId="06E1C199" w14:textId="77777777" w:rsidR="003E61E1" w:rsidRPr="003E61E1" w:rsidRDefault="003E61E1" w:rsidP="003E61E1">
            <w:pPr>
              <w:jc w:val="center"/>
              <w:rPr>
                <w:ins w:id="2354" w:author="Dave Contreras" w:date="2019-07-18T13:21:00Z"/>
                <w:rFonts w:ascii="Calibri" w:eastAsia="Times New Roman" w:hAnsi="Calibri" w:cs="Times New Roman"/>
                <w:color w:val="000000"/>
              </w:rPr>
            </w:pPr>
            <w:ins w:id="2355" w:author="Dave Contreras" w:date="2019-07-18T13:21:00Z">
              <w:r w:rsidRPr="003E61E1">
                <w:rPr>
                  <w:rFonts w:ascii="Calibri" w:eastAsia="Times New Roman" w:hAnsi="Calibri" w:cs="Times New Roman"/>
                  <w:color w:val="000000"/>
                </w:rPr>
                <w:t>15</w:t>
              </w:r>
            </w:ins>
          </w:p>
        </w:tc>
        <w:tc>
          <w:tcPr>
            <w:tcW w:w="1278" w:type="dxa"/>
            <w:tcBorders>
              <w:top w:val="nil"/>
              <w:left w:val="nil"/>
              <w:bottom w:val="nil"/>
              <w:right w:val="nil"/>
            </w:tcBorders>
            <w:shd w:val="clear" w:color="auto" w:fill="auto"/>
            <w:noWrap/>
            <w:vAlign w:val="center"/>
            <w:hideMark/>
          </w:tcPr>
          <w:p w14:paraId="1DCCB66B" w14:textId="77777777" w:rsidR="003E61E1" w:rsidRPr="003E61E1" w:rsidRDefault="003E61E1" w:rsidP="003E61E1">
            <w:pPr>
              <w:jc w:val="center"/>
              <w:rPr>
                <w:ins w:id="2356" w:author="Dave Contreras" w:date="2019-07-18T13:21:00Z"/>
                <w:rFonts w:ascii="Calibri" w:eastAsia="Times New Roman" w:hAnsi="Calibri" w:cs="Times New Roman"/>
                <w:color w:val="000000"/>
              </w:rPr>
            </w:pPr>
            <w:ins w:id="2357" w:author="Dave Contreras" w:date="2019-07-18T13:21:00Z">
              <w:r w:rsidRPr="003E61E1">
                <w:rPr>
                  <w:rFonts w:ascii="Calibri" w:eastAsia="Times New Roman" w:hAnsi="Calibri" w:cs="Times New Roman"/>
                  <w:color w:val="000000"/>
                </w:rPr>
                <w:t>36094.3</w:t>
              </w:r>
            </w:ins>
          </w:p>
        </w:tc>
        <w:tc>
          <w:tcPr>
            <w:tcW w:w="1490" w:type="dxa"/>
            <w:tcBorders>
              <w:top w:val="nil"/>
              <w:left w:val="nil"/>
              <w:bottom w:val="nil"/>
              <w:right w:val="nil"/>
            </w:tcBorders>
            <w:shd w:val="clear" w:color="auto" w:fill="auto"/>
            <w:noWrap/>
            <w:vAlign w:val="center"/>
            <w:hideMark/>
          </w:tcPr>
          <w:p w14:paraId="517EE450" w14:textId="77777777" w:rsidR="003E61E1" w:rsidRPr="003E61E1" w:rsidRDefault="003E61E1" w:rsidP="003E61E1">
            <w:pPr>
              <w:jc w:val="center"/>
              <w:rPr>
                <w:ins w:id="2358" w:author="Dave Contreras" w:date="2019-07-18T13:21:00Z"/>
                <w:rFonts w:ascii="Calibri" w:eastAsia="Times New Roman" w:hAnsi="Calibri" w:cs="Times New Roman"/>
                <w:color w:val="000000"/>
              </w:rPr>
            </w:pPr>
            <w:ins w:id="2359" w:author="Dave Contreras" w:date="2019-07-18T13:21:00Z">
              <w:r w:rsidRPr="003E61E1">
                <w:rPr>
                  <w:rFonts w:ascii="Calibri" w:eastAsia="Times New Roman" w:hAnsi="Calibri" w:cs="Times New Roman"/>
                  <w:color w:val="000000"/>
                </w:rPr>
                <w:t>15665.1</w:t>
              </w:r>
            </w:ins>
          </w:p>
        </w:tc>
        <w:tc>
          <w:tcPr>
            <w:tcW w:w="266" w:type="dxa"/>
            <w:tcBorders>
              <w:top w:val="nil"/>
              <w:left w:val="nil"/>
              <w:bottom w:val="nil"/>
              <w:right w:val="nil"/>
            </w:tcBorders>
            <w:shd w:val="clear" w:color="000000" w:fill="000000"/>
            <w:noWrap/>
            <w:vAlign w:val="center"/>
            <w:hideMark/>
          </w:tcPr>
          <w:p w14:paraId="0C09A8CF" w14:textId="77777777" w:rsidR="003E61E1" w:rsidRPr="003E61E1" w:rsidRDefault="003E61E1" w:rsidP="003E61E1">
            <w:pPr>
              <w:jc w:val="center"/>
              <w:rPr>
                <w:ins w:id="2360" w:author="Dave Contreras" w:date="2019-07-18T13:21:00Z"/>
                <w:rFonts w:ascii="Calibri" w:eastAsia="Times New Roman" w:hAnsi="Calibri" w:cs="Times New Roman"/>
                <w:color w:val="000000"/>
              </w:rPr>
            </w:pPr>
            <w:ins w:id="2361"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699DB535" w14:textId="4DD49053" w:rsidR="003E61E1" w:rsidRPr="003E61E1" w:rsidRDefault="003E61E1" w:rsidP="003E61E1">
            <w:pPr>
              <w:jc w:val="center"/>
              <w:rPr>
                <w:ins w:id="2362" w:author="Dave Contreras" w:date="2019-07-18T13:21:00Z"/>
                <w:rFonts w:ascii="Calibri" w:eastAsia="Times New Roman" w:hAnsi="Calibri" w:cs="Times New Roman"/>
                <w:color w:val="000000"/>
              </w:rPr>
            </w:pPr>
            <w:ins w:id="2363" w:author="Dave Contreras" w:date="2019-07-18T13:21:00Z">
              <w:r w:rsidRPr="003E61E1">
                <w:rPr>
                  <w:rFonts w:ascii="Calibri" w:eastAsia="Times New Roman" w:hAnsi="Calibri" w:cs="Times New Roman"/>
                  <w:color w:val="000000"/>
                </w:rPr>
                <w:t>38.</w:t>
              </w:r>
            </w:ins>
            <w:ins w:id="2364" w:author="Dave Contreras" w:date="2019-07-22T07:24:00Z">
              <w:r w:rsidR="00DF06D2">
                <w:rPr>
                  <w:rFonts w:ascii="Calibri" w:eastAsia="Times New Roman" w:hAnsi="Calibri" w:cs="Times New Roman"/>
                  <w:color w:val="000000"/>
                </w:rPr>
                <w:t>4</w:t>
              </w:r>
            </w:ins>
            <w:ins w:id="2365" w:author="Dave Contreras" w:date="2019-07-18T13:21:00Z">
              <w:del w:id="2366" w:author="Dave Contreras" w:date="2019-07-22T07:24:00Z">
                <w:r w:rsidRPr="003E61E1" w:rsidDel="00DF06D2">
                  <w:rPr>
                    <w:rFonts w:ascii="Calibri" w:eastAsia="Times New Roman" w:hAnsi="Calibri" w:cs="Times New Roman"/>
                    <w:color w:val="000000"/>
                  </w:rPr>
                  <w:delText>37</w:delText>
                </w:r>
              </w:del>
            </w:ins>
          </w:p>
        </w:tc>
        <w:tc>
          <w:tcPr>
            <w:tcW w:w="1412" w:type="dxa"/>
            <w:vMerge w:val="restart"/>
            <w:tcBorders>
              <w:top w:val="nil"/>
              <w:left w:val="nil"/>
              <w:bottom w:val="nil"/>
              <w:right w:val="nil"/>
            </w:tcBorders>
            <w:shd w:val="clear" w:color="auto" w:fill="auto"/>
            <w:noWrap/>
            <w:vAlign w:val="center"/>
            <w:hideMark/>
          </w:tcPr>
          <w:p w14:paraId="623DB24E" w14:textId="39CF7EB4" w:rsidR="003E61E1" w:rsidRPr="003E61E1" w:rsidRDefault="003E61E1" w:rsidP="003E61E1">
            <w:pPr>
              <w:jc w:val="center"/>
              <w:rPr>
                <w:ins w:id="2367" w:author="Dave Contreras" w:date="2019-07-18T13:21:00Z"/>
                <w:rFonts w:ascii="Calibri" w:eastAsia="Times New Roman" w:hAnsi="Calibri" w:cs="Times New Roman"/>
                <w:color w:val="000000"/>
              </w:rPr>
            </w:pPr>
            <w:ins w:id="2368" w:author="Dave Contreras" w:date="2019-07-18T13:21:00Z">
              <w:r w:rsidRPr="003E61E1">
                <w:rPr>
                  <w:rFonts w:ascii="Calibri" w:eastAsia="Times New Roman" w:hAnsi="Calibri" w:cs="Times New Roman"/>
                  <w:color w:val="000000"/>
                </w:rPr>
                <w:t>&lt;0.001</w:t>
              </w:r>
            </w:ins>
            <w:ins w:id="2369" w:author="Dave Contreras" w:date="2019-07-22T07:24:00Z">
              <w:r w:rsidR="004C10DA">
                <w:rPr>
                  <w:rFonts w:ascii="Calibri" w:eastAsia="Times New Roman" w:hAnsi="Calibri" w:cs="Times New Roman"/>
                  <w:color w:val="000000"/>
                </w:rPr>
                <w:t xml:space="preserve"> *</w:t>
              </w:r>
            </w:ins>
          </w:p>
        </w:tc>
      </w:tr>
      <w:tr w:rsidR="009C4718" w:rsidRPr="003E61E1" w14:paraId="7CBD6313" w14:textId="77777777" w:rsidTr="009C4718">
        <w:trPr>
          <w:trHeight w:val="300"/>
          <w:ins w:id="2370" w:author="Dave Contreras" w:date="2019-07-18T13:21:00Z"/>
        </w:trPr>
        <w:tc>
          <w:tcPr>
            <w:tcW w:w="2719" w:type="dxa"/>
            <w:tcBorders>
              <w:top w:val="nil"/>
              <w:left w:val="nil"/>
              <w:bottom w:val="nil"/>
              <w:right w:val="nil"/>
            </w:tcBorders>
            <w:shd w:val="clear" w:color="auto" w:fill="auto"/>
            <w:noWrap/>
            <w:vAlign w:val="bottom"/>
            <w:hideMark/>
          </w:tcPr>
          <w:p w14:paraId="16C437F5" w14:textId="77777777" w:rsidR="003E61E1" w:rsidRPr="003E61E1" w:rsidRDefault="003E61E1" w:rsidP="003E61E1">
            <w:pPr>
              <w:rPr>
                <w:ins w:id="2371" w:author="Dave Contreras" w:date="2019-07-18T13:21:00Z"/>
                <w:rFonts w:ascii="Calibri" w:eastAsia="Times New Roman" w:hAnsi="Calibri" w:cs="Times New Roman"/>
                <w:color w:val="000000"/>
              </w:rPr>
            </w:pPr>
            <w:ins w:id="2372" w:author="Dave Contreras" w:date="2019-07-18T13:21:00Z">
              <w:r w:rsidRPr="003E61E1">
                <w:rPr>
                  <w:rFonts w:ascii="Calibri" w:eastAsia="Times New Roman" w:hAnsi="Calibri" w:cs="Times New Roman"/>
                  <w:color w:val="000000"/>
                </w:rPr>
                <w:t xml:space="preserve">2017 </w:t>
              </w:r>
              <w:proofErr w:type="spellStart"/>
              <w:r w:rsidRPr="003E61E1">
                <w:rPr>
                  <w:rFonts w:ascii="Calibri" w:eastAsia="Times New Roman" w:hAnsi="Calibri" w:cs="Times New Roman"/>
                  <w:color w:val="000000"/>
                </w:rPr>
                <w:t>Townet</w:t>
              </w:r>
              <w:proofErr w:type="spellEnd"/>
            </w:ins>
          </w:p>
        </w:tc>
        <w:tc>
          <w:tcPr>
            <w:tcW w:w="440" w:type="dxa"/>
            <w:tcBorders>
              <w:top w:val="nil"/>
              <w:left w:val="nil"/>
              <w:bottom w:val="nil"/>
              <w:right w:val="nil"/>
            </w:tcBorders>
            <w:shd w:val="clear" w:color="auto" w:fill="auto"/>
            <w:noWrap/>
            <w:vAlign w:val="center"/>
            <w:hideMark/>
          </w:tcPr>
          <w:p w14:paraId="00A37F8F" w14:textId="77777777" w:rsidR="003E61E1" w:rsidRPr="003E61E1" w:rsidRDefault="003E61E1" w:rsidP="003E61E1">
            <w:pPr>
              <w:jc w:val="center"/>
              <w:rPr>
                <w:ins w:id="2373" w:author="Dave Contreras" w:date="2019-07-18T13:21:00Z"/>
                <w:rFonts w:ascii="Calibri" w:eastAsia="Times New Roman" w:hAnsi="Calibri" w:cs="Times New Roman"/>
                <w:color w:val="000000"/>
              </w:rPr>
            </w:pPr>
            <w:ins w:id="2374" w:author="Dave Contreras" w:date="2019-07-18T13:21:00Z">
              <w:r w:rsidRPr="003E61E1">
                <w:rPr>
                  <w:rFonts w:ascii="Calibri" w:eastAsia="Times New Roman" w:hAnsi="Calibri" w:cs="Times New Roman"/>
                  <w:color w:val="000000"/>
                </w:rPr>
                <w:t>15</w:t>
              </w:r>
            </w:ins>
          </w:p>
        </w:tc>
        <w:tc>
          <w:tcPr>
            <w:tcW w:w="1278" w:type="dxa"/>
            <w:tcBorders>
              <w:top w:val="nil"/>
              <w:left w:val="nil"/>
              <w:bottom w:val="nil"/>
              <w:right w:val="nil"/>
            </w:tcBorders>
            <w:shd w:val="clear" w:color="auto" w:fill="auto"/>
            <w:noWrap/>
            <w:vAlign w:val="center"/>
            <w:hideMark/>
          </w:tcPr>
          <w:p w14:paraId="1B61445A" w14:textId="77777777" w:rsidR="003E61E1" w:rsidRPr="003E61E1" w:rsidRDefault="003E61E1" w:rsidP="003E61E1">
            <w:pPr>
              <w:jc w:val="center"/>
              <w:rPr>
                <w:ins w:id="2375" w:author="Dave Contreras" w:date="2019-07-18T13:21:00Z"/>
                <w:rFonts w:ascii="Calibri" w:eastAsia="Times New Roman" w:hAnsi="Calibri" w:cs="Times New Roman"/>
                <w:color w:val="000000"/>
              </w:rPr>
            </w:pPr>
            <w:ins w:id="2376" w:author="Dave Contreras" w:date="2019-07-18T13:21:00Z">
              <w:r w:rsidRPr="003E61E1">
                <w:rPr>
                  <w:rFonts w:ascii="Calibri" w:eastAsia="Times New Roman" w:hAnsi="Calibri" w:cs="Times New Roman"/>
                  <w:color w:val="000000"/>
                </w:rPr>
                <w:t>285.3</w:t>
              </w:r>
            </w:ins>
          </w:p>
        </w:tc>
        <w:tc>
          <w:tcPr>
            <w:tcW w:w="1490" w:type="dxa"/>
            <w:tcBorders>
              <w:top w:val="nil"/>
              <w:left w:val="nil"/>
              <w:bottom w:val="nil"/>
              <w:right w:val="nil"/>
            </w:tcBorders>
            <w:shd w:val="clear" w:color="auto" w:fill="auto"/>
            <w:noWrap/>
            <w:vAlign w:val="center"/>
            <w:hideMark/>
          </w:tcPr>
          <w:p w14:paraId="7D87FB66" w14:textId="77777777" w:rsidR="003E61E1" w:rsidRPr="003E61E1" w:rsidRDefault="003E61E1" w:rsidP="003E61E1">
            <w:pPr>
              <w:jc w:val="center"/>
              <w:rPr>
                <w:ins w:id="2377" w:author="Dave Contreras" w:date="2019-07-18T13:21:00Z"/>
                <w:rFonts w:ascii="Calibri" w:eastAsia="Times New Roman" w:hAnsi="Calibri" w:cs="Times New Roman"/>
                <w:color w:val="000000"/>
              </w:rPr>
            </w:pPr>
            <w:ins w:id="2378" w:author="Dave Contreras" w:date="2019-07-18T13:21:00Z">
              <w:r w:rsidRPr="003E61E1">
                <w:rPr>
                  <w:rFonts w:ascii="Calibri" w:eastAsia="Times New Roman" w:hAnsi="Calibri" w:cs="Times New Roman"/>
                  <w:color w:val="000000"/>
                </w:rPr>
                <w:t>90.4</w:t>
              </w:r>
            </w:ins>
          </w:p>
        </w:tc>
        <w:tc>
          <w:tcPr>
            <w:tcW w:w="266" w:type="dxa"/>
            <w:tcBorders>
              <w:top w:val="nil"/>
              <w:left w:val="nil"/>
              <w:bottom w:val="nil"/>
              <w:right w:val="nil"/>
            </w:tcBorders>
            <w:shd w:val="clear" w:color="000000" w:fill="000000"/>
            <w:noWrap/>
            <w:vAlign w:val="center"/>
            <w:hideMark/>
          </w:tcPr>
          <w:p w14:paraId="64C46111" w14:textId="77777777" w:rsidR="003E61E1" w:rsidRPr="003E61E1" w:rsidRDefault="003E61E1" w:rsidP="003E61E1">
            <w:pPr>
              <w:jc w:val="center"/>
              <w:rPr>
                <w:ins w:id="2379" w:author="Dave Contreras" w:date="2019-07-18T13:21:00Z"/>
                <w:rFonts w:ascii="Calibri" w:eastAsia="Times New Roman" w:hAnsi="Calibri" w:cs="Times New Roman"/>
                <w:color w:val="000000"/>
              </w:rPr>
            </w:pPr>
            <w:ins w:id="2380"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5CCCA5B6" w14:textId="77777777" w:rsidR="003E61E1" w:rsidRPr="003E61E1" w:rsidRDefault="003E61E1" w:rsidP="003E61E1">
            <w:pPr>
              <w:rPr>
                <w:ins w:id="2381"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1FE1D78" w14:textId="77777777" w:rsidR="003E61E1" w:rsidRPr="003E61E1" w:rsidRDefault="003E61E1" w:rsidP="003E61E1">
            <w:pPr>
              <w:rPr>
                <w:ins w:id="2382" w:author="Dave Contreras" w:date="2019-07-18T13:21:00Z"/>
                <w:rFonts w:ascii="Calibri" w:eastAsia="Times New Roman" w:hAnsi="Calibri" w:cs="Times New Roman"/>
                <w:color w:val="000000"/>
              </w:rPr>
            </w:pPr>
          </w:p>
        </w:tc>
      </w:tr>
      <w:tr w:rsidR="009C4718" w:rsidRPr="003E61E1" w14:paraId="54E777B3" w14:textId="77777777" w:rsidTr="009C4718">
        <w:trPr>
          <w:trHeight w:val="300"/>
          <w:ins w:id="2383" w:author="Dave Contreras" w:date="2019-07-18T13:21:00Z"/>
        </w:trPr>
        <w:tc>
          <w:tcPr>
            <w:tcW w:w="2719" w:type="dxa"/>
            <w:tcBorders>
              <w:top w:val="nil"/>
              <w:left w:val="nil"/>
              <w:bottom w:val="nil"/>
              <w:right w:val="nil"/>
            </w:tcBorders>
            <w:shd w:val="clear" w:color="auto" w:fill="auto"/>
            <w:noWrap/>
            <w:vAlign w:val="center"/>
            <w:hideMark/>
          </w:tcPr>
          <w:p w14:paraId="088ED1FB" w14:textId="77777777" w:rsidR="003E61E1" w:rsidRPr="003E61E1" w:rsidRDefault="003E61E1" w:rsidP="003E61E1">
            <w:pPr>
              <w:rPr>
                <w:ins w:id="2384" w:author="Dave Contreras" w:date="2019-07-18T13:21:00Z"/>
                <w:rFonts w:ascii="Calibri" w:eastAsia="Times New Roman" w:hAnsi="Calibri" w:cs="Times New Roman"/>
                <w:color w:val="000000"/>
              </w:rPr>
            </w:pPr>
            <w:ins w:id="2385" w:author="Dave Contreras" w:date="2019-07-18T13:21:00Z">
              <w:r w:rsidRPr="003E61E1">
                <w:rPr>
                  <w:rFonts w:ascii="Calibri" w:eastAsia="Times New Roman" w:hAnsi="Calibri" w:cs="Times New Roman"/>
                  <w:color w:val="000000"/>
                </w:rPr>
                <w:t>2018 Beach Seine</w:t>
              </w:r>
            </w:ins>
          </w:p>
        </w:tc>
        <w:tc>
          <w:tcPr>
            <w:tcW w:w="440" w:type="dxa"/>
            <w:tcBorders>
              <w:top w:val="nil"/>
              <w:left w:val="nil"/>
              <w:bottom w:val="nil"/>
              <w:right w:val="nil"/>
            </w:tcBorders>
            <w:shd w:val="clear" w:color="auto" w:fill="auto"/>
            <w:noWrap/>
            <w:vAlign w:val="center"/>
            <w:hideMark/>
          </w:tcPr>
          <w:p w14:paraId="6A1A4A3F" w14:textId="77777777" w:rsidR="003E61E1" w:rsidRPr="003E61E1" w:rsidRDefault="003E61E1" w:rsidP="003E61E1">
            <w:pPr>
              <w:jc w:val="center"/>
              <w:rPr>
                <w:ins w:id="2386" w:author="Dave Contreras" w:date="2019-07-18T13:21:00Z"/>
                <w:rFonts w:ascii="Calibri" w:eastAsia="Times New Roman" w:hAnsi="Calibri" w:cs="Times New Roman"/>
                <w:color w:val="000000"/>
              </w:rPr>
            </w:pPr>
            <w:ins w:id="2387" w:author="Dave Contreras" w:date="2019-07-18T13:21:00Z">
              <w:r w:rsidRPr="003E61E1">
                <w:rPr>
                  <w:rFonts w:ascii="Calibri" w:eastAsia="Times New Roman" w:hAnsi="Calibri" w:cs="Times New Roman"/>
                  <w:color w:val="000000"/>
                </w:rPr>
                <w:t>9</w:t>
              </w:r>
            </w:ins>
          </w:p>
        </w:tc>
        <w:tc>
          <w:tcPr>
            <w:tcW w:w="1278" w:type="dxa"/>
            <w:tcBorders>
              <w:top w:val="nil"/>
              <w:left w:val="nil"/>
              <w:bottom w:val="nil"/>
              <w:right w:val="nil"/>
            </w:tcBorders>
            <w:shd w:val="clear" w:color="auto" w:fill="auto"/>
            <w:noWrap/>
            <w:vAlign w:val="center"/>
            <w:hideMark/>
          </w:tcPr>
          <w:p w14:paraId="0D9F3858" w14:textId="77777777" w:rsidR="003E61E1" w:rsidRPr="003E61E1" w:rsidRDefault="003E61E1" w:rsidP="003E61E1">
            <w:pPr>
              <w:jc w:val="center"/>
              <w:rPr>
                <w:ins w:id="2388" w:author="Dave Contreras" w:date="2019-07-18T13:21:00Z"/>
                <w:rFonts w:ascii="Calibri" w:eastAsia="Times New Roman" w:hAnsi="Calibri" w:cs="Times New Roman"/>
                <w:color w:val="000000"/>
              </w:rPr>
            </w:pPr>
            <w:ins w:id="2389" w:author="Dave Contreras" w:date="2019-07-18T13:21:00Z">
              <w:r w:rsidRPr="003E61E1">
                <w:rPr>
                  <w:rFonts w:ascii="Calibri" w:eastAsia="Times New Roman" w:hAnsi="Calibri" w:cs="Times New Roman"/>
                  <w:color w:val="000000"/>
                </w:rPr>
                <w:t>54426.1</w:t>
              </w:r>
            </w:ins>
          </w:p>
        </w:tc>
        <w:tc>
          <w:tcPr>
            <w:tcW w:w="1490" w:type="dxa"/>
            <w:tcBorders>
              <w:top w:val="nil"/>
              <w:left w:val="nil"/>
              <w:bottom w:val="nil"/>
              <w:right w:val="nil"/>
            </w:tcBorders>
            <w:shd w:val="clear" w:color="auto" w:fill="auto"/>
            <w:noWrap/>
            <w:vAlign w:val="center"/>
            <w:hideMark/>
          </w:tcPr>
          <w:p w14:paraId="30413933" w14:textId="77777777" w:rsidR="003E61E1" w:rsidRPr="003E61E1" w:rsidRDefault="003E61E1" w:rsidP="003E61E1">
            <w:pPr>
              <w:jc w:val="center"/>
              <w:rPr>
                <w:ins w:id="2390" w:author="Dave Contreras" w:date="2019-07-18T13:21:00Z"/>
                <w:rFonts w:ascii="Calibri" w:eastAsia="Times New Roman" w:hAnsi="Calibri" w:cs="Times New Roman"/>
                <w:color w:val="000000"/>
              </w:rPr>
            </w:pPr>
            <w:ins w:id="2391" w:author="Dave Contreras" w:date="2019-07-18T13:21:00Z">
              <w:r w:rsidRPr="003E61E1">
                <w:rPr>
                  <w:rFonts w:ascii="Calibri" w:eastAsia="Times New Roman" w:hAnsi="Calibri" w:cs="Times New Roman"/>
                  <w:color w:val="000000"/>
                </w:rPr>
                <w:t>17356.5</w:t>
              </w:r>
            </w:ins>
          </w:p>
        </w:tc>
        <w:tc>
          <w:tcPr>
            <w:tcW w:w="266" w:type="dxa"/>
            <w:tcBorders>
              <w:top w:val="nil"/>
              <w:left w:val="nil"/>
              <w:bottom w:val="nil"/>
              <w:right w:val="nil"/>
            </w:tcBorders>
            <w:shd w:val="clear" w:color="000000" w:fill="000000"/>
            <w:noWrap/>
            <w:vAlign w:val="center"/>
            <w:hideMark/>
          </w:tcPr>
          <w:p w14:paraId="513C19F7" w14:textId="77777777" w:rsidR="003E61E1" w:rsidRPr="003E61E1" w:rsidRDefault="003E61E1" w:rsidP="003E61E1">
            <w:pPr>
              <w:jc w:val="center"/>
              <w:rPr>
                <w:ins w:id="2392" w:author="Dave Contreras" w:date="2019-07-18T13:21:00Z"/>
                <w:rFonts w:ascii="Calibri" w:eastAsia="Times New Roman" w:hAnsi="Calibri" w:cs="Times New Roman"/>
                <w:color w:val="000000"/>
              </w:rPr>
            </w:pPr>
            <w:ins w:id="2393"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09BCFAAA" w14:textId="77777777" w:rsidR="003E61E1" w:rsidRPr="003E61E1" w:rsidRDefault="003E61E1" w:rsidP="003E61E1">
            <w:pPr>
              <w:rPr>
                <w:ins w:id="2394"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1E90EBF" w14:textId="77777777" w:rsidR="003E61E1" w:rsidRPr="003E61E1" w:rsidRDefault="003E61E1" w:rsidP="003E61E1">
            <w:pPr>
              <w:rPr>
                <w:ins w:id="2395" w:author="Dave Contreras" w:date="2019-07-18T13:21:00Z"/>
                <w:rFonts w:ascii="Calibri" w:eastAsia="Times New Roman" w:hAnsi="Calibri" w:cs="Times New Roman"/>
                <w:color w:val="000000"/>
              </w:rPr>
            </w:pPr>
          </w:p>
        </w:tc>
      </w:tr>
      <w:tr w:rsidR="009C4718" w:rsidRPr="003E61E1" w14:paraId="23BCEB62" w14:textId="77777777" w:rsidTr="009C4718">
        <w:trPr>
          <w:trHeight w:val="315"/>
          <w:ins w:id="2396" w:author="Dave Contreras" w:date="2019-07-18T13:21:00Z"/>
        </w:trPr>
        <w:tc>
          <w:tcPr>
            <w:tcW w:w="2719" w:type="dxa"/>
            <w:tcBorders>
              <w:top w:val="nil"/>
              <w:left w:val="nil"/>
              <w:bottom w:val="nil"/>
              <w:right w:val="nil"/>
            </w:tcBorders>
            <w:shd w:val="clear" w:color="auto" w:fill="auto"/>
            <w:noWrap/>
            <w:vAlign w:val="bottom"/>
            <w:hideMark/>
          </w:tcPr>
          <w:p w14:paraId="4EE7DE5A" w14:textId="77777777" w:rsidR="003E61E1" w:rsidRPr="003E61E1" w:rsidRDefault="003E61E1" w:rsidP="003E61E1">
            <w:pPr>
              <w:rPr>
                <w:ins w:id="2397" w:author="Dave Contreras" w:date="2019-07-18T13:21:00Z"/>
                <w:rFonts w:ascii="Calibri" w:eastAsia="Times New Roman" w:hAnsi="Calibri" w:cs="Times New Roman"/>
                <w:color w:val="000000"/>
              </w:rPr>
            </w:pPr>
            <w:ins w:id="2398" w:author="Dave Contreras" w:date="2019-07-18T13:21:00Z">
              <w:r w:rsidRPr="003E61E1">
                <w:rPr>
                  <w:rFonts w:ascii="Calibri" w:eastAsia="Times New Roman" w:hAnsi="Calibri" w:cs="Times New Roman"/>
                  <w:color w:val="000000"/>
                </w:rPr>
                <w:t xml:space="preserve">2018 </w:t>
              </w:r>
              <w:proofErr w:type="spellStart"/>
              <w:r w:rsidRPr="003E61E1">
                <w:rPr>
                  <w:rFonts w:ascii="Calibri" w:eastAsia="Times New Roman" w:hAnsi="Calibri" w:cs="Times New Roman"/>
                  <w:color w:val="000000"/>
                </w:rPr>
                <w:t>Townet</w:t>
              </w:r>
              <w:proofErr w:type="spellEnd"/>
            </w:ins>
          </w:p>
        </w:tc>
        <w:tc>
          <w:tcPr>
            <w:tcW w:w="440" w:type="dxa"/>
            <w:tcBorders>
              <w:top w:val="nil"/>
              <w:left w:val="nil"/>
              <w:bottom w:val="nil"/>
              <w:right w:val="nil"/>
            </w:tcBorders>
            <w:shd w:val="clear" w:color="auto" w:fill="auto"/>
            <w:noWrap/>
            <w:vAlign w:val="center"/>
            <w:hideMark/>
          </w:tcPr>
          <w:p w14:paraId="3049F1BF" w14:textId="77777777" w:rsidR="003E61E1" w:rsidRPr="003E61E1" w:rsidRDefault="003E61E1" w:rsidP="003E61E1">
            <w:pPr>
              <w:jc w:val="center"/>
              <w:rPr>
                <w:ins w:id="2399" w:author="Dave Contreras" w:date="2019-07-18T13:21:00Z"/>
                <w:rFonts w:ascii="Calibri" w:eastAsia="Times New Roman" w:hAnsi="Calibri" w:cs="Times New Roman"/>
                <w:color w:val="000000"/>
              </w:rPr>
            </w:pPr>
            <w:ins w:id="2400" w:author="Dave Contreras" w:date="2019-07-18T13:21:00Z">
              <w:r w:rsidRPr="003E61E1">
                <w:rPr>
                  <w:rFonts w:ascii="Calibri" w:eastAsia="Times New Roman" w:hAnsi="Calibri" w:cs="Times New Roman"/>
                  <w:color w:val="000000"/>
                </w:rPr>
                <w:t>9</w:t>
              </w:r>
            </w:ins>
          </w:p>
        </w:tc>
        <w:tc>
          <w:tcPr>
            <w:tcW w:w="1278" w:type="dxa"/>
            <w:tcBorders>
              <w:top w:val="nil"/>
              <w:left w:val="nil"/>
              <w:bottom w:val="nil"/>
              <w:right w:val="nil"/>
            </w:tcBorders>
            <w:shd w:val="clear" w:color="auto" w:fill="auto"/>
            <w:noWrap/>
            <w:vAlign w:val="center"/>
            <w:hideMark/>
          </w:tcPr>
          <w:p w14:paraId="1FCBF811" w14:textId="77777777" w:rsidR="003E61E1" w:rsidRPr="003E61E1" w:rsidRDefault="003E61E1" w:rsidP="003E61E1">
            <w:pPr>
              <w:jc w:val="center"/>
              <w:rPr>
                <w:ins w:id="2401" w:author="Dave Contreras" w:date="2019-07-18T13:21:00Z"/>
                <w:rFonts w:ascii="Calibri" w:eastAsia="Times New Roman" w:hAnsi="Calibri" w:cs="Times New Roman"/>
                <w:color w:val="000000"/>
              </w:rPr>
            </w:pPr>
            <w:ins w:id="2402" w:author="Dave Contreras" w:date="2019-07-18T13:21:00Z">
              <w:r w:rsidRPr="003E61E1">
                <w:rPr>
                  <w:rFonts w:ascii="Calibri" w:eastAsia="Times New Roman" w:hAnsi="Calibri" w:cs="Times New Roman"/>
                  <w:color w:val="000000"/>
                </w:rPr>
                <w:t>2.2</w:t>
              </w:r>
            </w:ins>
          </w:p>
        </w:tc>
        <w:tc>
          <w:tcPr>
            <w:tcW w:w="1490" w:type="dxa"/>
            <w:tcBorders>
              <w:top w:val="nil"/>
              <w:left w:val="nil"/>
              <w:bottom w:val="nil"/>
              <w:right w:val="nil"/>
            </w:tcBorders>
            <w:shd w:val="clear" w:color="auto" w:fill="auto"/>
            <w:noWrap/>
            <w:vAlign w:val="center"/>
            <w:hideMark/>
          </w:tcPr>
          <w:p w14:paraId="6EF8692F" w14:textId="77777777" w:rsidR="003E61E1" w:rsidRPr="003E61E1" w:rsidRDefault="003E61E1" w:rsidP="003E61E1">
            <w:pPr>
              <w:jc w:val="center"/>
              <w:rPr>
                <w:ins w:id="2403" w:author="Dave Contreras" w:date="2019-07-18T13:21:00Z"/>
                <w:rFonts w:ascii="Calibri" w:eastAsia="Times New Roman" w:hAnsi="Calibri" w:cs="Times New Roman"/>
                <w:color w:val="000000"/>
              </w:rPr>
            </w:pPr>
            <w:ins w:id="2404" w:author="Dave Contreras" w:date="2019-07-18T13:21:00Z">
              <w:r w:rsidRPr="003E61E1">
                <w:rPr>
                  <w:rFonts w:ascii="Calibri" w:eastAsia="Times New Roman" w:hAnsi="Calibri" w:cs="Times New Roman"/>
                  <w:color w:val="000000"/>
                </w:rPr>
                <w:t>1.5</w:t>
              </w:r>
            </w:ins>
          </w:p>
        </w:tc>
        <w:tc>
          <w:tcPr>
            <w:tcW w:w="266" w:type="dxa"/>
            <w:tcBorders>
              <w:top w:val="nil"/>
              <w:left w:val="nil"/>
              <w:bottom w:val="nil"/>
              <w:right w:val="nil"/>
            </w:tcBorders>
            <w:shd w:val="clear" w:color="000000" w:fill="000000"/>
            <w:noWrap/>
            <w:vAlign w:val="center"/>
            <w:hideMark/>
          </w:tcPr>
          <w:p w14:paraId="4AE81514" w14:textId="77777777" w:rsidR="003E61E1" w:rsidRPr="003E61E1" w:rsidRDefault="003E61E1" w:rsidP="003E61E1">
            <w:pPr>
              <w:jc w:val="center"/>
              <w:rPr>
                <w:ins w:id="2405" w:author="Dave Contreras" w:date="2019-07-18T13:21:00Z"/>
                <w:rFonts w:ascii="Calibri" w:eastAsia="Times New Roman" w:hAnsi="Calibri" w:cs="Times New Roman"/>
                <w:color w:val="000000"/>
              </w:rPr>
            </w:pPr>
            <w:ins w:id="2406"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447D7469" w14:textId="77777777" w:rsidR="003E61E1" w:rsidRPr="003E61E1" w:rsidRDefault="003E61E1" w:rsidP="003E61E1">
            <w:pPr>
              <w:rPr>
                <w:ins w:id="2407"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1BE7B950" w14:textId="77777777" w:rsidR="003E61E1" w:rsidRPr="003E61E1" w:rsidRDefault="003E61E1" w:rsidP="003E61E1">
            <w:pPr>
              <w:rPr>
                <w:ins w:id="2408" w:author="Dave Contreras" w:date="2019-07-18T13:21:00Z"/>
                <w:rFonts w:ascii="Calibri" w:eastAsia="Times New Roman" w:hAnsi="Calibri" w:cs="Times New Roman"/>
                <w:color w:val="000000"/>
              </w:rPr>
            </w:pPr>
          </w:p>
        </w:tc>
      </w:tr>
      <w:tr w:rsidR="003E61E1" w:rsidRPr="003E61E1" w14:paraId="6805EBB2" w14:textId="77777777" w:rsidTr="009C4718">
        <w:trPr>
          <w:trHeight w:val="315"/>
          <w:ins w:id="2409" w:author="Dave Contreras" w:date="2019-07-18T13:21:00Z"/>
          <w:trPrChange w:id="2410" w:author="Dave Contreras" w:date="2019-07-18T13:23:00Z">
            <w:trPr>
              <w:gridAfter w:val="0"/>
              <w:trHeight w:val="315"/>
            </w:trPr>
          </w:trPrChange>
        </w:trPr>
        <w:tc>
          <w:tcPr>
            <w:tcW w:w="8550" w:type="dxa"/>
            <w:gridSpan w:val="7"/>
            <w:tcBorders>
              <w:top w:val="single" w:sz="8" w:space="0" w:color="auto"/>
              <w:left w:val="nil"/>
              <w:bottom w:val="single" w:sz="8" w:space="0" w:color="auto"/>
              <w:right w:val="nil"/>
            </w:tcBorders>
            <w:shd w:val="clear" w:color="000000" w:fill="FFFFFF"/>
            <w:noWrap/>
            <w:vAlign w:val="center"/>
            <w:hideMark/>
            <w:tcPrChange w:id="2411" w:author="Dave Contreras" w:date="2019-07-18T13:23:00Z">
              <w:tcPr>
                <w:tcW w:w="8137" w:type="dxa"/>
                <w:gridSpan w:val="7"/>
                <w:tcBorders>
                  <w:top w:val="single" w:sz="8" w:space="0" w:color="auto"/>
                  <w:left w:val="nil"/>
                  <w:bottom w:val="single" w:sz="8" w:space="0" w:color="auto"/>
                  <w:right w:val="nil"/>
                </w:tcBorders>
                <w:shd w:val="clear" w:color="000000" w:fill="FFFFFF"/>
                <w:noWrap/>
                <w:vAlign w:val="center"/>
                <w:hideMark/>
              </w:tcPr>
            </w:tcPrChange>
          </w:tcPr>
          <w:p w14:paraId="219EE6B8" w14:textId="77777777" w:rsidR="003E61E1" w:rsidRPr="003E61E1" w:rsidRDefault="003E61E1" w:rsidP="003E61E1">
            <w:pPr>
              <w:jc w:val="center"/>
              <w:rPr>
                <w:ins w:id="2412" w:author="Dave Contreras" w:date="2019-07-18T13:21:00Z"/>
                <w:rFonts w:ascii="Calibri" w:eastAsia="Times New Roman" w:hAnsi="Calibri" w:cs="Times New Roman"/>
                <w:b/>
                <w:bCs/>
                <w:color w:val="000000"/>
              </w:rPr>
            </w:pPr>
            <w:ins w:id="2413" w:author="Dave Contreras" w:date="2019-07-18T13:21:00Z">
              <w:r w:rsidRPr="003E61E1">
                <w:rPr>
                  <w:rFonts w:ascii="Calibri" w:eastAsia="Times New Roman" w:hAnsi="Calibri" w:cs="Times New Roman"/>
                  <w:b/>
                  <w:bCs/>
                  <w:color w:val="000000"/>
                </w:rPr>
                <w:t>Prospect Island</w:t>
              </w:r>
            </w:ins>
          </w:p>
        </w:tc>
      </w:tr>
      <w:tr w:rsidR="003E61E1" w:rsidRPr="003E61E1" w14:paraId="750AA623" w14:textId="77777777" w:rsidTr="009C4718">
        <w:trPr>
          <w:trHeight w:val="300"/>
          <w:ins w:id="2414" w:author="Dave Contreras" w:date="2019-07-18T13:21:00Z"/>
          <w:trPrChange w:id="2415"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2416"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462FF71C" w14:textId="77777777" w:rsidR="003E61E1" w:rsidRPr="003E61E1" w:rsidRDefault="003E61E1" w:rsidP="003E61E1">
            <w:pPr>
              <w:rPr>
                <w:ins w:id="2417" w:author="Dave Contreras" w:date="2019-07-18T13:21:00Z"/>
                <w:rFonts w:ascii="Calibri" w:eastAsia="Times New Roman" w:hAnsi="Calibri" w:cs="Times New Roman"/>
                <w:color w:val="000000"/>
              </w:rPr>
            </w:pPr>
            <w:ins w:id="2418"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2419"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3927D925" w14:textId="77777777" w:rsidR="003E61E1" w:rsidRPr="003E61E1" w:rsidRDefault="003E61E1" w:rsidP="003E61E1">
            <w:pPr>
              <w:jc w:val="center"/>
              <w:rPr>
                <w:ins w:id="2420" w:author="Dave Contreras" w:date="2019-07-18T13:21:00Z"/>
                <w:rFonts w:ascii="Calibri" w:eastAsia="Times New Roman" w:hAnsi="Calibri" w:cs="Times New Roman"/>
                <w:color w:val="000000"/>
              </w:rPr>
            </w:pPr>
            <w:ins w:id="2421"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2422"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48C23077" w14:textId="77777777" w:rsidR="003E61E1" w:rsidRPr="003E61E1" w:rsidRDefault="003E61E1" w:rsidP="003E61E1">
            <w:pPr>
              <w:jc w:val="center"/>
              <w:rPr>
                <w:ins w:id="2423" w:author="Dave Contreras" w:date="2019-07-18T13:21:00Z"/>
                <w:rFonts w:ascii="Calibri" w:eastAsia="Times New Roman" w:hAnsi="Calibri" w:cs="Times New Roman"/>
                <w:color w:val="000000"/>
              </w:rPr>
            </w:pPr>
            <w:ins w:id="2424"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2425"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5CCA1EC5" w14:textId="77777777" w:rsidR="003E61E1" w:rsidRPr="003E61E1" w:rsidRDefault="003E61E1" w:rsidP="003E61E1">
            <w:pPr>
              <w:jc w:val="center"/>
              <w:rPr>
                <w:ins w:id="2426" w:author="Dave Contreras" w:date="2019-07-18T13:21:00Z"/>
                <w:rFonts w:ascii="Calibri" w:eastAsia="Times New Roman" w:hAnsi="Calibri" w:cs="Times New Roman"/>
                <w:color w:val="000000"/>
              </w:rPr>
            </w:pPr>
            <w:ins w:id="2427"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2428" w:author="Dave Contreras" w:date="2019-07-18T13:23:00Z">
              <w:tcPr>
                <w:tcW w:w="135" w:type="dxa"/>
                <w:tcBorders>
                  <w:top w:val="nil"/>
                  <w:left w:val="nil"/>
                  <w:bottom w:val="nil"/>
                  <w:right w:val="nil"/>
                </w:tcBorders>
                <w:shd w:val="clear" w:color="000000" w:fill="000000"/>
                <w:noWrap/>
                <w:vAlign w:val="center"/>
                <w:hideMark/>
              </w:tcPr>
            </w:tcPrChange>
          </w:tcPr>
          <w:p w14:paraId="510B47BA" w14:textId="77777777" w:rsidR="003E61E1" w:rsidRPr="003E61E1" w:rsidRDefault="003E61E1" w:rsidP="003E61E1">
            <w:pPr>
              <w:jc w:val="center"/>
              <w:rPr>
                <w:ins w:id="2429" w:author="Dave Contreras" w:date="2019-07-18T13:21:00Z"/>
                <w:rFonts w:ascii="Calibri" w:eastAsia="Times New Roman" w:hAnsi="Calibri" w:cs="Times New Roman"/>
                <w:color w:val="000000"/>
              </w:rPr>
            </w:pPr>
            <w:ins w:id="2430"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2431"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38CB9472" w14:textId="77777777" w:rsidR="003E61E1" w:rsidRPr="003E61E1" w:rsidRDefault="003E61E1" w:rsidP="003E61E1">
            <w:pPr>
              <w:jc w:val="center"/>
              <w:rPr>
                <w:ins w:id="2432" w:author="Dave Contreras" w:date="2019-07-18T13:21:00Z"/>
                <w:rFonts w:ascii="Calibri" w:eastAsia="Times New Roman" w:hAnsi="Calibri" w:cs="Times New Roman"/>
                <w:color w:val="000000"/>
              </w:rPr>
            </w:pPr>
            <w:ins w:id="2433" w:author="Dave Contreras" w:date="2019-07-18T13:21:00Z">
              <w:r w:rsidRPr="003E61E1">
                <w:rPr>
                  <w:rFonts w:ascii="Calibri" w:eastAsia="Times New Roman" w:hAnsi="Calibri" w:cs="Times New Roman"/>
                  <w:color w:val="000000"/>
                </w:rPr>
                <w:t>Kruskal-Wallis Test</w:t>
              </w:r>
            </w:ins>
          </w:p>
        </w:tc>
      </w:tr>
      <w:tr w:rsidR="009C4718" w:rsidRPr="003E61E1" w14:paraId="18A37A23" w14:textId="77777777" w:rsidTr="009C4718">
        <w:trPr>
          <w:trHeight w:val="300"/>
          <w:ins w:id="2434" w:author="Dave Contreras" w:date="2019-07-18T13:21:00Z"/>
        </w:trPr>
        <w:tc>
          <w:tcPr>
            <w:tcW w:w="2719" w:type="dxa"/>
            <w:vMerge/>
            <w:tcBorders>
              <w:top w:val="nil"/>
              <w:left w:val="nil"/>
              <w:bottom w:val="nil"/>
              <w:right w:val="nil"/>
            </w:tcBorders>
            <w:vAlign w:val="center"/>
            <w:hideMark/>
          </w:tcPr>
          <w:p w14:paraId="34948CEB" w14:textId="77777777" w:rsidR="003E61E1" w:rsidRPr="003E61E1" w:rsidRDefault="003E61E1" w:rsidP="003E61E1">
            <w:pPr>
              <w:rPr>
                <w:ins w:id="2435"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41EEE51E" w14:textId="77777777" w:rsidR="003E61E1" w:rsidRPr="003E61E1" w:rsidRDefault="003E61E1" w:rsidP="003E61E1">
            <w:pPr>
              <w:rPr>
                <w:ins w:id="2436"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04D89043" w14:textId="77777777" w:rsidR="003E61E1" w:rsidRPr="003E61E1" w:rsidRDefault="003E61E1" w:rsidP="003E61E1">
            <w:pPr>
              <w:rPr>
                <w:ins w:id="2437"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322FE16" w14:textId="77777777" w:rsidR="003E61E1" w:rsidRPr="003E61E1" w:rsidRDefault="003E61E1" w:rsidP="003E61E1">
            <w:pPr>
              <w:rPr>
                <w:ins w:id="2438"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707A37C1" w14:textId="77777777" w:rsidR="003E61E1" w:rsidRPr="003E61E1" w:rsidRDefault="003E61E1" w:rsidP="003E61E1">
            <w:pPr>
              <w:jc w:val="center"/>
              <w:rPr>
                <w:ins w:id="2439" w:author="Dave Contreras" w:date="2019-07-18T13:21:00Z"/>
                <w:rFonts w:ascii="Calibri" w:eastAsia="Times New Roman" w:hAnsi="Calibri" w:cs="Times New Roman"/>
                <w:color w:val="000000"/>
              </w:rPr>
            </w:pPr>
            <w:ins w:id="2440"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1BB9D5F0" w14:textId="77777777" w:rsidR="003E61E1" w:rsidRPr="003E61E1" w:rsidRDefault="003E61E1" w:rsidP="003E61E1">
            <w:pPr>
              <w:jc w:val="center"/>
              <w:rPr>
                <w:ins w:id="2441" w:author="Dave Contreras" w:date="2019-07-18T13:21:00Z"/>
                <w:rFonts w:ascii="Calibri" w:eastAsia="Times New Roman" w:hAnsi="Calibri" w:cs="Times New Roman"/>
                <w:color w:val="000000"/>
              </w:rPr>
            </w:pPr>
            <w:ins w:id="2442" w:author="Dave Contreras"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4351151B" w14:textId="77777777" w:rsidR="003E61E1" w:rsidRPr="003E61E1" w:rsidRDefault="003E61E1" w:rsidP="003E61E1">
            <w:pPr>
              <w:jc w:val="center"/>
              <w:rPr>
                <w:ins w:id="2443" w:author="Dave Contreras" w:date="2019-07-18T13:21:00Z"/>
                <w:rFonts w:ascii="Calibri" w:eastAsia="Times New Roman" w:hAnsi="Calibri" w:cs="Times New Roman"/>
                <w:color w:val="000000"/>
              </w:rPr>
            </w:pPr>
            <w:ins w:id="2444" w:author="Dave Contreras" w:date="2019-07-18T13:21:00Z">
              <w:r w:rsidRPr="003E61E1">
                <w:rPr>
                  <w:rFonts w:ascii="Calibri" w:eastAsia="Times New Roman" w:hAnsi="Calibri" w:cs="Times New Roman"/>
                  <w:color w:val="000000"/>
                </w:rPr>
                <w:t>p</w:t>
              </w:r>
            </w:ins>
          </w:p>
        </w:tc>
      </w:tr>
      <w:tr w:rsidR="009C4718" w:rsidRPr="003E61E1" w14:paraId="59E1047A" w14:textId="77777777" w:rsidTr="009C4718">
        <w:trPr>
          <w:trHeight w:val="300"/>
          <w:ins w:id="2445" w:author="Dave Contreras" w:date="2019-07-18T13:21:00Z"/>
        </w:trPr>
        <w:tc>
          <w:tcPr>
            <w:tcW w:w="2719" w:type="dxa"/>
            <w:tcBorders>
              <w:top w:val="nil"/>
              <w:left w:val="nil"/>
              <w:bottom w:val="nil"/>
              <w:right w:val="nil"/>
            </w:tcBorders>
            <w:shd w:val="clear" w:color="auto" w:fill="auto"/>
            <w:noWrap/>
            <w:vAlign w:val="center"/>
            <w:hideMark/>
          </w:tcPr>
          <w:p w14:paraId="52915593" w14:textId="77777777" w:rsidR="003E61E1" w:rsidRPr="003E61E1" w:rsidRDefault="003E61E1" w:rsidP="003E61E1">
            <w:pPr>
              <w:rPr>
                <w:ins w:id="2446" w:author="Dave Contreras" w:date="2019-07-18T13:21:00Z"/>
                <w:rFonts w:ascii="Calibri" w:eastAsia="Times New Roman" w:hAnsi="Calibri" w:cs="Times New Roman"/>
                <w:color w:val="000000"/>
              </w:rPr>
            </w:pPr>
            <w:ins w:id="2447" w:author="Dave Contreras" w:date="2019-07-18T13:21:00Z">
              <w:r w:rsidRPr="003E61E1">
                <w:rPr>
                  <w:rFonts w:ascii="Calibri" w:eastAsia="Times New Roman" w:hAnsi="Calibri" w:cs="Times New Roman"/>
                  <w:color w:val="000000"/>
                </w:rPr>
                <w:t>2017 Beach Seine</w:t>
              </w:r>
            </w:ins>
          </w:p>
        </w:tc>
        <w:tc>
          <w:tcPr>
            <w:tcW w:w="440" w:type="dxa"/>
            <w:tcBorders>
              <w:top w:val="nil"/>
              <w:left w:val="nil"/>
              <w:bottom w:val="nil"/>
              <w:right w:val="nil"/>
            </w:tcBorders>
            <w:shd w:val="clear" w:color="auto" w:fill="auto"/>
            <w:noWrap/>
            <w:vAlign w:val="center"/>
            <w:hideMark/>
          </w:tcPr>
          <w:p w14:paraId="2C8CBF78" w14:textId="77777777" w:rsidR="003E61E1" w:rsidRPr="003E61E1" w:rsidRDefault="003E61E1" w:rsidP="003E61E1">
            <w:pPr>
              <w:jc w:val="center"/>
              <w:rPr>
                <w:ins w:id="2448" w:author="Dave Contreras" w:date="2019-07-18T13:21:00Z"/>
                <w:rFonts w:ascii="Calibri" w:eastAsia="Times New Roman" w:hAnsi="Calibri" w:cs="Times New Roman"/>
                <w:color w:val="000000"/>
              </w:rPr>
            </w:pPr>
            <w:ins w:id="2449" w:author="Dave Contreras" w:date="2019-07-18T13:21:00Z">
              <w:r w:rsidRPr="003E61E1">
                <w:rPr>
                  <w:rFonts w:ascii="Calibri" w:eastAsia="Times New Roman" w:hAnsi="Calibri" w:cs="Times New Roman"/>
                  <w:color w:val="000000"/>
                </w:rPr>
                <w:t>9</w:t>
              </w:r>
            </w:ins>
          </w:p>
        </w:tc>
        <w:tc>
          <w:tcPr>
            <w:tcW w:w="1278" w:type="dxa"/>
            <w:tcBorders>
              <w:top w:val="nil"/>
              <w:left w:val="nil"/>
              <w:bottom w:val="nil"/>
              <w:right w:val="nil"/>
            </w:tcBorders>
            <w:shd w:val="clear" w:color="auto" w:fill="auto"/>
            <w:noWrap/>
            <w:vAlign w:val="center"/>
            <w:hideMark/>
          </w:tcPr>
          <w:p w14:paraId="2E9A3AFB" w14:textId="77777777" w:rsidR="003E61E1" w:rsidRPr="003E61E1" w:rsidRDefault="003E61E1" w:rsidP="003E61E1">
            <w:pPr>
              <w:jc w:val="center"/>
              <w:rPr>
                <w:ins w:id="2450" w:author="Dave Contreras" w:date="2019-07-18T13:21:00Z"/>
                <w:rFonts w:ascii="Calibri" w:eastAsia="Times New Roman" w:hAnsi="Calibri" w:cs="Times New Roman"/>
                <w:color w:val="000000"/>
              </w:rPr>
            </w:pPr>
            <w:ins w:id="2451" w:author="Dave Contreras" w:date="2019-07-18T13:21:00Z">
              <w:r w:rsidRPr="003E61E1">
                <w:rPr>
                  <w:rFonts w:ascii="Calibri" w:eastAsia="Times New Roman" w:hAnsi="Calibri" w:cs="Times New Roman"/>
                  <w:color w:val="000000"/>
                </w:rPr>
                <w:t>22762.0</w:t>
              </w:r>
            </w:ins>
          </w:p>
        </w:tc>
        <w:tc>
          <w:tcPr>
            <w:tcW w:w="1490" w:type="dxa"/>
            <w:tcBorders>
              <w:top w:val="nil"/>
              <w:left w:val="nil"/>
              <w:bottom w:val="nil"/>
              <w:right w:val="nil"/>
            </w:tcBorders>
            <w:shd w:val="clear" w:color="auto" w:fill="auto"/>
            <w:noWrap/>
            <w:vAlign w:val="center"/>
            <w:hideMark/>
          </w:tcPr>
          <w:p w14:paraId="6DD58799" w14:textId="77777777" w:rsidR="003E61E1" w:rsidRPr="003E61E1" w:rsidRDefault="003E61E1" w:rsidP="003E61E1">
            <w:pPr>
              <w:jc w:val="center"/>
              <w:rPr>
                <w:ins w:id="2452" w:author="Dave Contreras" w:date="2019-07-18T13:21:00Z"/>
                <w:rFonts w:ascii="Calibri" w:eastAsia="Times New Roman" w:hAnsi="Calibri" w:cs="Times New Roman"/>
                <w:color w:val="000000"/>
              </w:rPr>
            </w:pPr>
            <w:ins w:id="2453" w:author="Dave Contreras" w:date="2019-07-18T13:21:00Z">
              <w:r w:rsidRPr="003E61E1">
                <w:rPr>
                  <w:rFonts w:ascii="Calibri" w:eastAsia="Times New Roman" w:hAnsi="Calibri" w:cs="Times New Roman"/>
                  <w:color w:val="000000"/>
                </w:rPr>
                <w:t>7931.3</w:t>
              </w:r>
            </w:ins>
          </w:p>
        </w:tc>
        <w:tc>
          <w:tcPr>
            <w:tcW w:w="266" w:type="dxa"/>
            <w:tcBorders>
              <w:top w:val="nil"/>
              <w:left w:val="nil"/>
              <w:bottom w:val="nil"/>
              <w:right w:val="nil"/>
            </w:tcBorders>
            <w:shd w:val="clear" w:color="000000" w:fill="000000"/>
            <w:noWrap/>
            <w:vAlign w:val="center"/>
            <w:hideMark/>
          </w:tcPr>
          <w:p w14:paraId="33BFDF4F" w14:textId="77777777" w:rsidR="003E61E1" w:rsidRPr="003E61E1" w:rsidRDefault="003E61E1" w:rsidP="003E61E1">
            <w:pPr>
              <w:jc w:val="center"/>
              <w:rPr>
                <w:ins w:id="2454" w:author="Dave Contreras" w:date="2019-07-18T13:21:00Z"/>
                <w:rFonts w:ascii="Calibri" w:eastAsia="Times New Roman" w:hAnsi="Calibri" w:cs="Times New Roman"/>
                <w:color w:val="000000"/>
              </w:rPr>
            </w:pPr>
            <w:ins w:id="2455"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62E6B4BC" w14:textId="77777777" w:rsidR="003E61E1" w:rsidRPr="003E61E1" w:rsidRDefault="003E61E1" w:rsidP="003E61E1">
            <w:pPr>
              <w:jc w:val="center"/>
              <w:rPr>
                <w:ins w:id="2456" w:author="Dave Contreras" w:date="2019-07-18T13:21:00Z"/>
                <w:rFonts w:ascii="Calibri" w:eastAsia="Times New Roman" w:hAnsi="Calibri" w:cs="Times New Roman"/>
                <w:color w:val="000000"/>
              </w:rPr>
            </w:pPr>
            <w:ins w:id="2457" w:author="Dave Contreras" w:date="2019-07-18T13:21:00Z">
              <w:r w:rsidRPr="003E61E1">
                <w:rPr>
                  <w:rFonts w:ascii="Calibri" w:eastAsia="Times New Roman" w:hAnsi="Calibri" w:cs="Times New Roman"/>
                  <w:color w:val="000000"/>
                </w:rPr>
                <w:t>15.4</w:t>
              </w:r>
            </w:ins>
          </w:p>
        </w:tc>
        <w:tc>
          <w:tcPr>
            <w:tcW w:w="1412" w:type="dxa"/>
            <w:vMerge w:val="restart"/>
            <w:tcBorders>
              <w:top w:val="nil"/>
              <w:left w:val="nil"/>
              <w:bottom w:val="nil"/>
              <w:right w:val="nil"/>
            </w:tcBorders>
            <w:shd w:val="clear" w:color="auto" w:fill="auto"/>
            <w:noWrap/>
            <w:vAlign w:val="center"/>
            <w:hideMark/>
          </w:tcPr>
          <w:p w14:paraId="47B084BC" w14:textId="683C93FC" w:rsidR="003E61E1" w:rsidRPr="003E61E1" w:rsidRDefault="003E61E1" w:rsidP="003E61E1">
            <w:pPr>
              <w:jc w:val="center"/>
              <w:rPr>
                <w:ins w:id="2458" w:author="Dave Contreras" w:date="2019-07-18T13:21:00Z"/>
                <w:rFonts w:ascii="Calibri" w:eastAsia="Times New Roman" w:hAnsi="Calibri" w:cs="Times New Roman"/>
                <w:color w:val="000000"/>
              </w:rPr>
            </w:pPr>
            <w:ins w:id="2459" w:author="Dave Contreras" w:date="2019-07-18T13:21:00Z">
              <w:r w:rsidRPr="003E61E1">
                <w:rPr>
                  <w:rFonts w:ascii="Calibri" w:eastAsia="Times New Roman" w:hAnsi="Calibri" w:cs="Times New Roman"/>
                  <w:color w:val="000000"/>
                </w:rPr>
                <w:t>0.001</w:t>
              </w:r>
            </w:ins>
            <w:ins w:id="2460" w:author="Dave Contreras" w:date="2019-07-22T07:24:00Z">
              <w:r w:rsidR="004C10DA">
                <w:rPr>
                  <w:rFonts w:ascii="Calibri" w:eastAsia="Times New Roman" w:hAnsi="Calibri" w:cs="Times New Roman"/>
                  <w:color w:val="000000"/>
                </w:rPr>
                <w:t xml:space="preserve"> *</w:t>
              </w:r>
            </w:ins>
          </w:p>
        </w:tc>
      </w:tr>
      <w:tr w:rsidR="009C4718" w:rsidRPr="003E61E1" w14:paraId="2020CCD1" w14:textId="77777777" w:rsidTr="009C4718">
        <w:trPr>
          <w:trHeight w:val="300"/>
          <w:ins w:id="2461" w:author="Dave Contreras" w:date="2019-07-18T13:21:00Z"/>
        </w:trPr>
        <w:tc>
          <w:tcPr>
            <w:tcW w:w="2719" w:type="dxa"/>
            <w:tcBorders>
              <w:top w:val="nil"/>
              <w:left w:val="nil"/>
              <w:bottom w:val="nil"/>
              <w:right w:val="nil"/>
            </w:tcBorders>
            <w:shd w:val="clear" w:color="auto" w:fill="auto"/>
            <w:noWrap/>
            <w:vAlign w:val="bottom"/>
            <w:hideMark/>
          </w:tcPr>
          <w:p w14:paraId="2875908B" w14:textId="77777777" w:rsidR="003E61E1" w:rsidRPr="003E61E1" w:rsidRDefault="003E61E1" w:rsidP="003E61E1">
            <w:pPr>
              <w:rPr>
                <w:ins w:id="2462" w:author="Dave Contreras" w:date="2019-07-18T13:21:00Z"/>
                <w:rFonts w:ascii="Calibri" w:eastAsia="Times New Roman" w:hAnsi="Calibri" w:cs="Times New Roman"/>
                <w:color w:val="000000"/>
              </w:rPr>
            </w:pPr>
            <w:ins w:id="2463" w:author="Dave Contreras" w:date="2019-07-18T13:21:00Z">
              <w:r w:rsidRPr="003E61E1">
                <w:rPr>
                  <w:rFonts w:ascii="Calibri" w:eastAsia="Times New Roman" w:hAnsi="Calibri" w:cs="Times New Roman"/>
                  <w:color w:val="000000"/>
                </w:rPr>
                <w:t xml:space="preserve">2017 </w:t>
              </w:r>
              <w:proofErr w:type="spellStart"/>
              <w:r w:rsidRPr="003E61E1">
                <w:rPr>
                  <w:rFonts w:ascii="Calibri" w:eastAsia="Times New Roman" w:hAnsi="Calibri" w:cs="Times New Roman"/>
                  <w:color w:val="000000"/>
                </w:rPr>
                <w:t>Townet</w:t>
              </w:r>
              <w:proofErr w:type="spellEnd"/>
            </w:ins>
          </w:p>
        </w:tc>
        <w:tc>
          <w:tcPr>
            <w:tcW w:w="440" w:type="dxa"/>
            <w:tcBorders>
              <w:top w:val="nil"/>
              <w:left w:val="nil"/>
              <w:bottom w:val="nil"/>
              <w:right w:val="nil"/>
            </w:tcBorders>
            <w:shd w:val="clear" w:color="auto" w:fill="auto"/>
            <w:noWrap/>
            <w:vAlign w:val="center"/>
            <w:hideMark/>
          </w:tcPr>
          <w:p w14:paraId="4136DE44" w14:textId="77777777" w:rsidR="003E61E1" w:rsidRPr="003E61E1" w:rsidRDefault="003E61E1" w:rsidP="003E61E1">
            <w:pPr>
              <w:jc w:val="center"/>
              <w:rPr>
                <w:ins w:id="2464" w:author="Dave Contreras" w:date="2019-07-18T13:21:00Z"/>
                <w:rFonts w:ascii="Calibri" w:eastAsia="Times New Roman" w:hAnsi="Calibri" w:cs="Times New Roman"/>
                <w:color w:val="000000"/>
              </w:rPr>
            </w:pPr>
            <w:ins w:id="2465" w:author="Dave Contreras" w:date="2019-07-18T13:21:00Z">
              <w:r w:rsidRPr="003E61E1">
                <w:rPr>
                  <w:rFonts w:ascii="Calibri" w:eastAsia="Times New Roman" w:hAnsi="Calibri" w:cs="Times New Roman"/>
                  <w:color w:val="000000"/>
                </w:rPr>
                <w:t>9</w:t>
              </w:r>
            </w:ins>
          </w:p>
        </w:tc>
        <w:tc>
          <w:tcPr>
            <w:tcW w:w="1278" w:type="dxa"/>
            <w:tcBorders>
              <w:top w:val="nil"/>
              <w:left w:val="nil"/>
              <w:bottom w:val="nil"/>
              <w:right w:val="nil"/>
            </w:tcBorders>
            <w:shd w:val="clear" w:color="auto" w:fill="auto"/>
            <w:noWrap/>
            <w:vAlign w:val="center"/>
            <w:hideMark/>
          </w:tcPr>
          <w:p w14:paraId="70F9B243" w14:textId="77777777" w:rsidR="003E61E1" w:rsidRPr="003E61E1" w:rsidRDefault="003E61E1" w:rsidP="003E61E1">
            <w:pPr>
              <w:jc w:val="center"/>
              <w:rPr>
                <w:ins w:id="2466" w:author="Dave Contreras" w:date="2019-07-18T13:21:00Z"/>
                <w:rFonts w:ascii="Calibri" w:eastAsia="Times New Roman" w:hAnsi="Calibri" w:cs="Times New Roman"/>
                <w:color w:val="000000"/>
              </w:rPr>
            </w:pPr>
            <w:ins w:id="2467" w:author="Dave Contreras" w:date="2019-07-18T13:21:00Z">
              <w:r w:rsidRPr="003E61E1">
                <w:rPr>
                  <w:rFonts w:ascii="Calibri" w:eastAsia="Times New Roman" w:hAnsi="Calibri" w:cs="Times New Roman"/>
                  <w:color w:val="000000"/>
                </w:rPr>
                <w:t>28.9</w:t>
              </w:r>
            </w:ins>
          </w:p>
        </w:tc>
        <w:tc>
          <w:tcPr>
            <w:tcW w:w="1490" w:type="dxa"/>
            <w:tcBorders>
              <w:top w:val="nil"/>
              <w:left w:val="nil"/>
              <w:bottom w:val="nil"/>
              <w:right w:val="nil"/>
            </w:tcBorders>
            <w:shd w:val="clear" w:color="auto" w:fill="auto"/>
            <w:noWrap/>
            <w:vAlign w:val="center"/>
            <w:hideMark/>
          </w:tcPr>
          <w:p w14:paraId="3638B332" w14:textId="77777777" w:rsidR="003E61E1" w:rsidRPr="003E61E1" w:rsidRDefault="003E61E1" w:rsidP="003E61E1">
            <w:pPr>
              <w:jc w:val="center"/>
              <w:rPr>
                <w:ins w:id="2468" w:author="Dave Contreras" w:date="2019-07-18T13:21:00Z"/>
                <w:rFonts w:ascii="Calibri" w:eastAsia="Times New Roman" w:hAnsi="Calibri" w:cs="Times New Roman"/>
                <w:color w:val="000000"/>
              </w:rPr>
            </w:pPr>
            <w:ins w:id="2469" w:author="Dave Contreras" w:date="2019-07-18T13:21:00Z">
              <w:r w:rsidRPr="003E61E1">
                <w:rPr>
                  <w:rFonts w:ascii="Calibri" w:eastAsia="Times New Roman" w:hAnsi="Calibri" w:cs="Times New Roman"/>
                  <w:color w:val="000000"/>
                </w:rPr>
                <w:t>21.7</w:t>
              </w:r>
            </w:ins>
          </w:p>
        </w:tc>
        <w:tc>
          <w:tcPr>
            <w:tcW w:w="266" w:type="dxa"/>
            <w:tcBorders>
              <w:top w:val="nil"/>
              <w:left w:val="nil"/>
              <w:bottom w:val="nil"/>
              <w:right w:val="nil"/>
            </w:tcBorders>
            <w:shd w:val="clear" w:color="000000" w:fill="000000"/>
            <w:noWrap/>
            <w:vAlign w:val="center"/>
            <w:hideMark/>
          </w:tcPr>
          <w:p w14:paraId="383F4C92" w14:textId="77777777" w:rsidR="003E61E1" w:rsidRPr="003E61E1" w:rsidRDefault="003E61E1" w:rsidP="003E61E1">
            <w:pPr>
              <w:jc w:val="center"/>
              <w:rPr>
                <w:ins w:id="2470" w:author="Dave Contreras" w:date="2019-07-18T13:21:00Z"/>
                <w:rFonts w:ascii="Calibri" w:eastAsia="Times New Roman" w:hAnsi="Calibri" w:cs="Times New Roman"/>
                <w:color w:val="000000"/>
              </w:rPr>
            </w:pPr>
            <w:ins w:id="2471"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F695AD9" w14:textId="77777777" w:rsidR="003E61E1" w:rsidRPr="003E61E1" w:rsidRDefault="003E61E1" w:rsidP="003E61E1">
            <w:pPr>
              <w:rPr>
                <w:ins w:id="2472"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7CF208F" w14:textId="77777777" w:rsidR="003E61E1" w:rsidRPr="003E61E1" w:rsidRDefault="003E61E1" w:rsidP="003E61E1">
            <w:pPr>
              <w:rPr>
                <w:ins w:id="2473" w:author="Dave Contreras" w:date="2019-07-18T13:21:00Z"/>
                <w:rFonts w:ascii="Calibri" w:eastAsia="Times New Roman" w:hAnsi="Calibri" w:cs="Times New Roman"/>
                <w:color w:val="000000"/>
              </w:rPr>
            </w:pPr>
          </w:p>
        </w:tc>
      </w:tr>
      <w:tr w:rsidR="009C4718" w:rsidRPr="003E61E1" w14:paraId="2EE5D33F" w14:textId="77777777" w:rsidTr="009C4718">
        <w:trPr>
          <w:trHeight w:val="300"/>
          <w:ins w:id="2474" w:author="Dave Contreras" w:date="2019-07-18T13:21:00Z"/>
        </w:trPr>
        <w:tc>
          <w:tcPr>
            <w:tcW w:w="2719" w:type="dxa"/>
            <w:tcBorders>
              <w:top w:val="nil"/>
              <w:left w:val="nil"/>
              <w:bottom w:val="nil"/>
              <w:right w:val="nil"/>
            </w:tcBorders>
            <w:shd w:val="clear" w:color="auto" w:fill="auto"/>
            <w:noWrap/>
            <w:vAlign w:val="center"/>
            <w:hideMark/>
          </w:tcPr>
          <w:p w14:paraId="255E309D" w14:textId="77777777" w:rsidR="003E61E1" w:rsidRPr="003E61E1" w:rsidRDefault="003E61E1" w:rsidP="003E61E1">
            <w:pPr>
              <w:rPr>
                <w:ins w:id="2475" w:author="Dave Contreras" w:date="2019-07-18T13:21:00Z"/>
                <w:rFonts w:ascii="Calibri" w:eastAsia="Times New Roman" w:hAnsi="Calibri" w:cs="Times New Roman"/>
                <w:color w:val="000000"/>
              </w:rPr>
            </w:pPr>
            <w:ins w:id="2476" w:author="Dave Contreras" w:date="2019-07-18T13:21:00Z">
              <w:r w:rsidRPr="003E61E1">
                <w:rPr>
                  <w:rFonts w:ascii="Calibri" w:eastAsia="Times New Roman" w:hAnsi="Calibri" w:cs="Times New Roman"/>
                  <w:color w:val="000000"/>
                </w:rPr>
                <w:t>2018 Beach Seine</w:t>
              </w:r>
            </w:ins>
          </w:p>
        </w:tc>
        <w:tc>
          <w:tcPr>
            <w:tcW w:w="440" w:type="dxa"/>
            <w:tcBorders>
              <w:top w:val="nil"/>
              <w:left w:val="nil"/>
              <w:bottom w:val="nil"/>
              <w:right w:val="nil"/>
            </w:tcBorders>
            <w:shd w:val="clear" w:color="auto" w:fill="auto"/>
            <w:noWrap/>
            <w:vAlign w:val="center"/>
            <w:hideMark/>
          </w:tcPr>
          <w:p w14:paraId="297BC3D7" w14:textId="77777777" w:rsidR="003E61E1" w:rsidRPr="003E61E1" w:rsidRDefault="003E61E1" w:rsidP="003E61E1">
            <w:pPr>
              <w:jc w:val="center"/>
              <w:rPr>
                <w:ins w:id="2477" w:author="Dave Contreras" w:date="2019-07-18T13:21:00Z"/>
                <w:rFonts w:ascii="Calibri" w:eastAsia="Times New Roman" w:hAnsi="Calibri" w:cs="Times New Roman"/>
                <w:color w:val="000000"/>
              </w:rPr>
            </w:pPr>
            <w:ins w:id="2478" w:author="Dave Contreras" w:date="2019-07-18T13:21:00Z">
              <w:r w:rsidRPr="003E61E1">
                <w:rPr>
                  <w:rFonts w:ascii="Calibri" w:eastAsia="Times New Roman" w:hAnsi="Calibri" w:cs="Times New Roman"/>
                  <w:color w:val="000000"/>
                </w:rPr>
                <w:t>7</w:t>
              </w:r>
            </w:ins>
          </w:p>
        </w:tc>
        <w:tc>
          <w:tcPr>
            <w:tcW w:w="1278" w:type="dxa"/>
            <w:tcBorders>
              <w:top w:val="nil"/>
              <w:left w:val="nil"/>
              <w:bottom w:val="nil"/>
              <w:right w:val="nil"/>
            </w:tcBorders>
            <w:shd w:val="clear" w:color="auto" w:fill="auto"/>
            <w:noWrap/>
            <w:vAlign w:val="center"/>
            <w:hideMark/>
          </w:tcPr>
          <w:p w14:paraId="0C14C98E" w14:textId="77777777" w:rsidR="003E61E1" w:rsidRPr="003E61E1" w:rsidRDefault="003E61E1" w:rsidP="003E61E1">
            <w:pPr>
              <w:jc w:val="center"/>
              <w:rPr>
                <w:ins w:id="2479" w:author="Dave Contreras" w:date="2019-07-18T13:21:00Z"/>
                <w:rFonts w:ascii="Calibri" w:eastAsia="Times New Roman" w:hAnsi="Calibri" w:cs="Times New Roman"/>
                <w:color w:val="000000"/>
              </w:rPr>
            </w:pPr>
            <w:ins w:id="2480" w:author="Dave Contreras" w:date="2019-07-18T13:21:00Z">
              <w:r w:rsidRPr="003E61E1">
                <w:rPr>
                  <w:rFonts w:ascii="Calibri" w:eastAsia="Times New Roman" w:hAnsi="Calibri" w:cs="Times New Roman"/>
                  <w:color w:val="000000"/>
                </w:rPr>
                <w:t>91638.3</w:t>
              </w:r>
            </w:ins>
          </w:p>
        </w:tc>
        <w:tc>
          <w:tcPr>
            <w:tcW w:w="1490" w:type="dxa"/>
            <w:tcBorders>
              <w:top w:val="nil"/>
              <w:left w:val="nil"/>
              <w:bottom w:val="nil"/>
              <w:right w:val="nil"/>
            </w:tcBorders>
            <w:shd w:val="clear" w:color="auto" w:fill="auto"/>
            <w:noWrap/>
            <w:vAlign w:val="center"/>
            <w:hideMark/>
          </w:tcPr>
          <w:p w14:paraId="1484F3C7" w14:textId="77777777" w:rsidR="003E61E1" w:rsidRPr="003E61E1" w:rsidRDefault="003E61E1" w:rsidP="003E61E1">
            <w:pPr>
              <w:jc w:val="center"/>
              <w:rPr>
                <w:ins w:id="2481" w:author="Dave Contreras" w:date="2019-07-18T13:21:00Z"/>
                <w:rFonts w:ascii="Calibri" w:eastAsia="Times New Roman" w:hAnsi="Calibri" w:cs="Times New Roman"/>
                <w:color w:val="000000"/>
              </w:rPr>
            </w:pPr>
            <w:ins w:id="2482" w:author="Dave Contreras" w:date="2019-07-18T13:21:00Z">
              <w:r w:rsidRPr="003E61E1">
                <w:rPr>
                  <w:rFonts w:ascii="Calibri" w:eastAsia="Times New Roman" w:hAnsi="Calibri" w:cs="Times New Roman"/>
                  <w:color w:val="000000"/>
                </w:rPr>
                <w:t>66101.5</w:t>
              </w:r>
            </w:ins>
          </w:p>
        </w:tc>
        <w:tc>
          <w:tcPr>
            <w:tcW w:w="266" w:type="dxa"/>
            <w:tcBorders>
              <w:top w:val="nil"/>
              <w:left w:val="nil"/>
              <w:bottom w:val="nil"/>
              <w:right w:val="nil"/>
            </w:tcBorders>
            <w:shd w:val="clear" w:color="000000" w:fill="000000"/>
            <w:noWrap/>
            <w:vAlign w:val="center"/>
            <w:hideMark/>
          </w:tcPr>
          <w:p w14:paraId="4B88CCB2" w14:textId="77777777" w:rsidR="003E61E1" w:rsidRPr="003E61E1" w:rsidRDefault="003E61E1" w:rsidP="003E61E1">
            <w:pPr>
              <w:jc w:val="center"/>
              <w:rPr>
                <w:ins w:id="2483" w:author="Dave Contreras" w:date="2019-07-18T13:21:00Z"/>
                <w:rFonts w:ascii="Calibri" w:eastAsia="Times New Roman" w:hAnsi="Calibri" w:cs="Times New Roman"/>
                <w:color w:val="000000"/>
              </w:rPr>
            </w:pPr>
            <w:ins w:id="2484"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5A21935E" w14:textId="77777777" w:rsidR="003E61E1" w:rsidRPr="003E61E1" w:rsidRDefault="003E61E1" w:rsidP="003E61E1">
            <w:pPr>
              <w:rPr>
                <w:ins w:id="2485"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51F5AA8" w14:textId="77777777" w:rsidR="003E61E1" w:rsidRPr="003E61E1" w:rsidRDefault="003E61E1" w:rsidP="003E61E1">
            <w:pPr>
              <w:rPr>
                <w:ins w:id="2486" w:author="Dave Contreras" w:date="2019-07-18T13:21:00Z"/>
                <w:rFonts w:ascii="Calibri" w:eastAsia="Times New Roman" w:hAnsi="Calibri" w:cs="Times New Roman"/>
                <w:color w:val="000000"/>
              </w:rPr>
            </w:pPr>
          </w:p>
        </w:tc>
      </w:tr>
      <w:tr w:rsidR="009C4718" w:rsidRPr="003E61E1" w14:paraId="06C32983" w14:textId="77777777" w:rsidTr="009C4718">
        <w:trPr>
          <w:trHeight w:val="315"/>
          <w:ins w:id="2487" w:author="Dave Contreras" w:date="2019-07-18T13:21:00Z"/>
        </w:trPr>
        <w:tc>
          <w:tcPr>
            <w:tcW w:w="2719" w:type="dxa"/>
            <w:tcBorders>
              <w:top w:val="nil"/>
              <w:left w:val="nil"/>
              <w:bottom w:val="nil"/>
              <w:right w:val="nil"/>
            </w:tcBorders>
            <w:shd w:val="clear" w:color="auto" w:fill="auto"/>
            <w:noWrap/>
            <w:vAlign w:val="bottom"/>
            <w:hideMark/>
          </w:tcPr>
          <w:p w14:paraId="41E5E729" w14:textId="77777777" w:rsidR="003E61E1" w:rsidRPr="003E61E1" w:rsidRDefault="003E61E1" w:rsidP="003E61E1">
            <w:pPr>
              <w:rPr>
                <w:ins w:id="2488" w:author="Dave Contreras" w:date="2019-07-18T13:21:00Z"/>
                <w:rFonts w:ascii="Calibri" w:eastAsia="Times New Roman" w:hAnsi="Calibri" w:cs="Times New Roman"/>
                <w:color w:val="000000"/>
              </w:rPr>
            </w:pPr>
            <w:ins w:id="2489" w:author="Dave Contreras" w:date="2019-07-18T13:21:00Z">
              <w:r w:rsidRPr="003E61E1">
                <w:rPr>
                  <w:rFonts w:ascii="Calibri" w:eastAsia="Times New Roman" w:hAnsi="Calibri" w:cs="Times New Roman"/>
                  <w:color w:val="000000"/>
                </w:rPr>
                <w:t xml:space="preserve">2018 </w:t>
              </w:r>
              <w:proofErr w:type="spellStart"/>
              <w:r w:rsidRPr="003E61E1">
                <w:rPr>
                  <w:rFonts w:ascii="Calibri" w:eastAsia="Times New Roman" w:hAnsi="Calibri" w:cs="Times New Roman"/>
                  <w:color w:val="000000"/>
                </w:rPr>
                <w:t>Townet</w:t>
              </w:r>
              <w:proofErr w:type="spellEnd"/>
            </w:ins>
          </w:p>
        </w:tc>
        <w:tc>
          <w:tcPr>
            <w:tcW w:w="440" w:type="dxa"/>
            <w:tcBorders>
              <w:top w:val="nil"/>
              <w:left w:val="nil"/>
              <w:bottom w:val="nil"/>
              <w:right w:val="nil"/>
            </w:tcBorders>
            <w:shd w:val="clear" w:color="auto" w:fill="auto"/>
            <w:noWrap/>
            <w:vAlign w:val="center"/>
            <w:hideMark/>
          </w:tcPr>
          <w:p w14:paraId="2BE1F07B" w14:textId="77777777" w:rsidR="003E61E1" w:rsidRPr="003E61E1" w:rsidRDefault="003E61E1" w:rsidP="003E61E1">
            <w:pPr>
              <w:jc w:val="center"/>
              <w:rPr>
                <w:ins w:id="2490" w:author="Dave Contreras" w:date="2019-07-18T13:21:00Z"/>
                <w:rFonts w:ascii="Calibri" w:eastAsia="Times New Roman" w:hAnsi="Calibri" w:cs="Times New Roman"/>
                <w:color w:val="000000"/>
              </w:rPr>
            </w:pPr>
            <w:ins w:id="2491" w:author="Dave Contreras" w:date="2019-07-18T13:21:00Z">
              <w:r w:rsidRPr="003E61E1">
                <w:rPr>
                  <w:rFonts w:ascii="Calibri" w:eastAsia="Times New Roman" w:hAnsi="Calibri" w:cs="Times New Roman"/>
                  <w:color w:val="000000"/>
                </w:rPr>
                <w:t>7</w:t>
              </w:r>
            </w:ins>
          </w:p>
        </w:tc>
        <w:tc>
          <w:tcPr>
            <w:tcW w:w="1278" w:type="dxa"/>
            <w:tcBorders>
              <w:top w:val="nil"/>
              <w:left w:val="nil"/>
              <w:bottom w:val="nil"/>
              <w:right w:val="nil"/>
            </w:tcBorders>
            <w:shd w:val="clear" w:color="auto" w:fill="auto"/>
            <w:noWrap/>
            <w:vAlign w:val="center"/>
            <w:hideMark/>
          </w:tcPr>
          <w:p w14:paraId="15D35755" w14:textId="77777777" w:rsidR="003E61E1" w:rsidRPr="003E61E1" w:rsidRDefault="003E61E1" w:rsidP="003E61E1">
            <w:pPr>
              <w:jc w:val="center"/>
              <w:rPr>
                <w:ins w:id="2492" w:author="Dave Contreras" w:date="2019-07-18T13:21:00Z"/>
                <w:rFonts w:ascii="Calibri" w:eastAsia="Times New Roman" w:hAnsi="Calibri" w:cs="Times New Roman"/>
                <w:color w:val="000000"/>
              </w:rPr>
            </w:pPr>
            <w:ins w:id="2493" w:author="Dave Contreras" w:date="2019-07-18T13:21:00Z">
              <w:r w:rsidRPr="003E61E1">
                <w:rPr>
                  <w:rFonts w:ascii="Calibri" w:eastAsia="Times New Roman" w:hAnsi="Calibri" w:cs="Times New Roman"/>
                  <w:color w:val="000000"/>
                </w:rPr>
                <w:t>5.1</w:t>
              </w:r>
            </w:ins>
          </w:p>
        </w:tc>
        <w:tc>
          <w:tcPr>
            <w:tcW w:w="1490" w:type="dxa"/>
            <w:tcBorders>
              <w:top w:val="nil"/>
              <w:left w:val="nil"/>
              <w:bottom w:val="nil"/>
              <w:right w:val="nil"/>
            </w:tcBorders>
            <w:shd w:val="clear" w:color="auto" w:fill="auto"/>
            <w:noWrap/>
            <w:vAlign w:val="center"/>
            <w:hideMark/>
          </w:tcPr>
          <w:p w14:paraId="67CA17A4" w14:textId="77777777" w:rsidR="003E61E1" w:rsidRPr="003E61E1" w:rsidRDefault="003E61E1" w:rsidP="003E61E1">
            <w:pPr>
              <w:jc w:val="center"/>
              <w:rPr>
                <w:ins w:id="2494" w:author="Dave Contreras" w:date="2019-07-18T13:21:00Z"/>
                <w:rFonts w:ascii="Calibri" w:eastAsia="Times New Roman" w:hAnsi="Calibri" w:cs="Times New Roman"/>
                <w:color w:val="000000"/>
              </w:rPr>
            </w:pPr>
            <w:ins w:id="2495" w:author="Dave Contreras" w:date="2019-07-18T13:21:00Z">
              <w:r w:rsidRPr="003E61E1">
                <w:rPr>
                  <w:rFonts w:ascii="Calibri" w:eastAsia="Times New Roman" w:hAnsi="Calibri" w:cs="Times New Roman"/>
                  <w:color w:val="000000"/>
                </w:rPr>
                <w:t>2.5</w:t>
              </w:r>
            </w:ins>
          </w:p>
        </w:tc>
        <w:tc>
          <w:tcPr>
            <w:tcW w:w="266" w:type="dxa"/>
            <w:tcBorders>
              <w:top w:val="nil"/>
              <w:left w:val="nil"/>
              <w:bottom w:val="nil"/>
              <w:right w:val="nil"/>
            </w:tcBorders>
            <w:shd w:val="clear" w:color="000000" w:fill="000000"/>
            <w:noWrap/>
            <w:vAlign w:val="center"/>
            <w:hideMark/>
          </w:tcPr>
          <w:p w14:paraId="4EF9DE85" w14:textId="77777777" w:rsidR="003E61E1" w:rsidRPr="003E61E1" w:rsidRDefault="003E61E1" w:rsidP="003E61E1">
            <w:pPr>
              <w:jc w:val="center"/>
              <w:rPr>
                <w:ins w:id="2496" w:author="Dave Contreras" w:date="2019-07-18T13:21:00Z"/>
                <w:rFonts w:ascii="Calibri" w:eastAsia="Times New Roman" w:hAnsi="Calibri" w:cs="Times New Roman"/>
                <w:color w:val="000000"/>
              </w:rPr>
            </w:pPr>
            <w:ins w:id="2497"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2DA7C64" w14:textId="77777777" w:rsidR="003E61E1" w:rsidRPr="003E61E1" w:rsidRDefault="003E61E1" w:rsidP="003E61E1">
            <w:pPr>
              <w:rPr>
                <w:ins w:id="2498"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72E2EDA1" w14:textId="77777777" w:rsidR="003E61E1" w:rsidRPr="003E61E1" w:rsidRDefault="003E61E1" w:rsidP="003E61E1">
            <w:pPr>
              <w:rPr>
                <w:ins w:id="2499" w:author="Dave Contreras" w:date="2019-07-18T13:21:00Z"/>
                <w:rFonts w:ascii="Calibri" w:eastAsia="Times New Roman" w:hAnsi="Calibri" w:cs="Times New Roman"/>
                <w:color w:val="000000"/>
              </w:rPr>
            </w:pPr>
          </w:p>
        </w:tc>
      </w:tr>
      <w:tr w:rsidR="003E61E1" w:rsidRPr="003E61E1" w14:paraId="3B5D0D56" w14:textId="77777777" w:rsidTr="009C4718">
        <w:trPr>
          <w:trHeight w:val="300"/>
          <w:ins w:id="2500" w:author="Dave Contreras" w:date="2019-07-18T13:21:00Z"/>
          <w:trPrChange w:id="2501" w:author="Dave Contreras" w:date="2019-07-18T13:23:00Z">
            <w:trPr>
              <w:gridAfter w:val="0"/>
              <w:trHeight w:val="300"/>
            </w:trPr>
          </w:trPrChange>
        </w:trPr>
        <w:tc>
          <w:tcPr>
            <w:tcW w:w="8550" w:type="dxa"/>
            <w:gridSpan w:val="7"/>
            <w:tcBorders>
              <w:top w:val="single" w:sz="8" w:space="0" w:color="auto"/>
              <w:left w:val="nil"/>
              <w:bottom w:val="nil"/>
              <w:right w:val="nil"/>
            </w:tcBorders>
            <w:shd w:val="clear" w:color="000000" w:fill="DDEBF7"/>
            <w:noWrap/>
            <w:vAlign w:val="center"/>
            <w:hideMark/>
            <w:tcPrChange w:id="2502" w:author="Dave Contreras" w:date="2019-07-18T13:23:00Z">
              <w:tcPr>
                <w:tcW w:w="8137" w:type="dxa"/>
                <w:gridSpan w:val="7"/>
                <w:tcBorders>
                  <w:top w:val="single" w:sz="8" w:space="0" w:color="auto"/>
                  <w:left w:val="nil"/>
                  <w:bottom w:val="nil"/>
                  <w:right w:val="nil"/>
                </w:tcBorders>
                <w:shd w:val="clear" w:color="000000" w:fill="DDEBF7"/>
                <w:noWrap/>
                <w:vAlign w:val="center"/>
                <w:hideMark/>
              </w:tcPr>
            </w:tcPrChange>
          </w:tcPr>
          <w:p w14:paraId="081C28FC" w14:textId="77777777" w:rsidR="003E61E1" w:rsidRPr="003E61E1" w:rsidRDefault="003E61E1" w:rsidP="003E61E1">
            <w:pPr>
              <w:jc w:val="center"/>
              <w:rPr>
                <w:ins w:id="2503" w:author="Dave Contreras" w:date="2019-07-18T13:21:00Z"/>
                <w:rFonts w:ascii="Calibri" w:eastAsia="Times New Roman" w:hAnsi="Calibri" w:cs="Times New Roman"/>
                <w:b/>
                <w:bCs/>
                <w:color w:val="000000"/>
              </w:rPr>
            </w:pPr>
            <w:ins w:id="2504" w:author="Dave Contreras" w:date="2019-07-18T13:21:00Z">
              <w:r w:rsidRPr="003E61E1">
                <w:rPr>
                  <w:rFonts w:ascii="Calibri" w:eastAsia="Times New Roman" w:hAnsi="Calibri" w:cs="Times New Roman"/>
                  <w:b/>
                  <w:bCs/>
                  <w:color w:val="000000"/>
                </w:rPr>
                <w:t>Shallow vs Shallow Habitat Comparisons</w:t>
              </w:r>
            </w:ins>
          </w:p>
        </w:tc>
      </w:tr>
      <w:tr w:rsidR="003E61E1" w:rsidRPr="003E61E1" w14:paraId="442337B4" w14:textId="77777777" w:rsidTr="009C4718">
        <w:trPr>
          <w:trHeight w:val="315"/>
          <w:ins w:id="2505" w:author="Dave Contreras" w:date="2019-07-18T13:21:00Z"/>
          <w:trPrChange w:id="2506" w:author="Dave Contreras" w:date="2019-07-18T13:23:00Z">
            <w:trPr>
              <w:gridAfter w:val="0"/>
              <w:trHeight w:val="315"/>
            </w:trPr>
          </w:trPrChange>
        </w:trPr>
        <w:tc>
          <w:tcPr>
            <w:tcW w:w="8550" w:type="dxa"/>
            <w:gridSpan w:val="7"/>
            <w:tcBorders>
              <w:top w:val="nil"/>
              <w:left w:val="nil"/>
              <w:bottom w:val="single" w:sz="8" w:space="0" w:color="auto"/>
              <w:right w:val="nil"/>
            </w:tcBorders>
            <w:shd w:val="clear" w:color="000000" w:fill="FFFFFF"/>
            <w:noWrap/>
            <w:vAlign w:val="center"/>
            <w:hideMark/>
            <w:tcPrChange w:id="2507" w:author="Dave Contreras" w:date="2019-07-18T13:23:00Z">
              <w:tcPr>
                <w:tcW w:w="8137" w:type="dxa"/>
                <w:gridSpan w:val="7"/>
                <w:tcBorders>
                  <w:top w:val="nil"/>
                  <w:left w:val="nil"/>
                  <w:bottom w:val="single" w:sz="8" w:space="0" w:color="auto"/>
                  <w:right w:val="nil"/>
                </w:tcBorders>
                <w:shd w:val="clear" w:color="000000" w:fill="FFFFFF"/>
                <w:noWrap/>
                <w:vAlign w:val="center"/>
                <w:hideMark/>
              </w:tcPr>
            </w:tcPrChange>
          </w:tcPr>
          <w:p w14:paraId="7BD56226" w14:textId="77777777" w:rsidR="003E61E1" w:rsidRPr="003E61E1" w:rsidRDefault="003E61E1" w:rsidP="003E61E1">
            <w:pPr>
              <w:jc w:val="center"/>
              <w:rPr>
                <w:ins w:id="2508" w:author="Dave Contreras" w:date="2019-07-18T13:21:00Z"/>
                <w:rFonts w:ascii="Calibri" w:eastAsia="Times New Roman" w:hAnsi="Calibri" w:cs="Times New Roman"/>
                <w:b/>
                <w:bCs/>
                <w:color w:val="000000"/>
              </w:rPr>
            </w:pPr>
            <w:ins w:id="2509" w:author="Dave Contreras" w:date="2019-07-18T13:21:00Z">
              <w:r w:rsidRPr="003E61E1">
                <w:rPr>
                  <w:rFonts w:ascii="Calibri" w:eastAsia="Times New Roman" w:hAnsi="Calibri" w:cs="Times New Roman"/>
                  <w:b/>
                  <w:bCs/>
                  <w:color w:val="000000"/>
                </w:rPr>
                <w:t>Tule Red</w:t>
              </w:r>
            </w:ins>
          </w:p>
        </w:tc>
      </w:tr>
      <w:tr w:rsidR="003E61E1" w:rsidRPr="003E61E1" w14:paraId="32B1F969" w14:textId="77777777" w:rsidTr="009C4718">
        <w:trPr>
          <w:trHeight w:val="300"/>
          <w:ins w:id="2510" w:author="Dave Contreras" w:date="2019-07-18T13:21:00Z"/>
          <w:trPrChange w:id="2511"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2512"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161CBD73" w14:textId="77777777" w:rsidR="003E61E1" w:rsidRPr="003E61E1" w:rsidRDefault="003E61E1" w:rsidP="003E61E1">
            <w:pPr>
              <w:rPr>
                <w:ins w:id="2513" w:author="Dave Contreras" w:date="2019-07-18T13:21:00Z"/>
                <w:rFonts w:ascii="Calibri" w:eastAsia="Times New Roman" w:hAnsi="Calibri" w:cs="Times New Roman"/>
                <w:color w:val="000000"/>
              </w:rPr>
            </w:pPr>
            <w:ins w:id="2514"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2515"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679C9C13" w14:textId="77777777" w:rsidR="003E61E1" w:rsidRPr="003E61E1" w:rsidRDefault="003E61E1" w:rsidP="003E61E1">
            <w:pPr>
              <w:jc w:val="center"/>
              <w:rPr>
                <w:ins w:id="2516" w:author="Dave Contreras" w:date="2019-07-18T13:21:00Z"/>
                <w:rFonts w:ascii="Calibri" w:eastAsia="Times New Roman" w:hAnsi="Calibri" w:cs="Times New Roman"/>
                <w:color w:val="000000"/>
              </w:rPr>
            </w:pPr>
            <w:ins w:id="2517"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2518"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7E1C60B0" w14:textId="77777777" w:rsidR="003E61E1" w:rsidRPr="003E61E1" w:rsidRDefault="003E61E1" w:rsidP="003E61E1">
            <w:pPr>
              <w:jc w:val="center"/>
              <w:rPr>
                <w:ins w:id="2519" w:author="Dave Contreras" w:date="2019-07-18T13:21:00Z"/>
                <w:rFonts w:ascii="Calibri" w:eastAsia="Times New Roman" w:hAnsi="Calibri" w:cs="Times New Roman"/>
                <w:color w:val="000000"/>
              </w:rPr>
            </w:pPr>
            <w:ins w:id="2520"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2521"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21B62D56" w14:textId="77777777" w:rsidR="003E61E1" w:rsidRPr="003E61E1" w:rsidRDefault="003E61E1" w:rsidP="003E61E1">
            <w:pPr>
              <w:jc w:val="center"/>
              <w:rPr>
                <w:ins w:id="2522" w:author="Dave Contreras" w:date="2019-07-18T13:21:00Z"/>
                <w:rFonts w:ascii="Calibri" w:eastAsia="Times New Roman" w:hAnsi="Calibri" w:cs="Times New Roman"/>
                <w:color w:val="000000"/>
              </w:rPr>
            </w:pPr>
            <w:ins w:id="2523"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2524" w:author="Dave Contreras" w:date="2019-07-18T13:23:00Z">
              <w:tcPr>
                <w:tcW w:w="135" w:type="dxa"/>
                <w:tcBorders>
                  <w:top w:val="nil"/>
                  <w:left w:val="nil"/>
                  <w:bottom w:val="nil"/>
                  <w:right w:val="nil"/>
                </w:tcBorders>
                <w:shd w:val="clear" w:color="000000" w:fill="000000"/>
                <w:noWrap/>
                <w:vAlign w:val="center"/>
                <w:hideMark/>
              </w:tcPr>
            </w:tcPrChange>
          </w:tcPr>
          <w:p w14:paraId="64F5F735" w14:textId="77777777" w:rsidR="003E61E1" w:rsidRPr="003E61E1" w:rsidRDefault="003E61E1" w:rsidP="003E61E1">
            <w:pPr>
              <w:jc w:val="center"/>
              <w:rPr>
                <w:ins w:id="2525" w:author="Dave Contreras" w:date="2019-07-18T13:21:00Z"/>
                <w:rFonts w:ascii="Calibri" w:eastAsia="Times New Roman" w:hAnsi="Calibri" w:cs="Times New Roman"/>
                <w:color w:val="000000"/>
              </w:rPr>
            </w:pPr>
            <w:ins w:id="2526"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2527"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4B19AA95" w14:textId="77777777" w:rsidR="003E61E1" w:rsidRPr="003E61E1" w:rsidRDefault="003E61E1" w:rsidP="003E61E1">
            <w:pPr>
              <w:jc w:val="center"/>
              <w:rPr>
                <w:ins w:id="2528" w:author="Dave Contreras" w:date="2019-07-18T13:21:00Z"/>
                <w:rFonts w:ascii="Calibri" w:eastAsia="Times New Roman" w:hAnsi="Calibri" w:cs="Times New Roman"/>
                <w:color w:val="000000"/>
              </w:rPr>
            </w:pPr>
            <w:ins w:id="2529" w:author="Dave Contreras" w:date="2019-07-18T13:21:00Z">
              <w:r w:rsidRPr="003E61E1">
                <w:rPr>
                  <w:rFonts w:ascii="Calibri" w:eastAsia="Times New Roman" w:hAnsi="Calibri" w:cs="Times New Roman"/>
                  <w:color w:val="000000"/>
                </w:rPr>
                <w:t>Kruskal-Wallis Test</w:t>
              </w:r>
            </w:ins>
          </w:p>
        </w:tc>
      </w:tr>
      <w:tr w:rsidR="009C4718" w:rsidRPr="003E61E1" w14:paraId="2DC34CD4" w14:textId="77777777" w:rsidTr="009C4718">
        <w:trPr>
          <w:trHeight w:val="300"/>
          <w:ins w:id="2530" w:author="Dave Contreras" w:date="2019-07-18T13:21:00Z"/>
        </w:trPr>
        <w:tc>
          <w:tcPr>
            <w:tcW w:w="2719" w:type="dxa"/>
            <w:vMerge/>
            <w:tcBorders>
              <w:top w:val="nil"/>
              <w:left w:val="nil"/>
              <w:bottom w:val="nil"/>
              <w:right w:val="nil"/>
            </w:tcBorders>
            <w:vAlign w:val="center"/>
            <w:hideMark/>
          </w:tcPr>
          <w:p w14:paraId="70B9FE78" w14:textId="77777777" w:rsidR="003E61E1" w:rsidRPr="003E61E1" w:rsidRDefault="003E61E1" w:rsidP="003E61E1">
            <w:pPr>
              <w:rPr>
                <w:ins w:id="2531"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2A642CD1" w14:textId="77777777" w:rsidR="003E61E1" w:rsidRPr="003E61E1" w:rsidRDefault="003E61E1" w:rsidP="003E61E1">
            <w:pPr>
              <w:rPr>
                <w:ins w:id="2532"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60182511" w14:textId="77777777" w:rsidR="003E61E1" w:rsidRPr="003E61E1" w:rsidRDefault="003E61E1" w:rsidP="003E61E1">
            <w:pPr>
              <w:rPr>
                <w:ins w:id="2533"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1952E089" w14:textId="77777777" w:rsidR="003E61E1" w:rsidRPr="003E61E1" w:rsidRDefault="003E61E1" w:rsidP="003E61E1">
            <w:pPr>
              <w:rPr>
                <w:ins w:id="2534"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1B7C95B4" w14:textId="77777777" w:rsidR="003E61E1" w:rsidRPr="003E61E1" w:rsidRDefault="003E61E1" w:rsidP="003E61E1">
            <w:pPr>
              <w:jc w:val="center"/>
              <w:rPr>
                <w:ins w:id="2535" w:author="Dave Contreras" w:date="2019-07-18T13:21:00Z"/>
                <w:rFonts w:ascii="Calibri" w:eastAsia="Times New Roman" w:hAnsi="Calibri" w:cs="Times New Roman"/>
                <w:color w:val="000000"/>
              </w:rPr>
            </w:pPr>
            <w:ins w:id="2536"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1587DB22" w14:textId="77777777" w:rsidR="003E61E1" w:rsidRPr="003E61E1" w:rsidRDefault="003E61E1" w:rsidP="003E61E1">
            <w:pPr>
              <w:jc w:val="center"/>
              <w:rPr>
                <w:ins w:id="2537" w:author="Dave Contreras" w:date="2019-07-18T13:21:00Z"/>
                <w:rFonts w:ascii="Calibri" w:eastAsia="Times New Roman" w:hAnsi="Calibri" w:cs="Times New Roman"/>
                <w:color w:val="000000"/>
              </w:rPr>
            </w:pPr>
            <w:ins w:id="2538" w:author="Dave Contreras"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17EE586F" w14:textId="77777777" w:rsidR="003E61E1" w:rsidRPr="003E61E1" w:rsidRDefault="003E61E1" w:rsidP="003E61E1">
            <w:pPr>
              <w:jc w:val="center"/>
              <w:rPr>
                <w:ins w:id="2539" w:author="Dave Contreras" w:date="2019-07-18T13:21:00Z"/>
                <w:rFonts w:ascii="Calibri" w:eastAsia="Times New Roman" w:hAnsi="Calibri" w:cs="Times New Roman"/>
                <w:color w:val="000000"/>
              </w:rPr>
            </w:pPr>
            <w:ins w:id="2540" w:author="Dave Contreras" w:date="2019-07-18T13:21:00Z">
              <w:r w:rsidRPr="003E61E1">
                <w:rPr>
                  <w:rFonts w:ascii="Calibri" w:eastAsia="Times New Roman" w:hAnsi="Calibri" w:cs="Times New Roman"/>
                  <w:color w:val="000000"/>
                </w:rPr>
                <w:t>p</w:t>
              </w:r>
            </w:ins>
          </w:p>
        </w:tc>
      </w:tr>
      <w:tr w:rsidR="009C4718" w:rsidRPr="003E61E1" w14:paraId="2210FEFB" w14:textId="77777777" w:rsidTr="009C4718">
        <w:trPr>
          <w:trHeight w:val="300"/>
          <w:ins w:id="2541" w:author="Dave Contreras" w:date="2019-07-18T13:21:00Z"/>
        </w:trPr>
        <w:tc>
          <w:tcPr>
            <w:tcW w:w="2719" w:type="dxa"/>
            <w:tcBorders>
              <w:top w:val="nil"/>
              <w:left w:val="nil"/>
              <w:bottom w:val="nil"/>
              <w:right w:val="nil"/>
            </w:tcBorders>
            <w:shd w:val="clear" w:color="auto" w:fill="auto"/>
            <w:noWrap/>
            <w:vAlign w:val="center"/>
            <w:hideMark/>
          </w:tcPr>
          <w:p w14:paraId="386724D4" w14:textId="77777777" w:rsidR="003E61E1" w:rsidRPr="003E61E1" w:rsidRDefault="003E61E1" w:rsidP="003E61E1">
            <w:pPr>
              <w:rPr>
                <w:ins w:id="2542" w:author="Dave Contreras" w:date="2019-07-18T13:21:00Z"/>
                <w:rFonts w:ascii="Calibri" w:eastAsia="Times New Roman" w:hAnsi="Calibri" w:cs="Times New Roman"/>
                <w:color w:val="000000"/>
              </w:rPr>
            </w:pPr>
            <w:ins w:id="2543" w:author="Dave Contreras" w:date="2019-07-18T13:21:00Z">
              <w:r w:rsidRPr="003E61E1">
                <w:rPr>
                  <w:rFonts w:ascii="Calibri" w:eastAsia="Times New Roman" w:hAnsi="Calibri" w:cs="Times New Roman"/>
                  <w:color w:val="000000"/>
                </w:rPr>
                <w:t>2017 Lampara</w:t>
              </w:r>
            </w:ins>
          </w:p>
        </w:tc>
        <w:tc>
          <w:tcPr>
            <w:tcW w:w="440" w:type="dxa"/>
            <w:tcBorders>
              <w:top w:val="nil"/>
              <w:left w:val="nil"/>
              <w:bottom w:val="nil"/>
              <w:right w:val="nil"/>
            </w:tcBorders>
            <w:shd w:val="clear" w:color="auto" w:fill="auto"/>
            <w:noWrap/>
            <w:vAlign w:val="center"/>
            <w:hideMark/>
          </w:tcPr>
          <w:p w14:paraId="67FC9B40" w14:textId="77777777" w:rsidR="003E61E1" w:rsidRPr="003E61E1" w:rsidRDefault="003E61E1" w:rsidP="003E61E1">
            <w:pPr>
              <w:jc w:val="center"/>
              <w:rPr>
                <w:ins w:id="2544" w:author="Dave Contreras" w:date="2019-07-18T13:21:00Z"/>
                <w:rFonts w:ascii="Calibri" w:eastAsia="Times New Roman" w:hAnsi="Calibri" w:cs="Times New Roman"/>
                <w:color w:val="000000"/>
              </w:rPr>
            </w:pPr>
            <w:ins w:id="2545"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60DCD5F7" w14:textId="77777777" w:rsidR="003E61E1" w:rsidRPr="003E61E1" w:rsidRDefault="003E61E1" w:rsidP="003E61E1">
            <w:pPr>
              <w:jc w:val="center"/>
              <w:rPr>
                <w:ins w:id="2546" w:author="Dave Contreras" w:date="2019-07-18T13:21:00Z"/>
                <w:rFonts w:ascii="Calibri" w:eastAsia="Times New Roman" w:hAnsi="Calibri" w:cs="Times New Roman"/>
                <w:color w:val="000000"/>
              </w:rPr>
            </w:pPr>
            <w:ins w:id="2547" w:author="Dave Contreras" w:date="2019-07-18T13:21:00Z">
              <w:r w:rsidRPr="003E61E1">
                <w:rPr>
                  <w:rFonts w:ascii="Calibri" w:eastAsia="Times New Roman" w:hAnsi="Calibri" w:cs="Times New Roman"/>
                  <w:color w:val="000000"/>
                </w:rPr>
                <w:t>1373.0</w:t>
              </w:r>
            </w:ins>
          </w:p>
        </w:tc>
        <w:tc>
          <w:tcPr>
            <w:tcW w:w="1490" w:type="dxa"/>
            <w:tcBorders>
              <w:top w:val="nil"/>
              <w:left w:val="nil"/>
              <w:bottom w:val="nil"/>
              <w:right w:val="nil"/>
            </w:tcBorders>
            <w:shd w:val="clear" w:color="auto" w:fill="auto"/>
            <w:noWrap/>
            <w:vAlign w:val="center"/>
            <w:hideMark/>
          </w:tcPr>
          <w:p w14:paraId="13095E44" w14:textId="77777777" w:rsidR="003E61E1" w:rsidRPr="003E61E1" w:rsidRDefault="003E61E1" w:rsidP="003E61E1">
            <w:pPr>
              <w:jc w:val="center"/>
              <w:rPr>
                <w:ins w:id="2548" w:author="Dave Contreras" w:date="2019-07-18T13:21:00Z"/>
                <w:rFonts w:ascii="Calibri" w:eastAsia="Times New Roman" w:hAnsi="Calibri" w:cs="Times New Roman"/>
                <w:color w:val="000000"/>
              </w:rPr>
            </w:pPr>
            <w:ins w:id="2549" w:author="Dave Contreras" w:date="2019-07-18T13:21:00Z">
              <w:r w:rsidRPr="003E61E1">
                <w:rPr>
                  <w:rFonts w:ascii="Calibri" w:eastAsia="Times New Roman" w:hAnsi="Calibri" w:cs="Times New Roman"/>
                  <w:color w:val="000000"/>
                </w:rPr>
                <w:t>384.5</w:t>
              </w:r>
            </w:ins>
          </w:p>
        </w:tc>
        <w:tc>
          <w:tcPr>
            <w:tcW w:w="266" w:type="dxa"/>
            <w:tcBorders>
              <w:top w:val="nil"/>
              <w:left w:val="nil"/>
              <w:bottom w:val="nil"/>
              <w:right w:val="nil"/>
            </w:tcBorders>
            <w:shd w:val="clear" w:color="000000" w:fill="000000"/>
            <w:noWrap/>
            <w:vAlign w:val="center"/>
            <w:hideMark/>
          </w:tcPr>
          <w:p w14:paraId="69722201" w14:textId="77777777" w:rsidR="003E61E1" w:rsidRPr="003E61E1" w:rsidRDefault="003E61E1" w:rsidP="003E61E1">
            <w:pPr>
              <w:jc w:val="center"/>
              <w:rPr>
                <w:ins w:id="2550" w:author="Dave Contreras" w:date="2019-07-18T13:21:00Z"/>
                <w:rFonts w:ascii="Calibri" w:eastAsia="Times New Roman" w:hAnsi="Calibri" w:cs="Times New Roman"/>
                <w:color w:val="000000"/>
              </w:rPr>
            </w:pPr>
            <w:ins w:id="2551"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5A8F6F41" w14:textId="6EB19664" w:rsidR="003E61E1" w:rsidRPr="003E61E1" w:rsidRDefault="003E61E1" w:rsidP="003E61E1">
            <w:pPr>
              <w:jc w:val="center"/>
              <w:rPr>
                <w:ins w:id="2552" w:author="Dave Contreras" w:date="2019-07-18T13:21:00Z"/>
                <w:rFonts w:ascii="Calibri" w:eastAsia="Times New Roman" w:hAnsi="Calibri" w:cs="Times New Roman"/>
                <w:color w:val="000000"/>
              </w:rPr>
            </w:pPr>
            <w:ins w:id="2553" w:author="Dave Contreras" w:date="2019-07-18T13:21:00Z">
              <w:r w:rsidRPr="003E61E1">
                <w:rPr>
                  <w:rFonts w:ascii="Calibri" w:eastAsia="Times New Roman" w:hAnsi="Calibri" w:cs="Times New Roman"/>
                  <w:color w:val="000000"/>
                </w:rPr>
                <w:t>23.</w:t>
              </w:r>
            </w:ins>
            <w:ins w:id="2554" w:author="Dave Contreras" w:date="2019-07-22T07:24:00Z">
              <w:r w:rsidR="00DF06D2">
                <w:rPr>
                  <w:rFonts w:ascii="Calibri" w:eastAsia="Times New Roman" w:hAnsi="Calibri" w:cs="Times New Roman"/>
                  <w:color w:val="000000"/>
                </w:rPr>
                <w:t>3</w:t>
              </w:r>
            </w:ins>
            <w:ins w:id="2555" w:author="Dave Contreras" w:date="2019-07-18T13:21:00Z">
              <w:del w:id="2556" w:author="Dave Contreras" w:date="2019-07-22T07:24:00Z">
                <w:r w:rsidRPr="003E61E1" w:rsidDel="00DF06D2">
                  <w:rPr>
                    <w:rFonts w:ascii="Calibri" w:eastAsia="Times New Roman" w:hAnsi="Calibri" w:cs="Times New Roman"/>
                    <w:color w:val="000000"/>
                  </w:rPr>
                  <w:delText>28</w:delText>
                </w:r>
              </w:del>
            </w:ins>
          </w:p>
        </w:tc>
        <w:tc>
          <w:tcPr>
            <w:tcW w:w="1412" w:type="dxa"/>
            <w:vMerge w:val="restart"/>
            <w:tcBorders>
              <w:top w:val="nil"/>
              <w:left w:val="nil"/>
              <w:bottom w:val="nil"/>
              <w:right w:val="nil"/>
            </w:tcBorders>
            <w:shd w:val="clear" w:color="auto" w:fill="auto"/>
            <w:noWrap/>
            <w:vAlign w:val="center"/>
            <w:hideMark/>
          </w:tcPr>
          <w:p w14:paraId="4BAC0A39" w14:textId="77060728" w:rsidR="003E61E1" w:rsidRPr="003E61E1" w:rsidRDefault="003E61E1" w:rsidP="003E61E1">
            <w:pPr>
              <w:jc w:val="center"/>
              <w:rPr>
                <w:ins w:id="2557" w:author="Dave Contreras" w:date="2019-07-18T13:21:00Z"/>
                <w:rFonts w:ascii="Calibri" w:eastAsia="Times New Roman" w:hAnsi="Calibri" w:cs="Times New Roman"/>
                <w:color w:val="000000"/>
              </w:rPr>
            </w:pPr>
            <w:ins w:id="2558" w:author="Dave Contreras" w:date="2019-07-18T13:21:00Z">
              <w:r w:rsidRPr="003E61E1">
                <w:rPr>
                  <w:rFonts w:ascii="Calibri" w:eastAsia="Times New Roman" w:hAnsi="Calibri" w:cs="Times New Roman"/>
                  <w:color w:val="000000"/>
                </w:rPr>
                <w:t>&lt;0.001</w:t>
              </w:r>
            </w:ins>
            <w:ins w:id="2559" w:author="Dave Contreras" w:date="2019-07-22T07:24:00Z">
              <w:r w:rsidR="004C10DA">
                <w:rPr>
                  <w:rFonts w:ascii="Calibri" w:eastAsia="Times New Roman" w:hAnsi="Calibri" w:cs="Times New Roman"/>
                  <w:color w:val="000000"/>
                </w:rPr>
                <w:t xml:space="preserve"> *</w:t>
              </w:r>
            </w:ins>
          </w:p>
        </w:tc>
      </w:tr>
      <w:tr w:rsidR="009C4718" w:rsidRPr="003E61E1" w14:paraId="4FB8608D" w14:textId="77777777" w:rsidTr="009C4718">
        <w:trPr>
          <w:trHeight w:val="300"/>
          <w:ins w:id="2560" w:author="Dave Contreras" w:date="2019-07-18T13:21:00Z"/>
        </w:trPr>
        <w:tc>
          <w:tcPr>
            <w:tcW w:w="2719" w:type="dxa"/>
            <w:tcBorders>
              <w:top w:val="nil"/>
              <w:left w:val="nil"/>
              <w:bottom w:val="nil"/>
              <w:right w:val="nil"/>
            </w:tcBorders>
            <w:shd w:val="clear" w:color="auto" w:fill="auto"/>
            <w:noWrap/>
            <w:vAlign w:val="bottom"/>
            <w:hideMark/>
          </w:tcPr>
          <w:p w14:paraId="0112A799" w14:textId="77777777" w:rsidR="003E61E1" w:rsidRPr="003E61E1" w:rsidRDefault="003E61E1" w:rsidP="003E61E1">
            <w:pPr>
              <w:rPr>
                <w:ins w:id="2561" w:author="Dave Contreras" w:date="2019-07-18T13:21:00Z"/>
                <w:rFonts w:ascii="Calibri" w:eastAsia="Times New Roman" w:hAnsi="Calibri" w:cs="Times New Roman"/>
                <w:color w:val="000000"/>
              </w:rPr>
            </w:pPr>
            <w:ins w:id="2562" w:author="Dave Contreras" w:date="2019-07-18T13:21:00Z">
              <w:r w:rsidRPr="003E61E1">
                <w:rPr>
                  <w:rFonts w:ascii="Calibri" w:eastAsia="Times New Roman" w:hAnsi="Calibri" w:cs="Times New Roman"/>
                  <w:color w:val="000000"/>
                </w:rPr>
                <w:t xml:space="preserve">2017 </w:t>
              </w:r>
              <w:proofErr w:type="spellStart"/>
              <w:r w:rsidRPr="003E61E1">
                <w:rPr>
                  <w:rFonts w:ascii="Calibri" w:eastAsia="Times New Roman" w:hAnsi="Calibri" w:cs="Times New Roman"/>
                  <w:color w:val="000000"/>
                </w:rPr>
                <w:t>Townet</w:t>
              </w:r>
              <w:proofErr w:type="spellEnd"/>
            </w:ins>
          </w:p>
        </w:tc>
        <w:tc>
          <w:tcPr>
            <w:tcW w:w="440" w:type="dxa"/>
            <w:tcBorders>
              <w:top w:val="nil"/>
              <w:left w:val="nil"/>
              <w:bottom w:val="nil"/>
              <w:right w:val="nil"/>
            </w:tcBorders>
            <w:shd w:val="clear" w:color="auto" w:fill="auto"/>
            <w:noWrap/>
            <w:vAlign w:val="center"/>
            <w:hideMark/>
          </w:tcPr>
          <w:p w14:paraId="43B445D7" w14:textId="77777777" w:rsidR="003E61E1" w:rsidRPr="003E61E1" w:rsidRDefault="003E61E1" w:rsidP="003E61E1">
            <w:pPr>
              <w:jc w:val="center"/>
              <w:rPr>
                <w:ins w:id="2563" w:author="Dave Contreras" w:date="2019-07-18T13:21:00Z"/>
                <w:rFonts w:ascii="Calibri" w:eastAsia="Times New Roman" w:hAnsi="Calibri" w:cs="Times New Roman"/>
                <w:color w:val="000000"/>
              </w:rPr>
            </w:pPr>
            <w:ins w:id="2564"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75E817DA" w14:textId="77777777" w:rsidR="003E61E1" w:rsidRPr="003E61E1" w:rsidRDefault="003E61E1" w:rsidP="003E61E1">
            <w:pPr>
              <w:jc w:val="center"/>
              <w:rPr>
                <w:ins w:id="2565" w:author="Dave Contreras" w:date="2019-07-18T13:21:00Z"/>
                <w:rFonts w:ascii="Calibri" w:eastAsia="Times New Roman" w:hAnsi="Calibri" w:cs="Times New Roman"/>
                <w:color w:val="000000"/>
              </w:rPr>
            </w:pPr>
            <w:ins w:id="2566" w:author="Dave Contreras" w:date="2019-07-18T13:21:00Z">
              <w:r w:rsidRPr="003E61E1">
                <w:rPr>
                  <w:rFonts w:ascii="Calibri" w:eastAsia="Times New Roman" w:hAnsi="Calibri" w:cs="Times New Roman"/>
                  <w:color w:val="000000"/>
                </w:rPr>
                <w:t>306.3</w:t>
              </w:r>
            </w:ins>
          </w:p>
        </w:tc>
        <w:tc>
          <w:tcPr>
            <w:tcW w:w="1490" w:type="dxa"/>
            <w:tcBorders>
              <w:top w:val="nil"/>
              <w:left w:val="nil"/>
              <w:bottom w:val="nil"/>
              <w:right w:val="nil"/>
            </w:tcBorders>
            <w:shd w:val="clear" w:color="auto" w:fill="auto"/>
            <w:noWrap/>
            <w:vAlign w:val="center"/>
            <w:hideMark/>
          </w:tcPr>
          <w:p w14:paraId="63E80E30" w14:textId="77777777" w:rsidR="003E61E1" w:rsidRPr="003E61E1" w:rsidRDefault="003E61E1" w:rsidP="003E61E1">
            <w:pPr>
              <w:jc w:val="center"/>
              <w:rPr>
                <w:ins w:id="2567" w:author="Dave Contreras" w:date="2019-07-18T13:21:00Z"/>
                <w:rFonts w:ascii="Calibri" w:eastAsia="Times New Roman" w:hAnsi="Calibri" w:cs="Times New Roman"/>
                <w:color w:val="000000"/>
              </w:rPr>
            </w:pPr>
            <w:ins w:id="2568" w:author="Dave Contreras" w:date="2019-07-18T13:21:00Z">
              <w:r w:rsidRPr="003E61E1">
                <w:rPr>
                  <w:rFonts w:ascii="Calibri" w:eastAsia="Times New Roman" w:hAnsi="Calibri" w:cs="Times New Roman"/>
                  <w:color w:val="000000"/>
                </w:rPr>
                <w:t>67.9</w:t>
              </w:r>
            </w:ins>
          </w:p>
        </w:tc>
        <w:tc>
          <w:tcPr>
            <w:tcW w:w="266" w:type="dxa"/>
            <w:tcBorders>
              <w:top w:val="nil"/>
              <w:left w:val="nil"/>
              <w:bottom w:val="nil"/>
              <w:right w:val="nil"/>
            </w:tcBorders>
            <w:shd w:val="clear" w:color="000000" w:fill="000000"/>
            <w:noWrap/>
            <w:vAlign w:val="center"/>
            <w:hideMark/>
          </w:tcPr>
          <w:p w14:paraId="58753B5A" w14:textId="77777777" w:rsidR="003E61E1" w:rsidRPr="003E61E1" w:rsidRDefault="003E61E1" w:rsidP="003E61E1">
            <w:pPr>
              <w:jc w:val="center"/>
              <w:rPr>
                <w:ins w:id="2569" w:author="Dave Contreras" w:date="2019-07-18T13:21:00Z"/>
                <w:rFonts w:ascii="Calibri" w:eastAsia="Times New Roman" w:hAnsi="Calibri" w:cs="Times New Roman"/>
                <w:color w:val="000000"/>
              </w:rPr>
            </w:pPr>
            <w:ins w:id="2570"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2472C576" w14:textId="77777777" w:rsidR="003E61E1" w:rsidRPr="003E61E1" w:rsidRDefault="003E61E1" w:rsidP="003E61E1">
            <w:pPr>
              <w:rPr>
                <w:ins w:id="2571"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20E0A92" w14:textId="77777777" w:rsidR="003E61E1" w:rsidRPr="003E61E1" w:rsidRDefault="003E61E1" w:rsidP="003E61E1">
            <w:pPr>
              <w:rPr>
                <w:ins w:id="2572" w:author="Dave Contreras" w:date="2019-07-18T13:21:00Z"/>
                <w:rFonts w:ascii="Calibri" w:eastAsia="Times New Roman" w:hAnsi="Calibri" w:cs="Times New Roman"/>
                <w:color w:val="000000"/>
              </w:rPr>
            </w:pPr>
          </w:p>
        </w:tc>
      </w:tr>
      <w:tr w:rsidR="009C4718" w:rsidRPr="003E61E1" w14:paraId="632887D5" w14:textId="77777777" w:rsidTr="009C4718">
        <w:trPr>
          <w:trHeight w:val="300"/>
          <w:ins w:id="2573" w:author="Dave Contreras" w:date="2019-07-18T13:21:00Z"/>
        </w:trPr>
        <w:tc>
          <w:tcPr>
            <w:tcW w:w="2719" w:type="dxa"/>
            <w:tcBorders>
              <w:top w:val="nil"/>
              <w:left w:val="nil"/>
              <w:bottom w:val="nil"/>
              <w:right w:val="nil"/>
            </w:tcBorders>
            <w:shd w:val="clear" w:color="auto" w:fill="auto"/>
            <w:noWrap/>
            <w:vAlign w:val="center"/>
            <w:hideMark/>
          </w:tcPr>
          <w:p w14:paraId="6F5CCF12" w14:textId="77777777" w:rsidR="003E61E1" w:rsidRPr="003E61E1" w:rsidRDefault="003E61E1" w:rsidP="003E61E1">
            <w:pPr>
              <w:rPr>
                <w:ins w:id="2574" w:author="Dave Contreras" w:date="2019-07-18T13:21:00Z"/>
                <w:rFonts w:ascii="Calibri" w:eastAsia="Times New Roman" w:hAnsi="Calibri" w:cs="Times New Roman"/>
                <w:color w:val="000000"/>
              </w:rPr>
            </w:pPr>
            <w:ins w:id="2575" w:author="Dave Contreras" w:date="2019-07-18T13:21:00Z">
              <w:r w:rsidRPr="003E61E1">
                <w:rPr>
                  <w:rFonts w:ascii="Calibri" w:eastAsia="Times New Roman" w:hAnsi="Calibri" w:cs="Times New Roman"/>
                  <w:color w:val="000000"/>
                </w:rPr>
                <w:t>2018 Lampara</w:t>
              </w:r>
            </w:ins>
          </w:p>
        </w:tc>
        <w:tc>
          <w:tcPr>
            <w:tcW w:w="440" w:type="dxa"/>
            <w:tcBorders>
              <w:top w:val="nil"/>
              <w:left w:val="nil"/>
              <w:bottom w:val="nil"/>
              <w:right w:val="nil"/>
            </w:tcBorders>
            <w:shd w:val="clear" w:color="auto" w:fill="auto"/>
            <w:noWrap/>
            <w:vAlign w:val="center"/>
            <w:hideMark/>
          </w:tcPr>
          <w:p w14:paraId="5680DB2D" w14:textId="77777777" w:rsidR="003E61E1" w:rsidRPr="003E61E1" w:rsidRDefault="003E61E1" w:rsidP="003E61E1">
            <w:pPr>
              <w:jc w:val="center"/>
              <w:rPr>
                <w:ins w:id="2576" w:author="Dave Contreras" w:date="2019-07-18T13:21:00Z"/>
                <w:rFonts w:ascii="Calibri" w:eastAsia="Times New Roman" w:hAnsi="Calibri" w:cs="Times New Roman"/>
                <w:color w:val="000000"/>
              </w:rPr>
            </w:pPr>
            <w:ins w:id="2577" w:author="Dave Contreras" w:date="2019-07-18T13:21:00Z">
              <w:r w:rsidRPr="003E61E1">
                <w:rPr>
                  <w:rFonts w:ascii="Calibri" w:eastAsia="Times New Roman" w:hAnsi="Calibri" w:cs="Times New Roman"/>
                  <w:color w:val="000000"/>
                </w:rPr>
                <w:t>13</w:t>
              </w:r>
            </w:ins>
          </w:p>
        </w:tc>
        <w:tc>
          <w:tcPr>
            <w:tcW w:w="1278" w:type="dxa"/>
            <w:tcBorders>
              <w:top w:val="nil"/>
              <w:left w:val="nil"/>
              <w:bottom w:val="nil"/>
              <w:right w:val="nil"/>
            </w:tcBorders>
            <w:shd w:val="clear" w:color="auto" w:fill="auto"/>
            <w:noWrap/>
            <w:vAlign w:val="center"/>
            <w:hideMark/>
          </w:tcPr>
          <w:p w14:paraId="28652E15" w14:textId="77777777" w:rsidR="003E61E1" w:rsidRPr="003E61E1" w:rsidRDefault="003E61E1" w:rsidP="003E61E1">
            <w:pPr>
              <w:jc w:val="center"/>
              <w:rPr>
                <w:ins w:id="2578" w:author="Dave Contreras" w:date="2019-07-18T13:21:00Z"/>
                <w:rFonts w:ascii="Calibri" w:eastAsia="Times New Roman" w:hAnsi="Calibri" w:cs="Times New Roman"/>
                <w:color w:val="000000"/>
              </w:rPr>
            </w:pPr>
            <w:ins w:id="2579" w:author="Dave Contreras" w:date="2019-07-18T13:21:00Z">
              <w:r w:rsidRPr="003E61E1">
                <w:rPr>
                  <w:rFonts w:ascii="Calibri" w:eastAsia="Times New Roman" w:hAnsi="Calibri" w:cs="Times New Roman"/>
                  <w:color w:val="000000"/>
                </w:rPr>
                <w:t>141.2</w:t>
              </w:r>
            </w:ins>
          </w:p>
        </w:tc>
        <w:tc>
          <w:tcPr>
            <w:tcW w:w="1490" w:type="dxa"/>
            <w:tcBorders>
              <w:top w:val="nil"/>
              <w:left w:val="nil"/>
              <w:bottom w:val="nil"/>
              <w:right w:val="nil"/>
            </w:tcBorders>
            <w:shd w:val="clear" w:color="auto" w:fill="auto"/>
            <w:noWrap/>
            <w:vAlign w:val="center"/>
            <w:hideMark/>
          </w:tcPr>
          <w:p w14:paraId="4CA5A236" w14:textId="77777777" w:rsidR="003E61E1" w:rsidRPr="003E61E1" w:rsidRDefault="003E61E1" w:rsidP="003E61E1">
            <w:pPr>
              <w:jc w:val="center"/>
              <w:rPr>
                <w:ins w:id="2580" w:author="Dave Contreras" w:date="2019-07-18T13:21:00Z"/>
                <w:rFonts w:ascii="Calibri" w:eastAsia="Times New Roman" w:hAnsi="Calibri" w:cs="Times New Roman"/>
                <w:color w:val="000000"/>
              </w:rPr>
            </w:pPr>
            <w:ins w:id="2581" w:author="Dave Contreras" w:date="2019-07-18T13:21:00Z">
              <w:r w:rsidRPr="003E61E1">
                <w:rPr>
                  <w:rFonts w:ascii="Calibri" w:eastAsia="Times New Roman" w:hAnsi="Calibri" w:cs="Times New Roman"/>
                  <w:color w:val="000000"/>
                </w:rPr>
                <w:t>55.5</w:t>
              </w:r>
            </w:ins>
          </w:p>
        </w:tc>
        <w:tc>
          <w:tcPr>
            <w:tcW w:w="266" w:type="dxa"/>
            <w:tcBorders>
              <w:top w:val="nil"/>
              <w:left w:val="nil"/>
              <w:bottom w:val="nil"/>
              <w:right w:val="nil"/>
            </w:tcBorders>
            <w:shd w:val="clear" w:color="000000" w:fill="000000"/>
            <w:noWrap/>
            <w:vAlign w:val="center"/>
            <w:hideMark/>
          </w:tcPr>
          <w:p w14:paraId="094CCF82" w14:textId="77777777" w:rsidR="003E61E1" w:rsidRPr="003E61E1" w:rsidRDefault="003E61E1" w:rsidP="003E61E1">
            <w:pPr>
              <w:jc w:val="center"/>
              <w:rPr>
                <w:ins w:id="2582" w:author="Dave Contreras" w:date="2019-07-18T13:21:00Z"/>
                <w:rFonts w:ascii="Calibri" w:eastAsia="Times New Roman" w:hAnsi="Calibri" w:cs="Times New Roman"/>
                <w:color w:val="000000"/>
              </w:rPr>
            </w:pPr>
            <w:ins w:id="2583"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2C15231" w14:textId="77777777" w:rsidR="003E61E1" w:rsidRPr="003E61E1" w:rsidRDefault="003E61E1" w:rsidP="003E61E1">
            <w:pPr>
              <w:rPr>
                <w:ins w:id="2584"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2D7B02D6" w14:textId="77777777" w:rsidR="003E61E1" w:rsidRPr="003E61E1" w:rsidRDefault="003E61E1" w:rsidP="003E61E1">
            <w:pPr>
              <w:rPr>
                <w:ins w:id="2585" w:author="Dave Contreras" w:date="2019-07-18T13:21:00Z"/>
                <w:rFonts w:ascii="Calibri" w:eastAsia="Times New Roman" w:hAnsi="Calibri" w:cs="Times New Roman"/>
                <w:color w:val="000000"/>
              </w:rPr>
            </w:pPr>
          </w:p>
        </w:tc>
      </w:tr>
      <w:tr w:rsidR="009C4718" w:rsidRPr="003E61E1" w14:paraId="6A0D4164" w14:textId="77777777" w:rsidTr="009C4718">
        <w:trPr>
          <w:trHeight w:val="315"/>
          <w:ins w:id="2586" w:author="Dave Contreras" w:date="2019-07-18T13:21:00Z"/>
        </w:trPr>
        <w:tc>
          <w:tcPr>
            <w:tcW w:w="2719" w:type="dxa"/>
            <w:tcBorders>
              <w:top w:val="nil"/>
              <w:left w:val="nil"/>
              <w:bottom w:val="nil"/>
              <w:right w:val="nil"/>
            </w:tcBorders>
            <w:shd w:val="clear" w:color="auto" w:fill="auto"/>
            <w:noWrap/>
            <w:vAlign w:val="bottom"/>
            <w:hideMark/>
          </w:tcPr>
          <w:p w14:paraId="24EFEA25" w14:textId="77777777" w:rsidR="003E61E1" w:rsidRPr="003E61E1" w:rsidRDefault="003E61E1" w:rsidP="003E61E1">
            <w:pPr>
              <w:rPr>
                <w:ins w:id="2587" w:author="Dave Contreras" w:date="2019-07-18T13:21:00Z"/>
                <w:rFonts w:ascii="Calibri" w:eastAsia="Times New Roman" w:hAnsi="Calibri" w:cs="Times New Roman"/>
                <w:color w:val="000000"/>
              </w:rPr>
            </w:pPr>
            <w:ins w:id="2588" w:author="Dave Contreras" w:date="2019-07-18T13:21:00Z">
              <w:r w:rsidRPr="003E61E1">
                <w:rPr>
                  <w:rFonts w:ascii="Calibri" w:eastAsia="Times New Roman" w:hAnsi="Calibri" w:cs="Times New Roman"/>
                  <w:color w:val="000000"/>
                </w:rPr>
                <w:t xml:space="preserve">2018 </w:t>
              </w:r>
              <w:proofErr w:type="spellStart"/>
              <w:r w:rsidRPr="003E61E1">
                <w:rPr>
                  <w:rFonts w:ascii="Calibri" w:eastAsia="Times New Roman" w:hAnsi="Calibri" w:cs="Times New Roman"/>
                  <w:color w:val="000000"/>
                </w:rPr>
                <w:t>Townet</w:t>
              </w:r>
              <w:proofErr w:type="spellEnd"/>
            </w:ins>
          </w:p>
        </w:tc>
        <w:tc>
          <w:tcPr>
            <w:tcW w:w="440" w:type="dxa"/>
            <w:tcBorders>
              <w:top w:val="nil"/>
              <w:left w:val="nil"/>
              <w:bottom w:val="nil"/>
              <w:right w:val="nil"/>
            </w:tcBorders>
            <w:shd w:val="clear" w:color="auto" w:fill="auto"/>
            <w:noWrap/>
            <w:vAlign w:val="center"/>
            <w:hideMark/>
          </w:tcPr>
          <w:p w14:paraId="22F65945" w14:textId="77777777" w:rsidR="003E61E1" w:rsidRPr="003E61E1" w:rsidRDefault="003E61E1" w:rsidP="003E61E1">
            <w:pPr>
              <w:jc w:val="center"/>
              <w:rPr>
                <w:ins w:id="2589" w:author="Dave Contreras" w:date="2019-07-18T13:21:00Z"/>
                <w:rFonts w:ascii="Calibri" w:eastAsia="Times New Roman" w:hAnsi="Calibri" w:cs="Times New Roman"/>
                <w:color w:val="000000"/>
              </w:rPr>
            </w:pPr>
            <w:ins w:id="2590" w:author="Dave Contreras" w:date="2019-07-18T13:21:00Z">
              <w:r w:rsidRPr="003E61E1">
                <w:rPr>
                  <w:rFonts w:ascii="Calibri" w:eastAsia="Times New Roman" w:hAnsi="Calibri" w:cs="Times New Roman"/>
                  <w:color w:val="000000"/>
                </w:rPr>
                <w:t>13</w:t>
              </w:r>
            </w:ins>
          </w:p>
        </w:tc>
        <w:tc>
          <w:tcPr>
            <w:tcW w:w="1278" w:type="dxa"/>
            <w:tcBorders>
              <w:top w:val="nil"/>
              <w:left w:val="nil"/>
              <w:bottom w:val="nil"/>
              <w:right w:val="nil"/>
            </w:tcBorders>
            <w:shd w:val="clear" w:color="auto" w:fill="auto"/>
            <w:noWrap/>
            <w:vAlign w:val="center"/>
            <w:hideMark/>
          </w:tcPr>
          <w:p w14:paraId="5FCB7F03" w14:textId="77777777" w:rsidR="003E61E1" w:rsidRPr="003E61E1" w:rsidRDefault="003E61E1" w:rsidP="003E61E1">
            <w:pPr>
              <w:jc w:val="center"/>
              <w:rPr>
                <w:ins w:id="2591" w:author="Dave Contreras" w:date="2019-07-18T13:21:00Z"/>
                <w:rFonts w:ascii="Calibri" w:eastAsia="Times New Roman" w:hAnsi="Calibri" w:cs="Times New Roman"/>
                <w:color w:val="000000"/>
              </w:rPr>
            </w:pPr>
            <w:ins w:id="2592" w:author="Dave Contreras" w:date="2019-07-18T13:21:00Z">
              <w:r w:rsidRPr="003E61E1">
                <w:rPr>
                  <w:rFonts w:ascii="Calibri" w:eastAsia="Times New Roman" w:hAnsi="Calibri" w:cs="Times New Roman"/>
                  <w:color w:val="000000"/>
                </w:rPr>
                <w:t>75.8</w:t>
              </w:r>
            </w:ins>
          </w:p>
        </w:tc>
        <w:tc>
          <w:tcPr>
            <w:tcW w:w="1490" w:type="dxa"/>
            <w:tcBorders>
              <w:top w:val="nil"/>
              <w:left w:val="nil"/>
              <w:bottom w:val="nil"/>
              <w:right w:val="nil"/>
            </w:tcBorders>
            <w:shd w:val="clear" w:color="auto" w:fill="auto"/>
            <w:noWrap/>
            <w:vAlign w:val="center"/>
            <w:hideMark/>
          </w:tcPr>
          <w:p w14:paraId="1CD472DB" w14:textId="77777777" w:rsidR="003E61E1" w:rsidRPr="003E61E1" w:rsidRDefault="003E61E1" w:rsidP="003E61E1">
            <w:pPr>
              <w:jc w:val="center"/>
              <w:rPr>
                <w:ins w:id="2593" w:author="Dave Contreras" w:date="2019-07-18T13:21:00Z"/>
                <w:rFonts w:ascii="Calibri" w:eastAsia="Times New Roman" w:hAnsi="Calibri" w:cs="Times New Roman"/>
                <w:color w:val="000000"/>
              </w:rPr>
            </w:pPr>
            <w:ins w:id="2594" w:author="Dave Contreras" w:date="2019-07-18T13:21:00Z">
              <w:r w:rsidRPr="003E61E1">
                <w:rPr>
                  <w:rFonts w:ascii="Calibri" w:eastAsia="Times New Roman" w:hAnsi="Calibri" w:cs="Times New Roman"/>
                  <w:color w:val="000000"/>
                </w:rPr>
                <w:t>21.2</w:t>
              </w:r>
            </w:ins>
          </w:p>
        </w:tc>
        <w:tc>
          <w:tcPr>
            <w:tcW w:w="266" w:type="dxa"/>
            <w:tcBorders>
              <w:top w:val="nil"/>
              <w:left w:val="nil"/>
              <w:bottom w:val="nil"/>
              <w:right w:val="nil"/>
            </w:tcBorders>
            <w:shd w:val="clear" w:color="000000" w:fill="000000"/>
            <w:noWrap/>
            <w:vAlign w:val="center"/>
            <w:hideMark/>
          </w:tcPr>
          <w:p w14:paraId="1D46EA17" w14:textId="77777777" w:rsidR="003E61E1" w:rsidRPr="003E61E1" w:rsidRDefault="003E61E1" w:rsidP="003E61E1">
            <w:pPr>
              <w:jc w:val="center"/>
              <w:rPr>
                <w:ins w:id="2595" w:author="Dave Contreras" w:date="2019-07-18T13:21:00Z"/>
                <w:rFonts w:ascii="Calibri" w:eastAsia="Times New Roman" w:hAnsi="Calibri" w:cs="Times New Roman"/>
                <w:color w:val="000000"/>
              </w:rPr>
            </w:pPr>
            <w:ins w:id="2596"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448F467A" w14:textId="77777777" w:rsidR="003E61E1" w:rsidRPr="003E61E1" w:rsidRDefault="003E61E1" w:rsidP="003E61E1">
            <w:pPr>
              <w:rPr>
                <w:ins w:id="2597"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478F9328" w14:textId="77777777" w:rsidR="003E61E1" w:rsidRPr="003E61E1" w:rsidRDefault="003E61E1" w:rsidP="003E61E1">
            <w:pPr>
              <w:rPr>
                <w:ins w:id="2598" w:author="Dave Contreras" w:date="2019-07-18T13:21:00Z"/>
                <w:rFonts w:ascii="Calibri" w:eastAsia="Times New Roman" w:hAnsi="Calibri" w:cs="Times New Roman"/>
                <w:color w:val="000000"/>
              </w:rPr>
            </w:pPr>
          </w:p>
        </w:tc>
      </w:tr>
      <w:tr w:rsidR="003E61E1" w:rsidRPr="003E61E1" w14:paraId="26529C83" w14:textId="77777777" w:rsidTr="009C4718">
        <w:trPr>
          <w:trHeight w:val="300"/>
          <w:ins w:id="2599" w:author="Dave Contreras" w:date="2019-07-18T13:21:00Z"/>
          <w:trPrChange w:id="2600" w:author="Dave Contreras" w:date="2019-07-18T13:23:00Z">
            <w:trPr>
              <w:gridAfter w:val="0"/>
              <w:trHeight w:val="300"/>
            </w:trPr>
          </w:trPrChange>
        </w:trPr>
        <w:tc>
          <w:tcPr>
            <w:tcW w:w="8550" w:type="dxa"/>
            <w:gridSpan w:val="7"/>
            <w:tcBorders>
              <w:top w:val="single" w:sz="8" w:space="0" w:color="auto"/>
              <w:left w:val="nil"/>
              <w:bottom w:val="nil"/>
              <w:right w:val="nil"/>
            </w:tcBorders>
            <w:shd w:val="clear" w:color="000000" w:fill="DDEBF7"/>
            <w:noWrap/>
            <w:vAlign w:val="center"/>
            <w:hideMark/>
            <w:tcPrChange w:id="2601" w:author="Dave Contreras" w:date="2019-07-18T13:23:00Z">
              <w:tcPr>
                <w:tcW w:w="8137" w:type="dxa"/>
                <w:gridSpan w:val="7"/>
                <w:tcBorders>
                  <w:top w:val="single" w:sz="8" w:space="0" w:color="auto"/>
                  <w:left w:val="nil"/>
                  <w:bottom w:val="nil"/>
                  <w:right w:val="nil"/>
                </w:tcBorders>
                <w:shd w:val="clear" w:color="000000" w:fill="DDEBF7"/>
                <w:noWrap/>
                <w:vAlign w:val="center"/>
                <w:hideMark/>
              </w:tcPr>
            </w:tcPrChange>
          </w:tcPr>
          <w:p w14:paraId="19928DB2" w14:textId="77777777" w:rsidR="003E61E1" w:rsidRPr="003E61E1" w:rsidRDefault="003E61E1" w:rsidP="003E61E1">
            <w:pPr>
              <w:jc w:val="center"/>
              <w:rPr>
                <w:ins w:id="2602" w:author="Dave Contreras" w:date="2019-07-18T13:21:00Z"/>
                <w:rFonts w:ascii="Calibri" w:eastAsia="Times New Roman" w:hAnsi="Calibri" w:cs="Times New Roman"/>
                <w:b/>
                <w:bCs/>
                <w:color w:val="000000"/>
              </w:rPr>
            </w:pPr>
            <w:ins w:id="2603" w:author="Dave Contreras" w:date="2019-07-18T13:21:00Z">
              <w:r w:rsidRPr="003E61E1">
                <w:rPr>
                  <w:rFonts w:ascii="Calibri" w:eastAsia="Times New Roman" w:hAnsi="Calibri" w:cs="Times New Roman"/>
                  <w:b/>
                  <w:bCs/>
                  <w:color w:val="000000"/>
                </w:rPr>
                <w:t>Channel vs Channel Habitat Comparisons</w:t>
              </w:r>
            </w:ins>
          </w:p>
        </w:tc>
      </w:tr>
      <w:tr w:rsidR="003E61E1" w:rsidRPr="003E61E1" w14:paraId="3FFAFB38" w14:textId="77777777" w:rsidTr="009C4718">
        <w:trPr>
          <w:trHeight w:val="315"/>
          <w:ins w:id="2604" w:author="Dave Contreras" w:date="2019-07-18T13:21:00Z"/>
          <w:trPrChange w:id="2605" w:author="Dave Contreras" w:date="2019-07-18T13:23:00Z">
            <w:trPr>
              <w:gridAfter w:val="0"/>
              <w:trHeight w:val="315"/>
            </w:trPr>
          </w:trPrChange>
        </w:trPr>
        <w:tc>
          <w:tcPr>
            <w:tcW w:w="8550" w:type="dxa"/>
            <w:gridSpan w:val="7"/>
            <w:tcBorders>
              <w:top w:val="nil"/>
              <w:left w:val="nil"/>
              <w:bottom w:val="single" w:sz="8" w:space="0" w:color="auto"/>
              <w:right w:val="nil"/>
            </w:tcBorders>
            <w:shd w:val="clear" w:color="000000" w:fill="FFFFFF"/>
            <w:noWrap/>
            <w:vAlign w:val="center"/>
            <w:hideMark/>
            <w:tcPrChange w:id="2606" w:author="Dave Contreras" w:date="2019-07-18T13:23:00Z">
              <w:tcPr>
                <w:tcW w:w="8137" w:type="dxa"/>
                <w:gridSpan w:val="7"/>
                <w:tcBorders>
                  <w:top w:val="nil"/>
                  <w:left w:val="nil"/>
                  <w:bottom w:val="single" w:sz="8" w:space="0" w:color="auto"/>
                  <w:right w:val="nil"/>
                </w:tcBorders>
                <w:shd w:val="clear" w:color="000000" w:fill="FFFFFF"/>
                <w:noWrap/>
                <w:vAlign w:val="center"/>
                <w:hideMark/>
              </w:tcPr>
            </w:tcPrChange>
          </w:tcPr>
          <w:p w14:paraId="4A4B25EE" w14:textId="3FA32EF6" w:rsidR="003E61E1" w:rsidRPr="003E61E1" w:rsidRDefault="0024040B" w:rsidP="003E61E1">
            <w:pPr>
              <w:jc w:val="center"/>
              <w:rPr>
                <w:ins w:id="2607" w:author="Dave Contreras" w:date="2019-07-18T13:21:00Z"/>
                <w:rFonts w:ascii="Calibri" w:eastAsia="Times New Roman" w:hAnsi="Calibri" w:cs="Times New Roman"/>
                <w:b/>
                <w:bCs/>
                <w:color w:val="000000"/>
              </w:rPr>
            </w:pPr>
            <w:ins w:id="2608" w:author="Dave Contreras" w:date="2019-07-19T08:11:00Z">
              <w:r>
                <w:rPr>
                  <w:rFonts w:ascii="Calibri" w:eastAsia="Times New Roman" w:hAnsi="Calibri" w:cs="Times New Roman"/>
                  <w:b/>
                  <w:bCs/>
                  <w:color w:val="000000"/>
                </w:rPr>
                <w:t>Winter Island</w:t>
              </w:r>
            </w:ins>
          </w:p>
        </w:tc>
      </w:tr>
      <w:tr w:rsidR="003E61E1" w:rsidRPr="003E61E1" w14:paraId="0D1C406F" w14:textId="77777777" w:rsidTr="009C4718">
        <w:trPr>
          <w:trHeight w:val="300"/>
          <w:ins w:id="2609" w:author="Dave Contreras" w:date="2019-07-18T13:21:00Z"/>
          <w:trPrChange w:id="2610"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2611"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1A84726E" w14:textId="77777777" w:rsidR="003E61E1" w:rsidRPr="003E61E1" w:rsidRDefault="003E61E1" w:rsidP="003E61E1">
            <w:pPr>
              <w:rPr>
                <w:ins w:id="2612" w:author="Dave Contreras" w:date="2019-07-18T13:21:00Z"/>
                <w:rFonts w:ascii="Calibri" w:eastAsia="Times New Roman" w:hAnsi="Calibri" w:cs="Times New Roman"/>
                <w:color w:val="000000"/>
              </w:rPr>
            </w:pPr>
            <w:ins w:id="2613"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2614"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6626ACB1" w14:textId="77777777" w:rsidR="003E61E1" w:rsidRPr="003E61E1" w:rsidRDefault="003E61E1" w:rsidP="003E61E1">
            <w:pPr>
              <w:jc w:val="center"/>
              <w:rPr>
                <w:ins w:id="2615" w:author="Dave Contreras" w:date="2019-07-18T13:21:00Z"/>
                <w:rFonts w:ascii="Calibri" w:eastAsia="Times New Roman" w:hAnsi="Calibri" w:cs="Times New Roman"/>
                <w:color w:val="000000"/>
              </w:rPr>
            </w:pPr>
            <w:ins w:id="2616"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2617"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74BBEE1F" w14:textId="77777777" w:rsidR="003E61E1" w:rsidRPr="003E61E1" w:rsidRDefault="003E61E1" w:rsidP="003E61E1">
            <w:pPr>
              <w:jc w:val="center"/>
              <w:rPr>
                <w:ins w:id="2618" w:author="Dave Contreras" w:date="2019-07-18T13:21:00Z"/>
                <w:rFonts w:ascii="Calibri" w:eastAsia="Times New Roman" w:hAnsi="Calibri" w:cs="Times New Roman"/>
                <w:color w:val="000000"/>
              </w:rPr>
            </w:pPr>
            <w:ins w:id="2619"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2620"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68AB03B6" w14:textId="77777777" w:rsidR="003E61E1" w:rsidRPr="003E61E1" w:rsidRDefault="003E61E1" w:rsidP="003E61E1">
            <w:pPr>
              <w:jc w:val="center"/>
              <w:rPr>
                <w:ins w:id="2621" w:author="Dave Contreras" w:date="2019-07-18T13:21:00Z"/>
                <w:rFonts w:ascii="Calibri" w:eastAsia="Times New Roman" w:hAnsi="Calibri" w:cs="Times New Roman"/>
                <w:color w:val="000000"/>
              </w:rPr>
            </w:pPr>
            <w:ins w:id="2622"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2623" w:author="Dave Contreras" w:date="2019-07-18T13:23:00Z">
              <w:tcPr>
                <w:tcW w:w="135" w:type="dxa"/>
                <w:tcBorders>
                  <w:top w:val="nil"/>
                  <w:left w:val="nil"/>
                  <w:bottom w:val="nil"/>
                  <w:right w:val="nil"/>
                </w:tcBorders>
                <w:shd w:val="clear" w:color="000000" w:fill="000000"/>
                <w:noWrap/>
                <w:vAlign w:val="center"/>
                <w:hideMark/>
              </w:tcPr>
            </w:tcPrChange>
          </w:tcPr>
          <w:p w14:paraId="03BA3F0D" w14:textId="77777777" w:rsidR="003E61E1" w:rsidRPr="003E61E1" w:rsidRDefault="003E61E1" w:rsidP="003E61E1">
            <w:pPr>
              <w:jc w:val="center"/>
              <w:rPr>
                <w:ins w:id="2624" w:author="Dave Contreras" w:date="2019-07-18T13:21:00Z"/>
                <w:rFonts w:ascii="Calibri" w:eastAsia="Times New Roman" w:hAnsi="Calibri" w:cs="Times New Roman"/>
                <w:color w:val="000000"/>
              </w:rPr>
            </w:pPr>
            <w:ins w:id="2625"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2626"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1B1198B6" w14:textId="77777777" w:rsidR="003E61E1" w:rsidRPr="003E61E1" w:rsidRDefault="003E61E1" w:rsidP="003E61E1">
            <w:pPr>
              <w:jc w:val="center"/>
              <w:rPr>
                <w:ins w:id="2627" w:author="Dave Contreras" w:date="2019-07-18T13:21:00Z"/>
                <w:rFonts w:ascii="Calibri" w:eastAsia="Times New Roman" w:hAnsi="Calibri" w:cs="Times New Roman"/>
                <w:color w:val="000000"/>
              </w:rPr>
            </w:pPr>
            <w:ins w:id="2628" w:author="Dave Contreras" w:date="2019-07-18T13:21:00Z">
              <w:r w:rsidRPr="003E61E1">
                <w:rPr>
                  <w:rFonts w:ascii="Calibri" w:eastAsia="Times New Roman" w:hAnsi="Calibri" w:cs="Times New Roman"/>
                  <w:color w:val="000000"/>
                </w:rPr>
                <w:t>Kruskal-Wallis Test</w:t>
              </w:r>
            </w:ins>
          </w:p>
        </w:tc>
      </w:tr>
      <w:tr w:rsidR="009C4718" w:rsidRPr="003E61E1" w14:paraId="744FFC86" w14:textId="77777777" w:rsidTr="009C4718">
        <w:trPr>
          <w:trHeight w:val="300"/>
          <w:ins w:id="2629" w:author="Dave Contreras" w:date="2019-07-18T13:21:00Z"/>
        </w:trPr>
        <w:tc>
          <w:tcPr>
            <w:tcW w:w="2719" w:type="dxa"/>
            <w:vMerge/>
            <w:tcBorders>
              <w:top w:val="nil"/>
              <w:left w:val="nil"/>
              <w:bottom w:val="nil"/>
              <w:right w:val="nil"/>
            </w:tcBorders>
            <w:vAlign w:val="center"/>
            <w:hideMark/>
          </w:tcPr>
          <w:p w14:paraId="0FE08C4A" w14:textId="77777777" w:rsidR="003E61E1" w:rsidRPr="003E61E1" w:rsidRDefault="003E61E1" w:rsidP="003E61E1">
            <w:pPr>
              <w:rPr>
                <w:ins w:id="2630"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34729B92" w14:textId="77777777" w:rsidR="003E61E1" w:rsidRPr="003E61E1" w:rsidRDefault="003E61E1" w:rsidP="003E61E1">
            <w:pPr>
              <w:rPr>
                <w:ins w:id="2631"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2BC6FBB8" w14:textId="77777777" w:rsidR="003E61E1" w:rsidRPr="003E61E1" w:rsidRDefault="003E61E1" w:rsidP="003E61E1">
            <w:pPr>
              <w:rPr>
                <w:ins w:id="2632"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BB386DB" w14:textId="77777777" w:rsidR="003E61E1" w:rsidRPr="003E61E1" w:rsidRDefault="003E61E1" w:rsidP="003E61E1">
            <w:pPr>
              <w:rPr>
                <w:ins w:id="2633"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01493E34" w14:textId="77777777" w:rsidR="003E61E1" w:rsidRPr="003E61E1" w:rsidRDefault="003E61E1" w:rsidP="003E61E1">
            <w:pPr>
              <w:jc w:val="center"/>
              <w:rPr>
                <w:ins w:id="2634" w:author="Dave Contreras" w:date="2019-07-18T13:21:00Z"/>
                <w:rFonts w:ascii="Calibri" w:eastAsia="Times New Roman" w:hAnsi="Calibri" w:cs="Times New Roman"/>
                <w:color w:val="000000"/>
              </w:rPr>
            </w:pPr>
            <w:ins w:id="2635"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71E3FEAB" w14:textId="77777777" w:rsidR="003E61E1" w:rsidRPr="003E61E1" w:rsidRDefault="003E61E1" w:rsidP="003E61E1">
            <w:pPr>
              <w:jc w:val="center"/>
              <w:rPr>
                <w:ins w:id="2636" w:author="Dave Contreras" w:date="2019-07-18T13:21:00Z"/>
                <w:rFonts w:ascii="Calibri" w:eastAsia="Times New Roman" w:hAnsi="Calibri" w:cs="Times New Roman"/>
                <w:color w:val="000000"/>
              </w:rPr>
            </w:pPr>
            <w:ins w:id="2637" w:author="Dave Contreras"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52ADE5A6" w14:textId="77777777" w:rsidR="003E61E1" w:rsidRPr="003E61E1" w:rsidRDefault="003E61E1" w:rsidP="003E61E1">
            <w:pPr>
              <w:jc w:val="center"/>
              <w:rPr>
                <w:ins w:id="2638" w:author="Dave Contreras" w:date="2019-07-18T13:21:00Z"/>
                <w:rFonts w:ascii="Calibri" w:eastAsia="Times New Roman" w:hAnsi="Calibri" w:cs="Times New Roman"/>
                <w:color w:val="000000"/>
              </w:rPr>
            </w:pPr>
            <w:ins w:id="2639" w:author="Dave Contreras" w:date="2019-07-18T13:21:00Z">
              <w:r w:rsidRPr="003E61E1">
                <w:rPr>
                  <w:rFonts w:ascii="Calibri" w:eastAsia="Times New Roman" w:hAnsi="Calibri" w:cs="Times New Roman"/>
                  <w:color w:val="000000"/>
                </w:rPr>
                <w:t>p</w:t>
              </w:r>
            </w:ins>
          </w:p>
        </w:tc>
      </w:tr>
      <w:tr w:rsidR="009C4718" w:rsidRPr="003E61E1" w14:paraId="47EBA019" w14:textId="77777777" w:rsidTr="009C4718">
        <w:trPr>
          <w:trHeight w:val="300"/>
          <w:ins w:id="2640" w:author="Dave Contreras" w:date="2019-07-18T13:21:00Z"/>
        </w:trPr>
        <w:tc>
          <w:tcPr>
            <w:tcW w:w="2719" w:type="dxa"/>
            <w:tcBorders>
              <w:top w:val="nil"/>
              <w:left w:val="nil"/>
              <w:bottom w:val="nil"/>
              <w:right w:val="nil"/>
            </w:tcBorders>
            <w:shd w:val="clear" w:color="auto" w:fill="auto"/>
            <w:noWrap/>
            <w:vAlign w:val="center"/>
            <w:hideMark/>
          </w:tcPr>
          <w:p w14:paraId="3B979E1C" w14:textId="77777777" w:rsidR="003E61E1" w:rsidRPr="003E61E1" w:rsidRDefault="003E61E1" w:rsidP="003E61E1">
            <w:pPr>
              <w:rPr>
                <w:ins w:id="2641" w:author="Dave Contreras" w:date="2019-07-18T13:21:00Z"/>
                <w:rFonts w:ascii="Calibri" w:eastAsia="Times New Roman" w:hAnsi="Calibri" w:cs="Times New Roman"/>
                <w:color w:val="000000"/>
              </w:rPr>
            </w:pPr>
            <w:ins w:id="2642" w:author="Dave Contreras" w:date="2019-07-18T13:21:00Z">
              <w:r w:rsidRPr="003E61E1">
                <w:rPr>
                  <w:rFonts w:ascii="Calibri" w:eastAsia="Times New Roman" w:hAnsi="Calibri" w:cs="Times New Roman"/>
                  <w:color w:val="000000"/>
                </w:rPr>
                <w:t>2017 Lampara</w:t>
              </w:r>
            </w:ins>
          </w:p>
        </w:tc>
        <w:tc>
          <w:tcPr>
            <w:tcW w:w="440" w:type="dxa"/>
            <w:tcBorders>
              <w:top w:val="nil"/>
              <w:left w:val="nil"/>
              <w:bottom w:val="nil"/>
              <w:right w:val="nil"/>
            </w:tcBorders>
            <w:shd w:val="clear" w:color="auto" w:fill="auto"/>
            <w:noWrap/>
            <w:vAlign w:val="center"/>
            <w:hideMark/>
          </w:tcPr>
          <w:p w14:paraId="429974B5" w14:textId="77777777" w:rsidR="003E61E1" w:rsidRPr="003E61E1" w:rsidRDefault="003E61E1" w:rsidP="003E61E1">
            <w:pPr>
              <w:jc w:val="center"/>
              <w:rPr>
                <w:ins w:id="2643" w:author="Dave Contreras" w:date="2019-07-18T13:21:00Z"/>
                <w:rFonts w:ascii="Calibri" w:eastAsia="Times New Roman" w:hAnsi="Calibri" w:cs="Times New Roman"/>
                <w:color w:val="000000"/>
              </w:rPr>
            </w:pPr>
            <w:ins w:id="2644"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141F2A1C" w14:textId="77777777" w:rsidR="003E61E1" w:rsidRPr="003E61E1" w:rsidRDefault="003E61E1" w:rsidP="003E61E1">
            <w:pPr>
              <w:jc w:val="center"/>
              <w:rPr>
                <w:ins w:id="2645" w:author="Dave Contreras" w:date="2019-07-18T13:21:00Z"/>
                <w:rFonts w:ascii="Calibri" w:eastAsia="Times New Roman" w:hAnsi="Calibri" w:cs="Times New Roman"/>
                <w:color w:val="000000"/>
              </w:rPr>
            </w:pPr>
            <w:ins w:id="2646" w:author="Dave Contreras" w:date="2019-07-18T13:21:00Z">
              <w:r w:rsidRPr="003E61E1">
                <w:rPr>
                  <w:rFonts w:ascii="Calibri" w:eastAsia="Times New Roman" w:hAnsi="Calibri" w:cs="Times New Roman"/>
                  <w:color w:val="000000"/>
                </w:rPr>
                <w:t>294.7</w:t>
              </w:r>
            </w:ins>
          </w:p>
        </w:tc>
        <w:tc>
          <w:tcPr>
            <w:tcW w:w="1490" w:type="dxa"/>
            <w:tcBorders>
              <w:top w:val="nil"/>
              <w:left w:val="nil"/>
              <w:bottom w:val="nil"/>
              <w:right w:val="nil"/>
            </w:tcBorders>
            <w:shd w:val="clear" w:color="auto" w:fill="auto"/>
            <w:noWrap/>
            <w:vAlign w:val="center"/>
            <w:hideMark/>
          </w:tcPr>
          <w:p w14:paraId="0A9F2C4C" w14:textId="77777777" w:rsidR="003E61E1" w:rsidRPr="003E61E1" w:rsidRDefault="003E61E1" w:rsidP="003E61E1">
            <w:pPr>
              <w:jc w:val="center"/>
              <w:rPr>
                <w:ins w:id="2647" w:author="Dave Contreras" w:date="2019-07-18T13:21:00Z"/>
                <w:rFonts w:ascii="Calibri" w:eastAsia="Times New Roman" w:hAnsi="Calibri" w:cs="Times New Roman"/>
                <w:color w:val="000000"/>
              </w:rPr>
            </w:pPr>
            <w:ins w:id="2648" w:author="Dave Contreras" w:date="2019-07-18T13:21:00Z">
              <w:r w:rsidRPr="003E61E1">
                <w:rPr>
                  <w:rFonts w:ascii="Calibri" w:eastAsia="Times New Roman" w:hAnsi="Calibri" w:cs="Times New Roman"/>
                  <w:color w:val="000000"/>
                </w:rPr>
                <w:t>109.2</w:t>
              </w:r>
            </w:ins>
          </w:p>
        </w:tc>
        <w:tc>
          <w:tcPr>
            <w:tcW w:w="266" w:type="dxa"/>
            <w:tcBorders>
              <w:top w:val="nil"/>
              <w:left w:val="nil"/>
              <w:bottom w:val="nil"/>
              <w:right w:val="nil"/>
            </w:tcBorders>
            <w:shd w:val="clear" w:color="000000" w:fill="000000"/>
            <w:noWrap/>
            <w:vAlign w:val="center"/>
            <w:hideMark/>
          </w:tcPr>
          <w:p w14:paraId="177314F6" w14:textId="77777777" w:rsidR="003E61E1" w:rsidRPr="003E61E1" w:rsidRDefault="003E61E1" w:rsidP="003E61E1">
            <w:pPr>
              <w:jc w:val="center"/>
              <w:rPr>
                <w:ins w:id="2649" w:author="Dave Contreras" w:date="2019-07-18T13:21:00Z"/>
                <w:rFonts w:ascii="Calibri" w:eastAsia="Times New Roman" w:hAnsi="Calibri" w:cs="Times New Roman"/>
                <w:color w:val="000000"/>
              </w:rPr>
            </w:pPr>
            <w:ins w:id="2650"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34F7E16F" w14:textId="2DE37D28" w:rsidR="003E61E1" w:rsidRPr="003E61E1" w:rsidRDefault="003E61E1" w:rsidP="003E61E1">
            <w:pPr>
              <w:jc w:val="center"/>
              <w:rPr>
                <w:ins w:id="2651" w:author="Dave Contreras" w:date="2019-07-18T13:21:00Z"/>
                <w:rFonts w:ascii="Calibri" w:eastAsia="Times New Roman" w:hAnsi="Calibri" w:cs="Times New Roman"/>
                <w:color w:val="000000"/>
              </w:rPr>
            </w:pPr>
            <w:ins w:id="2652" w:author="Dave Contreras" w:date="2019-07-18T13:21:00Z">
              <w:r w:rsidRPr="003E61E1">
                <w:rPr>
                  <w:rFonts w:ascii="Calibri" w:eastAsia="Times New Roman" w:hAnsi="Calibri" w:cs="Times New Roman"/>
                  <w:color w:val="000000"/>
                </w:rPr>
                <w:t>3.</w:t>
              </w:r>
            </w:ins>
            <w:ins w:id="2653" w:author="Dave Contreras" w:date="2019-07-22T07:24:00Z">
              <w:r w:rsidR="00DF06D2">
                <w:rPr>
                  <w:rFonts w:ascii="Calibri" w:eastAsia="Times New Roman" w:hAnsi="Calibri" w:cs="Times New Roman"/>
                  <w:color w:val="000000"/>
                </w:rPr>
                <w:t>4</w:t>
              </w:r>
            </w:ins>
            <w:ins w:id="2654" w:author="Dave Contreras" w:date="2019-07-18T13:21:00Z">
              <w:del w:id="2655" w:author="Dave Contreras" w:date="2019-07-22T07:24:00Z">
                <w:r w:rsidRPr="003E61E1" w:rsidDel="00DF06D2">
                  <w:rPr>
                    <w:rFonts w:ascii="Calibri" w:eastAsia="Times New Roman" w:hAnsi="Calibri" w:cs="Times New Roman"/>
                    <w:color w:val="000000"/>
                  </w:rPr>
                  <w:delText>36</w:delText>
                </w:r>
              </w:del>
            </w:ins>
          </w:p>
        </w:tc>
        <w:tc>
          <w:tcPr>
            <w:tcW w:w="1412" w:type="dxa"/>
            <w:vMerge w:val="restart"/>
            <w:tcBorders>
              <w:top w:val="nil"/>
              <w:left w:val="nil"/>
              <w:bottom w:val="nil"/>
              <w:right w:val="nil"/>
            </w:tcBorders>
            <w:shd w:val="clear" w:color="auto" w:fill="auto"/>
            <w:noWrap/>
            <w:vAlign w:val="center"/>
            <w:hideMark/>
          </w:tcPr>
          <w:p w14:paraId="24901E6A" w14:textId="77777777" w:rsidR="003E61E1" w:rsidRPr="003E61E1" w:rsidRDefault="003E61E1" w:rsidP="003E61E1">
            <w:pPr>
              <w:jc w:val="center"/>
              <w:rPr>
                <w:ins w:id="2656" w:author="Dave Contreras" w:date="2019-07-18T13:21:00Z"/>
                <w:rFonts w:ascii="Calibri" w:eastAsia="Times New Roman" w:hAnsi="Calibri" w:cs="Times New Roman"/>
                <w:color w:val="000000"/>
              </w:rPr>
            </w:pPr>
            <w:ins w:id="2657" w:author="Dave Contreras" w:date="2019-07-18T13:21:00Z">
              <w:r w:rsidRPr="003E61E1">
                <w:rPr>
                  <w:rFonts w:ascii="Calibri" w:eastAsia="Times New Roman" w:hAnsi="Calibri" w:cs="Times New Roman"/>
                  <w:color w:val="000000"/>
                </w:rPr>
                <w:t>0.33</w:t>
              </w:r>
            </w:ins>
          </w:p>
        </w:tc>
      </w:tr>
      <w:tr w:rsidR="009C4718" w:rsidRPr="003E61E1" w14:paraId="5A9158BD" w14:textId="77777777" w:rsidTr="009C4718">
        <w:trPr>
          <w:trHeight w:val="300"/>
          <w:ins w:id="2658" w:author="Dave Contreras" w:date="2019-07-18T13:21:00Z"/>
        </w:trPr>
        <w:tc>
          <w:tcPr>
            <w:tcW w:w="2719" w:type="dxa"/>
            <w:tcBorders>
              <w:top w:val="nil"/>
              <w:left w:val="nil"/>
              <w:bottom w:val="nil"/>
              <w:right w:val="nil"/>
            </w:tcBorders>
            <w:shd w:val="clear" w:color="auto" w:fill="auto"/>
            <w:noWrap/>
            <w:vAlign w:val="bottom"/>
            <w:hideMark/>
          </w:tcPr>
          <w:p w14:paraId="3569C5E2" w14:textId="77777777" w:rsidR="003E61E1" w:rsidRPr="003E61E1" w:rsidRDefault="003E61E1" w:rsidP="003E61E1">
            <w:pPr>
              <w:rPr>
                <w:ins w:id="2659" w:author="Dave Contreras" w:date="2019-07-18T13:21:00Z"/>
                <w:rFonts w:ascii="Calibri" w:eastAsia="Times New Roman" w:hAnsi="Calibri" w:cs="Times New Roman"/>
                <w:color w:val="000000"/>
              </w:rPr>
            </w:pPr>
            <w:ins w:id="2660" w:author="Dave Contreras" w:date="2019-07-18T13:21:00Z">
              <w:r w:rsidRPr="003E61E1">
                <w:rPr>
                  <w:rFonts w:ascii="Calibri" w:eastAsia="Times New Roman" w:hAnsi="Calibri" w:cs="Times New Roman"/>
                  <w:color w:val="000000"/>
                </w:rPr>
                <w:t xml:space="preserve">2017 </w:t>
              </w:r>
              <w:proofErr w:type="spellStart"/>
              <w:r w:rsidRPr="003E61E1">
                <w:rPr>
                  <w:rFonts w:ascii="Calibri" w:eastAsia="Times New Roman" w:hAnsi="Calibri" w:cs="Times New Roman"/>
                  <w:color w:val="000000"/>
                </w:rPr>
                <w:t>Townet</w:t>
              </w:r>
              <w:proofErr w:type="spellEnd"/>
            </w:ins>
          </w:p>
        </w:tc>
        <w:tc>
          <w:tcPr>
            <w:tcW w:w="440" w:type="dxa"/>
            <w:tcBorders>
              <w:top w:val="nil"/>
              <w:left w:val="nil"/>
              <w:bottom w:val="nil"/>
              <w:right w:val="nil"/>
            </w:tcBorders>
            <w:shd w:val="clear" w:color="auto" w:fill="auto"/>
            <w:noWrap/>
            <w:vAlign w:val="center"/>
            <w:hideMark/>
          </w:tcPr>
          <w:p w14:paraId="35D95109" w14:textId="77777777" w:rsidR="003E61E1" w:rsidRPr="003E61E1" w:rsidRDefault="003E61E1" w:rsidP="003E61E1">
            <w:pPr>
              <w:jc w:val="center"/>
              <w:rPr>
                <w:ins w:id="2661" w:author="Dave Contreras" w:date="2019-07-18T13:21:00Z"/>
                <w:rFonts w:ascii="Calibri" w:eastAsia="Times New Roman" w:hAnsi="Calibri" w:cs="Times New Roman"/>
                <w:color w:val="000000"/>
              </w:rPr>
            </w:pPr>
            <w:ins w:id="2662"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6D068941" w14:textId="77777777" w:rsidR="003E61E1" w:rsidRPr="003E61E1" w:rsidRDefault="003E61E1" w:rsidP="003E61E1">
            <w:pPr>
              <w:jc w:val="center"/>
              <w:rPr>
                <w:ins w:id="2663" w:author="Dave Contreras" w:date="2019-07-18T13:21:00Z"/>
                <w:rFonts w:ascii="Calibri" w:eastAsia="Times New Roman" w:hAnsi="Calibri" w:cs="Times New Roman"/>
                <w:color w:val="000000"/>
              </w:rPr>
            </w:pPr>
            <w:ins w:id="2664" w:author="Dave Contreras" w:date="2019-07-18T13:21:00Z">
              <w:r w:rsidRPr="003E61E1">
                <w:rPr>
                  <w:rFonts w:ascii="Calibri" w:eastAsia="Times New Roman" w:hAnsi="Calibri" w:cs="Times New Roman"/>
                  <w:color w:val="000000"/>
                </w:rPr>
                <w:t>84.3</w:t>
              </w:r>
            </w:ins>
          </w:p>
        </w:tc>
        <w:tc>
          <w:tcPr>
            <w:tcW w:w="1490" w:type="dxa"/>
            <w:tcBorders>
              <w:top w:val="nil"/>
              <w:left w:val="nil"/>
              <w:bottom w:val="nil"/>
              <w:right w:val="nil"/>
            </w:tcBorders>
            <w:shd w:val="clear" w:color="auto" w:fill="auto"/>
            <w:noWrap/>
            <w:vAlign w:val="center"/>
            <w:hideMark/>
          </w:tcPr>
          <w:p w14:paraId="2ECC6B4A" w14:textId="77777777" w:rsidR="003E61E1" w:rsidRPr="003E61E1" w:rsidRDefault="003E61E1" w:rsidP="003E61E1">
            <w:pPr>
              <w:jc w:val="center"/>
              <w:rPr>
                <w:ins w:id="2665" w:author="Dave Contreras" w:date="2019-07-18T13:21:00Z"/>
                <w:rFonts w:ascii="Calibri" w:eastAsia="Times New Roman" w:hAnsi="Calibri" w:cs="Times New Roman"/>
                <w:color w:val="000000"/>
              </w:rPr>
            </w:pPr>
            <w:ins w:id="2666" w:author="Dave Contreras" w:date="2019-07-18T13:21:00Z">
              <w:r w:rsidRPr="003E61E1">
                <w:rPr>
                  <w:rFonts w:ascii="Calibri" w:eastAsia="Times New Roman" w:hAnsi="Calibri" w:cs="Times New Roman"/>
                  <w:color w:val="000000"/>
                </w:rPr>
                <w:t>43.0</w:t>
              </w:r>
            </w:ins>
          </w:p>
        </w:tc>
        <w:tc>
          <w:tcPr>
            <w:tcW w:w="266" w:type="dxa"/>
            <w:tcBorders>
              <w:top w:val="nil"/>
              <w:left w:val="nil"/>
              <w:bottom w:val="nil"/>
              <w:right w:val="nil"/>
            </w:tcBorders>
            <w:shd w:val="clear" w:color="000000" w:fill="000000"/>
            <w:noWrap/>
            <w:vAlign w:val="center"/>
            <w:hideMark/>
          </w:tcPr>
          <w:p w14:paraId="733CC647" w14:textId="77777777" w:rsidR="003E61E1" w:rsidRPr="003E61E1" w:rsidRDefault="003E61E1" w:rsidP="003E61E1">
            <w:pPr>
              <w:jc w:val="center"/>
              <w:rPr>
                <w:ins w:id="2667" w:author="Dave Contreras" w:date="2019-07-18T13:21:00Z"/>
                <w:rFonts w:ascii="Calibri" w:eastAsia="Times New Roman" w:hAnsi="Calibri" w:cs="Times New Roman"/>
                <w:color w:val="000000"/>
              </w:rPr>
            </w:pPr>
            <w:ins w:id="2668"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7D8F8E2C" w14:textId="77777777" w:rsidR="003E61E1" w:rsidRPr="003E61E1" w:rsidRDefault="003E61E1" w:rsidP="003E61E1">
            <w:pPr>
              <w:rPr>
                <w:ins w:id="2669"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074E1BE8" w14:textId="77777777" w:rsidR="003E61E1" w:rsidRPr="003E61E1" w:rsidRDefault="003E61E1" w:rsidP="003E61E1">
            <w:pPr>
              <w:rPr>
                <w:ins w:id="2670" w:author="Dave Contreras" w:date="2019-07-18T13:21:00Z"/>
                <w:rFonts w:ascii="Calibri" w:eastAsia="Times New Roman" w:hAnsi="Calibri" w:cs="Times New Roman"/>
                <w:color w:val="000000"/>
              </w:rPr>
            </w:pPr>
          </w:p>
        </w:tc>
      </w:tr>
      <w:tr w:rsidR="009C4718" w:rsidRPr="003E61E1" w14:paraId="65A563E9" w14:textId="77777777" w:rsidTr="009C4718">
        <w:trPr>
          <w:trHeight w:val="300"/>
          <w:ins w:id="2671" w:author="Dave Contreras" w:date="2019-07-18T13:21:00Z"/>
        </w:trPr>
        <w:tc>
          <w:tcPr>
            <w:tcW w:w="2719" w:type="dxa"/>
            <w:tcBorders>
              <w:top w:val="nil"/>
              <w:left w:val="nil"/>
              <w:bottom w:val="nil"/>
              <w:right w:val="nil"/>
            </w:tcBorders>
            <w:shd w:val="clear" w:color="auto" w:fill="auto"/>
            <w:noWrap/>
            <w:vAlign w:val="center"/>
            <w:hideMark/>
          </w:tcPr>
          <w:p w14:paraId="1506331D" w14:textId="77777777" w:rsidR="003E61E1" w:rsidRPr="003E61E1" w:rsidRDefault="003E61E1" w:rsidP="003E61E1">
            <w:pPr>
              <w:rPr>
                <w:ins w:id="2672" w:author="Dave Contreras" w:date="2019-07-18T13:21:00Z"/>
                <w:rFonts w:ascii="Calibri" w:eastAsia="Times New Roman" w:hAnsi="Calibri" w:cs="Times New Roman"/>
                <w:color w:val="000000"/>
              </w:rPr>
            </w:pPr>
            <w:ins w:id="2673" w:author="Dave Contreras" w:date="2019-07-18T13:21:00Z">
              <w:r w:rsidRPr="003E61E1">
                <w:rPr>
                  <w:rFonts w:ascii="Calibri" w:eastAsia="Times New Roman" w:hAnsi="Calibri" w:cs="Times New Roman"/>
                  <w:color w:val="000000"/>
                </w:rPr>
                <w:t>2018 Lampara</w:t>
              </w:r>
            </w:ins>
          </w:p>
        </w:tc>
        <w:tc>
          <w:tcPr>
            <w:tcW w:w="440" w:type="dxa"/>
            <w:tcBorders>
              <w:top w:val="nil"/>
              <w:left w:val="nil"/>
              <w:bottom w:val="nil"/>
              <w:right w:val="nil"/>
            </w:tcBorders>
            <w:shd w:val="clear" w:color="auto" w:fill="auto"/>
            <w:noWrap/>
            <w:vAlign w:val="center"/>
            <w:hideMark/>
          </w:tcPr>
          <w:p w14:paraId="29E39AF4" w14:textId="77777777" w:rsidR="003E61E1" w:rsidRPr="003E61E1" w:rsidRDefault="003E61E1" w:rsidP="003E61E1">
            <w:pPr>
              <w:jc w:val="center"/>
              <w:rPr>
                <w:ins w:id="2674" w:author="Dave Contreras" w:date="2019-07-18T13:21:00Z"/>
                <w:rFonts w:ascii="Calibri" w:eastAsia="Times New Roman" w:hAnsi="Calibri" w:cs="Times New Roman"/>
                <w:color w:val="000000"/>
              </w:rPr>
            </w:pPr>
            <w:ins w:id="2675" w:author="Dave Contreras" w:date="2019-07-18T13:21:00Z">
              <w:r w:rsidRPr="003E61E1">
                <w:rPr>
                  <w:rFonts w:ascii="Calibri" w:eastAsia="Times New Roman" w:hAnsi="Calibri" w:cs="Times New Roman"/>
                  <w:color w:val="000000"/>
                </w:rPr>
                <w:t>17</w:t>
              </w:r>
            </w:ins>
          </w:p>
        </w:tc>
        <w:tc>
          <w:tcPr>
            <w:tcW w:w="1278" w:type="dxa"/>
            <w:tcBorders>
              <w:top w:val="nil"/>
              <w:left w:val="nil"/>
              <w:bottom w:val="nil"/>
              <w:right w:val="nil"/>
            </w:tcBorders>
            <w:shd w:val="clear" w:color="auto" w:fill="auto"/>
            <w:noWrap/>
            <w:vAlign w:val="center"/>
            <w:hideMark/>
          </w:tcPr>
          <w:p w14:paraId="1BBC5E0E" w14:textId="77777777" w:rsidR="003E61E1" w:rsidRPr="003E61E1" w:rsidRDefault="003E61E1" w:rsidP="003E61E1">
            <w:pPr>
              <w:jc w:val="center"/>
              <w:rPr>
                <w:ins w:id="2676" w:author="Dave Contreras" w:date="2019-07-18T13:21:00Z"/>
                <w:rFonts w:ascii="Calibri" w:eastAsia="Times New Roman" w:hAnsi="Calibri" w:cs="Times New Roman"/>
                <w:color w:val="000000"/>
              </w:rPr>
            </w:pPr>
            <w:ins w:id="2677" w:author="Dave Contreras" w:date="2019-07-18T13:21:00Z">
              <w:r w:rsidRPr="003E61E1">
                <w:rPr>
                  <w:rFonts w:ascii="Calibri" w:eastAsia="Times New Roman" w:hAnsi="Calibri" w:cs="Times New Roman"/>
                  <w:color w:val="000000"/>
                </w:rPr>
                <w:t>134.3</w:t>
              </w:r>
            </w:ins>
          </w:p>
        </w:tc>
        <w:tc>
          <w:tcPr>
            <w:tcW w:w="1490" w:type="dxa"/>
            <w:tcBorders>
              <w:top w:val="nil"/>
              <w:left w:val="nil"/>
              <w:bottom w:val="nil"/>
              <w:right w:val="nil"/>
            </w:tcBorders>
            <w:shd w:val="clear" w:color="auto" w:fill="auto"/>
            <w:noWrap/>
            <w:vAlign w:val="center"/>
            <w:hideMark/>
          </w:tcPr>
          <w:p w14:paraId="247109A4" w14:textId="77777777" w:rsidR="003E61E1" w:rsidRPr="003E61E1" w:rsidRDefault="003E61E1" w:rsidP="003E61E1">
            <w:pPr>
              <w:jc w:val="center"/>
              <w:rPr>
                <w:ins w:id="2678" w:author="Dave Contreras" w:date="2019-07-18T13:21:00Z"/>
                <w:rFonts w:ascii="Calibri" w:eastAsia="Times New Roman" w:hAnsi="Calibri" w:cs="Times New Roman"/>
                <w:color w:val="000000"/>
              </w:rPr>
            </w:pPr>
            <w:ins w:id="2679" w:author="Dave Contreras" w:date="2019-07-18T13:21:00Z">
              <w:r w:rsidRPr="003E61E1">
                <w:rPr>
                  <w:rFonts w:ascii="Calibri" w:eastAsia="Times New Roman" w:hAnsi="Calibri" w:cs="Times New Roman"/>
                  <w:color w:val="000000"/>
                </w:rPr>
                <w:t>52.1</w:t>
              </w:r>
            </w:ins>
          </w:p>
        </w:tc>
        <w:tc>
          <w:tcPr>
            <w:tcW w:w="266" w:type="dxa"/>
            <w:tcBorders>
              <w:top w:val="nil"/>
              <w:left w:val="nil"/>
              <w:bottom w:val="nil"/>
              <w:right w:val="nil"/>
            </w:tcBorders>
            <w:shd w:val="clear" w:color="000000" w:fill="000000"/>
            <w:noWrap/>
            <w:vAlign w:val="center"/>
            <w:hideMark/>
          </w:tcPr>
          <w:p w14:paraId="1F8BA827" w14:textId="77777777" w:rsidR="003E61E1" w:rsidRPr="003E61E1" w:rsidRDefault="003E61E1" w:rsidP="003E61E1">
            <w:pPr>
              <w:jc w:val="center"/>
              <w:rPr>
                <w:ins w:id="2680" w:author="Dave Contreras" w:date="2019-07-18T13:21:00Z"/>
                <w:rFonts w:ascii="Calibri" w:eastAsia="Times New Roman" w:hAnsi="Calibri" w:cs="Times New Roman"/>
                <w:color w:val="000000"/>
              </w:rPr>
            </w:pPr>
            <w:ins w:id="2681"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4BBEB643" w14:textId="77777777" w:rsidR="003E61E1" w:rsidRPr="003E61E1" w:rsidRDefault="003E61E1" w:rsidP="003E61E1">
            <w:pPr>
              <w:rPr>
                <w:ins w:id="2682"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E62F6DD" w14:textId="77777777" w:rsidR="003E61E1" w:rsidRPr="003E61E1" w:rsidRDefault="003E61E1" w:rsidP="003E61E1">
            <w:pPr>
              <w:rPr>
                <w:ins w:id="2683" w:author="Dave Contreras" w:date="2019-07-18T13:21:00Z"/>
                <w:rFonts w:ascii="Calibri" w:eastAsia="Times New Roman" w:hAnsi="Calibri" w:cs="Times New Roman"/>
                <w:color w:val="000000"/>
              </w:rPr>
            </w:pPr>
          </w:p>
        </w:tc>
      </w:tr>
      <w:tr w:rsidR="009C4718" w:rsidRPr="003E61E1" w14:paraId="7AA5C658" w14:textId="77777777" w:rsidTr="009C4718">
        <w:trPr>
          <w:trHeight w:val="300"/>
          <w:ins w:id="2684" w:author="Dave Contreras" w:date="2019-07-18T13:21:00Z"/>
        </w:trPr>
        <w:tc>
          <w:tcPr>
            <w:tcW w:w="2719" w:type="dxa"/>
            <w:tcBorders>
              <w:top w:val="nil"/>
              <w:left w:val="nil"/>
              <w:bottom w:val="nil"/>
              <w:right w:val="nil"/>
            </w:tcBorders>
            <w:shd w:val="clear" w:color="auto" w:fill="auto"/>
            <w:noWrap/>
            <w:vAlign w:val="bottom"/>
            <w:hideMark/>
          </w:tcPr>
          <w:p w14:paraId="14F6C394" w14:textId="77777777" w:rsidR="003E61E1" w:rsidRPr="003E61E1" w:rsidRDefault="003E61E1" w:rsidP="003E61E1">
            <w:pPr>
              <w:rPr>
                <w:ins w:id="2685" w:author="Dave Contreras" w:date="2019-07-18T13:21:00Z"/>
                <w:rFonts w:ascii="Calibri" w:eastAsia="Times New Roman" w:hAnsi="Calibri" w:cs="Times New Roman"/>
                <w:color w:val="000000"/>
              </w:rPr>
            </w:pPr>
            <w:ins w:id="2686" w:author="Dave Contreras" w:date="2019-07-18T13:21:00Z">
              <w:r w:rsidRPr="003E61E1">
                <w:rPr>
                  <w:rFonts w:ascii="Calibri" w:eastAsia="Times New Roman" w:hAnsi="Calibri" w:cs="Times New Roman"/>
                  <w:color w:val="000000"/>
                </w:rPr>
                <w:lastRenderedPageBreak/>
                <w:t xml:space="preserve">2018 </w:t>
              </w:r>
              <w:proofErr w:type="spellStart"/>
              <w:r w:rsidRPr="003E61E1">
                <w:rPr>
                  <w:rFonts w:ascii="Calibri" w:eastAsia="Times New Roman" w:hAnsi="Calibri" w:cs="Times New Roman"/>
                  <w:color w:val="000000"/>
                </w:rPr>
                <w:t>Townet</w:t>
              </w:r>
              <w:proofErr w:type="spellEnd"/>
            </w:ins>
          </w:p>
        </w:tc>
        <w:tc>
          <w:tcPr>
            <w:tcW w:w="440" w:type="dxa"/>
            <w:tcBorders>
              <w:top w:val="nil"/>
              <w:left w:val="nil"/>
              <w:bottom w:val="nil"/>
              <w:right w:val="nil"/>
            </w:tcBorders>
            <w:shd w:val="clear" w:color="auto" w:fill="auto"/>
            <w:noWrap/>
            <w:vAlign w:val="center"/>
            <w:hideMark/>
          </w:tcPr>
          <w:p w14:paraId="59B9C7C0" w14:textId="77777777" w:rsidR="003E61E1" w:rsidRPr="003E61E1" w:rsidRDefault="003E61E1" w:rsidP="003E61E1">
            <w:pPr>
              <w:jc w:val="center"/>
              <w:rPr>
                <w:ins w:id="2687" w:author="Dave Contreras" w:date="2019-07-18T13:21:00Z"/>
                <w:rFonts w:ascii="Calibri" w:eastAsia="Times New Roman" w:hAnsi="Calibri" w:cs="Times New Roman"/>
                <w:color w:val="000000"/>
              </w:rPr>
            </w:pPr>
            <w:ins w:id="2688" w:author="Dave Contreras" w:date="2019-07-18T13:21:00Z">
              <w:r w:rsidRPr="003E61E1">
                <w:rPr>
                  <w:rFonts w:ascii="Calibri" w:eastAsia="Times New Roman" w:hAnsi="Calibri" w:cs="Times New Roman"/>
                  <w:color w:val="000000"/>
                </w:rPr>
                <w:t>17</w:t>
              </w:r>
            </w:ins>
          </w:p>
        </w:tc>
        <w:tc>
          <w:tcPr>
            <w:tcW w:w="1278" w:type="dxa"/>
            <w:tcBorders>
              <w:top w:val="nil"/>
              <w:left w:val="nil"/>
              <w:bottom w:val="nil"/>
              <w:right w:val="nil"/>
            </w:tcBorders>
            <w:shd w:val="clear" w:color="auto" w:fill="auto"/>
            <w:noWrap/>
            <w:vAlign w:val="center"/>
            <w:hideMark/>
          </w:tcPr>
          <w:p w14:paraId="4730F96D" w14:textId="77777777" w:rsidR="003E61E1" w:rsidRPr="003E61E1" w:rsidRDefault="003E61E1" w:rsidP="003E61E1">
            <w:pPr>
              <w:jc w:val="center"/>
              <w:rPr>
                <w:ins w:id="2689" w:author="Dave Contreras" w:date="2019-07-18T13:21:00Z"/>
                <w:rFonts w:ascii="Calibri" w:eastAsia="Times New Roman" w:hAnsi="Calibri" w:cs="Times New Roman"/>
                <w:color w:val="000000"/>
              </w:rPr>
            </w:pPr>
            <w:ins w:id="2690" w:author="Dave Contreras" w:date="2019-07-18T13:21:00Z">
              <w:r w:rsidRPr="003E61E1">
                <w:rPr>
                  <w:rFonts w:ascii="Calibri" w:eastAsia="Times New Roman" w:hAnsi="Calibri" w:cs="Times New Roman"/>
                  <w:color w:val="000000"/>
                </w:rPr>
                <w:t>38.1</w:t>
              </w:r>
            </w:ins>
          </w:p>
        </w:tc>
        <w:tc>
          <w:tcPr>
            <w:tcW w:w="1490" w:type="dxa"/>
            <w:tcBorders>
              <w:top w:val="nil"/>
              <w:left w:val="nil"/>
              <w:bottom w:val="nil"/>
              <w:right w:val="nil"/>
            </w:tcBorders>
            <w:shd w:val="clear" w:color="auto" w:fill="auto"/>
            <w:noWrap/>
            <w:vAlign w:val="center"/>
            <w:hideMark/>
          </w:tcPr>
          <w:p w14:paraId="3CDD9AEC" w14:textId="77777777" w:rsidR="003E61E1" w:rsidRPr="003E61E1" w:rsidRDefault="003E61E1" w:rsidP="003E61E1">
            <w:pPr>
              <w:jc w:val="center"/>
              <w:rPr>
                <w:ins w:id="2691" w:author="Dave Contreras" w:date="2019-07-18T13:21:00Z"/>
                <w:rFonts w:ascii="Calibri" w:eastAsia="Times New Roman" w:hAnsi="Calibri" w:cs="Times New Roman"/>
                <w:color w:val="000000"/>
              </w:rPr>
            </w:pPr>
            <w:ins w:id="2692" w:author="Dave Contreras" w:date="2019-07-18T13:21:00Z">
              <w:r w:rsidRPr="003E61E1">
                <w:rPr>
                  <w:rFonts w:ascii="Calibri" w:eastAsia="Times New Roman" w:hAnsi="Calibri" w:cs="Times New Roman"/>
                  <w:color w:val="000000"/>
                </w:rPr>
                <w:t>9.8</w:t>
              </w:r>
            </w:ins>
          </w:p>
        </w:tc>
        <w:tc>
          <w:tcPr>
            <w:tcW w:w="266" w:type="dxa"/>
            <w:tcBorders>
              <w:top w:val="nil"/>
              <w:left w:val="nil"/>
              <w:bottom w:val="nil"/>
              <w:right w:val="nil"/>
            </w:tcBorders>
            <w:shd w:val="clear" w:color="000000" w:fill="000000"/>
            <w:noWrap/>
            <w:vAlign w:val="center"/>
            <w:hideMark/>
          </w:tcPr>
          <w:p w14:paraId="1C8D1EC9" w14:textId="77777777" w:rsidR="003E61E1" w:rsidRPr="003E61E1" w:rsidRDefault="003E61E1" w:rsidP="003E61E1">
            <w:pPr>
              <w:jc w:val="center"/>
              <w:rPr>
                <w:ins w:id="2693" w:author="Dave Contreras" w:date="2019-07-18T13:21:00Z"/>
                <w:rFonts w:ascii="Calibri" w:eastAsia="Times New Roman" w:hAnsi="Calibri" w:cs="Times New Roman"/>
                <w:color w:val="000000"/>
              </w:rPr>
            </w:pPr>
            <w:ins w:id="2694"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CE2D0B2" w14:textId="77777777" w:rsidR="003E61E1" w:rsidRPr="003E61E1" w:rsidRDefault="003E61E1" w:rsidP="003E61E1">
            <w:pPr>
              <w:rPr>
                <w:ins w:id="2695"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46D2809" w14:textId="77777777" w:rsidR="003E61E1" w:rsidRPr="003E61E1" w:rsidRDefault="003E61E1" w:rsidP="003E61E1">
            <w:pPr>
              <w:rPr>
                <w:ins w:id="2696" w:author="Dave Contreras" w:date="2019-07-18T13:21:00Z"/>
                <w:rFonts w:ascii="Calibri" w:eastAsia="Times New Roman" w:hAnsi="Calibri" w:cs="Times New Roman"/>
                <w:color w:val="000000"/>
              </w:rPr>
            </w:pPr>
          </w:p>
        </w:tc>
      </w:tr>
    </w:tbl>
    <w:p w14:paraId="5B5C1D03" w14:textId="48D9AA45" w:rsidR="003E61E1" w:rsidRDefault="003E61E1">
      <w:pPr>
        <w:rPr>
          <w:ins w:id="2697" w:author="Dave Contreras" w:date="2019-07-19T08:52:00Z"/>
        </w:rPr>
      </w:pPr>
    </w:p>
    <w:p w14:paraId="06C5236D" w14:textId="760E3FA9" w:rsidR="000A74E5" w:rsidRDefault="000A74E5" w:rsidP="000A74E5">
      <w:pPr>
        <w:rPr>
          <w:ins w:id="2698" w:author="Dave Contreras" w:date="2019-07-19T08:52:00Z"/>
          <w:rFonts w:ascii="Calibri" w:eastAsia="Times New Roman" w:hAnsi="Calibri" w:cs="Times New Roman"/>
          <w:color w:val="000000"/>
        </w:rPr>
      </w:pPr>
      <w:ins w:id="2699" w:author="Dave Contreras" w:date="2019-07-19T08:52:00Z">
        <w:r>
          <w:t xml:space="preserve">The GLM of fish CPUE at </w:t>
        </w:r>
        <w:proofErr w:type="spellStart"/>
        <w:r>
          <w:t>Bradmoor</w:t>
        </w:r>
        <w:proofErr w:type="spellEnd"/>
        <w:r>
          <w:t xml:space="preserve"> Island found significant interactions between gear types, year, specific conductance, and turbidity, where CPUE was higher for the lampara net in 2017 (</w:t>
        </w:r>
        <w:r>
          <w:fldChar w:fldCharType="begin"/>
        </w:r>
        <w:r>
          <w:instrText xml:space="preserve"> REF _Ref14418766 \h </w:instrText>
        </w:r>
      </w:ins>
      <w:r>
        <w:fldChar w:fldCharType="separate"/>
      </w:r>
      <w:ins w:id="2700" w:author="Dave Contreras" w:date="2019-07-19T08:52:00Z">
        <w:r>
          <w:t xml:space="preserve">Table </w:t>
        </w:r>
        <w:r>
          <w:rPr>
            <w:noProof/>
          </w:rPr>
          <w:t>18</w:t>
        </w:r>
        <w:r>
          <w:fldChar w:fldCharType="end"/>
        </w:r>
        <w:r>
          <w:fldChar w:fldCharType="begin"/>
        </w:r>
        <w:r>
          <w:instrText xml:space="preserve"> REF _Ref14348714 \h </w:instrText>
        </w:r>
      </w:ins>
      <w:ins w:id="2701" w:author="Dave Contreras" w:date="2019-07-19T08:52:00Z">
        <w:r>
          <w:fldChar w:fldCharType="end"/>
        </w:r>
        <w:r>
          <w:t>). The GLM of fish CPUE at Decker Island found significant interactions between gear types, specific conductance, and temperature, such that CPUE was higher for beach seines (</w:t>
        </w:r>
        <w:r>
          <w:fldChar w:fldCharType="begin"/>
        </w:r>
        <w:r>
          <w:instrText xml:space="preserve"> REF _Ref14418766 \h </w:instrText>
        </w:r>
      </w:ins>
      <w:ins w:id="2702" w:author="Dave Contreras" w:date="2019-07-19T08:52:00Z">
        <w:r>
          <w:fldChar w:fldCharType="separate"/>
        </w:r>
        <w:r>
          <w:t xml:space="preserve">Table </w:t>
        </w:r>
        <w:r>
          <w:rPr>
            <w:noProof/>
          </w:rPr>
          <w:t>18</w:t>
        </w:r>
        <w:r>
          <w:fldChar w:fldCharType="end"/>
        </w:r>
        <w:r>
          <w:t>). A similar GLM pattern was found at Prospect where the significant interaction between CPUE and gear type, where CPUE was for beach seines (</w:t>
        </w:r>
        <w:r>
          <w:fldChar w:fldCharType="begin"/>
        </w:r>
        <w:r>
          <w:instrText xml:space="preserve"> REF _Ref14418766 \h </w:instrText>
        </w:r>
      </w:ins>
      <w:ins w:id="2703" w:author="Dave Contreras" w:date="2019-07-19T08:52:00Z">
        <w:r>
          <w:fldChar w:fldCharType="separate"/>
        </w:r>
        <w:r>
          <w:t xml:space="preserve">Table </w:t>
        </w:r>
        <w:r>
          <w:rPr>
            <w:noProof/>
          </w:rPr>
          <w:t>18</w:t>
        </w:r>
        <w:r>
          <w:fldChar w:fldCharType="end"/>
        </w:r>
        <w:r>
          <w:t>). At Tule Red, the GLM of fish CPUE found significant interactions with specific conductance, where the specific conductance was lower in 2017 (</w:t>
        </w:r>
        <w:r>
          <w:fldChar w:fldCharType="begin"/>
        </w:r>
        <w:r>
          <w:instrText xml:space="preserve"> REF _Ref14418766 \h </w:instrText>
        </w:r>
      </w:ins>
      <w:ins w:id="2704" w:author="Dave Contreras" w:date="2019-07-19T08:52:00Z">
        <w:r>
          <w:fldChar w:fldCharType="separate"/>
        </w:r>
        <w:r>
          <w:t xml:space="preserve">Table </w:t>
        </w:r>
        <w:r>
          <w:rPr>
            <w:noProof/>
          </w:rPr>
          <w:t>18</w:t>
        </w:r>
        <w:r>
          <w:fldChar w:fldCharType="end"/>
        </w:r>
        <w:r>
          <w:t xml:space="preserve">). GLMs were not run for Browns Island or Winter Island since CPUE did not differ with a </w:t>
        </w:r>
        <w:r w:rsidRPr="003E61E1">
          <w:rPr>
            <w:rFonts w:ascii="Calibri" w:eastAsia="Times New Roman" w:hAnsi="Calibri" w:cs="Times New Roman"/>
            <w:color w:val="000000"/>
          </w:rPr>
          <w:t>Wilcoxon Paired T-Test</w:t>
        </w:r>
        <w:r>
          <w:rPr>
            <w:rFonts w:ascii="Calibri" w:eastAsia="Times New Roman" w:hAnsi="Calibri" w:cs="Times New Roman"/>
            <w:color w:val="000000"/>
          </w:rPr>
          <w:t xml:space="preserve"> and </w:t>
        </w:r>
        <w:r w:rsidRPr="003E61E1">
          <w:rPr>
            <w:rFonts w:ascii="Calibri" w:eastAsia="Times New Roman" w:hAnsi="Calibri" w:cs="Times New Roman"/>
            <w:color w:val="000000"/>
          </w:rPr>
          <w:t>Kruskal-Wallis Test</w:t>
        </w:r>
        <w:r>
          <w:rPr>
            <w:rFonts w:ascii="Calibri" w:eastAsia="Times New Roman" w:hAnsi="Calibri" w:cs="Times New Roman"/>
            <w:color w:val="000000"/>
          </w:rPr>
          <w:t>, respectively (</w:t>
        </w:r>
        <w:r>
          <w:rPr>
            <w:rFonts w:ascii="Calibri" w:eastAsia="Times New Roman" w:hAnsi="Calibri" w:cs="Times New Roman"/>
            <w:color w:val="000000"/>
          </w:rPr>
          <w:fldChar w:fldCharType="begin"/>
        </w:r>
        <w:r>
          <w:rPr>
            <w:rFonts w:ascii="Calibri" w:eastAsia="Times New Roman" w:hAnsi="Calibri" w:cs="Times New Roman"/>
            <w:color w:val="000000"/>
          </w:rPr>
          <w:instrText xml:space="preserve"> REF _Ref14348714 \h </w:instrText>
        </w:r>
      </w:ins>
      <w:r>
        <w:rPr>
          <w:rFonts w:ascii="Calibri" w:eastAsia="Times New Roman" w:hAnsi="Calibri" w:cs="Times New Roman"/>
          <w:color w:val="000000"/>
        </w:rPr>
      </w:r>
      <w:ins w:id="2705" w:author="Dave Contreras" w:date="2019-07-19T08:52:00Z">
        <w:r>
          <w:rPr>
            <w:rFonts w:ascii="Calibri" w:eastAsia="Times New Roman" w:hAnsi="Calibri" w:cs="Times New Roman"/>
            <w:color w:val="000000"/>
          </w:rPr>
          <w:fldChar w:fldCharType="separate"/>
        </w:r>
        <w:r>
          <w:t xml:space="preserve">Table </w:t>
        </w:r>
        <w:r>
          <w:rPr>
            <w:noProof/>
          </w:rPr>
          <w:t>17</w:t>
        </w:r>
        <w:r>
          <w:rPr>
            <w:rFonts w:ascii="Calibri" w:eastAsia="Times New Roman" w:hAnsi="Calibri" w:cs="Times New Roman"/>
            <w:color w:val="000000"/>
          </w:rPr>
          <w:fldChar w:fldCharType="end"/>
        </w:r>
        <w:r>
          <w:rPr>
            <w:rFonts w:ascii="Calibri" w:eastAsia="Times New Roman" w:hAnsi="Calibri" w:cs="Times New Roman"/>
            <w:color w:val="000000"/>
          </w:rPr>
          <w:t>).</w:t>
        </w:r>
      </w:ins>
    </w:p>
    <w:p w14:paraId="48EC4E25" w14:textId="77777777" w:rsidR="000A74E5" w:rsidRPr="00EC4D7C" w:rsidRDefault="000A74E5">
      <w:pPr>
        <w:pPrChange w:id="2706" w:author="Dave Contreras" w:date="2019-07-02T12:40:00Z">
          <w:pPr>
            <w:pStyle w:val="Heading2"/>
          </w:pPr>
        </w:pPrChange>
      </w:pPr>
    </w:p>
    <w:p w14:paraId="2E292E3F" w14:textId="6CF35B03" w:rsidR="00FC7916" w:rsidRDefault="005E18CC">
      <w:pPr>
        <w:pStyle w:val="Caption"/>
        <w:rPr>
          <w:ins w:id="2707" w:author="Dave Contreras" w:date="2019-07-19T08:27:00Z"/>
        </w:rPr>
        <w:pPrChange w:id="2708" w:author="Dave Contreras" w:date="2019-07-19T08:35:00Z">
          <w:pPr/>
        </w:pPrChange>
      </w:pPr>
      <w:bookmarkStart w:id="2709" w:name="_Ref14418766"/>
      <w:ins w:id="2710" w:author="Dave Contreras" w:date="2019-07-19T08:26:00Z">
        <w:r>
          <w:t xml:space="preserve">Table </w:t>
        </w:r>
        <w:r>
          <w:fldChar w:fldCharType="begin"/>
        </w:r>
        <w:r>
          <w:instrText xml:space="preserve"> SEQ Table \* ARABIC </w:instrText>
        </w:r>
      </w:ins>
      <w:r>
        <w:fldChar w:fldCharType="separate"/>
      </w:r>
      <w:ins w:id="2711" w:author="Dave Contreras" w:date="2019-07-22T13:45:00Z">
        <w:r w:rsidR="00AF0116">
          <w:rPr>
            <w:noProof/>
          </w:rPr>
          <w:t>18</w:t>
        </w:r>
      </w:ins>
      <w:ins w:id="2712" w:author="Dave Contreras" w:date="2019-07-19T08:26:00Z">
        <w:r>
          <w:fldChar w:fldCharType="end"/>
        </w:r>
        <w:bookmarkEnd w:id="2709"/>
        <w:r>
          <w:t xml:space="preserve">. </w:t>
        </w:r>
      </w:ins>
      <w:ins w:id="2713" w:author="Dave Contreras" w:date="2019-07-19T08:24:00Z">
        <w:r w:rsidR="00B5279C">
          <w:t>GLMM</w:t>
        </w:r>
      </w:ins>
      <w:ins w:id="2714" w:author="Dave Contreras" w:date="2019-07-19T08:34:00Z">
        <w:r w:rsidR="00785F58">
          <w:t>s</w:t>
        </w:r>
      </w:ins>
      <w:ins w:id="2715" w:author="Dave Contreras" w:date="2019-07-19T08:24:00Z">
        <w:r w:rsidR="00B5279C">
          <w:t xml:space="preserve"> of log total CPUE of </w:t>
        </w:r>
      </w:ins>
      <w:ins w:id="2716" w:author="Dave Contreras" w:date="2019-07-19T08:34:00Z">
        <w:r w:rsidR="00785F58">
          <w:t>fish</w:t>
        </w:r>
      </w:ins>
      <w:ins w:id="2717" w:author="Dave Contreras" w:date="2019-07-19T08:24:00Z">
        <w:r w:rsidR="00B5279C">
          <w:t xml:space="preserve"> samples collected</w:t>
        </w:r>
      </w:ins>
      <w:ins w:id="2718" w:author="Dave Contreras" w:date="2019-07-19T08:35:00Z">
        <w:r w:rsidR="003976C7">
          <w:t xml:space="preserve"> at various wetland</w:t>
        </w:r>
        <w:r w:rsidR="009A0479">
          <w:t xml:space="preserve"> locations</w:t>
        </w:r>
      </w:ins>
      <w:ins w:id="2719" w:author="Dave Contreras" w:date="2019-07-19T08:24:00Z">
        <w:r w:rsidR="00B5279C">
          <w:t xml:space="preserve"> </w:t>
        </w:r>
      </w:ins>
      <w:ins w:id="2720" w:author="Dave Contreras" w:date="2019-07-19T08:34:00Z">
        <w:r w:rsidR="003976C7">
          <w:t>during</w:t>
        </w:r>
      </w:ins>
      <w:ins w:id="2721" w:author="Dave Contreras" w:date="2019-07-22T08:36:00Z">
        <w:r w:rsidR="00D14076">
          <w:t xml:space="preserve"> </w:t>
        </w:r>
        <w:proofErr w:type="spellStart"/>
        <w:r w:rsidR="00D14076">
          <w:t>jun-aug</w:t>
        </w:r>
        <w:proofErr w:type="spellEnd"/>
        <w:r w:rsidR="00D14076">
          <w:t xml:space="preserve"> of</w:t>
        </w:r>
      </w:ins>
      <w:ins w:id="2722" w:author="Dave Contreras" w:date="2019-07-19T08:34:00Z">
        <w:r w:rsidR="003976C7">
          <w:t xml:space="preserve"> </w:t>
        </w:r>
      </w:ins>
      <w:ins w:id="2723" w:author="Dave Contreras" w:date="2019-07-19T08:35:00Z">
        <w:r w:rsidR="003976C7">
          <w:t>2017 and 2018</w:t>
        </w:r>
        <w:r w:rsidR="009A0479">
          <w:t>.</w:t>
        </w:r>
      </w:ins>
      <w:ins w:id="2724" w:author="Dave Contreras" w:date="2019-07-23T08:51:00Z">
        <w:r w:rsidR="007B3D13">
          <w:t xml:space="preserve"> GLMMs only run for locations where </w:t>
        </w:r>
        <w:proofErr w:type="spellStart"/>
        <w:r w:rsidR="007B3D13">
          <w:t>cpue</w:t>
        </w:r>
        <w:proofErr w:type="spellEnd"/>
        <w:r w:rsidR="007B3D13">
          <w:t xml:space="preserve"> differed between gear types.</w:t>
        </w:r>
      </w:ins>
    </w:p>
    <w:tbl>
      <w:tblPr>
        <w:tblW w:w="7470" w:type="dxa"/>
        <w:tblLook w:val="04A0" w:firstRow="1" w:lastRow="0" w:firstColumn="1" w:lastColumn="0" w:noHBand="0" w:noVBand="1"/>
        <w:tblPrChange w:id="2725" w:author="Dave Contreras" w:date="2019-07-19T08:34:00Z">
          <w:tblPr>
            <w:tblW w:w="6601" w:type="dxa"/>
            <w:tblLook w:val="04A0" w:firstRow="1" w:lastRow="0" w:firstColumn="1" w:lastColumn="0" w:noHBand="0" w:noVBand="1"/>
          </w:tblPr>
        </w:tblPrChange>
      </w:tblPr>
      <w:tblGrid>
        <w:gridCol w:w="1479"/>
        <w:gridCol w:w="1491"/>
        <w:gridCol w:w="1800"/>
        <w:gridCol w:w="1080"/>
        <w:gridCol w:w="1620"/>
        <w:tblGridChange w:id="2726">
          <w:tblGrid>
            <w:gridCol w:w="1479"/>
            <w:gridCol w:w="2211"/>
            <w:gridCol w:w="1620"/>
            <w:gridCol w:w="1080"/>
            <w:gridCol w:w="211"/>
            <w:gridCol w:w="1319"/>
          </w:tblGrid>
        </w:tblGridChange>
      </w:tblGrid>
      <w:tr w:rsidR="00FE0FE4" w:rsidRPr="00FE0FE4" w14:paraId="247CD375" w14:textId="77777777" w:rsidTr="00785F58">
        <w:trPr>
          <w:trHeight w:val="300"/>
          <w:ins w:id="2727" w:author="Dave Contreras" w:date="2019-07-19T08:31:00Z"/>
          <w:trPrChange w:id="2728" w:author="Dave Contreras" w:date="2019-07-19T08:34:00Z">
            <w:trPr>
              <w:gridAfter w:val="0"/>
              <w:trHeight w:val="300"/>
            </w:trPr>
          </w:trPrChange>
        </w:trPr>
        <w:tc>
          <w:tcPr>
            <w:tcW w:w="7470" w:type="dxa"/>
            <w:gridSpan w:val="5"/>
            <w:tcBorders>
              <w:top w:val="single" w:sz="4" w:space="0" w:color="auto"/>
              <w:left w:val="nil"/>
              <w:bottom w:val="single" w:sz="4" w:space="0" w:color="auto"/>
              <w:right w:val="nil"/>
            </w:tcBorders>
            <w:shd w:val="clear" w:color="auto" w:fill="auto"/>
            <w:noWrap/>
            <w:vAlign w:val="bottom"/>
            <w:hideMark/>
            <w:tcPrChange w:id="2729" w:author="Dave Contreras" w:date="2019-07-19T08:34:00Z">
              <w:tcPr>
                <w:tcW w:w="6601" w:type="dxa"/>
                <w:gridSpan w:val="5"/>
                <w:tcBorders>
                  <w:top w:val="single" w:sz="4" w:space="0" w:color="auto"/>
                  <w:left w:val="nil"/>
                  <w:bottom w:val="single" w:sz="4" w:space="0" w:color="auto"/>
                  <w:right w:val="nil"/>
                </w:tcBorders>
                <w:shd w:val="clear" w:color="auto" w:fill="auto"/>
                <w:noWrap/>
                <w:vAlign w:val="bottom"/>
                <w:hideMark/>
              </w:tcPr>
            </w:tcPrChange>
          </w:tcPr>
          <w:p w14:paraId="2806B5E5" w14:textId="77777777" w:rsidR="00FE0FE4" w:rsidRPr="00B3125F" w:rsidRDefault="00FE0FE4" w:rsidP="00FE0FE4">
            <w:pPr>
              <w:jc w:val="center"/>
              <w:rPr>
                <w:ins w:id="2730" w:author="Dave Contreras" w:date="2019-07-19T08:31:00Z"/>
                <w:rFonts w:ascii="Calibri" w:eastAsia="Times New Roman" w:hAnsi="Calibri" w:cs="Times New Roman"/>
                <w:b/>
                <w:bCs/>
                <w:color w:val="000000"/>
                <w:rPrChange w:id="2731" w:author="Dave Contreras" w:date="2019-07-19T08:32:00Z">
                  <w:rPr>
                    <w:ins w:id="2732" w:author="Dave Contreras" w:date="2019-07-19T08:31:00Z"/>
                    <w:rFonts w:ascii="Calibri" w:eastAsia="Times New Roman" w:hAnsi="Calibri" w:cs="Times New Roman"/>
                    <w:color w:val="000000"/>
                  </w:rPr>
                </w:rPrChange>
              </w:rPr>
            </w:pPr>
            <w:proofErr w:type="spellStart"/>
            <w:ins w:id="2733" w:author="Dave Contreras" w:date="2019-07-19T08:31:00Z">
              <w:r w:rsidRPr="00B3125F">
                <w:rPr>
                  <w:rFonts w:ascii="Calibri" w:eastAsia="Times New Roman" w:hAnsi="Calibri" w:cs="Times New Roman"/>
                  <w:b/>
                  <w:bCs/>
                  <w:color w:val="000000"/>
                  <w:rPrChange w:id="2734" w:author="Dave Contreras" w:date="2019-07-19T08:32:00Z">
                    <w:rPr>
                      <w:rFonts w:ascii="Calibri" w:eastAsia="Times New Roman" w:hAnsi="Calibri" w:cs="Times New Roman"/>
                      <w:color w:val="000000"/>
                    </w:rPr>
                  </w:rPrChange>
                </w:rPr>
                <w:t>Bradmoor</w:t>
              </w:r>
              <w:proofErr w:type="spellEnd"/>
              <w:r w:rsidRPr="00B3125F">
                <w:rPr>
                  <w:rFonts w:ascii="Calibri" w:eastAsia="Times New Roman" w:hAnsi="Calibri" w:cs="Times New Roman"/>
                  <w:b/>
                  <w:bCs/>
                  <w:color w:val="000000"/>
                  <w:rPrChange w:id="2735" w:author="Dave Contreras" w:date="2019-07-19T08:32:00Z">
                    <w:rPr>
                      <w:rFonts w:ascii="Calibri" w:eastAsia="Times New Roman" w:hAnsi="Calibri" w:cs="Times New Roman"/>
                      <w:color w:val="000000"/>
                    </w:rPr>
                  </w:rPrChange>
                </w:rPr>
                <w:t xml:space="preserve"> Island</w:t>
              </w:r>
            </w:ins>
          </w:p>
        </w:tc>
      </w:tr>
      <w:tr w:rsidR="001E25F7" w:rsidRPr="00FE0FE4" w14:paraId="095E6285" w14:textId="77777777" w:rsidTr="00785F58">
        <w:tblPrEx>
          <w:tblPrExChange w:id="2736" w:author="Dave Contreras" w:date="2019-07-19T08:34:00Z">
            <w:tblPrEx>
              <w:tblW w:w="7920" w:type="dxa"/>
            </w:tblPrEx>
          </w:tblPrExChange>
        </w:tblPrEx>
        <w:trPr>
          <w:trHeight w:val="300"/>
          <w:ins w:id="2737" w:author="Dave Contreras" w:date="2019-07-19T08:31:00Z"/>
          <w:trPrChange w:id="2738" w:author="Dave Contreras" w:date="2019-07-19T08:34:00Z">
            <w:trPr>
              <w:trHeight w:val="300"/>
            </w:trPr>
          </w:trPrChange>
        </w:trPr>
        <w:tc>
          <w:tcPr>
            <w:tcW w:w="1479" w:type="dxa"/>
            <w:tcBorders>
              <w:top w:val="nil"/>
              <w:left w:val="nil"/>
              <w:bottom w:val="single" w:sz="4" w:space="0" w:color="auto"/>
              <w:right w:val="nil"/>
            </w:tcBorders>
            <w:shd w:val="clear" w:color="auto" w:fill="auto"/>
            <w:noWrap/>
            <w:vAlign w:val="bottom"/>
            <w:hideMark/>
            <w:tcPrChange w:id="2739" w:author="Dave Contreras" w:date="2019-07-19T08:34:00Z">
              <w:tcPr>
                <w:tcW w:w="1479" w:type="dxa"/>
                <w:tcBorders>
                  <w:top w:val="nil"/>
                  <w:left w:val="nil"/>
                  <w:bottom w:val="single" w:sz="4" w:space="0" w:color="auto"/>
                  <w:right w:val="nil"/>
                </w:tcBorders>
                <w:shd w:val="clear" w:color="auto" w:fill="auto"/>
                <w:noWrap/>
                <w:vAlign w:val="bottom"/>
                <w:hideMark/>
              </w:tcPr>
            </w:tcPrChange>
          </w:tcPr>
          <w:p w14:paraId="63C8EAFF" w14:textId="77777777" w:rsidR="00FE0FE4" w:rsidRPr="00B3125F" w:rsidRDefault="00FE0FE4" w:rsidP="00FE0FE4">
            <w:pPr>
              <w:rPr>
                <w:ins w:id="2740" w:author="Dave Contreras" w:date="2019-07-19T08:31:00Z"/>
                <w:rFonts w:ascii="Calibri" w:eastAsia="Times New Roman" w:hAnsi="Calibri" w:cs="Times New Roman"/>
                <w:b/>
                <w:bCs/>
                <w:color w:val="000000"/>
                <w:rPrChange w:id="2741" w:author="Dave Contreras" w:date="2019-07-19T08:32:00Z">
                  <w:rPr>
                    <w:ins w:id="2742" w:author="Dave Contreras" w:date="2019-07-19T08:31:00Z"/>
                    <w:rFonts w:ascii="Calibri" w:eastAsia="Times New Roman" w:hAnsi="Calibri" w:cs="Times New Roman"/>
                    <w:color w:val="000000"/>
                  </w:rPr>
                </w:rPrChange>
              </w:rPr>
            </w:pPr>
            <w:ins w:id="2743" w:author="Dave Contreras" w:date="2019-07-19T08:31:00Z">
              <w:r w:rsidRPr="00B3125F">
                <w:rPr>
                  <w:rFonts w:ascii="Calibri" w:eastAsia="Times New Roman" w:hAnsi="Calibri" w:cs="Times New Roman"/>
                  <w:b/>
                  <w:bCs/>
                  <w:color w:val="000000"/>
                  <w:rPrChange w:id="2744" w:author="Dave Contreras" w:date="2019-07-19T08:32:00Z">
                    <w:rPr>
                      <w:rFonts w:ascii="Calibri" w:eastAsia="Times New Roman" w:hAnsi="Calibri" w:cs="Times New Roman"/>
                      <w:color w:val="000000"/>
                    </w:rPr>
                  </w:rPrChange>
                </w:rPr>
                <w:t>Factor</w:t>
              </w:r>
            </w:ins>
          </w:p>
        </w:tc>
        <w:tc>
          <w:tcPr>
            <w:tcW w:w="1491" w:type="dxa"/>
            <w:tcBorders>
              <w:top w:val="nil"/>
              <w:left w:val="nil"/>
              <w:bottom w:val="single" w:sz="4" w:space="0" w:color="auto"/>
              <w:right w:val="nil"/>
            </w:tcBorders>
            <w:shd w:val="clear" w:color="auto" w:fill="auto"/>
            <w:noWrap/>
            <w:vAlign w:val="bottom"/>
            <w:hideMark/>
            <w:tcPrChange w:id="2745" w:author="Dave Contreras" w:date="2019-07-19T08:34:00Z">
              <w:tcPr>
                <w:tcW w:w="2211" w:type="dxa"/>
                <w:tcBorders>
                  <w:top w:val="nil"/>
                  <w:left w:val="nil"/>
                  <w:bottom w:val="single" w:sz="4" w:space="0" w:color="auto"/>
                  <w:right w:val="nil"/>
                </w:tcBorders>
                <w:shd w:val="clear" w:color="auto" w:fill="auto"/>
                <w:noWrap/>
                <w:vAlign w:val="bottom"/>
                <w:hideMark/>
              </w:tcPr>
            </w:tcPrChange>
          </w:tcPr>
          <w:p w14:paraId="2DEC1B05" w14:textId="77777777" w:rsidR="00FE0FE4" w:rsidRPr="00B3125F" w:rsidRDefault="00FE0FE4" w:rsidP="00FE0FE4">
            <w:pPr>
              <w:jc w:val="center"/>
              <w:rPr>
                <w:ins w:id="2746" w:author="Dave Contreras" w:date="2019-07-19T08:31:00Z"/>
                <w:rFonts w:ascii="Calibri" w:eastAsia="Times New Roman" w:hAnsi="Calibri" w:cs="Times New Roman"/>
                <w:b/>
                <w:bCs/>
                <w:color w:val="000000"/>
                <w:rPrChange w:id="2747" w:author="Dave Contreras" w:date="2019-07-19T08:32:00Z">
                  <w:rPr>
                    <w:ins w:id="2748" w:author="Dave Contreras" w:date="2019-07-19T08:31:00Z"/>
                    <w:rFonts w:ascii="Calibri" w:eastAsia="Times New Roman" w:hAnsi="Calibri" w:cs="Times New Roman"/>
                    <w:color w:val="000000"/>
                  </w:rPr>
                </w:rPrChange>
              </w:rPr>
            </w:pPr>
            <w:ins w:id="2749" w:author="Dave Contreras" w:date="2019-07-19T08:31:00Z">
              <w:r w:rsidRPr="00B3125F">
                <w:rPr>
                  <w:rFonts w:ascii="Calibri" w:eastAsia="Times New Roman" w:hAnsi="Calibri" w:cs="Times New Roman"/>
                  <w:b/>
                  <w:bCs/>
                  <w:color w:val="000000"/>
                  <w:rPrChange w:id="2750" w:author="Dave Contreras" w:date="2019-07-19T08:32:00Z">
                    <w:rPr>
                      <w:rFonts w:ascii="Calibri" w:eastAsia="Times New Roman" w:hAnsi="Calibri" w:cs="Times New Roman"/>
                      <w:color w:val="000000"/>
                    </w:rPr>
                  </w:rPrChange>
                </w:rPr>
                <w:t>Estimate</w:t>
              </w:r>
            </w:ins>
          </w:p>
        </w:tc>
        <w:tc>
          <w:tcPr>
            <w:tcW w:w="1800" w:type="dxa"/>
            <w:tcBorders>
              <w:top w:val="nil"/>
              <w:left w:val="nil"/>
              <w:bottom w:val="single" w:sz="4" w:space="0" w:color="auto"/>
              <w:right w:val="nil"/>
            </w:tcBorders>
            <w:shd w:val="clear" w:color="auto" w:fill="auto"/>
            <w:noWrap/>
            <w:vAlign w:val="bottom"/>
            <w:hideMark/>
            <w:tcPrChange w:id="2751" w:author="Dave Contreras" w:date="2019-07-19T08:34:00Z">
              <w:tcPr>
                <w:tcW w:w="1620" w:type="dxa"/>
                <w:tcBorders>
                  <w:top w:val="nil"/>
                  <w:left w:val="nil"/>
                  <w:bottom w:val="single" w:sz="4" w:space="0" w:color="auto"/>
                  <w:right w:val="nil"/>
                </w:tcBorders>
                <w:shd w:val="clear" w:color="auto" w:fill="auto"/>
                <w:noWrap/>
                <w:vAlign w:val="bottom"/>
                <w:hideMark/>
              </w:tcPr>
            </w:tcPrChange>
          </w:tcPr>
          <w:p w14:paraId="55D5553F" w14:textId="77777777" w:rsidR="00FE0FE4" w:rsidRPr="00B3125F" w:rsidRDefault="00FE0FE4" w:rsidP="00FE0FE4">
            <w:pPr>
              <w:jc w:val="center"/>
              <w:rPr>
                <w:ins w:id="2752" w:author="Dave Contreras" w:date="2019-07-19T08:31:00Z"/>
                <w:rFonts w:ascii="Calibri" w:eastAsia="Times New Roman" w:hAnsi="Calibri" w:cs="Times New Roman"/>
                <w:b/>
                <w:bCs/>
                <w:color w:val="000000"/>
                <w:rPrChange w:id="2753" w:author="Dave Contreras" w:date="2019-07-19T08:32:00Z">
                  <w:rPr>
                    <w:ins w:id="2754" w:author="Dave Contreras" w:date="2019-07-19T08:31:00Z"/>
                    <w:rFonts w:ascii="Calibri" w:eastAsia="Times New Roman" w:hAnsi="Calibri" w:cs="Times New Roman"/>
                    <w:color w:val="000000"/>
                  </w:rPr>
                </w:rPrChange>
              </w:rPr>
            </w:pPr>
            <w:ins w:id="2755" w:author="Dave Contreras" w:date="2019-07-19T08:31:00Z">
              <w:r w:rsidRPr="00B3125F">
                <w:rPr>
                  <w:rFonts w:ascii="Calibri" w:eastAsia="Times New Roman" w:hAnsi="Calibri" w:cs="Times New Roman"/>
                  <w:b/>
                  <w:bCs/>
                  <w:color w:val="000000"/>
                  <w:rPrChange w:id="2756" w:author="Dave Contreras" w:date="2019-07-19T08:32:00Z">
                    <w:rPr>
                      <w:rFonts w:ascii="Calibri" w:eastAsia="Times New Roman" w:hAnsi="Calibri" w:cs="Times New Roman"/>
                      <w:color w:val="000000"/>
                    </w:rPr>
                  </w:rPrChange>
                </w:rPr>
                <w:t xml:space="preserve"> Std. Error</w:t>
              </w:r>
            </w:ins>
          </w:p>
        </w:tc>
        <w:tc>
          <w:tcPr>
            <w:tcW w:w="1080" w:type="dxa"/>
            <w:tcBorders>
              <w:top w:val="nil"/>
              <w:left w:val="nil"/>
              <w:bottom w:val="single" w:sz="4" w:space="0" w:color="auto"/>
              <w:right w:val="nil"/>
            </w:tcBorders>
            <w:shd w:val="clear" w:color="auto" w:fill="auto"/>
            <w:noWrap/>
            <w:vAlign w:val="bottom"/>
            <w:hideMark/>
            <w:tcPrChange w:id="2757" w:author="Dave Contreras" w:date="2019-07-19T08:34:00Z">
              <w:tcPr>
                <w:tcW w:w="1080" w:type="dxa"/>
                <w:tcBorders>
                  <w:top w:val="nil"/>
                  <w:left w:val="nil"/>
                  <w:bottom w:val="single" w:sz="4" w:space="0" w:color="auto"/>
                  <w:right w:val="nil"/>
                </w:tcBorders>
                <w:shd w:val="clear" w:color="auto" w:fill="auto"/>
                <w:noWrap/>
                <w:vAlign w:val="bottom"/>
                <w:hideMark/>
              </w:tcPr>
            </w:tcPrChange>
          </w:tcPr>
          <w:p w14:paraId="74344832" w14:textId="77777777" w:rsidR="00FE0FE4" w:rsidRPr="00B3125F" w:rsidRDefault="00FE0FE4" w:rsidP="00FE0FE4">
            <w:pPr>
              <w:jc w:val="center"/>
              <w:rPr>
                <w:ins w:id="2758" w:author="Dave Contreras" w:date="2019-07-19T08:31:00Z"/>
                <w:rFonts w:ascii="Calibri" w:eastAsia="Times New Roman" w:hAnsi="Calibri" w:cs="Times New Roman"/>
                <w:b/>
                <w:bCs/>
                <w:color w:val="000000"/>
                <w:rPrChange w:id="2759" w:author="Dave Contreras" w:date="2019-07-19T08:32:00Z">
                  <w:rPr>
                    <w:ins w:id="2760" w:author="Dave Contreras" w:date="2019-07-19T08:31:00Z"/>
                    <w:rFonts w:ascii="Calibri" w:eastAsia="Times New Roman" w:hAnsi="Calibri" w:cs="Times New Roman"/>
                    <w:color w:val="000000"/>
                  </w:rPr>
                </w:rPrChange>
              </w:rPr>
            </w:pPr>
            <w:ins w:id="2761" w:author="Dave Contreras" w:date="2019-07-19T08:31:00Z">
              <w:r w:rsidRPr="00B3125F">
                <w:rPr>
                  <w:rFonts w:ascii="Calibri" w:eastAsia="Times New Roman" w:hAnsi="Calibri" w:cs="Times New Roman"/>
                  <w:b/>
                  <w:bCs/>
                  <w:color w:val="000000"/>
                  <w:rPrChange w:id="2762" w:author="Dave Contreras" w:date="2019-07-19T08:32:00Z">
                    <w:rPr>
                      <w:rFonts w:ascii="Calibri" w:eastAsia="Times New Roman" w:hAnsi="Calibri" w:cs="Times New Roman"/>
                      <w:color w:val="000000"/>
                    </w:rPr>
                  </w:rPrChange>
                </w:rPr>
                <w:t xml:space="preserve"> t value</w:t>
              </w:r>
            </w:ins>
          </w:p>
        </w:tc>
        <w:tc>
          <w:tcPr>
            <w:tcW w:w="1620" w:type="dxa"/>
            <w:tcBorders>
              <w:top w:val="nil"/>
              <w:left w:val="nil"/>
              <w:bottom w:val="single" w:sz="4" w:space="0" w:color="auto"/>
              <w:right w:val="nil"/>
            </w:tcBorders>
            <w:shd w:val="clear" w:color="auto" w:fill="auto"/>
            <w:noWrap/>
            <w:vAlign w:val="bottom"/>
            <w:hideMark/>
            <w:tcPrChange w:id="2763" w:author="Dave Contreras" w:date="2019-07-19T08:34:00Z">
              <w:tcPr>
                <w:tcW w:w="1530" w:type="dxa"/>
                <w:gridSpan w:val="2"/>
                <w:tcBorders>
                  <w:top w:val="nil"/>
                  <w:left w:val="nil"/>
                  <w:bottom w:val="single" w:sz="4" w:space="0" w:color="auto"/>
                  <w:right w:val="nil"/>
                </w:tcBorders>
                <w:shd w:val="clear" w:color="auto" w:fill="auto"/>
                <w:noWrap/>
                <w:vAlign w:val="bottom"/>
                <w:hideMark/>
              </w:tcPr>
            </w:tcPrChange>
          </w:tcPr>
          <w:p w14:paraId="14C29F1A" w14:textId="77BFAD78" w:rsidR="00FE0FE4" w:rsidRPr="00B3125F" w:rsidRDefault="00FE0FE4" w:rsidP="00FE0FE4">
            <w:pPr>
              <w:jc w:val="center"/>
              <w:rPr>
                <w:ins w:id="2764" w:author="Dave Contreras" w:date="2019-07-19T08:31:00Z"/>
                <w:rFonts w:ascii="Calibri" w:eastAsia="Times New Roman" w:hAnsi="Calibri" w:cs="Times New Roman"/>
                <w:b/>
                <w:bCs/>
                <w:color w:val="000000"/>
                <w:rPrChange w:id="2765" w:author="Dave Contreras" w:date="2019-07-19T08:32:00Z">
                  <w:rPr>
                    <w:ins w:id="2766" w:author="Dave Contreras" w:date="2019-07-19T08:31:00Z"/>
                    <w:rFonts w:ascii="Calibri" w:eastAsia="Times New Roman" w:hAnsi="Calibri" w:cs="Times New Roman"/>
                    <w:color w:val="000000"/>
                  </w:rPr>
                </w:rPrChange>
              </w:rPr>
            </w:pPr>
            <w:ins w:id="2767" w:author="Dave Contreras" w:date="2019-07-19T08:31:00Z">
              <w:r w:rsidRPr="00B3125F">
                <w:rPr>
                  <w:rFonts w:ascii="Calibri" w:eastAsia="Times New Roman" w:hAnsi="Calibri" w:cs="Times New Roman"/>
                  <w:b/>
                  <w:bCs/>
                  <w:color w:val="000000"/>
                  <w:rPrChange w:id="2768" w:author="Dave Contreras" w:date="2019-07-19T08:32:00Z">
                    <w:rPr>
                      <w:rFonts w:ascii="Calibri" w:eastAsia="Times New Roman" w:hAnsi="Calibri" w:cs="Times New Roman"/>
                      <w:color w:val="000000"/>
                    </w:rPr>
                  </w:rPrChange>
                </w:rPr>
                <w:t>P</w:t>
              </w:r>
            </w:ins>
            <w:ins w:id="2769" w:author="Dave Contreras" w:date="2019-07-19T08:32:00Z">
              <w:r w:rsidR="00B3125F" w:rsidRPr="00B3125F">
                <w:rPr>
                  <w:rFonts w:ascii="Calibri" w:eastAsia="Times New Roman" w:hAnsi="Calibri" w:cs="Times New Roman"/>
                  <w:b/>
                  <w:bCs/>
                  <w:color w:val="000000"/>
                  <w:rPrChange w:id="2770" w:author="Dave Contreras" w:date="2019-07-19T08:32:00Z">
                    <w:rPr>
                      <w:rFonts w:ascii="Calibri" w:eastAsia="Times New Roman" w:hAnsi="Calibri" w:cs="Times New Roman"/>
                      <w:color w:val="000000"/>
                    </w:rPr>
                  </w:rPrChange>
                </w:rPr>
                <w:t xml:space="preserve"> v</w:t>
              </w:r>
            </w:ins>
            <w:ins w:id="2771" w:author="Dave Contreras" w:date="2019-07-19T08:31:00Z">
              <w:r w:rsidRPr="00B3125F">
                <w:rPr>
                  <w:rFonts w:ascii="Calibri" w:eastAsia="Times New Roman" w:hAnsi="Calibri" w:cs="Times New Roman"/>
                  <w:b/>
                  <w:bCs/>
                  <w:color w:val="000000"/>
                  <w:rPrChange w:id="2772" w:author="Dave Contreras" w:date="2019-07-19T08:32:00Z">
                    <w:rPr>
                      <w:rFonts w:ascii="Calibri" w:eastAsia="Times New Roman" w:hAnsi="Calibri" w:cs="Times New Roman"/>
                      <w:color w:val="000000"/>
                    </w:rPr>
                  </w:rPrChange>
                </w:rPr>
                <w:t>alue</w:t>
              </w:r>
            </w:ins>
          </w:p>
        </w:tc>
      </w:tr>
      <w:tr w:rsidR="001E25F7" w:rsidRPr="00FE0FE4" w14:paraId="6177CFE2" w14:textId="77777777" w:rsidTr="00785F58">
        <w:tblPrEx>
          <w:tblPrExChange w:id="2773" w:author="Dave Contreras" w:date="2019-07-19T08:34:00Z">
            <w:tblPrEx>
              <w:tblW w:w="7920" w:type="dxa"/>
            </w:tblPrEx>
          </w:tblPrExChange>
        </w:tblPrEx>
        <w:trPr>
          <w:trHeight w:val="300"/>
          <w:ins w:id="2774" w:author="Dave Contreras" w:date="2019-07-19T08:31:00Z"/>
          <w:trPrChange w:id="2775"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776" w:author="Dave Contreras" w:date="2019-07-19T08:34:00Z">
              <w:tcPr>
                <w:tcW w:w="1479" w:type="dxa"/>
                <w:tcBorders>
                  <w:top w:val="nil"/>
                  <w:left w:val="nil"/>
                  <w:bottom w:val="nil"/>
                  <w:right w:val="nil"/>
                </w:tcBorders>
                <w:shd w:val="clear" w:color="auto" w:fill="auto"/>
                <w:noWrap/>
                <w:vAlign w:val="bottom"/>
                <w:hideMark/>
              </w:tcPr>
            </w:tcPrChange>
          </w:tcPr>
          <w:p w14:paraId="04F63308" w14:textId="77777777" w:rsidR="00FE0FE4" w:rsidRPr="00FE0FE4" w:rsidRDefault="00FE0FE4" w:rsidP="00FE0FE4">
            <w:pPr>
              <w:rPr>
                <w:ins w:id="2777" w:author="Dave Contreras" w:date="2019-07-19T08:31:00Z"/>
                <w:rFonts w:ascii="Calibri" w:eastAsia="Times New Roman" w:hAnsi="Calibri" w:cs="Times New Roman"/>
                <w:color w:val="000000"/>
              </w:rPr>
            </w:pPr>
            <w:ins w:id="2778" w:author="Dave Contreras" w:date="2019-07-19T08:31:00Z">
              <w:r w:rsidRPr="00FE0FE4">
                <w:rPr>
                  <w:rFonts w:ascii="Calibri" w:eastAsia="Times New Roman" w:hAnsi="Calibri" w:cs="Times New Roman"/>
                  <w:color w:val="000000"/>
                </w:rPr>
                <w:t>(Intercept)</w:t>
              </w:r>
            </w:ins>
          </w:p>
        </w:tc>
        <w:tc>
          <w:tcPr>
            <w:tcW w:w="1491" w:type="dxa"/>
            <w:tcBorders>
              <w:top w:val="nil"/>
              <w:left w:val="nil"/>
              <w:bottom w:val="nil"/>
              <w:right w:val="nil"/>
            </w:tcBorders>
            <w:shd w:val="clear" w:color="auto" w:fill="auto"/>
            <w:noWrap/>
            <w:vAlign w:val="bottom"/>
            <w:hideMark/>
            <w:tcPrChange w:id="2779" w:author="Dave Contreras" w:date="2019-07-19T08:34:00Z">
              <w:tcPr>
                <w:tcW w:w="2211" w:type="dxa"/>
                <w:tcBorders>
                  <w:top w:val="nil"/>
                  <w:left w:val="nil"/>
                  <w:bottom w:val="nil"/>
                  <w:right w:val="nil"/>
                </w:tcBorders>
                <w:shd w:val="clear" w:color="auto" w:fill="auto"/>
                <w:noWrap/>
                <w:vAlign w:val="bottom"/>
                <w:hideMark/>
              </w:tcPr>
            </w:tcPrChange>
          </w:tcPr>
          <w:p w14:paraId="74105B8C" w14:textId="77777777" w:rsidR="00FE0FE4" w:rsidRPr="00FE0FE4" w:rsidRDefault="00FE0FE4" w:rsidP="00FE0FE4">
            <w:pPr>
              <w:jc w:val="center"/>
              <w:rPr>
                <w:ins w:id="2780" w:author="Dave Contreras" w:date="2019-07-19T08:31:00Z"/>
                <w:rFonts w:ascii="Calibri" w:eastAsia="Times New Roman" w:hAnsi="Calibri" w:cs="Times New Roman"/>
                <w:color w:val="000000"/>
              </w:rPr>
            </w:pPr>
            <w:ins w:id="2781" w:author="Dave Contreras" w:date="2019-07-19T08:31:00Z">
              <w:r w:rsidRPr="00FE0FE4">
                <w:rPr>
                  <w:rFonts w:ascii="Calibri" w:eastAsia="Times New Roman" w:hAnsi="Calibri" w:cs="Times New Roman"/>
                  <w:color w:val="000000"/>
                </w:rPr>
                <w:t>4.41E+03</w:t>
              </w:r>
            </w:ins>
          </w:p>
        </w:tc>
        <w:tc>
          <w:tcPr>
            <w:tcW w:w="1800" w:type="dxa"/>
            <w:tcBorders>
              <w:top w:val="nil"/>
              <w:left w:val="nil"/>
              <w:bottom w:val="nil"/>
              <w:right w:val="nil"/>
            </w:tcBorders>
            <w:shd w:val="clear" w:color="auto" w:fill="auto"/>
            <w:noWrap/>
            <w:vAlign w:val="bottom"/>
            <w:hideMark/>
            <w:tcPrChange w:id="2782" w:author="Dave Contreras" w:date="2019-07-19T08:34:00Z">
              <w:tcPr>
                <w:tcW w:w="1620" w:type="dxa"/>
                <w:tcBorders>
                  <w:top w:val="nil"/>
                  <w:left w:val="nil"/>
                  <w:bottom w:val="nil"/>
                  <w:right w:val="nil"/>
                </w:tcBorders>
                <w:shd w:val="clear" w:color="auto" w:fill="auto"/>
                <w:noWrap/>
                <w:vAlign w:val="bottom"/>
                <w:hideMark/>
              </w:tcPr>
            </w:tcPrChange>
          </w:tcPr>
          <w:p w14:paraId="3294F90E" w14:textId="77777777" w:rsidR="00FE0FE4" w:rsidRPr="00FE0FE4" w:rsidRDefault="00FE0FE4" w:rsidP="00FE0FE4">
            <w:pPr>
              <w:jc w:val="center"/>
              <w:rPr>
                <w:ins w:id="2783" w:author="Dave Contreras" w:date="2019-07-19T08:31:00Z"/>
                <w:rFonts w:ascii="Calibri" w:eastAsia="Times New Roman" w:hAnsi="Calibri" w:cs="Times New Roman"/>
                <w:color w:val="000000"/>
              </w:rPr>
            </w:pPr>
            <w:ins w:id="2784" w:author="Dave Contreras" w:date="2019-07-19T08:31:00Z">
              <w:r w:rsidRPr="00FE0FE4">
                <w:rPr>
                  <w:rFonts w:ascii="Calibri" w:eastAsia="Times New Roman" w:hAnsi="Calibri" w:cs="Times New Roman"/>
                  <w:color w:val="000000"/>
                </w:rPr>
                <w:t>7.86E+02</w:t>
              </w:r>
            </w:ins>
          </w:p>
        </w:tc>
        <w:tc>
          <w:tcPr>
            <w:tcW w:w="1080" w:type="dxa"/>
            <w:tcBorders>
              <w:top w:val="nil"/>
              <w:left w:val="nil"/>
              <w:bottom w:val="nil"/>
              <w:right w:val="nil"/>
            </w:tcBorders>
            <w:shd w:val="clear" w:color="auto" w:fill="auto"/>
            <w:noWrap/>
            <w:vAlign w:val="bottom"/>
            <w:hideMark/>
            <w:tcPrChange w:id="2785" w:author="Dave Contreras" w:date="2019-07-19T08:34:00Z">
              <w:tcPr>
                <w:tcW w:w="1080" w:type="dxa"/>
                <w:tcBorders>
                  <w:top w:val="nil"/>
                  <w:left w:val="nil"/>
                  <w:bottom w:val="nil"/>
                  <w:right w:val="nil"/>
                </w:tcBorders>
                <w:shd w:val="clear" w:color="auto" w:fill="auto"/>
                <w:noWrap/>
                <w:vAlign w:val="bottom"/>
                <w:hideMark/>
              </w:tcPr>
            </w:tcPrChange>
          </w:tcPr>
          <w:p w14:paraId="182356D8" w14:textId="77777777" w:rsidR="00FE0FE4" w:rsidRPr="00FE0FE4" w:rsidRDefault="00FE0FE4" w:rsidP="00FE0FE4">
            <w:pPr>
              <w:jc w:val="center"/>
              <w:rPr>
                <w:ins w:id="2786" w:author="Dave Contreras" w:date="2019-07-19T08:31:00Z"/>
                <w:rFonts w:ascii="Calibri" w:eastAsia="Times New Roman" w:hAnsi="Calibri" w:cs="Times New Roman"/>
                <w:color w:val="000000"/>
              </w:rPr>
            </w:pPr>
            <w:ins w:id="2787" w:author="Dave Contreras" w:date="2019-07-19T08:31:00Z">
              <w:r w:rsidRPr="00FE0FE4">
                <w:rPr>
                  <w:rFonts w:ascii="Calibri" w:eastAsia="Times New Roman" w:hAnsi="Calibri" w:cs="Times New Roman"/>
                  <w:color w:val="000000"/>
                </w:rPr>
                <w:t>5.602</w:t>
              </w:r>
            </w:ins>
          </w:p>
        </w:tc>
        <w:tc>
          <w:tcPr>
            <w:tcW w:w="1620" w:type="dxa"/>
            <w:tcBorders>
              <w:top w:val="nil"/>
              <w:left w:val="nil"/>
              <w:bottom w:val="nil"/>
              <w:right w:val="nil"/>
            </w:tcBorders>
            <w:shd w:val="clear" w:color="auto" w:fill="auto"/>
            <w:noWrap/>
            <w:vAlign w:val="bottom"/>
            <w:hideMark/>
            <w:tcPrChange w:id="2788" w:author="Dave Contreras" w:date="2019-07-19T08:34:00Z">
              <w:tcPr>
                <w:tcW w:w="1530" w:type="dxa"/>
                <w:gridSpan w:val="2"/>
                <w:tcBorders>
                  <w:top w:val="nil"/>
                  <w:left w:val="nil"/>
                  <w:bottom w:val="nil"/>
                  <w:right w:val="nil"/>
                </w:tcBorders>
                <w:shd w:val="clear" w:color="auto" w:fill="auto"/>
                <w:noWrap/>
                <w:vAlign w:val="bottom"/>
                <w:hideMark/>
              </w:tcPr>
            </w:tcPrChange>
          </w:tcPr>
          <w:p w14:paraId="1EC75E42" w14:textId="3E0A9408" w:rsidR="00FE0FE4" w:rsidRPr="00FE0FE4" w:rsidRDefault="00FE0FE4" w:rsidP="00FE0FE4">
            <w:pPr>
              <w:jc w:val="center"/>
              <w:rPr>
                <w:ins w:id="2789" w:author="Dave Contreras" w:date="2019-07-19T08:31:00Z"/>
                <w:rFonts w:ascii="Calibri" w:eastAsia="Times New Roman" w:hAnsi="Calibri" w:cs="Times New Roman"/>
                <w:color w:val="000000"/>
              </w:rPr>
            </w:pPr>
            <w:ins w:id="2790" w:author="Dave Contreras" w:date="2019-07-19T08:31:00Z">
              <w:r w:rsidRPr="00FE0FE4">
                <w:rPr>
                  <w:rFonts w:ascii="Calibri" w:eastAsia="Times New Roman" w:hAnsi="Calibri" w:cs="Times New Roman"/>
                  <w:color w:val="000000"/>
                </w:rPr>
                <w:t xml:space="preserve"> 4.45e-07 *</w:t>
              </w:r>
            </w:ins>
          </w:p>
        </w:tc>
      </w:tr>
      <w:tr w:rsidR="001E25F7" w:rsidRPr="00FE0FE4" w14:paraId="1DA76E93" w14:textId="77777777" w:rsidTr="00785F58">
        <w:tblPrEx>
          <w:tblPrExChange w:id="2791" w:author="Dave Contreras" w:date="2019-07-19T08:34:00Z">
            <w:tblPrEx>
              <w:tblW w:w="7920" w:type="dxa"/>
            </w:tblPrEx>
          </w:tblPrExChange>
        </w:tblPrEx>
        <w:trPr>
          <w:trHeight w:val="300"/>
          <w:ins w:id="2792" w:author="Dave Contreras" w:date="2019-07-19T08:31:00Z"/>
          <w:trPrChange w:id="2793"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794" w:author="Dave Contreras" w:date="2019-07-19T08:34:00Z">
              <w:tcPr>
                <w:tcW w:w="1479" w:type="dxa"/>
                <w:tcBorders>
                  <w:top w:val="nil"/>
                  <w:left w:val="nil"/>
                  <w:bottom w:val="nil"/>
                  <w:right w:val="nil"/>
                </w:tcBorders>
                <w:shd w:val="clear" w:color="auto" w:fill="auto"/>
                <w:noWrap/>
                <w:vAlign w:val="bottom"/>
                <w:hideMark/>
              </w:tcPr>
            </w:tcPrChange>
          </w:tcPr>
          <w:p w14:paraId="4C6EFCFF" w14:textId="77777777" w:rsidR="00FE0FE4" w:rsidRPr="00FE0FE4" w:rsidRDefault="00FE0FE4" w:rsidP="00FE0FE4">
            <w:pPr>
              <w:rPr>
                <w:ins w:id="2795" w:author="Dave Contreras" w:date="2019-07-19T08:31:00Z"/>
                <w:rFonts w:ascii="Calibri" w:eastAsia="Times New Roman" w:hAnsi="Calibri" w:cs="Times New Roman"/>
                <w:color w:val="000000"/>
              </w:rPr>
            </w:pPr>
            <w:proofErr w:type="spellStart"/>
            <w:ins w:id="2796" w:author="Dave Contreras" w:date="2019-07-19T08:31:00Z">
              <w:r w:rsidRPr="00FE0FE4">
                <w:rPr>
                  <w:rFonts w:ascii="Calibri" w:eastAsia="Times New Roman" w:hAnsi="Calibri" w:cs="Times New Roman"/>
                  <w:color w:val="000000"/>
                </w:rPr>
                <w:t>GearTownet</w:t>
              </w:r>
              <w:proofErr w:type="spellEnd"/>
            </w:ins>
          </w:p>
        </w:tc>
        <w:tc>
          <w:tcPr>
            <w:tcW w:w="1491" w:type="dxa"/>
            <w:tcBorders>
              <w:top w:val="nil"/>
              <w:left w:val="nil"/>
              <w:bottom w:val="nil"/>
              <w:right w:val="nil"/>
            </w:tcBorders>
            <w:shd w:val="clear" w:color="auto" w:fill="auto"/>
            <w:noWrap/>
            <w:vAlign w:val="bottom"/>
            <w:hideMark/>
            <w:tcPrChange w:id="2797" w:author="Dave Contreras" w:date="2019-07-19T08:34:00Z">
              <w:tcPr>
                <w:tcW w:w="2211" w:type="dxa"/>
                <w:tcBorders>
                  <w:top w:val="nil"/>
                  <w:left w:val="nil"/>
                  <w:bottom w:val="nil"/>
                  <w:right w:val="nil"/>
                </w:tcBorders>
                <w:shd w:val="clear" w:color="auto" w:fill="auto"/>
                <w:noWrap/>
                <w:vAlign w:val="bottom"/>
                <w:hideMark/>
              </w:tcPr>
            </w:tcPrChange>
          </w:tcPr>
          <w:p w14:paraId="58ECB20E" w14:textId="77777777" w:rsidR="00FE0FE4" w:rsidRPr="00FE0FE4" w:rsidRDefault="00FE0FE4" w:rsidP="00FE0FE4">
            <w:pPr>
              <w:jc w:val="center"/>
              <w:rPr>
                <w:ins w:id="2798" w:author="Dave Contreras" w:date="2019-07-19T08:31:00Z"/>
                <w:rFonts w:ascii="Calibri" w:eastAsia="Times New Roman" w:hAnsi="Calibri" w:cs="Times New Roman"/>
                <w:color w:val="000000"/>
              </w:rPr>
            </w:pPr>
            <w:ins w:id="2799" w:author="Dave Contreras" w:date="2019-07-19T08:31:00Z">
              <w:r w:rsidRPr="00FE0FE4">
                <w:rPr>
                  <w:rFonts w:ascii="Calibri" w:eastAsia="Times New Roman" w:hAnsi="Calibri" w:cs="Times New Roman"/>
                  <w:color w:val="000000"/>
                </w:rPr>
                <w:t>-1.67E+00</w:t>
              </w:r>
            </w:ins>
          </w:p>
        </w:tc>
        <w:tc>
          <w:tcPr>
            <w:tcW w:w="1800" w:type="dxa"/>
            <w:tcBorders>
              <w:top w:val="nil"/>
              <w:left w:val="nil"/>
              <w:bottom w:val="nil"/>
              <w:right w:val="nil"/>
            </w:tcBorders>
            <w:shd w:val="clear" w:color="auto" w:fill="auto"/>
            <w:noWrap/>
            <w:vAlign w:val="bottom"/>
            <w:hideMark/>
            <w:tcPrChange w:id="2800" w:author="Dave Contreras" w:date="2019-07-19T08:34:00Z">
              <w:tcPr>
                <w:tcW w:w="1620" w:type="dxa"/>
                <w:tcBorders>
                  <w:top w:val="nil"/>
                  <w:left w:val="nil"/>
                  <w:bottom w:val="nil"/>
                  <w:right w:val="nil"/>
                </w:tcBorders>
                <w:shd w:val="clear" w:color="auto" w:fill="auto"/>
                <w:noWrap/>
                <w:vAlign w:val="bottom"/>
                <w:hideMark/>
              </w:tcPr>
            </w:tcPrChange>
          </w:tcPr>
          <w:p w14:paraId="0B77A0C0" w14:textId="77777777" w:rsidR="00FE0FE4" w:rsidRPr="00FE0FE4" w:rsidRDefault="00FE0FE4" w:rsidP="00FE0FE4">
            <w:pPr>
              <w:jc w:val="center"/>
              <w:rPr>
                <w:ins w:id="2801" w:author="Dave Contreras" w:date="2019-07-19T08:31:00Z"/>
                <w:rFonts w:ascii="Calibri" w:eastAsia="Times New Roman" w:hAnsi="Calibri" w:cs="Times New Roman"/>
                <w:color w:val="000000"/>
              </w:rPr>
            </w:pPr>
            <w:ins w:id="2802" w:author="Dave Contreras" w:date="2019-07-19T08:31:00Z">
              <w:r w:rsidRPr="00FE0FE4">
                <w:rPr>
                  <w:rFonts w:ascii="Calibri" w:eastAsia="Times New Roman" w:hAnsi="Calibri" w:cs="Times New Roman"/>
                  <w:color w:val="000000"/>
                </w:rPr>
                <w:t>2.77E-01</w:t>
              </w:r>
            </w:ins>
          </w:p>
        </w:tc>
        <w:tc>
          <w:tcPr>
            <w:tcW w:w="1080" w:type="dxa"/>
            <w:tcBorders>
              <w:top w:val="nil"/>
              <w:left w:val="nil"/>
              <w:bottom w:val="nil"/>
              <w:right w:val="nil"/>
            </w:tcBorders>
            <w:shd w:val="clear" w:color="auto" w:fill="auto"/>
            <w:noWrap/>
            <w:vAlign w:val="bottom"/>
            <w:hideMark/>
            <w:tcPrChange w:id="2803" w:author="Dave Contreras" w:date="2019-07-19T08:34:00Z">
              <w:tcPr>
                <w:tcW w:w="1080" w:type="dxa"/>
                <w:tcBorders>
                  <w:top w:val="nil"/>
                  <w:left w:val="nil"/>
                  <w:bottom w:val="nil"/>
                  <w:right w:val="nil"/>
                </w:tcBorders>
                <w:shd w:val="clear" w:color="auto" w:fill="auto"/>
                <w:noWrap/>
                <w:vAlign w:val="bottom"/>
                <w:hideMark/>
              </w:tcPr>
            </w:tcPrChange>
          </w:tcPr>
          <w:p w14:paraId="075E9B2D" w14:textId="77777777" w:rsidR="00FE0FE4" w:rsidRPr="00FE0FE4" w:rsidRDefault="00FE0FE4" w:rsidP="00FE0FE4">
            <w:pPr>
              <w:jc w:val="center"/>
              <w:rPr>
                <w:ins w:id="2804" w:author="Dave Contreras" w:date="2019-07-19T08:31:00Z"/>
                <w:rFonts w:ascii="Calibri" w:eastAsia="Times New Roman" w:hAnsi="Calibri" w:cs="Times New Roman"/>
                <w:color w:val="000000"/>
              </w:rPr>
            </w:pPr>
            <w:ins w:id="2805" w:author="Dave Contreras" w:date="2019-07-19T08:31:00Z">
              <w:r w:rsidRPr="00FE0FE4">
                <w:rPr>
                  <w:rFonts w:ascii="Calibri" w:eastAsia="Times New Roman" w:hAnsi="Calibri" w:cs="Times New Roman"/>
                  <w:color w:val="000000"/>
                </w:rPr>
                <w:t>-6.051</w:t>
              </w:r>
            </w:ins>
          </w:p>
        </w:tc>
        <w:tc>
          <w:tcPr>
            <w:tcW w:w="1620" w:type="dxa"/>
            <w:tcBorders>
              <w:top w:val="nil"/>
              <w:left w:val="nil"/>
              <w:bottom w:val="nil"/>
              <w:right w:val="nil"/>
            </w:tcBorders>
            <w:shd w:val="clear" w:color="auto" w:fill="auto"/>
            <w:noWrap/>
            <w:vAlign w:val="bottom"/>
            <w:hideMark/>
            <w:tcPrChange w:id="2806" w:author="Dave Contreras" w:date="2019-07-19T08:34:00Z">
              <w:tcPr>
                <w:tcW w:w="1530" w:type="dxa"/>
                <w:gridSpan w:val="2"/>
                <w:tcBorders>
                  <w:top w:val="nil"/>
                  <w:left w:val="nil"/>
                  <w:bottom w:val="nil"/>
                  <w:right w:val="nil"/>
                </w:tcBorders>
                <w:shd w:val="clear" w:color="auto" w:fill="auto"/>
                <w:noWrap/>
                <w:vAlign w:val="bottom"/>
                <w:hideMark/>
              </w:tcPr>
            </w:tcPrChange>
          </w:tcPr>
          <w:p w14:paraId="5373D461" w14:textId="3E320B29" w:rsidR="00FE0FE4" w:rsidRPr="00FE0FE4" w:rsidRDefault="00FE0FE4" w:rsidP="00FE0FE4">
            <w:pPr>
              <w:jc w:val="center"/>
              <w:rPr>
                <w:ins w:id="2807" w:author="Dave Contreras" w:date="2019-07-19T08:31:00Z"/>
                <w:rFonts w:ascii="Calibri" w:eastAsia="Times New Roman" w:hAnsi="Calibri" w:cs="Times New Roman"/>
                <w:color w:val="000000"/>
              </w:rPr>
            </w:pPr>
            <w:ins w:id="2808" w:author="Dave Contreras" w:date="2019-07-19T08:31:00Z">
              <w:r w:rsidRPr="00FE0FE4">
                <w:rPr>
                  <w:rFonts w:ascii="Calibri" w:eastAsia="Times New Roman" w:hAnsi="Calibri" w:cs="Times New Roman"/>
                  <w:color w:val="000000"/>
                </w:rPr>
                <w:t xml:space="preserve"> 7.56e-08 *</w:t>
              </w:r>
            </w:ins>
          </w:p>
        </w:tc>
      </w:tr>
      <w:tr w:rsidR="001E25F7" w:rsidRPr="00FE0FE4" w14:paraId="266B68A5" w14:textId="77777777" w:rsidTr="00785F58">
        <w:tblPrEx>
          <w:tblPrExChange w:id="2809" w:author="Dave Contreras" w:date="2019-07-19T08:34:00Z">
            <w:tblPrEx>
              <w:tblW w:w="7920" w:type="dxa"/>
            </w:tblPrEx>
          </w:tblPrExChange>
        </w:tblPrEx>
        <w:trPr>
          <w:trHeight w:val="300"/>
          <w:ins w:id="2810" w:author="Dave Contreras" w:date="2019-07-19T08:31:00Z"/>
          <w:trPrChange w:id="2811"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812" w:author="Dave Contreras" w:date="2019-07-19T08:34:00Z">
              <w:tcPr>
                <w:tcW w:w="1479" w:type="dxa"/>
                <w:tcBorders>
                  <w:top w:val="nil"/>
                  <w:left w:val="nil"/>
                  <w:bottom w:val="nil"/>
                  <w:right w:val="nil"/>
                </w:tcBorders>
                <w:shd w:val="clear" w:color="auto" w:fill="auto"/>
                <w:noWrap/>
                <w:vAlign w:val="bottom"/>
                <w:hideMark/>
              </w:tcPr>
            </w:tcPrChange>
          </w:tcPr>
          <w:p w14:paraId="3B49AF01" w14:textId="77777777" w:rsidR="00FE0FE4" w:rsidRPr="00FE0FE4" w:rsidRDefault="00FE0FE4" w:rsidP="00FE0FE4">
            <w:pPr>
              <w:rPr>
                <w:ins w:id="2813" w:author="Dave Contreras" w:date="2019-07-19T08:31:00Z"/>
                <w:rFonts w:ascii="Calibri" w:eastAsia="Times New Roman" w:hAnsi="Calibri" w:cs="Times New Roman"/>
                <w:color w:val="000000"/>
              </w:rPr>
            </w:pPr>
            <w:ins w:id="2814" w:author="Dave Contreras" w:date="2019-07-19T08:31:00Z">
              <w:r w:rsidRPr="00FE0FE4">
                <w:rPr>
                  <w:rFonts w:ascii="Calibri" w:eastAsia="Times New Roman" w:hAnsi="Calibri" w:cs="Times New Roman"/>
                  <w:color w:val="000000"/>
                </w:rPr>
                <w:t>Year</w:t>
              </w:r>
            </w:ins>
          </w:p>
        </w:tc>
        <w:tc>
          <w:tcPr>
            <w:tcW w:w="1491" w:type="dxa"/>
            <w:tcBorders>
              <w:top w:val="nil"/>
              <w:left w:val="nil"/>
              <w:bottom w:val="nil"/>
              <w:right w:val="nil"/>
            </w:tcBorders>
            <w:shd w:val="clear" w:color="auto" w:fill="auto"/>
            <w:noWrap/>
            <w:vAlign w:val="bottom"/>
            <w:hideMark/>
            <w:tcPrChange w:id="2815" w:author="Dave Contreras" w:date="2019-07-19T08:34:00Z">
              <w:tcPr>
                <w:tcW w:w="2211" w:type="dxa"/>
                <w:tcBorders>
                  <w:top w:val="nil"/>
                  <w:left w:val="nil"/>
                  <w:bottom w:val="nil"/>
                  <w:right w:val="nil"/>
                </w:tcBorders>
                <w:shd w:val="clear" w:color="auto" w:fill="auto"/>
                <w:noWrap/>
                <w:vAlign w:val="bottom"/>
                <w:hideMark/>
              </w:tcPr>
            </w:tcPrChange>
          </w:tcPr>
          <w:p w14:paraId="14CB9CA5" w14:textId="77777777" w:rsidR="00FE0FE4" w:rsidRPr="00FE0FE4" w:rsidRDefault="00FE0FE4" w:rsidP="00FE0FE4">
            <w:pPr>
              <w:jc w:val="center"/>
              <w:rPr>
                <w:ins w:id="2816" w:author="Dave Contreras" w:date="2019-07-19T08:31:00Z"/>
                <w:rFonts w:ascii="Calibri" w:eastAsia="Times New Roman" w:hAnsi="Calibri" w:cs="Times New Roman"/>
                <w:color w:val="000000"/>
              </w:rPr>
            </w:pPr>
            <w:ins w:id="2817" w:author="Dave Contreras" w:date="2019-07-19T08:31:00Z">
              <w:r w:rsidRPr="00FE0FE4">
                <w:rPr>
                  <w:rFonts w:ascii="Calibri" w:eastAsia="Times New Roman" w:hAnsi="Calibri" w:cs="Times New Roman"/>
                  <w:color w:val="000000"/>
                </w:rPr>
                <w:t>-2.18E+00</w:t>
              </w:r>
            </w:ins>
          </w:p>
        </w:tc>
        <w:tc>
          <w:tcPr>
            <w:tcW w:w="1800" w:type="dxa"/>
            <w:tcBorders>
              <w:top w:val="nil"/>
              <w:left w:val="nil"/>
              <w:bottom w:val="nil"/>
              <w:right w:val="nil"/>
            </w:tcBorders>
            <w:shd w:val="clear" w:color="auto" w:fill="auto"/>
            <w:noWrap/>
            <w:vAlign w:val="bottom"/>
            <w:hideMark/>
            <w:tcPrChange w:id="2818" w:author="Dave Contreras" w:date="2019-07-19T08:34:00Z">
              <w:tcPr>
                <w:tcW w:w="1620" w:type="dxa"/>
                <w:tcBorders>
                  <w:top w:val="nil"/>
                  <w:left w:val="nil"/>
                  <w:bottom w:val="nil"/>
                  <w:right w:val="nil"/>
                </w:tcBorders>
                <w:shd w:val="clear" w:color="auto" w:fill="auto"/>
                <w:noWrap/>
                <w:vAlign w:val="bottom"/>
                <w:hideMark/>
              </w:tcPr>
            </w:tcPrChange>
          </w:tcPr>
          <w:p w14:paraId="62453344" w14:textId="77777777" w:rsidR="00FE0FE4" w:rsidRPr="00FE0FE4" w:rsidRDefault="00FE0FE4" w:rsidP="00FE0FE4">
            <w:pPr>
              <w:jc w:val="center"/>
              <w:rPr>
                <w:ins w:id="2819" w:author="Dave Contreras" w:date="2019-07-19T08:31:00Z"/>
                <w:rFonts w:ascii="Calibri" w:eastAsia="Times New Roman" w:hAnsi="Calibri" w:cs="Times New Roman"/>
                <w:color w:val="000000"/>
              </w:rPr>
            </w:pPr>
            <w:ins w:id="2820" w:author="Dave Contreras" w:date="2019-07-19T08:31:00Z">
              <w:r w:rsidRPr="00FE0FE4">
                <w:rPr>
                  <w:rFonts w:ascii="Calibri" w:eastAsia="Times New Roman" w:hAnsi="Calibri" w:cs="Times New Roman"/>
                  <w:color w:val="000000"/>
                </w:rPr>
                <w:t>3.90E-01</w:t>
              </w:r>
            </w:ins>
          </w:p>
        </w:tc>
        <w:tc>
          <w:tcPr>
            <w:tcW w:w="1080" w:type="dxa"/>
            <w:tcBorders>
              <w:top w:val="nil"/>
              <w:left w:val="nil"/>
              <w:bottom w:val="nil"/>
              <w:right w:val="nil"/>
            </w:tcBorders>
            <w:shd w:val="clear" w:color="auto" w:fill="auto"/>
            <w:noWrap/>
            <w:vAlign w:val="bottom"/>
            <w:hideMark/>
            <w:tcPrChange w:id="2821" w:author="Dave Contreras" w:date="2019-07-19T08:34:00Z">
              <w:tcPr>
                <w:tcW w:w="1080" w:type="dxa"/>
                <w:tcBorders>
                  <w:top w:val="nil"/>
                  <w:left w:val="nil"/>
                  <w:bottom w:val="nil"/>
                  <w:right w:val="nil"/>
                </w:tcBorders>
                <w:shd w:val="clear" w:color="auto" w:fill="auto"/>
                <w:noWrap/>
                <w:vAlign w:val="bottom"/>
                <w:hideMark/>
              </w:tcPr>
            </w:tcPrChange>
          </w:tcPr>
          <w:p w14:paraId="13CCA2EE" w14:textId="77777777" w:rsidR="00FE0FE4" w:rsidRPr="00FE0FE4" w:rsidRDefault="00FE0FE4" w:rsidP="00FE0FE4">
            <w:pPr>
              <w:jc w:val="center"/>
              <w:rPr>
                <w:ins w:id="2822" w:author="Dave Contreras" w:date="2019-07-19T08:31:00Z"/>
                <w:rFonts w:ascii="Calibri" w:eastAsia="Times New Roman" w:hAnsi="Calibri" w:cs="Times New Roman"/>
                <w:color w:val="000000"/>
              </w:rPr>
            </w:pPr>
            <w:ins w:id="2823" w:author="Dave Contreras" w:date="2019-07-19T08:31:00Z">
              <w:r w:rsidRPr="00FE0FE4">
                <w:rPr>
                  <w:rFonts w:ascii="Calibri" w:eastAsia="Times New Roman" w:hAnsi="Calibri" w:cs="Times New Roman"/>
                  <w:color w:val="000000"/>
                </w:rPr>
                <w:t>-5.605</w:t>
              </w:r>
            </w:ins>
          </w:p>
        </w:tc>
        <w:tc>
          <w:tcPr>
            <w:tcW w:w="1620" w:type="dxa"/>
            <w:tcBorders>
              <w:top w:val="nil"/>
              <w:left w:val="nil"/>
              <w:bottom w:val="nil"/>
              <w:right w:val="nil"/>
            </w:tcBorders>
            <w:shd w:val="clear" w:color="auto" w:fill="auto"/>
            <w:noWrap/>
            <w:vAlign w:val="bottom"/>
            <w:hideMark/>
            <w:tcPrChange w:id="2824" w:author="Dave Contreras" w:date="2019-07-19T08:34:00Z">
              <w:tcPr>
                <w:tcW w:w="1530" w:type="dxa"/>
                <w:gridSpan w:val="2"/>
                <w:tcBorders>
                  <w:top w:val="nil"/>
                  <w:left w:val="nil"/>
                  <w:bottom w:val="nil"/>
                  <w:right w:val="nil"/>
                </w:tcBorders>
                <w:shd w:val="clear" w:color="auto" w:fill="auto"/>
                <w:noWrap/>
                <w:vAlign w:val="bottom"/>
                <w:hideMark/>
              </w:tcPr>
            </w:tcPrChange>
          </w:tcPr>
          <w:p w14:paraId="2C93352A" w14:textId="68445021" w:rsidR="00FE0FE4" w:rsidRPr="00FE0FE4" w:rsidRDefault="00FE0FE4" w:rsidP="00FE0FE4">
            <w:pPr>
              <w:jc w:val="center"/>
              <w:rPr>
                <w:ins w:id="2825" w:author="Dave Contreras" w:date="2019-07-19T08:31:00Z"/>
                <w:rFonts w:ascii="Calibri" w:eastAsia="Times New Roman" w:hAnsi="Calibri" w:cs="Times New Roman"/>
                <w:color w:val="000000"/>
              </w:rPr>
            </w:pPr>
            <w:ins w:id="2826" w:author="Dave Contreras" w:date="2019-07-19T08:31:00Z">
              <w:r w:rsidRPr="00FE0FE4">
                <w:rPr>
                  <w:rFonts w:ascii="Calibri" w:eastAsia="Times New Roman" w:hAnsi="Calibri" w:cs="Times New Roman"/>
                  <w:color w:val="000000"/>
                </w:rPr>
                <w:t xml:space="preserve"> 4.41e-07 *</w:t>
              </w:r>
            </w:ins>
          </w:p>
        </w:tc>
      </w:tr>
      <w:tr w:rsidR="001E25F7" w:rsidRPr="00FE0FE4" w14:paraId="1E3CC418" w14:textId="77777777" w:rsidTr="00785F58">
        <w:tblPrEx>
          <w:tblPrExChange w:id="2827" w:author="Dave Contreras" w:date="2019-07-19T08:34:00Z">
            <w:tblPrEx>
              <w:tblW w:w="7920" w:type="dxa"/>
            </w:tblPrEx>
          </w:tblPrExChange>
        </w:tblPrEx>
        <w:trPr>
          <w:trHeight w:val="300"/>
          <w:ins w:id="2828" w:author="Dave Contreras" w:date="2019-07-19T08:31:00Z"/>
          <w:trPrChange w:id="2829"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830" w:author="Dave Contreras" w:date="2019-07-19T08:34:00Z">
              <w:tcPr>
                <w:tcW w:w="1479" w:type="dxa"/>
                <w:tcBorders>
                  <w:top w:val="nil"/>
                  <w:left w:val="nil"/>
                  <w:bottom w:val="nil"/>
                  <w:right w:val="nil"/>
                </w:tcBorders>
                <w:shd w:val="clear" w:color="auto" w:fill="auto"/>
                <w:noWrap/>
                <w:vAlign w:val="bottom"/>
                <w:hideMark/>
              </w:tcPr>
            </w:tcPrChange>
          </w:tcPr>
          <w:p w14:paraId="019A5A5C" w14:textId="77777777" w:rsidR="00FE0FE4" w:rsidRPr="00FE0FE4" w:rsidRDefault="00FE0FE4" w:rsidP="00FE0FE4">
            <w:pPr>
              <w:rPr>
                <w:ins w:id="2831" w:author="Dave Contreras" w:date="2019-07-19T08:31:00Z"/>
                <w:rFonts w:ascii="Calibri" w:eastAsia="Times New Roman" w:hAnsi="Calibri" w:cs="Times New Roman"/>
                <w:color w:val="000000"/>
              </w:rPr>
            </w:pPr>
            <w:ins w:id="2832" w:author="Dave Contreras" w:date="2019-07-19T08:31:00Z">
              <w:r w:rsidRPr="00FE0FE4">
                <w:rPr>
                  <w:rFonts w:ascii="Calibri" w:eastAsia="Times New Roman" w:hAnsi="Calibri" w:cs="Times New Roman"/>
                  <w:color w:val="000000"/>
                </w:rPr>
                <w:t>Temp</w:t>
              </w:r>
            </w:ins>
          </w:p>
        </w:tc>
        <w:tc>
          <w:tcPr>
            <w:tcW w:w="1491" w:type="dxa"/>
            <w:tcBorders>
              <w:top w:val="nil"/>
              <w:left w:val="nil"/>
              <w:bottom w:val="nil"/>
              <w:right w:val="nil"/>
            </w:tcBorders>
            <w:shd w:val="clear" w:color="auto" w:fill="auto"/>
            <w:noWrap/>
            <w:vAlign w:val="bottom"/>
            <w:hideMark/>
            <w:tcPrChange w:id="2833" w:author="Dave Contreras" w:date="2019-07-19T08:34:00Z">
              <w:tcPr>
                <w:tcW w:w="2211" w:type="dxa"/>
                <w:tcBorders>
                  <w:top w:val="nil"/>
                  <w:left w:val="nil"/>
                  <w:bottom w:val="nil"/>
                  <w:right w:val="nil"/>
                </w:tcBorders>
                <w:shd w:val="clear" w:color="auto" w:fill="auto"/>
                <w:noWrap/>
                <w:vAlign w:val="bottom"/>
                <w:hideMark/>
              </w:tcPr>
            </w:tcPrChange>
          </w:tcPr>
          <w:p w14:paraId="19893BCA" w14:textId="77777777" w:rsidR="00FE0FE4" w:rsidRPr="00FE0FE4" w:rsidRDefault="00FE0FE4" w:rsidP="00FE0FE4">
            <w:pPr>
              <w:jc w:val="center"/>
              <w:rPr>
                <w:ins w:id="2834" w:author="Dave Contreras" w:date="2019-07-19T08:31:00Z"/>
                <w:rFonts w:ascii="Calibri" w:eastAsia="Times New Roman" w:hAnsi="Calibri" w:cs="Times New Roman"/>
                <w:color w:val="000000"/>
              </w:rPr>
            </w:pPr>
            <w:ins w:id="2835" w:author="Dave Contreras" w:date="2019-07-19T08:31:00Z">
              <w:r w:rsidRPr="00FE0FE4">
                <w:rPr>
                  <w:rFonts w:ascii="Calibri" w:eastAsia="Times New Roman" w:hAnsi="Calibri" w:cs="Times New Roman"/>
                  <w:color w:val="000000"/>
                </w:rPr>
                <w:t>3.24E-01</w:t>
              </w:r>
            </w:ins>
          </w:p>
        </w:tc>
        <w:tc>
          <w:tcPr>
            <w:tcW w:w="1800" w:type="dxa"/>
            <w:tcBorders>
              <w:top w:val="nil"/>
              <w:left w:val="nil"/>
              <w:bottom w:val="nil"/>
              <w:right w:val="nil"/>
            </w:tcBorders>
            <w:shd w:val="clear" w:color="auto" w:fill="auto"/>
            <w:noWrap/>
            <w:vAlign w:val="bottom"/>
            <w:hideMark/>
            <w:tcPrChange w:id="2836" w:author="Dave Contreras" w:date="2019-07-19T08:34:00Z">
              <w:tcPr>
                <w:tcW w:w="1620" w:type="dxa"/>
                <w:tcBorders>
                  <w:top w:val="nil"/>
                  <w:left w:val="nil"/>
                  <w:bottom w:val="nil"/>
                  <w:right w:val="nil"/>
                </w:tcBorders>
                <w:shd w:val="clear" w:color="auto" w:fill="auto"/>
                <w:noWrap/>
                <w:vAlign w:val="bottom"/>
                <w:hideMark/>
              </w:tcPr>
            </w:tcPrChange>
          </w:tcPr>
          <w:p w14:paraId="40C768FC" w14:textId="77777777" w:rsidR="00FE0FE4" w:rsidRPr="00FE0FE4" w:rsidRDefault="00FE0FE4" w:rsidP="00FE0FE4">
            <w:pPr>
              <w:jc w:val="center"/>
              <w:rPr>
                <w:ins w:id="2837" w:author="Dave Contreras" w:date="2019-07-19T08:31:00Z"/>
                <w:rFonts w:ascii="Calibri" w:eastAsia="Times New Roman" w:hAnsi="Calibri" w:cs="Times New Roman"/>
                <w:color w:val="000000"/>
              </w:rPr>
            </w:pPr>
            <w:ins w:id="2838" w:author="Dave Contreras" w:date="2019-07-19T08:31:00Z">
              <w:r w:rsidRPr="00FE0FE4">
                <w:rPr>
                  <w:rFonts w:ascii="Calibri" w:eastAsia="Times New Roman" w:hAnsi="Calibri" w:cs="Times New Roman"/>
                  <w:color w:val="000000"/>
                </w:rPr>
                <w:t>1.71E-01</w:t>
              </w:r>
            </w:ins>
          </w:p>
        </w:tc>
        <w:tc>
          <w:tcPr>
            <w:tcW w:w="1080" w:type="dxa"/>
            <w:tcBorders>
              <w:top w:val="nil"/>
              <w:left w:val="nil"/>
              <w:bottom w:val="nil"/>
              <w:right w:val="nil"/>
            </w:tcBorders>
            <w:shd w:val="clear" w:color="auto" w:fill="auto"/>
            <w:noWrap/>
            <w:vAlign w:val="bottom"/>
            <w:hideMark/>
            <w:tcPrChange w:id="2839" w:author="Dave Contreras" w:date="2019-07-19T08:34:00Z">
              <w:tcPr>
                <w:tcW w:w="1080" w:type="dxa"/>
                <w:tcBorders>
                  <w:top w:val="nil"/>
                  <w:left w:val="nil"/>
                  <w:bottom w:val="nil"/>
                  <w:right w:val="nil"/>
                </w:tcBorders>
                <w:shd w:val="clear" w:color="auto" w:fill="auto"/>
                <w:noWrap/>
                <w:vAlign w:val="bottom"/>
                <w:hideMark/>
              </w:tcPr>
            </w:tcPrChange>
          </w:tcPr>
          <w:p w14:paraId="3D135E28" w14:textId="77777777" w:rsidR="00FE0FE4" w:rsidRPr="00FE0FE4" w:rsidRDefault="00FE0FE4" w:rsidP="00FE0FE4">
            <w:pPr>
              <w:jc w:val="center"/>
              <w:rPr>
                <w:ins w:id="2840" w:author="Dave Contreras" w:date="2019-07-19T08:31:00Z"/>
                <w:rFonts w:ascii="Calibri" w:eastAsia="Times New Roman" w:hAnsi="Calibri" w:cs="Times New Roman"/>
                <w:color w:val="000000"/>
              </w:rPr>
            </w:pPr>
            <w:ins w:id="2841" w:author="Dave Contreras" w:date="2019-07-19T08:31:00Z">
              <w:r w:rsidRPr="00FE0FE4">
                <w:rPr>
                  <w:rFonts w:ascii="Calibri" w:eastAsia="Times New Roman" w:hAnsi="Calibri" w:cs="Times New Roman"/>
                  <w:color w:val="000000"/>
                </w:rPr>
                <w:t>1.89</w:t>
              </w:r>
            </w:ins>
          </w:p>
        </w:tc>
        <w:tc>
          <w:tcPr>
            <w:tcW w:w="1620" w:type="dxa"/>
            <w:tcBorders>
              <w:top w:val="nil"/>
              <w:left w:val="nil"/>
              <w:bottom w:val="nil"/>
              <w:right w:val="nil"/>
            </w:tcBorders>
            <w:shd w:val="clear" w:color="auto" w:fill="auto"/>
            <w:noWrap/>
            <w:vAlign w:val="bottom"/>
            <w:hideMark/>
            <w:tcPrChange w:id="2842" w:author="Dave Contreras" w:date="2019-07-19T08:34:00Z">
              <w:tcPr>
                <w:tcW w:w="1530" w:type="dxa"/>
                <w:gridSpan w:val="2"/>
                <w:tcBorders>
                  <w:top w:val="nil"/>
                  <w:left w:val="nil"/>
                  <w:bottom w:val="nil"/>
                  <w:right w:val="nil"/>
                </w:tcBorders>
                <w:shd w:val="clear" w:color="auto" w:fill="auto"/>
                <w:noWrap/>
                <w:vAlign w:val="bottom"/>
                <w:hideMark/>
              </w:tcPr>
            </w:tcPrChange>
          </w:tcPr>
          <w:p w14:paraId="2B0FF528" w14:textId="0B16C58A" w:rsidR="00FE0FE4" w:rsidRPr="00FE0FE4" w:rsidRDefault="00FE0FE4" w:rsidP="00FE0FE4">
            <w:pPr>
              <w:jc w:val="center"/>
              <w:rPr>
                <w:ins w:id="2843" w:author="Dave Contreras" w:date="2019-07-19T08:31:00Z"/>
                <w:rFonts w:ascii="Calibri" w:eastAsia="Times New Roman" w:hAnsi="Calibri" w:cs="Times New Roman"/>
                <w:color w:val="000000"/>
              </w:rPr>
            </w:pPr>
            <w:ins w:id="2844" w:author="Dave Contreras" w:date="2019-07-19T08:31:00Z">
              <w:r w:rsidRPr="00FE0FE4">
                <w:rPr>
                  <w:rFonts w:ascii="Calibri" w:eastAsia="Times New Roman" w:hAnsi="Calibri" w:cs="Times New Roman"/>
                  <w:color w:val="000000"/>
                </w:rPr>
                <w:t xml:space="preserve">   0.0632  </w:t>
              </w:r>
            </w:ins>
          </w:p>
        </w:tc>
      </w:tr>
      <w:tr w:rsidR="001E25F7" w:rsidRPr="00FE0FE4" w14:paraId="27BA2688" w14:textId="77777777" w:rsidTr="00785F58">
        <w:tblPrEx>
          <w:tblPrExChange w:id="2845" w:author="Dave Contreras" w:date="2019-07-19T08:34:00Z">
            <w:tblPrEx>
              <w:tblW w:w="7920" w:type="dxa"/>
            </w:tblPrEx>
          </w:tblPrExChange>
        </w:tblPrEx>
        <w:trPr>
          <w:trHeight w:val="300"/>
          <w:ins w:id="2846" w:author="Dave Contreras" w:date="2019-07-19T08:31:00Z"/>
          <w:trPrChange w:id="2847"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848" w:author="Dave Contreras" w:date="2019-07-19T08:34:00Z">
              <w:tcPr>
                <w:tcW w:w="1479" w:type="dxa"/>
                <w:tcBorders>
                  <w:top w:val="nil"/>
                  <w:left w:val="nil"/>
                  <w:bottom w:val="nil"/>
                  <w:right w:val="nil"/>
                </w:tcBorders>
                <w:shd w:val="clear" w:color="auto" w:fill="auto"/>
                <w:noWrap/>
                <w:vAlign w:val="bottom"/>
                <w:hideMark/>
              </w:tcPr>
            </w:tcPrChange>
          </w:tcPr>
          <w:p w14:paraId="1C3B87EA" w14:textId="77777777" w:rsidR="00FE0FE4" w:rsidRPr="00FE0FE4" w:rsidRDefault="00FE0FE4" w:rsidP="00FE0FE4">
            <w:pPr>
              <w:rPr>
                <w:ins w:id="2849" w:author="Dave Contreras" w:date="2019-07-19T08:31:00Z"/>
                <w:rFonts w:ascii="Calibri" w:eastAsia="Times New Roman" w:hAnsi="Calibri" w:cs="Times New Roman"/>
                <w:color w:val="000000"/>
              </w:rPr>
            </w:pPr>
            <w:proofErr w:type="spellStart"/>
            <w:ins w:id="2850" w:author="Dave Contreras" w:date="2019-07-19T08:31:00Z">
              <w:r w:rsidRPr="00FE0FE4">
                <w:rPr>
                  <w:rFonts w:ascii="Calibri" w:eastAsia="Times New Roman" w:hAnsi="Calibri" w:cs="Times New Roman"/>
                  <w:color w:val="000000"/>
                </w:rPr>
                <w:t>SpC</w:t>
              </w:r>
              <w:proofErr w:type="spellEnd"/>
            </w:ins>
          </w:p>
        </w:tc>
        <w:tc>
          <w:tcPr>
            <w:tcW w:w="1491" w:type="dxa"/>
            <w:tcBorders>
              <w:top w:val="nil"/>
              <w:left w:val="nil"/>
              <w:bottom w:val="nil"/>
              <w:right w:val="nil"/>
            </w:tcBorders>
            <w:shd w:val="clear" w:color="auto" w:fill="auto"/>
            <w:noWrap/>
            <w:vAlign w:val="bottom"/>
            <w:hideMark/>
            <w:tcPrChange w:id="2851" w:author="Dave Contreras" w:date="2019-07-19T08:34:00Z">
              <w:tcPr>
                <w:tcW w:w="2211" w:type="dxa"/>
                <w:tcBorders>
                  <w:top w:val="nil"/>
                  <w:left w:val="nil"/>
                  <w:bottom w:val="nil"/>
                  <w:right w:val="nil"/>
                </w:tcBorders>
                <w:shd w:val="clear" w:color="auto" w:fill="auto"/>
                <w:noWrap/>
                <w:vAlign w:val="bottom"/>
                <w:hideMark/>
              </w:tcPr>
            </w:tcPrChange>
          </w:tcPr>
          <w:p w14:paraId="32D9E284" w14:textId="77777777" w:rsidR="00FE0FE4" w:rsidRPr="00FE0FE4" w:rsidRDefault="00FE0FE4" w:rsidP="00FE0FE4">
            <w:pPr>
              <w:jc w:val="center"/>
              <w:rPr>
                <w:ins w:id="2852" w:author="Dave Contreras" w:date="2019-07-19T08:31:00Z"/>
                <w:rFonts w:ascii="Calibri" w:eastAsia="Times New Roman" w:hAnsi="Calibri" w:cs="Times New Roman"/>
                <w:color w:val="000000"/>
              </w:rPr>
            </w:pPr>
            <w:ins w:id="2853" w:author="Dave Contreras" w:date="2019-07-19T08:31:00Z">
              <w:r w:rsidRPr="00FE0FE4">
                <w:rPr>
                  <w:rFonts w:ascii="Calibri" w:eastAsia="Times New Roman" w:hAnsi="Calibri" w:cs="Times New Roman"/>
                  <w:color w:val="000000"/>
                </w:rPr>
                <w:t>1.88E-04</w:t>
              </w:r>
            </w:ins>
          </w:p>
        </w:tc>
        <w:tc>
          <w:tcPr>
            <w:tcW w:w="1800" w:type="dxa"/>
            <w:tcBorders>
              <w:top w:val="nil"/>
              <w:left w:val="nil"/>
              <w:bottom w:val="nil"/>
              <w:right w:val="nil"/>
            </w:tcBorders>
            <w:shd w:val="clear" w:color="auto" w:fill="auto"/>
            <w:noWrap/>
            <w:vAlign w:val="bottom"/>
            <w:hideMark/>
            <w:tcPrChange w:id="2854" w:author="Dave Contreras" w:date="2019-07-19T08:34:00Z">
              <w:tcPr>
                <w:tcW w:w="1620" w:type="dxa"/>
                <w:tcBorders>
                  <w:top w:val="nil"/>
                  <w:left w:val="nil"/>
                  <w:bottom w:val="nil"/>
                  <w:right w:val="nil"/>
                </w:tcBorders>
                <w:shd w:val="clear" w:color="auto" w:fill="auto"/>
                <w:noWrap/>
                <w:vAlign w:val="bottom"/>
                <w:hideMark/>
              </w:tcPr>
            </w:tcPrChange>
          </w:tcPr>
          <w:p w14:paraId="6BD3B8DE" w14:textId="77777777" w:rsidR="00FE0FE4" w:rsidRPr="00FE0FE4" w:rsidRDefault="00FE0FE4" w:rsidP="00FE0FE4">
            <w:pPr>
              <w:jc w:val="center"/>
              <w:rPr>
                <w:ins w:id="2855" w:author="Dave Contreras" w:date="2019-07-19T08:31:00Z"/>
                <w:rFonts w:ascii="Calibri" w:eastAsia="Times New Roman" w:hAnsi="Calibri" w:cs="Times New Roman"/>
                <w:color w:val="000000"/>
              </w:rPr>
            </w:pPr>
            <w:ins w:id="2856" w:author="Dave Contreras" w:date="2019-07-19T08:31:00Z">
              <w:r w:rsidRPr="00FE0FE4">
                <w:rPr>
                  <w:rFonts w:ascii="Calibri" w:eastAsia="Times New Roman" w:hAnsi="Calibri" w:cs="Times New Roman"/>
                  <w:color w:val="000000"/>
                </w:rPr>
                <w:t>8.27E-05</w:t>
              </w:r>
            </w:ins>
          </w:p>
        </w:tc>
        <w:tc>
          <w:tcPr>
            <w:tcW w:w="1080" w:type="dxa"/>
            <w:tcBorders>
              <w:top w:val="nil"/>
              <w:left w:val="nil"/>
              <w:bottom w:val="nil"/>
              <w:right w:val="nil"/>
            </w:tcBorders>
            <w:shd w:val="clear" w:color="auto" w:fill="auto"/>
            <w:noWrap/>
            <w:vAlign w:val="bottom"/>
            <w:hideMark/>
            <w:tcPrChange w:id="2857" w:author="Dave Contreras" w:date="2019-07-19T08:34:00Z">
              <w:tcPr>
                <w:tcW w:w="1080" w:type="dxa"/>
                <w:tcBorders>
                  <w:top w:val="nil"/>
                  <w:left w:val="nil"/>
                  <w:bottom w:val="nil"/>
                  <w:right w:val="nil"/>
                </w:tcBorders>
                <w:shd w:val="clear" w:color="auto" w:fill="auto"/>
                <w:noWrap/>
                <w:vAlign w:val="bottom"/>
                <w:hideMark/>
              </w:tcPr>
            </w:tcPrChange>
          </w:tcPr>
          <w:p w14:paraId="34681176" w14:textId="77777777" w:rsidR="00FE0FE4" w:rsidRPr="00FE0FE4" w:rsidRDefault="00FE0FE4" w:rsidP="00FE0FE4">
            <w:pPr>
              <w:jc w:val="center"/>
              <w:rPr>
                <w:ins w:id="2858" w:author="Dave Contreras" w:date="2019-07-19T08:31:00Z"/>
                <w:rFonts w:ascii="Calibri" w:eastAsia="Times New Roman" w:hAnsi="Calibri" w:cs="Times New Roman"/>
                <w:color w:val="000000"/>
              </w:rPr>
            </w:pPr>
            <w:ins w:id="2859" w:author="Dave Contreras" w:date="2019-07-19T08:31:00Z">
              <w:r w:rsidRPr="00FE0FE4">
                <w:rPr>
                  <w:rFonts w:ascii="Calibri" w:eastAsia="Times New Roman" w:hAnsi="Calibri" w:cs="Times New Roman"/>
                  <w:color w:val="000000"/>
                </w:rPr>
                <w:t>2.273</w:t>
              </w:r>
            </w:ins>
          </w:p>
        </w:tc>
        <w:tc>
          <w:tcPr>
            <w:tcW w:w="1620" w:type="dxa"/>
            <w:tcBorders>
              <w:top w:val="nil"/>
              <w:left w:val="nil"/>
              <w:bottom w:val="nil"/>
              <w:right w:val="nil"/>
            </w:tcBorders>
            <w:shd w:val="clear" w:color="auto" w:fill="auto"/>
            <w:noWrap/>
            <w:vAlign w:val="bottom"/>
            <w:hideMark/>
            <w:tcPrChange w:id="2860" w:author="Dave Contreras" w:date="2019-07-19T08:34:00Z">
              <w:tcPr>
                <w:tcW w:w="1530" w:type="dxa"/>
                <w:gridSpan w:val="2"/>
                <w:tcBorders>
                  <w:top w:val="nil"/>
                  <w:left w:val="nil"/>
                  <w:bottom w:val="nil"/>
                  <w:right w:val="nil"/>
                </w:tcBorders>
                <w:shd w:val="clear" w:color="auto" w:fill="auto"/>
                <w:noWrap/>
                <w:vAlign w:val="bottom"/>
                <w:hideMark/>
              </w:tcPr>
            </w:tcPrChange>
          </w:tcPr>
          <w:p w14:paraId="1772BC9A" w14:textId="77777777" w:rsidR="00FE0FE4" w:rsidRPr="00FE0FE4" w:rsidRDefault="00FE0FE4" w:rsidP="00FE0FE4">
            <w:pPr>
              <w:jc w:val="center"/>
              <w:rPr>
                <w:ins w:id="2861" w:author="Dave Contreras" w:date="2019-07-19T08:31:00Z"/>
                <w:rFonts w:ascii="Calibri" w:eastAsia="Times New Roman" w:hAnsi="Calibri" w:cs="Times New Roman"/>
                <w:color w:val="000000"/>
              </w:rPr>
            </w:pPr>
            <w:ins w:id="2862" w:author="Dave Contreras" w:date="2019-07-19T08:31:00Z">
              <w:r w:rsidRPr="00FE0FE4">
                <w:rPr>
                  <w:rFonts w:ascii="Calibri" w:eastAsia="Times New Roman" w:hAnsi="Calibri" w:cs="Times New Roman"/>
                  <w:color w:val="000000"/>
                </w:rPr>
                <w:t xml:space="preserve">   0.0263 *  </w:t>
              </w:r>
            </w:ins>
          </w:p>
        </w:tc>
      </w:tr>
      <w:tr w:rsidR="001E25F7" w:rsidRPr="00FE0FE4" w14:paraId="7D8E152D" w14:textId="77777777" w:rsidTr="00785F58">
        <w:tblPrEx>
          <w:tblPrExChange w:id="2863" w:author="Dave Contreras" w:date="2019-07-19T08:34:00Z">
            <w:tblPrEx>
              <w:tblW w:w="7920" w:type="dxa"/>
            </w:tblPrEx>
          </w:tblPrExChange>
        </w:tblPrEx>
        <w:trPr>
          <w:trHeight w:val="300"/>
          <w:ins w:id="2864" w:author="Dave Contreras" w:date="2019-07-19T08:31:00Z"/>
          <w:trPrChange w:id="2865"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866" w:author="Dave Contreras" w:date="2019-07-19T08:34:00Z">
              <w:tcPr>
                <w:tcW w:w="1479" w:type="dxa"/>
                <w:tcBorders>
                  <w:top w:val="nil"/>
                  <w:left w:val="nil"/>
                  <w:bottom w:val="nil"/>
                  <w:right w:val="nil"/>
                </w:tcBorders>
                <w:shd w:val="clear" w:color="auto" w:fill="auto"/>
                <w:noWrap/>
                <w:vAlign w:val="bottom"/>
                <w:hideMark/>
              </w:tcPr>
            </w:tcPrChange>
          </w:tcPr>
          <w:p w14:paraId="2B64E6EE" w14:textId="77777777" w:rsidR="00FE0FE4" w:rsidRPr="00FE0FE4" w:rsidRDefault="00FE0FE4" w:rsidP="00FE0FE4">
            <w:pPr>
              <w:rPr>
                <w:ins w:id="2867" w:author="Dave Contreras" w:date="2019-07-19T08:31:00Z"/>
                <w:rFonts w:ascii="Calibri" w:eastAsia="Times New Roman" w:hAnsi="Calibri" w:cs="Times New Roman"/>
                <w:color w:val="000000"/>
              </w:rPr>
            </w:pPr>
            <w:proofErr w:type="spellStart"/>
            <w:ins w:id="2868" w:author="Dave Contreras" w:date="2019-07-19T08:31:00Z">
              <w:r w:rsidRPr="00FE0FE4">
                <w:rPr>
                  <w:rFonts w:ascii="Calibri" w:eastAsia="Times New Roman" w:hAnsi="Calibri" w:cs="Times New Roman"/>
                  <w:color w:val="000000"/>
                </w:rPr>
                <w:t>Turb</w:t>
              </w:r>
              <w:proofErr w:type="spellEnd"/>
            </w:ins>
          </w:p>
        </w:tc>
        <w:tc>
          <w:tcPr>
            <w:tcW w:w="1491" w:type="dxa"/>
            <w:tcBorders>
              <w:top w:val="nil"/>
              <w:left w:val="nil"/>
              <w:bottom w:val="nil"/>
              <w:right w:val="nil"/>
            </w:tcBorders>
            <w:shd w:val="clear" w:color="auto" w:fill="auto"/>
            <w:noWrap/>
            <w:vAlign w:val="bottom"/>
            <w:hideMark/>
            <w:tcPrChange w:id="2869" w:author="Dave Contreras" w:date="2019-07-19T08:34:00Z">
              <w:tcPr>
                <w:tcW w:w="2211" w:type="dxa"/>
                <w:tcBorders>
                  <w:top w:val="nil"/>
                  <w:left w:val="nil"/>
                  <w:bottom w:val="nil"/>
                  <w:right w:val="nil"/>
                </w:tcBorders>
                <w:shd w:val="clear" w:color="auto" w:fill="auto"/>
                <w:noWrap/>
                <w:vAlign w:val="bottom"/>
                <w:hideMark/>
              </w:tcPr>
            </w:tcPrChange>
          </w:tcPr>
          <w:p w14:paraId="58FC02CA" w14:textId="77777777" w:rsidR="00FE0FE4" w:rsidRPr="00FE0FE4" w:rsidRDefault="00FE0FE4" w:rsidP="00FE0FE4">
            <w:pPr>
              <w:jc w:val="center"/>
              <w:rPr>
                <w:ins w:id="2870" w:author="Dave Contreras" w:date="2019-07-19T08:31:00Z"/>
                <w:rFonts w:ascii="Calibri" w:eastAsia="Times New Roman" w:hAnsi="Calibri" w:cs="Times New Roman"/>
                <w:color w:val="000000"/>
              </w:rPr>
            </w:pPr>
            <w:ins w:id="2871" w:author="Dave Contreras" w:date="2019-07-19T08:31:00Z">
              <w:r w:rsidRPr="00FE0FE4">
                <w:rPr>
                  <w:rFonts w:ascii="Calibri" w:eastAsia="Times New Roman" w:hAnsi="Calibri" w:cs="Times New Roman"/>
                  <w:color w:val="000000"/>
                </w:rPr>
                <w:t>1.82E-02</w:t>
              </w:r>
            </w:ins>
          </w:p>
        </w:tc>
        <w:tc>
          <w:tcPr>
            <w:tcW w:w="1800" w:type="dxa"/>
            <w:tcBorders>
              <w:top w:val="nil"/>
              <w:left w:val="nil"/>
              <w:bottom w:val="nil"/>
              <w:right w:val="nil"/>
            </w:tcBorders>
            <w:shd w:val="clear" w:color="auto" w:fill="auto"/>
            <w:noWrap/>
            <w:vAlign w:val="bottom"/>
            <w:hideMark/>
            <w:tcPrChange w:id="2872" w:author="Dave Contreras" w:date="2019-07-19T08:34:00Z">
              <w:tcPr>
                <w:tcW w:w="1620" w:type="dxa"/>
                <w:tcBorders>
                  <w:top w:val="nil"/>
                  <w:left w:val="nil"/>
                  <w:bottom w:val="nil"/>
                  <w:right w:val="nil"/>
                </w:tcBorders>
                <w:shd w:val="clear" w:color="auto" w:fill="auto"/>
                <w:noWrap/>
                <w:vAlign w:val="bottom"/>
                <w:hideMark/>
              </w:tcPr>
            </w:tcPrChange>
          </w:tcPr>
          <w:p w14:paraId="5703E06A" w14:textId="77777777" w:rsidR="00FE0FE4" w:rsidRPr="00FE0FE4" w:rsidRDefault="00FE0FE4" w:rsidP="00FE0FE4">
            <w:pPr>
              <w:jc w:val="center"/>
              <w:rPr>
                <w:ins w:id="2873" w:author="Dave Contreras" w:date="2019-07-19T08:31:00Z"/>
                <w:rFonts w:ascii="Calibri" w:eastAsia="Times New Roman" w:hAnsi="Calibri" w:cs="Times New Roman"/>
                <w:color w:val="000000"/>
              </w:rPr>
            </w:pPr>
            <w:ins w:id="2874" w:author="Dave Contreras" w:date="2019-07-19T08:31:00Z">
              <w:r w:rsidRPr="00FE0FE4">
                <w:rPr>
                  <w:rFonts w:ascii="Calibri" w:eastAsia="Times New Roman" w:hAnsi="Calibri" w:cs="Times New Roman"/>
                  <w:color w:val="000000"/>
                </w:rPr>
                <w:t>8.47E-03</w:t>
              </w:r>
            </w:ins>
          </w:p>
        </w:tc>
        <w:tc>
          <w:tcPr>
            <w:tcW w:w="1080" w:type="dxa"/>
            <w:tcBorders>
              <w:top w:val="nil"/>
              <w:left w:val="nil"/>
              <w:bottom w:val="nil"/>
              <w:right w:val="nil"/>
            </w:tcBorders>
            <w:shd w:val="clear" w:color="auto" w:fill="auto"/>
            <w:noWrap/>
            <w:vAlign w:val="bottom"/>
            <w:hideMark/>
            <w:tcPrChange w:id="2875" w:author="Dave Contreras" w:date="2019-07-19T08:34:00Z">
              <w:tcPr>
                <w:tcW w:w="1080" w:type="dxa"/>
                <w:tcBorders>
                  <w:top w:val="nil"/>
                  <w:left w:val="nil"/>
                  <w:bottom w:val="nil"/>
                  <w:right w:val="nil"/>
                </w:tcBorders>
                <w:shd w:val="clear" w:color="auto" w:fill="auto"/>
                <w:noWrap/>
                <w:vAlign w:val="bottom"/>
                <w:hideMark/>
              </w:tcPr>
            </w:tcPrChange>
          </w:tcPr>
          <w:p w14:paraId="4AC524F7" w14:textId="77777777" w:rsidR="00FE0FE4" w:rsidRPr="00FE0FE4" w:rsidRDefault="00FE0FE4" w:rsidP="00FE0FE4">
            <w:pPr>
              <w:jc w:val="center"/>
              <w:rPr>
                <w:ins w:id="2876" w:author="Dave Contreras" w:date="2019-07-19T08:31:00Z"/>
                <w:rFonts w:ascii="Calibri" w:eastAsia="Times New Roman" w:hAnsi="Calibri" w:cs="Times New Roman"/>
                <w:color w:val="000000"/>
              </w:rPr>
            </w:pPr>
            <w:ins w:id="2877" w:author="Dave Contreras" w:date="2019-07-19T08:31:00Z">
              <w:r w:rsidRPr="00FE0FE4">
                <w:rPr>
                  <w:rFonts w:ascii="Calibri" w:eastAsia="Times New Roman" w:hAnsi="Calibri" w:cs="Times New Roman"/>
                  <w:color w:val="000000"/>
                </w:rPr>
                <w:t>2.15</w:t>
              </w:r>
            </w:ins>
          </w:p>
        </w:tc>
        <w:tc>
          <w:tcPr>
            <w:tcW w:w="1620" w:type="dxa"/>
            <w:tcBorders>
              <w:top w:val="nil"/>
              <w:left w:val="nil"/>
              <w:bottom w:val="nil"/>
              <w:right w:val="nil"/>
            </w:tcBorders>
            <w:shd w:val="clear" w:color="auto" w:fill="auto"/>
            <w:noWrap/>
            <w:vAlign w:val="bottom"/>
            <w:hideMark/>
            <w:tcPrChange w:id="2878" w:author="Dave Contreras" w:date="2019-07-19T08:34:00Z">
              <w:tcPr>
                <w:tcW w:w="1530" w:type="dxa"/>
                <w:gridSpan w:val="2"/>
                <w:tcBorders>
                  <w:top w:val="nil"/>
                  <w:left w:val="nil"/>
                  <w:bottom w:val="nil"/>
                  <w:right w:val="nil"/>
                </w:tcBorders>
                <w:shd w:val="clear" w:color="auto" w:fill="auto"/>
                <w:noWrap/>
                <w:vAlign w:val="bottom"/>
                <w:hideMark/>
              </w:tcPr>
            </w:tcPrChange>
          </w:tcPr>
          <w:p w14:paraId="0827E523" w14:textId="77777777" w:rsidR="00FE0FE4" w:rsidRPr="00FE0FE4" w:rsidRDefault="00FE0FE4" w:rsidP="00FE0FE4">
            <w:pPr>
              <w:jc w:val="center"/>
              <w:rPr>
                <w:ins w:id="2879" w:author="Dave Contreras" w:date="2019-07-19T08:31:00Z"/>
                <w:rFonts w:ascii="Calibri" w:eastAsia="Times New Roman" w:hAnsi="Calibri" w:cs="Times New Roman"/>
                <w:color w:val="000000"/>
              </w:rPr>
            </w:pPr>
            <w:ins w:id="2880" w:author="Dave Contreras" w:date="2019-07-19T08:31:00Z">
              <w:r w:rsidRPr="00FE0FE4">
                <w:rPr>
                  <w:rFonts w:ascii="Calibri" w:eastAsia="Times New Roman" w:hAnsi="Calibri" w:cs="Times New Roman"/>
                  <w:color w:val="000000"/>
                </w:rPr>
                <w:t xml:space="preserve">   0.0352 *</w:t>
              </w:r>
            </w:ins>
          </w:p>
        </w:tc>
      </w:tr>
      <w:tr w:rsidR="001E25F7" w:rsidRPr="00FE0FE4" w14:paraId="5E39C284" w14:textId="77777777" w:rsidTr="00785F58">
        <w:tblPrEx>
          <w:tblPrExChange w:id="2881" w:author="Dave Contreras" w:date="2019-07-19T08:34:00Z">
            <w:tblPrEx>
              <w:tblW w:w="7920" w:type="dxa"/>
            </w:tblPrEx>
          </w:tblPrExChange>
        </w:tblPrEx>
        <w:trPr>
          <w:trHeight w:val="300"/>
          <w:ins w:id="2882" w:author="Dave Contreras" w:date="2019-07-19T08:31:00Z"/>
          <w:trPrChange w:id="2883"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884" w:author="Dave Contreras" w:date="2019-07-19T08:34:00Z">
              <w:tcPr>
                <w:tcW w:w="1479" w:type="dxa"/>
                <w:tcBorders>
                  <w:top w:val="nil"/>
                  <w:left w:val="nil"/>
                  <w:bottom w:val="nil"/>
                  <w:right w:val="nil"/>
                </w:tcBorders>
                <w:shd w:val="clear" w:color="auto" w:fill="auto"/>
                <w:noWrap/>
                <w:vAlign w:val="bottom"/>
                <w:hideMark/>
              </w:tcPr>
            </w:tcPrChange>
          </w:tcPr>
          <w:p w14:paraId="4ECF58A8" w14:textId="77777777" w:rsidR="00FE0FE4" w:rsidRPr="00FE0FE4" w:rsidRDefault="00FE0FE4" w:rsidP="00FE0FE4">
            <w:pPr>
              <w:jc w:val="center"/>
              <w:rPr>
                <w:ins w:id="2885" w:author="Dave Contreras" w:date="2019-07-19T08:31:00Z"/>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Change w:id="2886" w:author="Dave Contreras" w:date="2019-07-19T08:34:00Z">
              <w:tcPr>
                <w:tcW w:w="2211" w:type="dxa"/>
                <w:tcBorders>
                  <w:top w:val="nil"/>
                  <w:left w:val="nil"/>
                  <w:bottom w:val="nil"/>
                  <w:right w:val="nil"/>
                </w:tcBorders>
                <w:shd w:val="clear" w:color="auto" w:fill="auto"/>
                <w:noWrap/>
                <w:vAlign w:val="bottom"/>
                <w:hideMark/>
              </w:tcPr>
            </w:tcPrChange>
          </w:tcPr>
          <w:p w14:paraId="038901DF" w14:textId="77777777" w:rsidR="00FE0FE4" w:rsidRPr="00FE0FE4" w:rsidRDefault="00FE0FE4" w:rsidP="00FE0FE4">
            <w:pPr>
              <w:rPr>
                <w:ins w:id="2887" w:author="Dave Contreras" w:date="2019-07-19T08:31:00Z"/>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Change w:id="2888" w:author="Dave Contreras" w:date="2019-07-19T08:34:00Z">
              <w:tcPr>
                <w:tcW w:w="1620" w:type="dxa"/>
                <w:tcBorders>
                  <w:top w:val="nil"/>
                  <w:left w:val="nil"/>
                  <w:bottom w:val="nil"/>
                  <w:right w:val="nil"/>
                </w:tcBorders>
                <w:shd w:val="clear" w:color="auto" w:fill="auto"/>
                <w:noWrap/>
                <w:vAlign w:val="bottom"/>
                <w:hideMark/>
              </w:tcPr>
            </w:tcPrChange>
          </w:tcPr>
          <w:p w14:paraId="3A197D83" w14:textId="77777777" w:rsidR="00FE0FE4" w:rsidRPr="00FE0FE4" w:rsidRDefault="00FE0FE4" w:rsidP="00FE0FE4">
            <w:pPr>
              <w:jc w:val="center"/>
              <w:rPr>
                <w:ins w:id="2889" w:author="Dave Contreras" w:date="2019-07-19T08:31:00Z"/>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Change w:id="2890" w:author="Dave Contreras" w:date="2019-07-19T08:34:00Z">
              <w:tcPr>
                <w:tcW w:w="1080" w:type="dxa"/>
                <w:tcBorders>
                  <w:top w:val="nil"/>
                  <w:left w:val="nil"/>
                  <w:bottom w:val="nil"/>
                  <w:right w:val="nil"/>
                </w:tcBorders>
                <w:shd w:val="clear" w:color="auto" w:fill="auto"/>
                <w:noWrap/>
                <w:vAlign w:val="bottom"/>
                <w:hideMark/>
              </w:tcPr>
            </w:tcPrChange>
          </w:tcPr>
          <w:p w14:paraId="7EF0D896" w14:textId="77777777" w:rsidR="00FE0FE4" w:rsidRPr="00FE0FE4" w:rsidRDefault="00FE0FE4" w:rsidP="00FE0FE4">
            <w:pPr>
              <w:jc w:val="center"/>
              <w:rPr>
                <w:ins w:id="2891" w:author="Dave Contreras" w:date="2019-07-19T08:31:00Z"/>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Change w:id="2892" w:author="Dave Contreras" w:date="2019-07-19T08:34:00Z">
              <w:tcPr>
                <w:tcW w:w="1530" w:type="dxa"/>
                <w:gridSpan w:val="2"/>
                <w:tcBorders>
                  <w:top w:val="nil"/>
                  <w:left w:val="nil"/>
                  <w:bottom w:val="nil"/>
                  <w:right w:val="nil"/>
                </w:tcBorders>
                <w:shd w:val="clear" w:color="auto" w:fill="auto"/>
                <w:noWrap/>
                <w:vAlign w:val="bottom"/>
                <w:hideMark/>
              </w:tcPr>
            </w:tcPrChange>
          </w:tcPr>
          <w:p w14:paraId="78B1F610" w14:textId="77777777" w:rsidR="00FE0FE4" w:rsidRPr="00FE0FE4" w:rsidRDefault="00FE0FE4" w:rsidP="00FE0FE4">
            <w:pPr>
              <w:jc w:val="center"/>
              <w:rPr>
                <w:ins w:id="2893" w:author="Dave Contreras" w:date="2019-07-19T08:31:00Z"/>
                <w:rFonts w:ascii="Times New Roman" w:eastAsia="Times New Roman" w:hAnsi="Times New Roman" w:cs="Times New Roman"/>
                <w:sz w:val="20"/>
                <w:szCs w:val="20"/>
              </w:rPr>
            </w:pPr>
          </w:p>
        </w:tc>
      </w:tr>
      <w:tr w:rsidR="00FE0FE4" w:rsidRPr="00FE0FE4" w14:paraId="2C650213" w14:textId="77777777" w:rsidTr="00785F58">
        <w:trPr>
          <w:trHeight w:val="300"/>
          <w:ins w:id="2894" w:author="Dave Contreras" w:date="2019-07-19T08:31:00Z"/>
          <w:trPrChange w:id="2895" w:author="Dave Contreras" w:date="2019-07-19T08:34:00Z">
            <w:trPr>
              <w:gridAfter w:val="0"/>
              <w:trHeight w:val="300"/>
            </w:trPr>
          </w:trPrChange>
        </w:trPr>
        <w:tc>
          <w:tcPr>
            <w:tcW w:w="7470" w:type="dxa"/>
            <w:gridSpan w:val="5"/>
            <w:tcBorders>
              <w:top w:val="single" w:sz="4" w:space="0" w:color="auto"/>
              <w:left w:val="nil"/>
              <w:bottom w:val="single" w:sz="4" w:space="0" w:color="auto"/>
              <w:right w:val="nil"/>
            </w:tcBorders>
            <w:shd w:val="clear" w:color="auto" w:fill="auto"/>
            <w:noWrap/>
            <w:vAlign w:val="bottom"/>
            <w:hideMark/>
            <w:tcPrChange w:id="2896" w:author="Dave Contreras" w:date="2019-07-19T08:34:00Z">
              <w:tcPr>
                <w:tcW w:w="6601" w:type="dxa"/>
                <w:gridSpan w:val="5"/>
                <w:tcBorders>
                  <w:top w:val="single" w:sz="4" w:space="0" w:color="auto"/>
                  <w:left w:val="nil"/>
                  <w:bottom w:val="single" w:sz="4" w:space="0" w:color="auto"/>
                  <w:right w:val="nil"/>
                </w:tcBorders>
                <w:shd w:val="clear" w:color="auto" w:fill="auto"/>
                <w:noWrap/>
                <w:vAlign w:val="bottom"/>
                <w:hideMark/>
              </w:tcPr>
            </w:tcPrChange>
          </w:tcPr>
          <w:p w14:paraId="68E821C9" w14:textId="77777777" w:rsidR="00FE0FE4" w:rsidRPr="00B3125F" w:rsidRDefault="00FE0FE4" w:rsidP="00FE0FE4">
            <w:pPr>
              <w:jc w:val="center"/>
              <w:rPr>
                <w:ins w:id="2897" w:author="Dave Contreras" w:date="2019-07-19T08:31:00Z"/>
                <w:rFonts w:ascii="Calibri" w:eastAsia="Times New Roman" w:hAnsi="Calibri" w:cs="Times New Roman"/>
                <w:b/>
                <w:bCs/>
                <w:color w:val="000000"/>
                <w:rPrChange w:id="2898" w:author="Dave Contreras" w:date="2019-07-19T08:32:00Z">
                  <w:rPr>
                    <w:ins w:id="2899" w:author="Dave Contreras" w:date="2019-07-19T08:31:00Z"/>
                    <w:rFonts w:ascii="Calibri" w:eastAsia="Times New Roman" w:hAnsi="Calibri" w:cs="Times New Roman"/>
                    <w:color w:val="000000"/>
                  </w:rPr>
                </w:rPrChange>
              </w:rPr>
            </w:pPr>
            <w:ins w:id="2900" w:author="Dave Contreras" w:date="2019-07-19T08:31:00Z">
              <w:r w:rsidRPr="00B3125F">
                <w:rPr>
                  <w:rFonts w:ascii="Calibri" w:eastAsia="Times New Roman" w:hAnsi="Calibri" w:cs="Times New Roman"/>
                  <w:b/>
                  <w:bCs/>
                  <w:color w:val="000000"/>
                  <w:rPrChange w:id="2901" w:author="Dave Contreras" w:date="2019-07-19T08:32:00Z">
                    <w:rPr>
                      <w:rFonts w:ascii="Calibri" w:eastAsia="Times New Roman" w:hAnsi="Calibri" w:cs="Times New Roman"/>
                      <w:color w:val="000000"/>
                    </w:rPr>
                  </w:rPrChange>
                </w:rPr>
                <w:t>Decker Island</w:t>
              </w:r>
            </w:ins>
          </w:p>
        </w:tc>
      </w:tr>
      <w:tr w:rsidR="001E25F7" w:rsidRPr="00FE0FE4" w14:paraId="72F423FB" w14:textId="77777777" w:rsidTr="00785F58">
        <w:tblPrEx>
          <w:tblPrExChange w:id="2902" w:author="Dave Contreras" w:date="2019-07-19T08:34:00Z">
            <w:tblPrEx>
              <w:tblW w:w="7920" w:type="dxa"/>
            </w:tblPrEx>
          </w:tblPrExChange>
        </w:tblPrEx>
        <w:trPr>
          <w:trHeight w:val="300"/>
          <w:ins w:id="2903" w:author="Dave Contreras" w:date="2019-07-19T08:31:00Z"/>
          <w:trPrChange w:id="2904" w:author="Dave Contreras" w:date="2019-07-19T08:34:00Z">
            <w:trPr>
              <w:trHeight w:val="300"/>
            </w:trPr>
          </w:trPrChange>
        </w:trPr>
        <w:tc>
          <w:tcPr>
            <w:tcW w:w="1479" w:type="dxa"/>
            <w:tcBorders>
              <w:top w:val="nil"/>
              <w:left w:val="nil"/>
              <w:bottom w:val="single" w:sz="4" w:space="0" w:color="auto"/>
              <w:right w:val="nil"/>
            </w:tcBorders>
            <w:shd w:val="clear" w:color="auto" w:fill="auto"/>
            <w:noWrap/>
            <w:vAlign w:val="bottom"/>
            <w:hideMark/>
            <w:tcPrChange w:id="2905" w:author="Dave Contreras" w:date="2019-07-19T08:34:00Z">
              <w:tcPr>
                <w:tcW w:w="1479" w:type="dxa"/>
                <w:tcBorders>
                  <w:top w:val="nil"/>
                  <w:left w:val="nil"/>
                  <w:bottom w:val="single" w:sz="4" w:space="0" w:color="auto"/>
                  <w:right w:val="nil"/>
                </w:tcBorders>
                <w:shd w:val="clear" w:color="auto" w:fill="auto"/>
                <w:noWrap/>
                <w:vAlign w:val="bottom"/>
                <w:hideMark/>
              </w:tcPr>
            </w:tcPrChange>
          </w:tcPr>
          <w:p w14:paraId="3A0D5584" w14:textId="77777777" w:rsidR="00FE0FE4" w:rsidRPr="00B3125F" w:rsidRDefault="00FE0FE4" w:rsidP="00FE0FE4">
            <w:pPr>
              <w:rPr>
                <w:ins w:id="2906" w:author="Dave Contreras" w:date="2019-07-19T08:31:00Z"/>
                <w:rFonts w:ascii="Calibri" w:eastAsia="Times New Roman" w:hAnsi="Calibri" w:cs="Times New Roman"/>
                <w:b/>
                <w:bCs/>
                <w:color w:val="000000"/>
                <w:rPrChange w:id="2907" w:author="Dave Contreras" w:date="2019-07-19T08:32:00Z">
                  <w:rPr>
                    <w:ins w:id="2908" w:author="Dave Contreras" w:date="2019-07-19T08:31:00Z"/>
                    <w:rFonts w:ascii="Calibri" w:eastAsia="Times New Roman" w:hAnsi="Calibri" w:cs="Times New Roman"/>
                    <w:color w:val="000000"/>
                  </w:rPr>
                </w:rPrChange>
              </w:rPr>
            </w:pPr>
            <w:ins w:id="2909" w:author="Dave Contreras" w:date="2019-07-19T08:31:00Z">
              <w:r w:rsidRPr="00B3125F">
                <w:rPr>
                  <w:rFonts w:ascii="Calibri" w:eastAsia="Times New Roman" w:hAnsi="Calibri" w:cs="Times New Roman"/>
                  <w:b/>
                  <w:bCs/>
                  <w:color w:val="000000"/>
                  <w:rPrChange w:id="2910" w:author="Dave Contreras" w:date="2019-07-19T08:32:00Z">
                    <w:rPr>
                      <w:rFonts w:ascii="Calibri" w:eastAsia="Times New Roman" w:hAnsi="Calibri" w:cs="Times New Roman"/>
                      <w:color w:val="000000"/>
                    </w:rPr>
                  </w:rPrChange>
                </w:rPr>
                <w:t>Factor</w:t>
              </w:r>
            </w:ins>
          </w:p>
        </w:tc>
        <w:tc>
          <w:tcPr>
            <w:tcW w:w="1491" w:type="dxa"/>
            <w:tcBorders>
              <w:top w:val="nil"/>
              <w:left w:val="nil"/>
              <w:bottom w:val="single" w:sz="4" w:space="0" w:color="auto"/>
              <w:right w:val="nil"/>
            </w:tcBorders>
            <w:shd w:val="clear" w:color="auto" w:fill="auto"/>
            <w:noWrap/>
            <w:vAlign w:val="bottom"/>
            <w:hideMark/>
            <w:tcPrChange w:id="2911" w:author="Dave Contreras" w:date="2019-07-19T08:34:00Z">
              <w:tcPr>
                <w:tcW w:w="2211" w:type="dxa"/>
                <w:tcBorders>
                  <w:top w:val="nil"/>
                  <w:left w:val="nil"/>
                  <w:bottom w:val="single" w:sz="4" w:space="0" w:color="auto"/>
                  <w:right w:val="nil"/>
                </w:tcBorders>
                <w:shd w:val="clear" w:color="auto" w:fill="auto"/>
                <w:noWrap/>
                <w:vAlign w:val="bottom"/>
                <w:hideMark/>
              </w:tcPr>
            </w:tcPrChange>
          </w:tcPr>
          <w:p w14:paraId="2C966ECA" w14:textId="77777777" w:rsidR="00FE0FE4" w:rsidRPr="00B3125F" w:rsidRDefault="00FE0FE4" w:rsidP="00FE0FE4">
            <w:pPr>
              <w:jc w:val="center"/>
              <w:rPr>
                <w:ins w:id="2912" w:author="Dave Contreras" w:date="2019-07-19T08:31:00Z"/>
                <w:rFonts w:ascii="Calibri" w:eastAsia="Times New Roman" w:hAnsi="Calibri" w:cs="Times New Roman"/>
                <w:b/>
                <w:bCs/>
                <w:color w:val="000000"/>
                <w:rPrChange w:id="2913" w:author="Dave Contreras" w:date="2019-07-19T08:32:00Z">
                  <w:rPr>
                    <w:ins w:id="2914" w:author="Dave Contreras" w:date="2019-07-19T08:31:00Z"/>
                    <w:rFonts w:ascii="Calibri" w:eastAsia="Times New Roman" w:hAnsi="Calibri" w:cs="Times New Roman"/>
                    <w:color w:val="000000"/>
                  </w:rPr>
                </w:rPrChange>
              </w:rPr>
            </w:pPr>
            <w:ins w:id="2915" w:author="Dave Contreras" w:date="2019-07-19T08:31:00Z">
              <w:r w:rsidRPr="00B3125F">
                <w:rPr>
                  <w:rFonts w:ascii="Calibri" w:eastAsia="Times New Roman" w:hAnsi="Calibri" w:cs="Times New Roman"/>
                  <w:b/>
                  <w:bCs/>
                  <w:color w:val="000000"/>
                  <w:rPrChange w:id="2916" w:author="Dave Contreras" w:date="2019-07-19T08:32:00Z">
                    <w:rPr>
                      <w:rFonts w:ascii="Calibri" w:eastAsia="Times New Roman" w:hAnsi="Calibri" w:cs="Times New Roman"/>
                      <w:color w:val="000000"/>
                    </w:rPr>
                  </w:rPrChange>
                </w:rPr>
                <w:t>Estimate</w:t>
              </w:r>
            </w:ins>
          </w:p>
        </w:tc>
        <w:tc>
          <w:tcPr>
            <w:tcW w:w="1800" w:type="dxa"/>
            <w:tcBorders>
              <w:top w:val="nil"/>
              <w:left w:val="nil"/>
              <w:bottom w:val="single" w:sz="4" w:space="0" w:color="auto"/>
              <w:right w:val="nil"/>
            </w:tcBorders>
            <w:shd w:val="clear" w:color="auto" w:fill="auto"/>
            <w:noWrap/>
            <w:vAlign w:val="bottom"/>
            <w:hideMark/>
            <w:tcPrChange w:id="2917" w:author="Dave Contreras" w:date="2019-07-19T08:34:00Z">
              <w:tcPr>
                <w:tcW w:w="1620" w:type="dxa"/>
                <w:tcBorders>
                  <w:top w:val="nil"/>
                  <w:left w:val="nil"/>
                  <w:bottom w:val="single" w:sz="4" w:space="0" w:color="auto"/>
                  <w:right w:val="nil"/>
                </w:tcBorders>
                <w:shd w:val="clear" w:color="auto" w:fill="auto"/>
                <w:noWrap/>
                <w:vAlign w:val="bottom"/>
                <w:hideMark/>
              </w:tcPr>
            </w:tcPrChange>
          </w:tcPr>
          <w:p w14:paraId="2224F9F3" w14:textId="77777777" w:rsidR="00FE0FE4" w:rsidRPr="00B3125F" w:rsidRDefault="00FE0FE4" w:rsidP="00FE0FE4">
            <w:pPr>
              <w:jc w:val="center"/>
              <w:rPr>
                <w:ins w:id="2918" w:author="Dave Contreras" w:date="2019-07-19T08:31:00Z"/>
                <w:rFonts w:ascii="Calibri" w:eastAsia="Times New Roman" w:hAnsi="Calibri" w:cs="Times New Roman"/>
                <w:b/>
                <w:bCs/>
                <w:color w:val="000000"/>
                <w:rPrChange w:id="2919" w:author="Dave Contreras" w:date="2019-07-19T08:32:00Z">
                  <w:rPr>
                    <w:ins w:id="2920" w:author="Dave Contreras" w:date="2019-07-19T08:31:00Z"/>
                    <w:rFonts w:ascii="Calibri" w:eastAsia="Times New Roman" w:hAnsi="Calibri" w:cs="Times New Roman"/>
                    <w:color w:val="000000"/>
                  </w:rPr>
                </w:rPrChange>
              </w:rPr>
            </w:pPr>
            <w:ins w:id="2921" w:author="Dave Contreras" w:date="2019-07-19T08:31:00Z">
              <w:r w:rsidRPr="00B3125F">
                <w:rPr>
                  <w:rFonts w:ascii="Calibri" w:eastAsia="Times New Roman" w:hAnsi="Calibri" w:cs="Times New Roman"/>
                  <w:b/>
                  <w:bCs/>
                  <w:color w:val="000000"/>
                  <w:rPrChange w:id="2922" w:author="Dave Contreras" w:date="2019-07-19T08:32:00Z">
                    <w:rPr>
                      <w:rFonts w:ascii="Calibri" w:eastAsia="Times New Roman" w:hAnsi="Calibri" w:cs="Times New Roman"/>
                      <w:color w:val="000000"/>
                    </w:rPr>
                  </w:rPrChange>
                </w:rPr>
                <w:t xml:space="preserve"> Std. Error</w:t>
              </w:r>
            </w:ins>
          </w:p>
        </w:tc>
        <w:tc>
          <w:tcPr>
            <w:tcW w:w="1080" w:type="dxa"/>
            <w:tcBorders>
              <w:top w:val="nil"/>
              <w:left w:val="nil"/>
              <w:bottom w:val="single" w:sz="4" w:space="0" w:color="auto"/>
              <w:right w:val="nil"/>
            </w:tcBorders>
            <w:shd w:val="clear" w:color="auto" w:fill="auto"/>
            <w:noWrap/>
            <w:vAlign w:val="bottom"/>
            <w:hideMark/>
            <w:tcPrChange w:id="2923" w:author="Dave Contreras" w:date="2019-07-19T08:34:00Z">
              <w:tcPr>
                <w:tcW w:w="1080" w:type="dxa"/>
                <w:tcBorders>
                  <w:top w:val="nil"/>
                  <w:left w:val="nil"/>
                  <w:bottom w:val="single" w:sz="4" w:space="0" w:color="auto"/>
                  <w:right w:val="nil"/>
                </w:tcBorders>
                <w:shd w:val="clear" w:color="auto" w:fill="auto"/>
                <w:noWrap/>
                <w:vAlign w:val="bottom"/>
                <w:hideMark/>
              </w:tcPr>
            </w:tcPrChange>
          </w:tcPr>
          <w:p w14:paraId="7F95AC73" w14:textId="77777777" w:rsidR="00FE0FE4" w:rsidRPr="00B3125F" w:rsidRDefault="00FE0FE4" w:rsidP="00FE0FE4">
            <w:pPr>
              <w:jc w:val="center"/>
              <w:rPr>
                <w:ins w:id="2924" w:author="Dave Contreras" w:date="2019-07-19T08:31:00Z"/>
                <w:rFonts w:ascii="Calibri" w:eastAsia="Times New Roman" w:hAnsi="Calibri" w:cs="Times New Roman"/>
                <w:b/>
                <w:bCs/>
                <w:color w:val="000000"/>
                <w:rPrChange w:id="2925" w:author="Dave Contreras" w:date="2019-07-19T08:32:00Z">
                  <w:rPr>
                    <w:ins w:id="2926" w:author="Dave Contreras" w:date="2019-07-19T08:31:00Z"/>
                    <w:rFonts w:ascii="Calibri" w:eastAsia="Times New Roman" w:hAnsi="Calibri" w:cs="Times New Roman"/>
                    <w:color w:val="000000"/>
                  </w:rPr>
                </w:rPrChange>
              </w:rPr>
            </w:pPr>
            <w:ins w:id="2927" w:author="Dave Contreras" w:date="2019-07-19T08:31:00Z">
              <w:r w:rsidRPr="00B3125F">
                <w:rPr>
                  <w:rFonts w:ascii="Calibri" w:eastAsia="Times New Roman" w:hAnsi="Calibri" w:cs="Times New Roman"/>
                  <w:b/>
                  <w:bCs/>
                  <w:color w:val="000000"/>
                  <w:rPrChange w:id="2928" w:author="Dave Contreras" w:date="2019-07-19T08:32:00Z">
                    <w:rPr>
                      <w:rFonts w:ascii="Calibri" w:eastAsia="Times New Roman" w:hAnsi="Calibri" w:cs="Times New Roman"/>
                      <w:color w:val="000000"/>
                    </w:rPr>
                  </w:rPrChange>
                </w:rPr>
                <w:t xml:space="preserve"> t value</w:t>
              </w:r>
            </w:ins>
          </w:p>
        </w:tc>
        <w:tc>
          <w:tcPr>
            <w:tcW w:w="1620" w:type="dxa"/>
            <w:tcBorders>
              <w:top w:val="nil"/>
              <w:left w:val="nil"/>
              <w:bottom w:val="single" w:sz="4" w:space="0" w:color="auto"/>
              <w:right w:val="nil"/>
            </w:tcBorders>
            <w:shd w:val="clear" w:color="auto" w:fill="auto"/>
            <w:noWrap/>
            <w:vAlign w:val="bottom"/>
            <w:hideMark/>
            <w:tcPrChange w:id="2929" w:author="Dave Contreras" w:date="2019-07-19T08:34:00Z">
              <w:tcPr>
                <w:tcW w:w="1530" w:type="dxa"/>
                <w:gridSpan w:val="2"/>
                <w:tcBorders>
                  <w:top w:val="nil"/>
                  <w:left w:val="nil"/>
                  <w:bottom w:val="single" w:sz="4" w:space="0" w:color="auto"/>
                  <w:right w:val="nil"/>
                </w:tcBorders>
                <w:shd w:val="clear" w:color="auto" w:fill="auto"/>
                <w:noWrap/>
                <w:vAlign w:val="bottom"/>
                <w:hideMark/>
              </w:tcPr>
            </w:tcPrChange>
          </w:tcPr>
          <w:p w14:paraId="2C05BB6E" w14:textId="0E2BCFF5" w:rsidR="00FE0FE4" w:rsidRPr="00B3125F" w:rsidRDefault="00FE0FE4" w:rsidP="00FE0FE4">
            <w:pPr>
              <w:jc w:val="center"/>
              <w:rPr>
                <w:ins w:id="2930" w:author="Dave Contreras" w:date="2019-07-19T08:31:00Z"/>
                <w:rFonts w:ascii="Calibri" w:eastAsia="Times New Roman" w:hAnsi="Calibri" w:cs="Times New Roman"/>
                <w:b/>
                <w:bCs/>
                <w:color w:val="000000"/>
                <w:rPrChange w:id="2931" w:author="Dave Contreras" w:date="2019-07-19T08:32:00Z">
                  <w:rPr>
                    <w:ins w:id="2932" w:author="Dave Contreras" w:date="2019-07-19T08:31:00Z"/>
                    <w:rFonts w:ascii="Calibri" w:eastAsia="Times New Roman" w:hAnsi="Calibri" w:cs="Times New Roman"/>
                    <w:color w:val="000000"/>
                  </w:rPr>
                </w:rPrChange>
              </w:rPr>
            </w:pPr>
            <w:ins w:id="2933" w:author="Dave Contreras" w:date="2019-07-19T08:31:00Z">
              <w:r w:rsidRPr="00B3125F">
                <w:rPr>
                  <w:rFonts w:ascii="Calibri" w:eastAsia="Times New Roman" w:hAnsi="Calibri" w:cs="Times New Roman"/>
                  <w:b/>
                  <w:bCs/>
                  <w:color w:val="000000"/>
                  <w:rPrChange w:id="2934" w:author="Dave Contreras" w:date="2019-07-19T08:32:00Z">
                    <w:rPr>
                      <w:rFonts w:ascii="Calibri" w:eastAsia="Times New Roman" w:hAnsi="Calibri" w:cs="Times New Roman"/>
                      <w:color w:val="000000"/>
                    </w:rPr>
                  </w:rPrChange>
                </w:rPr>
                <w:t>P</w:t>
              </w:r>
            </w:ins>
            <w:ins w:id="2935" w:author="Dave Contreras" w:date="2019-07-19T08:32:00Z">
              <w:r w:rsidR="00B3125F" w:rsidRPr="00B3125F">
                <w:rPr>
                  <w:rFonts w:ascii="Calibri" w:eastAsia="Times New Roman" w:hAnsi="Calibri" w:cs="Times New Roman"/>
                  <w:b/>
                  <w:bCs/>
                  <w:color w:val="000000"/>
                  <w:rPrChange w:id="2936" w:author="Dave Contreras" w:date="2019-07-19T08:32:00Z">
                    <w:rPr>
                      <w:rFonts w:ascii="Calibri" w:eastAsia="Times New Roman" w:hAnsi="Calibri" w:cs="Times New Roman"/>
                      <w:color w:val="000000"/>
                    </w:rPr>
                  </w:rPrChange>
                </w:rPr>
                <w:t xml:space="preserve"> v</w:t>
              </w:r>
            </w:ins>
            <w:ins w:id="2937" w:author="Dave Contreras" w:date="2019-07-19T08:31:00Z">
              <w:r w:rsidRPr="00B3125F">
                <w:rPr>
                  <w:rFonts w:ascii="Calibri" w:eastAsia="Times New Roman" w:hAnsi="Calibri" w:cs="Times New Roman"/>
                  <w:b/>
                  <w:bCs/>
                  <w:color w:val="000000"/>
                  <w:rPrChange w:id="2938" w:author="Dave Contreras" w:date="2019-07-19T08:32:00Z">
                    <w:rPr>
                      <w:rFonts w:ascii="Calibri" w:eastAsia="Times New Roman" w:hAnsi="Calibri" w:cs="Times New Roman"/>
                      <w:color w:val="000000"/>
                    </w:rPr>
                  </w:rPrChange>
                </w:rPr>
                <w:t>alue</w:t>
              </w:r>
            </w:ins>
          </w:p>
        </w:tc>
      </w:tr>
      <w:tr w:rsidR="001E25F7" w:rsidRPr="00FE0FE4" w14:paraId="62948C9C" w14:textId="77777777" w:rsidTr="00785F58">
        <w:tblPrEx>
          <w:tblPrExChange w:id="2939" w:author="Dave Contreras" w:date="2019-07-19T08:34:00Z">
            <w:tblPrEx>
              <w:tblW w:w="7920" w:type="dxa"/>
            </w:tblPrEx>
          </w:tblPrExChange>
        </w:tblPrEx>
        <w:trPr>
          <w:trHeight w:val="300"/>
          <w:ins w:id="2940" w:author="Dave Contreras" w:date="2019-07-19T08:31:00Z"/>
          <w:trPrChange w:id="2941"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942" w:author="Dave Contreras" w:date="2019-07-19T08:34:00Z">
              <w:tcPr>
                <w:tcW w:w="1479" w:type="dxa"/>
                <w:tcBorders>
                  <w:top w:val="nil"/>
                  <w:left w:val="nil"/>
                  <w:bottom w:val="nil"/>
                  <w:right w:val="nil"/>
                </w:tcBorders>
                <w:shd w:val="clear" w:color="auto" w:fill="auto"/>
                <w:noWrap/>
                <w:vAlign w:val="bottom"/>
                <w:hideMark/>
              </w:tcPr>
            </w:tcPrChange>
          </w:tcPr>
          <w:p w14:paraId="1B1536CB" w14:textId="77777777" w:rsidR="00FE0FE4" w:rsidRPr="00FE0FE4" w:rsidRDefault="00FE0FE4" w:rsidP="00FE0FE4">
            <w:pPr>
              <w:rPr>
                <w:ins w:id="2943" w:author="Dave Contreras" w:date="2019-07-19T08:31:00Z"/>
                <w:rFonts w:ascii="Calibri" w:eastAsia="Times New Roman" w:hAnsi="Calibri" w:cs="Times New Roman"/>
                <w:color w:val="000000"/>
              </w:rPr>
            </w:pPr>
            <w:ins w:id="2944" w:author="Dave Contreras" w:date="2019-07-19T08:31:00Z">
              <w:r w:rsidRPr="00FE0FE4">
                <w:rPr>
                  <w:rFonts w:ascii="Calibri" w:eastAsia="Times New Roman" w:hAnsi="Calibri" w:cs="Times New Roman"/>
                  <w:color w:val="000000"/>
                </w:rPr>
                <w:t>(Intercept)</w:t>
              </w:r>
            </w:ins>
          </w:p>
        </w:tc>
        <w:tc>
          <w:tcPr>
            <w:tcW w:w="1491" w:type="dxa"/>
            <w:tcBorders>
              <w:top w:val="nil"/>
              <w:left w:val="nil"/>
              <w:bottom w:val="nil"/>
              <w:right w:val="nil"/>
            </w:tcBorders>
            <w:shd w:val="clear" w:color="auto" w:fill="auto"/>
            <w:noWrap/>
            <w:vAlign w:val="bottom"/>
            <w:hideMark/>
            <w:tcPrChange w:id="2945" w:author="Dave Contreras" w:date="2019-07-19T08:34:00Z">
              <w:tcPr>
                <w:tcW w:w="2211" w:type="dxa"/>
                <w:tcBorders>
                  <w:top w:val="nil"/>
                  <w:left w:val="nil"/>
                  <w:bottom w:val="nil"/>
                  <w:right w:val="nil"/>
                </w:tcBorders>
                <w:shd w:val="clear" w:color="auto" w:fill="auto"/>
                <w:noWrap/>
                <w:vAlign w:val="bottom"/>
                <w:hideMark/>
              </w:tcPr>
            </w:tcPrChange>
          </w:tcPr>
          <w:p w14:paraId="17E3BEB9" w14:textId="77777777" w:rsidR="00FE0FE4" w:rsidRPr="00FE0FE4" w:rsidRDefault="00FE0FE4" w:rsidP="00FE0FE4">
            <w:pPr>
              <w:jc w:val="center"/>
              <w:rPr>
                <w:ins w:id="2946" w:author="Dave Contreras" w:date="2019-07-19T08:31:00Z"/>
                <w:rFonts w:ascii="Calibri" w:eastAsia="Times New Roman" w:hAnsi="Calibri" w:cs="Times New Roman"/>
                <w:color w:val="000000"/>
              </w:rPr>
            </w:pPr>
            <w:ins w:id="2947" w:author="Dave Contreras" w:date="2019-07-19T08:31:00Z">
              <w:r w:rsidRPr="00FE0FE4">
                <w:rPr>
                  <w:rFonts w:ascii="Calibri" w:eastAsia="Times New Roman" w:hAnsi="Calibri" w:cs="Times New Roman"/>
                  <w:color w:val="000000"/>
                </w:rPr>
                <w:t>4.87E+03</w:t>
              </w:r>
            </w:ins>
          </w:p>
        </w:tc>
        <w:tc>
          <w:tcPr>
            <w:tcW w:w="1800" w:type="dxa"/>
            <w:tcBorders>
              <w:top w:val="nil"/>
              <w:left w:val="nil"/>
              <w:bottom w:val="nil"/>
              <w:right w:val="nil"/>
            </w:tcBorders>
            <w:shd w:val="clear" w:color="auto" w:fill="auto"/>
            <w:noWrap/>
            <w:vAlign w:val="bottom"/>
            <w:hideMark/>
            <w:tcPrChange w:id="2948" w:author="Dave Contreras" w:date="2019-07-19T08:34:00Z">
              <w:tcPr>
                <w:tcW w:w="1620" w:type="dxa"/>
                <w:tcBorders>
                  <w:top w:val="nil"/>
                  <w:left w:val="nil"/>
                  <w:bottom w:val="nil"/>
                  <w:right w:val="nil"/>
                </w:tcBorders>
                <w:shd w:val="clear" w:color="auto" w:fill="auto"/>
                <w:noWrap/>
                <w:vAlign w:val="bottom"/>
                <w:hideMark/>
              </w:tcPr>
            </w:tcPrChange>
          </w:tcPr>
          <w:p w14:paraId="171882CC" w14:textId="77777777" w:rsidR="00FE0FE4" w:rsidRPr="00FE0FE4" w:rsidRDefault="00FE0FE4" w:rsidP="00FE0FE4">
            <w:pPr>
              <w:jc w:val="center"/>
              <w:rPr>
                <w:ins w:id="2949" w:author="Dave Contreras" w:date="2019-07-19T08:31:00Z"/>
                <w:rFonts w:ascii="Calibri" w:eastAsia="Times New Roman" w:hAnsi="Calibri" w:cs="Times New Roman"/>
                <w:color w:val="000000"/>
              </w:rPr>
            </w:pPr>
            <w:ins w:id="2950" w:author="Dave Contreras" w:date="2019-07-19T08:31:00Z">
              <w:r w:rsidRPr="00FE0FE4">
                <w:rPr>
                  <w:rFonts w:ascii="Calibri" w:eastAsia="Times New Roman" w:hAnsi="Calibri" w:cs="Times New Roman"/>
                  <w:color w:val="000000"/>
                </w:rPr>
                <w:t>1.02E+03</w:t>
              </w:r>
            </w:ins>
          </w:p>
        </w:tc>
        <w:tc>
          <w:tcPr>
            <w:tcW w:w="1080" w:type="dxa"/>
            <w:tcBorders>
              <w:top w:val="nil"/>
              <w:left w:val="nil"/>
              <w:bottom w:val="nil"/>
              <w:right w:val="nil"/>
            </w:tcBorders>
            <w:shd w:val="clear" w:color="auto" w:fill="auto"/>
            <w:noWrap/>
            <w:vAlign w:val="bottom"/>
            <w:hideMark/>
            <w:tcPrChange w:id="2951" w:author="Dave Contreras" w:date="2019-07-19T08:34:00Z">
              <w:tcPr>
                <w:tcW w:w="1080" w:type="dxa"/>
                <w:tcBorders>
                  <w:top w:val="nil"/>
                  <w:left w:val="nil"/>
                  <w:bottom w:val="nil"/>
                  <w:right w:val="nil"/>
                </w:tcBorders>
                <w:shd w:val="clear" w:color="auto" w:fill="auto"/>
                <w:noWrap/>
                <w:vAlign w:val="bottom"/>
                <w:hideMark/>
              </w:tcPr>
            </w:tcPrChange>
          </w:tcPr>
          <w:p w14:paraId="225E7971" w14:textId="77777777" w:rsidR="00FE0FE4" w:rsidRPr="00FE0FE4" w:rsidRDefault="00FE0FE4" w:rsidP="00FE0FE4">
            <w:pPr>
              <w:jc w:val="center"/>
              <w:rPr>
                <w:ins w:id="2952" w:author="Dave Contreras" w:date="2019-07-19T08:31:00Z"/>
                <w:rFonts w:ascii="Calibri" w:eastAsia="Times New Roman" w:hAnsi="Calibri" w:cs="Times New Roman"/>
                <w:color w:val="000000"/>
              </w:rPr>
            </w:pPr>
            <w:ins w:id="2953" w:author="Dave Contreras" w:date="2019-07-19T08:31:00Z">
              <w:r w:rsidRPr="00FE0FE4">
                <w:rPr>
                  <w:rFonts w:ascii="Calibri" w:eastAsia="Times New Roman" w:hAnsi="Calibri" w:cs="Times New Roman"/>
                  <w:color w:val="000000"/>
                </w:rPr>
                <w:t>4.792</w:t>
              </w:r>
            </w:ins>
          </w:p>
        </w:tc>
        <w:tc>
          <w:tcPr>
            <w:tcW w:w="1620" w:type="dxa"/>
            <w:tcBorders>
              <w:top w:val="nil"/>
              <w:left w:val="nil"/>
              <w:bottom w:val="nil"/>
              <w:right w:val="nil"/>
            </w:tcBorders>
            <w:shd w:val="clear" w:color="auto" w:fill="auto"/>
            <w:noWrap/>
            <w:vAlign w:val="bottom"/>
            <w:hideMark/>
            <w:tcPrChange w:id="2954" w:author="Dave Contreras" w:date="2019-07-19T08:34:00Z">
              <w:tcPr>
                <w:tcW w:w="1530" w:type="dxa"/>
                <w:gridSpan w:val="2"/>
                <w:tcBorders>
                  <w:top w:val="nil"/>
                  <w:left w:val="nil"/>
                  <w:bottom w:val="nil"/>
                  <w:right w:val="nil"/>
                </w:tcBorders>
                <w:shd w:val="clear" w:color="auto" w:fill="auto"/>
                <w:noWrap/>
                <w:vAlign w:val="bottom"/>
                <w:hideMark/>
              </w:tcPr>
            </w:tcPrChange>
          </w:tcPr>
          <w:p w14:paraId="1D65B9C5" w14:textId="150C3643" w:rsidR="00FE0FE4" w:rsidRPr="00FE0FE4" w:rsidRDefault="00FE0FE4" w:rsidP="00FE0FE4">
            <w:pPr>
              <w:jc w:val="center"/>
              <w:rPr>
                <w:ins w:id="2955" w:author="Dave Contreras" w:date="2019-07-19T08:31:00Z"/>
                <w:rFonts w:ascii="Calibri" w:eastAsia="Times New Roman" w:hAnsi="Calibri" w:cs="Times New Roman"/>
                <w:color w:val="000000"/>
              </w:rPr>
            </w:pPr>
            <w:ins w:id="2956" w:author="Dave Contreras" w:date="2019-07-19T08:31:00Z">
              <w:r w:rsidRPr="00FE0FE4">
                <w:rPr>
                  <w:rFonts w:ascii="Calibri" w:eastAsia="Times New Roman" w:hAnsi="Calibri" w:cs="Times New Roman"/>
                  <w:color w:val="000000"/>
                </w:rPr>
                <w:t xml:space="preserve"> 2.00e-05 *</w:t>
              </w:r>
            </w:ins>
          </w:p>
        </w:tc>
      </w:tr>
      <w:tr w:rsidR="001E25F7" w:rsidRPr="00FE0FE4" w14:paraId="01D0468C" w14:textId="77777777" w:rsidTr="00785F58">
        <w:tblPrEx>
          <w:tblPrExChange w:id="2957" w:author="Dave Contreras" w:date="2019-07-19T08:34:00Z">
            <w:tblPrEx>
              <w:tblW w:w="7920" w:type="dxa"/>
            </w:tblPrEx>
          </w:tblPrExChange>
        </w:tblPrEx>
        <w:trPr>
          <w:trHeight w:val="300"/>
          <w:ins w:id="2958" w:author="Dave Contreras" w:date="2019-07-19T08:31:00Z"/>
          <w:trPrChange w:id="2959"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960" w:author="Dave Contreras" w:date="2019-07-19T08:34:00Z">
              <w:tcPr>
                <w:tcW w:w="1479" w:type="dxa"/>
                <w:tcBorders>
                  <w:top w:val="nil"/>
                  <w:left w:val="nil"/>
                  <w:bottom w:val="nil"/>
                  <w:right w:val="nil"/>
                </w:tcBorders>
                <w:shd w:val="clear" w:color="auto" w:fill="auto"/>
                <w:noWrap/>
                <w:vAlign w:val="bottom"/>
                <w:hideMark/>
              </w:tcPr>
            </w:tcPrChange>
          </w:tcPr>
          <w:p w14:paraId="77E338E6" w14:textId="77777777" w:rsidR="00FE0FE4" w:rsidRPr="00FE0FE4" w:rsidRDefault="00FE0FE4" w:rsidP="00FE0FE4">
            <w:pPr>
              <w:rPr>
                <w:ins w:id="2961" w:author="Dave Contreras" w:date="2019-07-19T08:31:00Z"/>
                <w:rFonts w:ascii="Calibri" w:eastAsia="Times New Roman" w:hAnsi="Calibri" w:cs="Times New Roman"/>
                <w:color w:val="000000"/>
              </w:rPr>
            </w:pPr>
            <w:proofErr w:type="spellStart"/>
            <w:ins w:id="2962" w:author="Dave Contreras" w:date="2019-07-19T08:31:00Z">
              <w:r w:rsidRPr="00FE0FE4">
                <w:rPr>
                  <w:rFonts w:ascii="Calibri" w:eastAsia="Times New Roman" w:hAnsi="Calibri" w:cs="Times New Roman"/>
                  <w:color w:val="000000"/>
                </w:rPr>
                <w:t>GearTownet</w:t>
              </w:r>
              <w:proofErr w:type="spellEnd"/>
            </w:ins>
          </w:p>
        </w:tc>
        <w:tc>
          <w:tcPr>
            <w:tcW w:w="1491" w:type="dxa"/>
            <w:tcBorders>
              <w:top w:val="nil"/>
              <w:left w:val="nil"/>
              <w:bottom w:val="nil"/>
              <w:right w:val="nil"/>
            </w:tcBorders>
            <w:shd w:val="clear" w:color="auto" w:fill="auto"/>
            <w:noWrap/>
            <w:vAlign w:val="bottom"/>
            <w:hideMark/>
            <w:tcPrChange w:id="2963" w:author="Dave Contreras" w:date="2019-07-19T08:34:00Z">
              <w:tcPr>
                <w:tcW w:w="2211" w:type="dxa"/>
                <w:tcBorders>
                  <w:top w:val="nil"/>
                  <w:left w:val="nil"/>
                  <w:bottom w:val="nil"/>
                  <w:right w:val="nil"/>
                </w:tcBorders>
                <w:shd w:val="clear" w:color="auto" w:fill="auto"/>
                <w:noWrap/>
                <w:vAlign w:val="bottom"/>
                <w:hideMark/>
              </w:tcPr>
            </w:tcPrChange>
          </w:tcPr>
          <w:p w14:paraId="630AD5E6" w14:textId="77777777" w:rsidR="00FE0FE4" w:rsidRPr="00FE0FE4" w:rsidRDefault="00FE0FE4" w:rsidP="00FE0FE4">
            <w:pPr>
              <w:jc w:val="center"/>
              <w:rPr>
                <w:ins w:id="2964" w:author="Dave Contreras" w:date="2019-07-19T08:31:00Z"/>
                <w:rFonts w:ascii="Calibri" w:eastAsia="Times New Roman" w:hAnsi="Calibri" w:cs="Times New Roman"/>
                <w:color w:val="000000"/>
              </w:rPr>
            </w:pPr>
            <w:ins w:id="2965" w:author="Dave Contreras" w:date="2019-07-19T08:31:00Z">
              <w:r w:rsidRPr="00FE0FE4">
                <w:rPr>
                  <w:rFonts w:ascii="Calibri" w:eastAsia="Times New Roman" w:hAnsi="Calibri" w:cs="Times New Roman"/>
                  <w:color w:val="000000"/>
                </w:rPr>
                <w:t>-6.47E+00</w:t>
              </w:r>
            </w:ins>
          </w:p>
        </w:tc>
        <w:tc>
          <w:tcPr>
            <w:tcW w:w="1800" w:type="dxa"/>
            <w:tcBorders>
              <w:top w:val="nil"/>
              <w:left w:val="nil"/>
              <w:bottom w:val="nil"/>
              <w:right w:val="nil"/>
            </w:tcBorders>
            <w:shd w:val="clear" w:color="auto" w:fill="auto"/>
            <w:noWrap/>
            <w:vAlign w:val="bottom"/>
            <w:hideMark/>
            <w:tcPrChange w:id="2966" w:author="Dave Contreras" w:date="2019-07-19T08:34:00Z">
              <w:tcPr>
                <w:tcW w:w="1620" w:type="dxa"/>
                <w:tcBorders>
                  <w:top w:val="nil"/>
                  <w:left w:val="nil"/>
                  <w:bottom w:val="nil"/>
                  <w:right w:val="nil"/>
                </w:tcBorders>
                <w:shd w:val="clear" w:color="auto" w:fill="auto"/>
                <w:noWrap/>
                <w:vAlign w:val="bottom"/>
                <w:hideMark/>
              </w:tcPr>
            </w:tcPrChange>
          </w:tcPr>
          <w:p w14:paraId="31BCCC9F" w14:textId="77777777" w:rsidR="00FE0FE4" w:rsidRPr="00FE0FE4" w:rsidRDefault="00FE0FE4" w:rsidP="00FE0FE4">
            <w:pPr>
              <w:jc w:val="center"/>
              <w:rPr>
                <w:ins w:id="2967" w:author="Dave Contreras" w:date="2019-07-19T08:31:00Z"/>
                <w:rFonts w:ascii="Calibri" w:eastAsia="Times New Roman" w:hAnsi="Calibri" w:cs="Times New Roman"/>
                <w:color w:val="000000"/>
              </w:rPr>
            </w:pPr>
            <w:ins w:id="2968" w:author="Dave Contreras" w:date="2019-07-19T08:31:00Z">
              <w:r w:rsidRPr="00FE0FE4">
                <w:rPr>
                  <w:rFonts w:ascii="Calibri" w:eastAsia="Times New Roman" w:hAnsi="Calibri" w:cs="Times New Roman"/>
                  <w:color w:val="000000"/>
                </w:rPr>
                <w:t>4.75E-01</w:t>
              </w:r>
            </w:ins>
          </w:p>
        </w:tc>
        <w:tc>
          <w:tcPr>
            <w:tcW w:w="1080" w:type="dxa"/>
            <w:tcBorders>
              <w:top w:val="nil"/>
              <w:left w:val="nil"/>
              <w:bottom w:val="nil"/>
              <w:right w:val="nil"/>
            </w:tcBorders>
            <w:shd w:val="clear" w:color="auto" w:fill="auto"/>
            <w:noWrap/>
            <w:vAlign w:val="bottom"/>
            <w:hideMark/>
            <w:tcPrChange w:id="2969" w:author="Dave Contreras" w:date="2019-07-19T08:34:00Z">
              <w:tcPr>
                <w:tcW w:w="1080" w:type="dxa"/>
                <w:tcBorders>
                  <w:top w:val="nil"/>
                  <w:left w:val="nil"/>
                  <w:bottom w:val="nil"/>
                  <w:right w:val="nil"/>
                </w:tcBorders>
                <w:shd w:val="clear" w:color="auto" w:fill="auto"/>
                <w:noWrap/>
                <w:vAlign w:val="bottom"/>
                <w:hideMark/>
              </w:tcPr>
            </w:tcPrChange>
          </w:tcPr>
          <w:p w14:paraId="3302B11A" w14:textId="77777777" w:rsidR="00FE0FE4" w:rsidRPr="00FE0FE4" w:rsidRDefault="00FE0FE4" w:rsidP="00FE0FE4">
            <w:pPr>
              <w:jc w:val="center"/>
              <w:rPr>
                <w:ins w:id="2970" w:author="Dave Contreras" w:date="2019-07-19T08:31:00Z"/>
                <w:rFonts w:ascii="Calibri" w:eastAsia="Times New Roman" w:hAnsi="Calibri" w:cs="Times New Roman"/>
                <w:color w:val="000000"/>
              </w:rPr>
            </w:pPr>
            <w:ins w:id="2971" w:author="Dave Contreras" w:date="2019-07-19T08:31:00Z">
              <w:r w:rsidRPr="00FE0FE4">
                <w:rPr>
                  <w:rFonts w:ascii="Calibri" w:eastAsia="Times New Roman" w:hAnsi="Calibri" w:cs="Times New Roman"/>
                  <w:color w:val="000000"/>
                </w:rPr>
                <w:t>-13.625</w:t>
              </w:r>
            </w:ins>
          </w:p>
        </w:tc>
        <w:tc>
          <w:tcPr>
            <w:tcW w:w="1620" w:type="dxa"/>
            <w:tcBorders>
              <w:top w:val="nil"/>
              <w:left w:val="nil"/>
              <w:bottom w:val="nil"/>
              <w:right w:val="nil"/>
            </w:tcBorders>
            <w:shd w:val="clear" w:color="auto" w:fill="auto"/>
            <w:noWrap/>
            <w:vAlign w:val="bottom"/>
            <w:hideMark/>
            <w:tcPrChange w:id="2972" w:author="Dave Contreras" w:date="2019-07-19T08:34:00Z">
              <w:tcPr>
                <w:tcW w:w="1530" w:type="dxa"/>
                <w:gridSpan w:val="2"/>
                <w:tcBorders>
                  <w:top w:val="nil"/>
                  <w:left w:val="nil"/>
                  <w:bottom w:val="nil"/>
                  <w:right w:val="nil"/>
                </w:tcBorders>
                <w:shd w:val="clear" w:color="auto" w:fill="auto"/>
                <w:noWrap/>
                <w:vAlign w:val="bottom"/>
                <w:hideMark/>
              </w:tcPr>
            </w:tcPrChange>
          </w:tcPr>
          <w:p w14:paraId="0950F4E9" w14:textId="7AF7DEF7" w:rsidR="00FE0FE4" w:rsidRPr="00FE0FE4" w:rsidRDefault="00FE0FE4" w:rsidP="00FE0FE4">
            <w:pPr>
              <w:jc w:val="center"/>
              <w:rPr>
                <w:ins w:id="2973" w:author="Dave Contreras" w:date="2019-07-19T08:31:00Z"/>
                <w:rFonts w:ascii="Calibri" w:eastAsia="Times New Roman" w:hAnsi="Calibri" w:cs="Times New Roman"/>
                <w:color w:val="000000"/>
              </w:rPr>
            </w:pPr>
            <w:ins w:id="2974" w:author="Dave Contreras" w:date="2019-07-19T08:31:00Z">
              <w:r w:rsidRPr="00FE0FE4">
                <w:rPr>
                  <w:rFonts w:ascii="Calibri" w:eastAsia="Times New Roman" w:hAnsi="Calibri" w:cs="Times New Roman"/>
                  <w:color w:val="000000"/>
                </w:rPr>
                <w:t xml:space="preserve">  &lt; 2e-16 *</w:t>
              </w:r>
            </w:ins>
          </w:p>
        </w:tc>
      </w:tr>
      <w:tr w:rsidR="001E25F7" w:rsidRPr="00FE0FE4" w14:paraId="6F4A24A2" w14:textId="77777777" w:rsidTr="00785F58">
        <w:tblPrEx>
          <w:tblPrExChange w:id="2975" w:author="Dave Contreras" w:date="2019-07-19T08:34:00Z">
            <w:tblPrEx>
              <w:tblW w:w="7920" w:type="dxa"/>
            </w:tblPrEx>
          </w:tblPrExChange>
        </w:tblPrEx>
        <w:trPr>
          <w:trHeight w:val="300"/>
          <w:ins w:id="2976" w:author="Dave Contreras" w:date="2019-07-19T08:31:00Z"/>
          <w:trPrChange w:id="2977"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978" w:author="Dave Contreras" w:date="2019-07-19T08:34:00Z">
              <w:tcPr>
                <w:tcW w:w="1479" w:type="dxa"/>
                <w:tcBorders>
                  <w:top w:val="nil"/>
                  <w:left w:val="nil"/>
                  <w:bottom w:val="nil"/>
                  <w:right w:val="nil"/>
                </w:tcBorders>
                <w:shd w:val="clear" w:color="auto" w:fill="auto"/>
                <w:noWrap/>
                <w:vAlign w:val="bottom"/>
                <w:hideMark/>
              </w:tcPr>
            </w:tcPrChange>
          </w:tcPr>
          <w:p w14:paraId="2E2F094E" w14:textId="77777777" w:rsidR="00FE0FE4" w:rsidRPr="00FE0FE4" w:rsidRDefault="00FE0FE4" w:rsidP="00FE0FE4">
            <w:pPr>
              <w:rPr>
                <w:ins w:id="2979" w:author="Dave Contreras" w:date="2019-07-19T08:31:00Z"/>
                <w:rFonts w:ascii="Calibri" w:eastAsia="Times New Roman" w:hAnsi="Calibri" w:cs="Times New Roman"/>
                <w:color w:val="000000"/>
              </w:rPr>
            </w:pPr>
            <w:proofErr w:type="spellStart"/>
            <w:ins w:id="2980" w:author="Dave Contreras" w:date="2019-07-19T08:31:00Z">
              <w:r w:rsidRPr="00FE0FE4">
                <w:rPr>
                  <w:rFonts w:ascii="Calibri" w:eastAsia="Times New Roman" w:hAnsi="Calibri" w:cs="Times New Roman"/>
                  <w:color w:val="000000"/>
                </w:rPr>
                <w:t>SpC</w:t>
              </w:r>
              <w:proofErr w:type="spellEnd"/>
            </w:ins>
          </w:p>
        </w:tc>
        <w:tc>
          <w:tcPr>
            <w:tcW w:w="1491" w:type="dxa"/>
            <w:tcBorders>
              <w:top w:val="nil"/>
              <w:left w:val="nil"/>
              <w:bottom w:val="nil"/>
              <w:right w:val="nil"/>
            </w:tcBorders>
            <w:shd w:val="clear" w:color="auto" w:fill="auto"/>
            <w:noWrap/>
            <w:vAlign w:val="bottom"/>
            <w:hideMark/>
            <w:tcPrChange w:id="2981" w:author="Dave Contreras" w:date="2019-07-19T08:34:00Z">
              <w:tcPr>
                <w:tcW w:w="2211" w:type="dxa"/>
                <w:tcBorders>
                  <w:top w:val="nil"/>
                  <w:left w:val="nil"/>
                  <w:bottom w:val="nil"/>
                  <w:right w:val="nil"/>
                </w:tcBorders>
                <w:shd w:val="clear" w:color="auto" w:fill="auto"/>
                <w:noWrap/>
                <w:vAlign w:val="bottom"/>
                <w:hideMark/>
              </w:tcPr>
            </w:tcPrChange>
          </w:tcPr>
          <w:p w14:paraId="5D84C1C3" w14:textId="77777777" w:rsidR="00FE0FE4" w:rsidRPr="00FE0FE4" w:rsidRDefault="00FE0FE4" w:rsidP="00FE0FE4">
            <w:pPr>
              <w:jc w:val="center"/>
              <w:rPr>
                <w:ins w:id="2982" w:author="Dave Contreras" w:date="2019-07-19T08:31:00Z"/>
                <w:rFonts w:ascii="Calibri" w:eastAsia="Times New Roman" w:hAnsi="Calibri" w:cs="Times New Roman"/>
                <w:color w:val="000000"/>
              </w:rPr>
            </w:pPr>
            <w:ins w:id="2983" w:author="Dave Contreras" w:date="2019-07-19T08:31:00Z">
              <w:r w:rsidRPr="00FE0FE4">
                <w:rPr>
                  <w:rFonts w:ascii="Calibri" w:eastAsia="Times New Roman" w:hAnsi="Calibri" w:cs="Times New Roman"/>
                  <w:color w:val="000000"/>
                </w:rPr>
                <w:t>2.41E-03</w:t>
              </w:r>
            </w:ins>
          </w:p>
        </w:tc>
        <w:tc>
          <w:tcPr>
            <w:tcW w:w="1800" w:type="dxa"/>
            <w:tcBorders>
              <w:top w:val="nil"/>
              <w:left w:val="nil"/>
              <w:bottom w:val="nil"/>
              <w:right w:val="nil"/>
            </w:tcBorders>
            <w:shd w:val="clear" w:color="auto" w:fill="auto"/>
            <w:noWrap/>
            <w:vAlign w:val="bottom"/>
            <w:hideMark/>
            <w:tcPrChange w:id="2984" w:author="Dave Contreras" w:date="2019-07-19T08:34:00Z">
              <w:tcPr>
                <w:tcW w:w="1620" w:type="dxa"/>
                <w:tcBorders>
                  <w:top w:val="nil"/>
                  <w:left w:val="nil"/>
                  <w:bottom w:val="nil"/>
                  <w:right w:val="nil"/>
                </w:tcBorders>
                <w:shd w:val="clear" w:color="auto" w:fill="auto"/>
                <w:noWrap/>
                <w:vAlign w:val="bottom"/>
                <w:hideMark/>
              </w:tcPr>
            </w:tcPrChange>
          </w:tcPr>
          <w:p w14:paraId="490A512C" w14:textId="77777777" w:rsidR="00FE0FE4" w:rsidRPr="00FE0FE4" w:rsidRDefault="00FE0FE4" w:rsidP="00FE0FE4">
            <w:pPr>
              <w:jc w:val="center"/>
              <w:rPr>
                <w:ins w:id="2985" w:author="Dave Contreras" w:date="2019-07-19T08:31:00Z"/>
                <w:rFonts w:ascii="Calibri" w:eastAsia="Times New Roman" w:hAnsi="Calibri" w:cs="Times New Roman"/>
                <w:color w:val="000000"/>
              </w:rPr>
            </w:pPr>
            <w:ins w:id="2986" w:author="Dave Contreras" w:date="2019-07-19T08:31:00Z">
              <w:r w:rsidRPr="00FE0FE4">
                <w:rPr>
                  <w:rFonts w:ascii="Calibri" w:eastAsia="Times New Roman" w:hAnsi="Calibri" w:cs="Times New Roman"/>
                  <w:color w:val="000000"/>
                </w:rPr>
                <w:t>6.52E-04</w:t>
              </w:r>
            </w:ins>
          </w:p>
        </w:tc>
        <w:tc>
          <w:tcPr>
            <w:tcW w:w="1080" w:type="dxa"/>
            <w:tcBorders>
              <w:top w:val="nil"/>
              <w:left w:val="nil"/>
              <w:bottom w:val="nil"/>
              <w:right w:val="nil"/>
            </w:tcBorders>
            <w:shd w:val="clear" w:color="auto" w:fill="auto"/>
            <w:noWrap/>
            <w:vAlign w:val="bottom"/>
            <w:hideMark/>
            <w:tcPrChange w:id="2987" w:author="Dave Contreras" w:date="2019-07-19T08:34:00Z">
              <w:tcPr>
                <w:tcW w:w="1080" w:type="dxa"/>
                <w:tcBorders>
                  <w:top w:val="nil"/>
                  <w:left w:val="nil"/>
                  <w:bottom w:val="nil"/>
                  <w:right w:val="nil"/>
                </w:tcBorders>
                <w:shd w:val="clear" w:color="auto" w:fill="auto"/>
                <w:noWrap/>
                <w:vAlign w:val="bottom"/>
                <w:hideMark/>
              </w:tcPr>
            </w:tcPrChange>
          </w:tcPr>
          <w:p w14:paraId="2BD8DE13" w14:textId="77777777" w:rsidR="00FE0FE4" w:rsidRPr="00FE0FE4" w:rsidRDefault="00FE0FE4" w:rsidP="00FE0FE4">
            <w:pPr>
              <w:jc w:val="center"/>
              <w:rPr>
                <w:ins w:id="2988" w:author="Dave Contreras" w:date="2019-07-19T08:31:00Z"/>
                <w:rFonts w:ascii="Calibri" w:eastAsia="Times New Roman" w:hAnsi="Calibri" w:cs="Times New Roman"/>
                <w:color w:val="000000"/>
              </w:rPr>
            </w:pPr>
            <w:ins w:id="2989" w:author="Dave Contreras" w:date="2019-07-19T08:31:00Z">
              <w:r w:rsidRPr="00FE0FE4">
                <w:rPr>
                  <w:rFonts w:ascii="Calibri" w:eastAsia="Times New Roman" w:hAnsi="Calibri" w:cs="Times New Roman"/>
                  <w:color w:val="000000"/>
                </w:rPr>
                <w:t>3.7</w:t>
              </w:r>
            </w:ins>
          </w:p>
        </w:tc>
        <w:tc>
          <w:tcPr>
            <w:tcW w:w="1620" w:type="dxa"/>
            <w:tcBorders>
              <w:top w:val="nil"/>
              <w:left w:val="nil"/>
              <w:bottom w:val="nil"/>
              <w:right w:val="nil"/>
            </w:tcBorders>
            <w:shd w:val="clear" w:color="auto" w:fill="auto"/>
            <w:noWrap/>
            <w:vAlign w:val="bottom"/>
            <w:hideMark/>
            <w:tcPrChange w:id="2990" w:author="Dave Contreras" w:date="2019-07-19T08:34:00Z">
              <w:tcPr>
                <w:tcW w:w="1530" w:type="dxa"/>
                <w:gridSpan w:val="2"/>
                <w:tcBorders>
                  <w:top w:val="nil"/>
                  <w:left w:val="nil"/>
                  <w:bottom w:val="nil"/>
                  <w:right w:val="nil"/>
                </w:tcBorders>
                <w:shd w:val="clear" w:color="auto" w:fill="auto"/>
                <w:noWrap/>
                <w:vAlign w:val="bottom"/>
                <w:hideMark/>
              </w:tcPr>
            </w:tcPrChange>
          </w:tcPr>
          <w:p w14:paraId="39CC579E" w14:textId="13E7E9A0" w:rsidR="00FE0FE4" w:rsidRPr="00FE0FE4" w:rsidRDefault="00FE0FE4" w:rsidP="00FE0FE4">
            <w:pPr>
              <w:jc w:val="center"/>
              <w:rPr>
                <w:ins w:id="2991" w:author="Dave Contreras" w:date="2019-07-19T08:31:00Z"/>
                <w:rFonts w:ascii="Calibri" w:eastAsia="Times New Roman" w:hAnsi="Calibri" w:cs="Times New Roman"/>
                <w:color w:val="000000"/>
              </w:rPr>
            </w:pPr>
            <w:ins w:id="2992" w:author="Dave Contreras" w:date="2019-07-19T08:31:00Z">
              <w:r w:rsidRPr="00FE0FE4">
                <w:rPr>
                  <w:rFonts w:ascii="Calibri" w:eastAsia="Times New Roman" w:hAnsi="Calibri" w:cs="Times New Roman"/>
                  <w:color w:val="000000"/>
                </w:rPr>
                <w:t xml:space="preserve"> 0.000609 *</w:t>
              </w:r>
            </w:ins>
          </w:p>
        </w:tc>
      </w:tr>
      <w:tr w:rsidR="001E25F7" w:rsidRPr="00FE0FE4" w14:paraId="77FC5788" w14:textId="77777777" w:rsidTr="00785F58">
        <w:tblPrEx>
          <w:tblPrExChange w:id="2993" w:author="Dave Contreras" w:date="2019-07-19T08:34:00Z">
            <w:tblPrEx>
              <w:tblW w:w="7920" w:type="dxa"/>
            </w:tblPrEx>
          </w:tblPrExChange>
        </w:tblPrEx>
        <w:trPr>
          <w:trHeight w:val="300"/>
          <w:ins w:id="2994" w:author="Dave Contreras" w:date="2019-07-19T08:31:00Z"/>
          <w:trPrChange w:id="2995"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996" w:author="Dave Contreras" w:date="2019-07-19T08:34:00Z">
              <w:tcPr>
                <w:tcW w:w="1479" w:type="dxa"/>
                <w:tcBorders>
                  <w:top w:val="nil"/>
                  <w:left w:val="nil"/>
                  <w:bottom w:val="nil"/>
                  <w:right w:val="nil"/>
                </w:tcBorders>
                <w:shd w:val="clear" w:color="auto" w:fill="auto"/>
                <w:noWrap/>
                <w:vAlign w:val="bottom"/>
                <w:hideMark/>
              </w:tcPr>
            </w:tcPrChange>
          </w:tcPr>
          <w:p w14:paraId="0A6C4BB2" w14:textId="77777777" w:rsidR="00FE0FE4" w:rsidRPr="00FE0FE4" w:rsidRDefault="00FE0FE4" w:rsidP="00FE0FE4">
            <w:pPr>
              <w:rPr>
                <w:ins w:id="2997" w:author="Dave Contreras" w:date="2019-07-19T08:31:00Z"/>
                <w:rFonts w:ascii="Calibri" w:eastAsia="Times New Roman" w:hAnsi="Calibri" w:cs="Times New Roman"/>
                <w:color w:val="000000"/>
              </w:rPr>
            </w:pPr>
            <w:ins w:id="2998" w:author="Dave Contreras" w:date="2019-07-19T08:31:00Z">
              <w:r w:rsidRPr="00FE0FE4">
                <w:rPr>
                  <w:rFonts w:ascii="Calibri" w:eastAsia="Times New Roman" w:hAnsi="Calibri" w:cs="Times New Roman"/>
                  <w:color w:val="000000"/>
                </w:rPr>
                <w:t>Temp</w:t>
              </w:r>
            </w:ins>
          </w:p>
        </w:tc>
        <w:tc>
          <w:tcPr>
            <w:tcW w:w="1491" w:type="dxa"/>
            <w:tcBorders>
              <w:top w:val="nil"/>
              <w:left w:val="nil"/>
              <w:bottom w:val="nil"/>
              <w:right w:val="nil"/>
            </w:tcBorders>
            <w:shd w:val="clear" w:color="auto" w:fill="auto"/>
            <w:noWrap/>
            <w:vAlign w:val="bottom"/>
            <w:hideMark/>
            <w:tcPrChange w:id="2999" w:author="Dave Contreras" w:date="2019-07-19T08:34:00Z">
              <w:tcPr>
                <w:tcW w:w="2211" w:type="dxa"/>
                <w:tcBorders>
                  <w:top w:val="nil"/>
                  <w:left w:val="nil"/>
                  <w:bottom w:val="nil"/>
                  <w:right w:val="nil"/>
                </w:tcBorders>
                <w:shd w:val="clear" w:color="auto" w:fill="auto"/>
                <w:noWrap/>
                <w:vAlign w:val="bottom"/>
                <w:hideMark/>
              </w:tcPr>
            </w:tcPrChange>
          </w:tcPr>
          <w:p w14:paraId="77A0B46B" w14:textId="77777777" w:rsidR="00FE0FE4" w:rsidRPr="00FE0FE4" w:rsidRDefault="00FE0FE4" w:rsidP="00FE0FE4">
            <w:pPr>
              <w:jc w:val="center"/>
              <w:rPr>
                <w:ins w:id="3000" w:author="Dave Contreras" w:date="2019-07-19T08:31:00Z"/>
                <w:rFonts w:ascii="Calibri" w:eastAsia="Times New Roman" w:hAnsi="Calibri" w:cs="Times New Roman"/>
                <w:color w:val="000000"/>
              </w:rPr>
            </w:pPr>
            <w:ins w:id="3001" w:author="Dave Contreras" w:date="2019-07-19T08:31:00Z">
              <w:r w:rsidRPr="00FE0FE4">
                <w:rPr>
                  <w:rFonts w:ascii="Calibri" w:eastAsia="Times New Roman" w:hAnsi="Calibri" w:cs="Times New Roman"/>
                  <w:color w:val="000000"/>
                </w:rPr>
                <w:t>3.75E-01</w:t>
              </w:r>
            </w:ins>
          </w:p>
        </w:tc>
        <w:tc>
          <w:tcPr>
            <w:tcW w:w="1800" w:type="dxa"/>
            <w:tcBorders>
              <w:top w:val="nil"/>
              <w:left w:val="nil"/>
              <w:bottom w:val="nil"/>
              <w:right w:val="nil"/>
            </w:tcBorders>
            <w:shd w:val="clear" w:color="auto" w:fill="auto"/>
            <w:noWrap/>
            <w:vAlign w:val="bottom"/>
            <w:hideMark/>
            <w:tcPrChange w:id="3002" w:author="Dave Contreras" w:date="2019-07-19T08:34:00Z">
              <w:tcPr>
                <w:tcW w:w="1620" w:type="dxa"/>
                <w:tcBorders>
                  <w:top w:val="nil"/>
                  <w:left w:val="nil"/>
                  <w:bottom w:val="nil"/>
                  <w:right w:val="nil"/>
                </w:tcBorders>
                <w:shd w:val="clear" w:color="auto" w:fill="auto"/>
                <w:noWrap/>
                <w:vAlign w:val="bottom"/>
                <w:hideMark/>
              </w:tcPr>
            </w:tcPrChange>
          </w:tcPr>
          <w:p w14:paraId="6B365505" w14:textId="77777777" w:rsidR="00FE0FE4" w:rsidRPr="00FE0FE4" w:rsidRDefault="00FE0FE4" w:rsidP="00FE0FE4">
            <w:pPr>
              <w:jc w:val="center"/>
              <w:rPr>
                <w:ins w:id="3003" w:author="Dave Contreras" w:date="2019-07-19T08:31:00Z"/>
                <w:rFonts w:ascii="Calibri" w:eastAsia="Times New Roman" w:hAnsi="Calibri" w:cs="Times New Roman"/>
                <w:color w:val="000000"/>
              </w:rPr>
            </w:pPr>
            <w:ins w:id="3004" w:author="Dave Contreras" w:date="2019-07-19T08:31:00Z">
              <w:r w:rsidRPr="00FE0FE4">
                <w:rPr>
                  <w:rFonts w:ascii="Calibri" w:eastAsia="Times New Roman" w:hAnsi="Calibri" w:cs="Times New Roman"/>
                  <w:color w:val="000000"/>
                </w:rPr>
                <w:t>1.58E-01</w:t>
              </w:r>
            </w:ins>
          </w:p>
        </w:tc>
        <w:tc>
          <w:tcPr>
            <w:tcW w:w="1080" w:type="dxa"/>
            <w:tcBorders>
              <w:top w:val="nil"/>
              <w:left w:val="nil"/>
              <w:bottom w:val="nil"/>
              <w:right w:val="nil"/>
            </w:tcBorders>
            <w:shd w:val="clear" w:color="auto" w:fill="auto"/>
            <w:noWrap/>
            <w:vAlign w:val="bottom"/>
            <w:hideMark/>
            <w:tcPrChange w:id="3005" w:author="Dave Contreras" w:date="2019-07-19T08:34:00Z">
              <w:tcPr>
                <w:tcW w:w="1080" w:type="dxa"/>
                <w:tcBorders>
                  <w:top w:val="nil"/>
                  <w:left w:val="nil"/>
                  <w:bottom w:val="nil"/>
                  <w:right w:val="nil"/>
                </w:tcBorders>
                <w:shd w:val="clear" w:color="auto" w:fill="auto"/>
                <w:noWrap/>
                <w:vAlign w:val="bottom"/>
                <w:hideMark/>
              </w:tcPr>
            </w:tcPrChange>
          </w:tcPr>
          <w:p w14:paraId="1E688D3D" w14:textId="77777777" w:rsidR="00FE0FE4" w:rsidRPr="00FE0FE4" w:rsidRDefault="00FE0FE4" w:rsidP="00FE0FE4">
            <w:pPr>
              <w:jc w:val="center"/>
              <w:rPr>
                <w:ins w:id="3006" w:author="Dave Contreras" w:date="2019-07-19T08:31:00Z"/>
                <w:rFonts w:ascii="Calibri" w:eastAsia="Times New Roman" w:hAnsi="Calibri" w:cs="Times New Roman"/>
                <w:color w:val="000000"/>
              </w:rPr>
            </w:pPr>
            <w:ins w:id="3007" w:author="Dave Contreras" w:date="2019-07-19T08:31:00Z">
              <w:r w:rsidRPr="00FE0FE4">
                <w:rPr>
                  <w:rFonts w:ascii="Calibri" w:eastAsia="Times New Roman" w:hAnsi="Calibri" w:cs="Times New Roman"/>
                  <w:color w:val="000000"/>
                </w:rPr>
                <w:t>2.37</w:t>
              </w:r>
            </w:ins>
          </w:p>
        </w:tc>
        <w:tc>
          <w:tcPr>
            <w:tcW w:w="1620" w:type="dxa"/>
            <w:tcBorders>
              <w:top w:val="nil"/>
              <w:left w:val="nil"/>
              <w:bottom w:val="nil"/>
              <w:right w:val="nil"/>
            </w:tcBorders>
            <w:shd w:val="clear" w:color="auto" w:fill="auto"/>
            <w:noWrap/>
            <w:vAlign w:val="bottom"/>
            <w:hideMark/>
            <w:tcPrChange w:id="3008" w:author="Dave Contreras" w:date="2019-07-19T08:34:00Z">
              <w:tcPr>
                <w:tcW w:w="1530" w:type="dxa"/>
                <w:gridSpan w:val="2"/>
                <w:tcBorders>
                  <w:top w:val="nil"/>
                  <w:left w:val="nil"/>
                  <w:bottom w:val="nil"/>
                  <w:right w:val="nil"/>
                </w:tcBorders>
                <w:shd w:val="clear" w:color="auto" w:fill="auto"/>
                <w:noWrap/>
                <w:vAlign w:val="bottom"/>
                <w:hideMark/>
              </w:tcPr>
            </w:tcPrChange>
          </w:tcPr>
          <w:p w14:paraId="2BFF30B5" w14:textId="77777777" w:rsidR="00FE0FE4" w:rsidRPr="00FE0FE4" w:rsidRDefault="00FE0FE4" w:rsidP="00FE0FE4">
            <w:pPr>
              <w:jc w:val="center"/>
              <w:rPr>
                <w:ins w:id="3009" w:author="Dave Contreras" w:date="2019-07-19T08:31:00Z"/>
                <w:rFonts w:ascii="Calibri" w:eastAsia="Times New Roman" w:hAnsi="Calibri" w:cs="Times New Roman"/>
                <w:color w:val="000000"/>
              </w:rPr>
            </w:pPr>
            <w:ins w:id="3010" w:author="Dave Contreras" w:date="2019-07-19T08:31:00Z">
              <w:r w:rsidRPr="00FE0FE4">
                <w:rPr>
                  <w:rFonts w:ascii="Calibri" w:eastAsia="Times New Roman" w:hAnsi="Calibri" w:cs="Times New Roman"/>
                  <w:color w:val="000000"/>
                </w:rPr>
                <w:t xml:space="preserve"> 0.022331 *  </w:t>
              </w:r>
            </w:ins>
          </w:p>
        </w:tc>
      </w:tr>
      <w:tr w:rsidR="001E25F7" w:rsidRPr="00FE0FE4" w14:paraId="1D57AA1B" w14:textId="77777777" w:rsidTr="00785F58">
        <w:tblPrEx>
          <w:tblPrExChange w:id="3011" w:author="Dave Contreras" w:date="2019-07-19T08:34:00Z">
            <w:tblPrEx>
              <w:tblW w:w="7920" w:type="dxa"/>
            </w:tblPrEx>
          </w:tblPrExChange>
        </w:tblPrEx>
        <w:trPr>
          <w:trHeight w:val="300"/>
          <w:ins w:id="3012" w:author="Dave Contreras" w:date="2019-07-19T08:31:00Z"/>
          <w:trPrChange w:id="3013"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3014" w:author="Dave Contreras" w:date="2019-07-19T08:34:00Z">
              <w:tcPr>
                <w:tcW w:w="1479" w:type="dxa"/>
                <w:tcBorders>
                  <w:top w:val="nil"/>
                  <w:left w:val="nil"/>
                  <w:bottom w:val="nil"/>
                  <w:right w:val="nil"/>
                </w:tcBorders>
                <w:shd w:val="clear" w:color="auto" w:fill="auto"/>
                <w:noWrap/>
                <w:vAlign w:val="bottom"/>
                <w:hideMark/>
              </w:tcPr>
            </w:tcPrChange>
          </w:tcPr>
          <w:p w14:paraId="26B6FD0F" w14:textId="77777777" w:rsidR="00FE0FE4" w:rsidRPr="00FE0FE4" w:rsidRDefault="00FE0FE4" w:rsidP="00FE0FE4">
            <w:pPr>
              <w:rPr>
                <w:ins w:id="3015" w:author="Dave Contreras" w:date="2019-07-19T08:31:00Z"/>
                <w:rFonts w:ascii="Calibri" w:eastAsia="Times New Roman" w:hAnsi="Calibri" w:cs="Times New Roman"/>
                <w:color w:val="000000"/>
              </w:rPr>
            </w:pPr>
            <w:ins w:id="3016" w:author="Dave Contreras" w:date="2019-07-19T08:31:00Z">
              <w:r w:rsidRPr="00FE0FE4">
                <w:rPr>
                  <w:rFonts w:ascii="Calibri" w:eastAsia="Times New Roman" w:hAnsi="Calibri" w:cs="Times New Roman"/>
                  <w:color w:val="000000"/>
                </w:rPr>
                <w:t>Year</w:t>
              </w:r>
            </w:ins>
          </w:p>
        </w:tc>
        <w:tc>
          <w:tcPr>
            <w:tcW w:w="1491" w:type="dxa"/>
            <w:tcBorders>
              <w:top w:val="nil"/>
              <w:left w:val="nil"/>
              <w:bottom w:val="nil"/>
              <w:right w:val="nil"/>
            </w:tcBorders>
            <w:shd w:val="clear" w:color="auto" w:fill="auto"/>
            <w:noWrap/>
            <w:vAlign w:val="bottom"/>
            <w:hideMark/>
            <w:tcPrChange w:id="3017" w:author="Dave Contreras" w:date="2019-07-19T08:34:00Z">
              <w:tcPr>
                <w:tcW w:w="2211" w:type="dxa"/>
                <w:tcBorders>
                  <w:top w:val="nil"/>
                  <w:left w:val="nil"/>
                  <w:bottom w:val="nil"/>
                  <w:right w:val="nil"/>
                </w:tcBorders>
                <w:shd w:val="clear" w:color="auto" w:fill="auto"/>
                <w:noWrap/>
                <w:vAlign w:val="bottom"/>
                <w:hideMark/>
              </w:tcPr>
            </w:tcPrChange>
          </w:tcPr>
          <w:p w14:paraId="5516FDA4" w14:textId="77777777" w:rsidR="00FE0FE4" w:rsidRPr="00FE0FE4" w:rsidRDefault="00FE0FE4" w:rsidP="00FE0FE4">
            <w:pPr>
              <w:jc w:val="center"/>
              <w:rPr>
                <w:ins w:id="3018" w:author="Dave Contreras" w:date="2019-07-19T08:31:00Z"/>
                <w:rFonts w:ascii="Calibri" w:eastAsia="Times New Roman" w:hAnsi="Calibri" w:cs="Times New Roman"/>
                <w:color w:val="000000"/>
              </w:rPr>
            </w:pPr>
            <w:ins w:id="3019" w:author="Dave Contreras" w:date="2019-07-19T08:31:00Z">
              <w:r w:rsidRPr="00FE0FE4">
                <w:rPr>
                  <w:rFonts w:ascii="Calibri" w:eastAsia="Times New Roman" w:hAnsi="Calibri" w:cs="Times New Roman"/>
                  <w:color w:val="000000"/>
                </w:rPr>
                <w:t>-2.41E+00</w:t>
              </w:r>
            </w:ins>
          </w:p>
        </w:tc>
        <w:tc>
          <w:tcPr>
            <w:tcW w:w="1800" w:type="dxa"/>
            <w:tcBorders>
              <w:top w:val="nil"/>
              <w:left w:val="nil"/>
              <w:bottom w:val="nil"/>
              <w:right w:val="nil"/>
            </w:tcBorders>
            <w:shd w:val="clear" w:color="auto" w:fill="auto"/>
            <w:noWrap/>
            <w:vAlign w:val="bottom"/>
            <w:hideMark/>
            <w:tcPrChange w:id="3020" w:author="Dave Contreras" w:date="2019-07-19T08:34:00Z">
              <w:tcPr>
                <w:tcW w:w="1620" w:type="dxa"/>
                <w:tcBorders>
                  <w:top w:val="nil"/>
                  <w:left w:val="nil"/>
                  <w:bottom w:val="nil"/>
                  <w:right w:val="nil"/>
                </w:tcBorders>
                <w:shd w:val="clear" w:color="auto" w:fill="auto"/>
                <w:noWrap/>
                <w:vAlign w:val="bottom"/>
                <w:hideMark/>
              </w:tcPr>
            </w:tcPrChange>
          </w:tcPr>
          <w:p w14:paraId="6E0D6A92" w14:textId="77777777" w:rsidR="00FE0FE4" w:rsidRPr="00FE0FE4" w:rsidRDefault="00FE0FE4" w:rsidP="00FE0FE4">
            <w:pPr>
              <w:jc w:val="center"/>
              <w:rPr>
                <w:ins w:id="3021" w:author="Dave Contreras" w:date="2019-07-19T08:31:00Z"/>
                <w:rFonts w:ascii="Calibri" w:eastAsia="Times New Roman" w:hAnsi="Calibri" w:cs="Times New Roman"/>
                <w:color w:val="000000"/>
              </w:rPr>
            </w:pPr>
            <w:ins w:id="3022" w:author="Dave Contreras" w:date="2019-07-19T08:31:00Z">
              <w:r w:rsidRPr="00FE0FE4">
                <w:rPr>
                  <w:rFonts w:ascii="Calibri" w:eastAsia="Times New Roman" w:hAnsi="Calibri" w:cs="Times New Roman"/>
                  <w:color w:val="000000"/>
                </w:rPr>
                <w:t>5.04E-01</w:t>
              </w:r>
            </w:ins>
          </w:p>
        </w:tc>
        <w:tc>
          <w:tcPr>
            <w:tcW w:w="1080" w:type="dxa"/>
            <w:tcBorders>
              <w:top w:val="nil"/>
              <w:left w:val="nil"/>
              <w:bottom w:val="nil"/>
              <w:right w:val="nil"/>
            </w:tcBorders>
            <w:shd w:val="clear" w:color="auto" w:fill="auto"/>
            <w:noWrap/>
            <w:vAlign w:val="bottom"/>
            <w:hideMark/>
            <w:tcPrChange w:id="3023" w:author="Dave Contreras" w:date="2019-07-19T08:34:00Z">
              <w:tcPr>
                <w:tcW w:w="1080" w:type="dxa"/>
                <w:tcBorders>
                  <w:top w:val="nil"/>
                  <w:left w:val="nil"/>
                  <w:bottom w:val="nil"/>
                  <w:right w:val="nil"/>
                </w:tcBorders>
                <w:shd w:val="clear" w:color="auto" w:fill="auto"/>
                <w:noWrap/>
                <w:vAlign w:val="bottom"/>
                <w:hideMark/>
              </w:tcPr>
            </w:tcPrChange>
          </w:tcPr>
          <w:p w14:paraId="13BE55C2" w14:textId="77777777" w:rsidR="00FE0FE4" w:rsidRPr="00FE0FE4" w:rsidRDefault="00FE0FE4" w:rsidP="00FE0FE4">
            <w:pPr>
              <w:jc w:val="center"/>
              <w:rPr>
                <w:ins w:id="3024" w:author="Dave Contreras" w:date="2019-07-19T08:31:00Z"/>
                <w:rFonts w:ascii="Calibri" w:eastAsia="Times New Roman" w:hAnsi="Calibri" w:cs="Times New Roman"/>
                <w:color w:val="000000"/>
              </w:rPr>
            </w:pPr>
            <w:ins w:id="3025" w:author="Dave Contreras" w:date="2019-07-19T08:31:00Z">
              <w:r w:rsidRPr="00FE0FE4">
                <w:rPr>
                  <w:rFonts w:ascii="Calibri" w:eastAsia="Times New Roman" w:hAnsi="Calibri" w:cs="Times New Roman"/>
                  <w:color w:val="000000"/>
                </w:rPr>
                <w:t>-4.786</w:t>
              </w:r>
            </w:ins>
          </w:p>
        </w:tc>
        <w:tc>
          <w:tcPr>
            <w:tcW w:w="1620" w:type="dxa"/>
            <w:tcBorders>
              <w:top w:val="nil"/>
              <w:left w:val="nil"/>
              <w:bottom w:val="nil"/>
              <w:right w:val="nil"/>
            </w:tcBorders>
            <w:shd w:val="clear" w:color="auto" w:fill="auto"/>
            <w:noWrap/>
            <w:vAlign w:val="bottom"/>
            <w:hideMark/>
            <w:tcPrChange w:id="3026" w:author="Dave Contreras" w:date="2019-07-19T08:34:00Z">
              <w:tcPr>
                <w:tcW w:w="1530" w:type="dxa"/>
                <w:gridSpan w:val="2"/>
                <w:tcBorders>
                  <w:top w:val="nil"/>
                  <w:left w:val="nil"/>
                  <w:bottom w:val="nil"/>
                  <w:right w:val="nil"/>
                </w:tcBorders>
                <w:shd w:val="clear" w:color="auto" w:fill="auto"/>
                <w:noWrap/>
                <w:vAlign w:val="bottom"/>
                <w:hideMark/>
              </w:tcPr>
            </w:tcPrChange>
          </w:tcPr>
          <w:p w14:paraId="07ECAA8D" w14:textId="1C2522BE" w:rsidR="00FE0FE4" w:rsidRPr="00FE0FE4" w:rsidRDefault="00FE0FE4" w:rsidP="00FE0FE4">
            <w:pPr>
              <w:jc w:val="center"/>
              <w:rPr>
                <w:ins w:id="3027" w:author="Dave Contreras" w:date="2019-07-19T08:31:00Z"/>
                <w:rFonts w:ascii="Calibri" w:eastAsia="Times New Roman" w:hAnsi="Calibri" w:cs="Times New Roman"/>
                <w:color w:val="000000"/>
              </w:rPr>
            </w:pPr>
            <w:ins w:id="3028" w:author="Dave Contreras" w:date="2019-07-19T08:31:00Z">
              <w:r w:rsidRPr="00FE0FE4">
                <w:rPr>
                  <w:rFonts w:ascii="Calibri" w:eastAsia="Times New Roman" w:hAnsi="Calibri" w:cs="Times New Roman"/>
                  <w:color w:val="000000"/>
                </w:rPr>
                <w:t xml:space="preserve"> 2.03e-05 *</w:t>
              </w:r>
            </w:ins>
          </w:p>
        </w:tc>
      </w:tr>
      <w:tr w:rsidR="001E25F7" w:rsidRPr="00FE0FE4" w14:paraId="28CF97CF" w14:textId="77777777" w:rsidTr="00785F58">
        <w:tblPrEx>
          <w:tblPrExChange w:id="3029" w:author="Dave Contreras" w:date="2019-07-19T08:34:00Z">
            <w:tblPrEx>
              <w:tblW w:w="7920" w:type="dxa"/>
            </w:tblPrEx>
          </w:tblPrExChange>
        </w:tblPrEx>
        <w:trPr>
          <w:trHeight w:val="300"/>
          <w:ins w:id="3030" w:author="Dave Contreras" w:date="2019-07-19T08:31:00Z"/>
          <w:trPrChange w:id="3031"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3032" w:author="Dave Contreras" w:date="2019-07-19T08:34:00Z">
              <w:tcPr>
                <w:tcW w:w="1479" w:type="dxa"/>
                <w:tcBorders>
                  <w:top w:val="nil"/>
                  <w:left w:val="nil"/>
                  <w:bottom w:val="nil"/>
                  <w:right w:val="nil"/>
                </w:tcBorders>
                <w:shd w:val="clear" w:color="auto" w:fill="auto"/>
                <w:noWrap/>
                <w:vAlign w:val="bottom"/>
                <w:hideMark/>
              </w:tcPr>
            </w:tcPrChange>
          </w:tcPr>
          <w:p w14:paraId="4725A134" w14:textId="77777777" w:rsidR="00FE0FE4" w:rsidRPr="00FE0FE4" w:rsidRDefault="00FE0FE4" w:rsidP="00FE0FE4">
            <w:pPr>
              <w:jc w:val="center"/>
              <w:rPr>
                <w:ins w:id="3033" w:author="Dave Contreras" w:date="2019-07-19T08:31:00Z"/>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Change w:id="3034" w:author="Dave Contreras" w:date="2019-07-19T08:34:00Z">
              <w:tcPr>
                <w:tcW w:w="2211" w:type="dxa"/>
                <w:tcBorders>
                  <w:top w:val="nil"/>
                  <w:left w:val="nil"/>
                  <w:bottom w:val="nil"/>
                  <w:right w:val="nil"/>
                </w:tcBorders>
                <w:shd w:val="clear" w:color="auto" w:fill="auto"/>
                <w:noWrap/>
                <w:vAlign w:val="bottom"/>
                <w:hideMark/>
              </w:tcPr>
            </w:tcPrChange>
          </w:tcPr>
          <w:p w14:paraId="09A6281A" w14:textId="77777777" w:rsidR="00FE0FE4" w:rsidRPr="00FE0FE4" w:rsidRDefault="00FE0FE4" w:rsidP="00FE0FE4">
            <w:pPr>
              <w:rPr>
                <w:ins w:id="3035" w:author="Dave Contreras" w:date="2019-07-19T08:31:00Z"/>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Change w:id="3036" w:author="Dave Contreras" w:date="2019-07-19T08:34:00Z">
              <w:tcPr>
                <w:tcW w:w="1620" w:type="dxa"/>
                <w:tcBorders>
                  <w:top w:val="nil"/>
                  <w:left w:val="nil"/>
                  <w:bottom w:val="nil"/>
                  <w:right w:val="nil"/>
                </w:tcBorders>
                <w:shd w:val="clear" w:color="auto" w:fill="auto"/>
                <w:noWrap/>
                <w:vAlign w:val="bottom"/>
                <w:hideMark/>
              </w:tcPr>
            </w:tcPrChange>
          </w:tcPr>
          <w:p w14:paraId="465D299D" w14:textId="77777777" w:rsidR="00FE0FE4" w:rsidRPr="00FE0FE4" w:rsidRDefault="00FE0FE4" w:rsidP="00FE0FE4">
            <w:pPr>
              <w:jc w:val="center"/>
              <w:rPr>
                <w:ins w:id="3037" w:author="Dave Contreras" w:date="2019-07-19T08:31:00Z"/>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Change w:id="3038" w:author="Dave Contreras" w:date="2019-07-19T08:34:00Z">
              <w:tcPr>
                <w:tcW w:w="1080" w:type="dxa"/>
                <w:tcBorders>
                  <w:top w:val="nil"/>
                  <w:left w:val="nil"/>
                  <w:bottom w:val="nil"/>
                  <w:right w:val="nil"/>
                </w:tcBorders>
                <w:shd w:val="clear" w:color="auto" w:fill="auto"/>
                <w:noWrap/>
                <w:vAlign w:val="bottom"/>
                <w:hideMark/>
              </w:tcPr>
            </w:tcPrChange>
          </w:tcPr>
          <w:p w14:paraId="7F124067" w14:textId="77777777" w:rsidR="00FE0FE4" w:rsidRPr="00FE0FE4" w:rsidRDefault="00FE0FE4" w:rsidP="00FE0FE4">
            <w:pPr>
              <w:jc w:val="center"/>
              <w:rPr>
                <w:ins w:id="3039" w:author="Dave Contreras" w:date="2019-07-19T08:31:00Z"/>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Change w:id="3040" w:author="Dave Contreras" w:date="2019-07-19T08:34:00Z">
              <w:tcPr>
                <w:tcW w:w="1530" w:type="dxa"/>
                <w:gridSpan w:val="2"/>
                <w:tcBorders>
                  <w:top w:val="nil"/>
                  <w:left w:val="nil"/>
                  <w:bottom w:val="nil"/>
                  <w:right w:val="nil"/>
                </w:tcBorders>
                <w:shd w:val="clear" w:color="auto" w:fill="auto"/>
                <w:noWrap/>
                <w:vAlign w:val="bottom"/>
                <w:hideMark/>
              </w:tcPr>
            </w:tcPrChange>
          </w:tcPr>
          <w:p w14:paraId="7A3D9D7C" w14:textId="77777777" w:rsidR="00FE0FE4" w:rsidRPr="00FE0FE4" w:rsidRDefault="00FE0FE4" w:rsidP="00FE0FE4">
            <w:pPr>
              <w:jc w:val="center"/>
              <w:rPr>
                <w:ins w:id="3041" w:author="Dave Contreras" w:date="2019-07-19T08:31:00Z"/>
                <w:rFonts w:ascii="Times New Roman" w:eastAsia="Times New Roman" w:hAnsi="Times New Roman" w:cs="Times New Roman"/>
                <w:sz w:val="20"/>
                <w:szCs w:val="20"/>
              </w:rPr>
            </w:pPr>
          </w:p>
        </w:tc>
      </w:tr>
      <w:tr w:rsidR="00FE0FE4" w:rsidRPr="00FE0FE4" w14:paraId="6EC85A65" w14:textId="77777777" w:rsidTr="00785F58">
        <w:trPr>
          <w:trHeight w:val="300"/>
          <w:ins w:id="3042" w:author="Dave Contreras" w:date="2019-07-19T08:31:00Z"/>
          <w:trPrChange w:id="3043" w:author="Dave Contreras" w:date="2019-07-19T08:34:00Z">
            <w:trPr>
              <w:gridAfter w:val="0"/>
              <w:trHeight w:val="300"/>
            </w:trPr>
          </w:trPrChange>
        </w:trPr>
        <w:tc>
          <w:tcPr>
            <w:tcW w:w="7470" w:type="dxa"/>
            <w:gridSpan w:val="5"/>
            <w:tcBorders>
              <w:top w:val="single" w:sz="4" w:space="0" w:color="auto"/>
              <w:left w:val="nil"/>
              <w:bottom w:val="single" w:sz="4" w:space="0" w:color="auto"/>
              <w:right w:val="nil"/>
            </w:tcBorders>
            <w:shd w:val="clear" w:color="auto" w:fill="auto"/>
            <w:noWrap/>
            <w:vAlign w:val="bottom"/>
            <w:hideMark/>
            <w:tcPrChange w:id="3044" w:author="Dave Contreras" w:date="2019-07-19T08:34:00Z">
              <w:tcPr>
                <w:tcW w:w="6601" w:type="dxa"/>
                <w:gridSpan w:val="5"/>
                <w:tcBorders>
                  <w:top w:val="single" w:sz="4" w:space="0" w:color="auto"/>
                  <w:left w:val="nil"/>
                  <w:bottom w:val="single" w:sz="4" w:space="0" w:color="auto"/>
                  <w:right w:val="nil"/>
                </w:tcBorders>
                <w:shd w:val="clear" w:color="auto" w:fill="auto"/>
                <w:noWrap/>
                <w:vAlign w:val="bottom"/>
                <w:hideMark/>
              </w:tcPr>
            </w:tcPrChange>
          </w:tcPr>
          <w:p w14:paraId="3EFF9A1F" w14:textId="77777777" w:rsidR="00FE0FE4" w:rsidRPr="00B3125F" w:rsidRDefault="00FE0FE4" w:rsidP="00FE0FE4">
            <w:pPr>
              <w:jc w:val="center"/>
              <w:rPr>
                <w:ins w:id="3045" w:author="Dave Contreras" w:date="2019-07-19T08:31:00Z"/>
                <w:rFonts w:ascii="Calibri" w:eastAsia="Times New Roman" w:hAnsi="Calibri" w:cs="Times New Roman"/>
                <w:b/>
                <w:bCs/>
                <w:color w:val="000000"/>
                <w:rPrChange w:id="3046" w:author="Dave Contreras" w:date="2019-07-19T08:32:00Z">
                  <w:rPr>
                    <w:ins w:id="3047" w:author="Dave Contreras" w:date="2019-07-19T08:31:00Z"/>
                    <w:rFonts w:ascii="Calibri" w:eastAsia="Times New Roman" w:hAnsi="Calibri" w:cs="Times New Roman"/>
                    <w:color w:val="000000"/>
                  </w:rPr>
                </w:rPrChange>
              </w:rPr>
            </w:pPr>
            <w:ins w:id="3048" w:author="Dave Contreras" w:date="2019-07-19T08:31:00Z">
              <w:r w:rsidRPr="00B3125F">
                <w:rPr>
                  <w:rFonts w:ascii="Calibri" w:eastAsia="Times New Roman" w:hAnsi="Calibri" w:cs="Times New Roman"/>
                  <w:b/>
                  <w:bCs/>
                  <w:color w:val="000000"/>
                  <w:rPrChange w:id="3049" w:author="Dave Contreras" w:date="2019-07-19T08:32:00Z">
                    <w:rPr>
                      <w:rFonts w:ascii="Calibri" w:eastAsia="Times New Roman" w:hAnsi="Calibri" w:cs="Times New Roman"/>
                      <w:color w:val="000000"/>
                    </w:rPr>
                  </w:rPrChange>
                </w:rPr>
                <w:t>Prospect Island</w:t>
              </w:r>
            </w:ins>
          </w:p>
        </w:tc>
      </w:tr>
      <w:tr w:rsidR="001E25F7" w:rsidRPr="00FE0FE4" w14:paraId="2CDE9C5B" w14:textId="77777777" w:rsidTr="00785F58">
        <w:tblPrEx>
          <w:tblPrExChange w:id="3050" w:author="Dave Contreras" w:date="2019-07-19T08:34:00Z">
            <w:tblPrEx>
              <w:tblW w:w="7920" w:type="dxa"/>
            </w:tblPrEx>
          </w:tblPrExChange>
        </w:tblPrEx>
        <w:trPr>
          <w:trHeight w:val="300"/>
          <w:ins w:id="3051" w:author="Dave Contreras" w:date="2019-07-19T08:31:00Z"/>
          <w:trPrChange w:id="3052" w:author="Dave Contreras" w:date="2019-07-19T08:34:00Z">
            <w:trPr>
              <w:trHeight w:val="300"/>
            </w:trPr>
          </w:trPrChange>
        </w:trPr>
        <w:tc>
          <w:tcPr>
            <w:tcW w:w="1479" w:type="dxa"/>
            <w:tcBorders>
              <w:top w:val="nil"/>
              <w:left w:val="nil"/>
              <w:bottom w:val="single" w:sz="4" w:space="0" w:color="auto"/>
              <w:right w:val="nil"/>
            </w:tcBorders>
            <w:shd w:val="clear" w:color="auto" w:fill="auto"/>
            <w:noWrap/>
            <w:vAlign w:val="bottom"/>
            <w:hideMark/>
            <w:tcPrChange w:id="3053" w:author="Dave Contreras" w:date="2019-07-19T08:34:00Z">
              <w:tcPr>
                <w:tcW w:w="1479" w:type="dxa"/>
                <w:tcBorders>
                  <w:top w:val="nil"/>
                  <w:left w:val="nil"/>
                  <w:bottom w:val="single" w:sz="4" w:space="0" w:color="auto"/>
                  <w:right w:val="nil"/>
                </w:tcBorders>
                <w:shd w:val="clear" w:color="auto" w:fill="auto"/>
                <w:noWrap/>
                <w:vAlign w:val="bottom"/>
                <w:hideMark/>
              </w:tcPr>
            </w:tcPrChange>
          </w:tcPr>
          <w:p w14:paraId="1740CB4E" w14:textId="77777777" w:rsidR="00FE0FE4" w:rsidRPr="00B3125F" w:rsidRDefault="00FE0FE4" w:rsidP="00FE0FE4">
            <w:pPr>
              <w:rPr>
                <w:ins w:id="3054" w:author="Dave Contreras" w:date="2019-07-19T08:31:00Z"/>
                <w:rFonts w:ascii="Calibri" w:eastAsia="Times New Roman" w:hAnsi="Calibri" w:cs="Times New Roman"/>
                <w:b/>
                <w:bCs/>
                <w:color w:val="000000"/>
                <w:rPrChange w:id="3055" w:author="Dave Contreras" w:date="2019-07-19T08:32:00Z">
                  <w:rPr>
                    <w:ins w:id="3056" w:author="Dave Contreras" w:date="2019-07-19T08:31:00Z"/>
                    <w:rFonts w:ascii="Calibri" w:eastAsia="Times New Roman" w:hAnsi="Calibri" w:cs="Times New Roman"/>
                    <w:color w:val="000000"/>
                  </w:rPr>
                </w:rPrChange>
              </w:rPr>
            </w:pPr>
            <w:ins w:id="3057" w:author="Dave Contreras" w:date="2019-07-19T08:31:00Z">
              <w:r w:rsidRPr="00B3125F">
                <w:rPr>
                  <w:rFonts w:ascii="Calibri" w:eastAsia="Times New Roman" w:hAnsi="Calibri" w:cs="Times New Roman"/>
                  <w:b/>
                  <w:bCs/>
                  <w:color w:val="000000"/>
                  <w:rPrChange w:id="3058" w:author="Dave Contreras" w:date="2019-07-19T08:32:00Z">
                    <w:rPr>
                      <w:rFonts w:ascii="Calibri" w:eastAsia="Times New Roman" w:hAnsi="Calibri" w:cs="Times New Roman"/>
                      <w:color w:val="000000"/>
                    </w:rPr>
                  </w:rPrChange>
                </w:rPr>
                <w:t>Factor</w:t>
              </w:r>
            </w:ins>
          </w:p>
        </w:tc>
        <w:tc>
          <w:tcPr>
            <w:tcW w:w="1491" w:type="dxa"/>
            <w:tcBorders>
              <w:top w:val="nil"/>
              <w:left w:val="nil"/>
              <w:bottom w:val="single" w:sz="4" w:space="0" w:color="auto"/>
              <w:right w:val="nil"/>
            </w:tcBorders>
            <w:shd w:val="clear" w:color="auto" w:fill="auto"/>
            <w:noWrap/>
            <w:vAlign w:val="bottom"/>
            <w:hideMark/>
            <w:tcPrChange w:id="3059" w:author="Dave Contreras" w:date="2019-07-19T08:34:00Z">
              <w:tcPr>
                <w:tcW w:w="2211" w:type="dxa"/>
                <w:tcBorders>
                  <w:top w:val="nil"/>
                  <w:left w:val="nil"/>
                  <w:bottom w:val="single" w:sz="4" w:space="0" w:color="auto"/>
                  <w:right w:val="nil"/>
                </w:tcBorders>
                <w:shd w:val="clear" w:color="auto" w:fill="auto"/>
                <w:noWrap/>
                <w:vAlign w:val="bottom"/>
                <w:hideMark/>
              </w:tcPr>
            </w:tcPrChange>
          </w:tcPr>
          <w:p w14:paraId="2BC4377E" w14:textId="77777777" w:rsidR="00FE0FE4" w:rsidRPr="00B3125F" w:rsidRDefault="00FE0FE4" w:rsidP="00FE0FE4">
            <w:pPr>
              <w:jc w:val="center"/>
              <w:rPr>
                <w:ins w:id="3060" w:author="Dave Contreras" w:date="2019-07-19T08:31:00Z"/>
                <w:rFonts w:ascii="Calibri" w:eastAsia="Times New Roman" w:hAnsi="Calibri" w:cs="Times New Roman"/>
                <w:b/>
                <w:bCs/>
                <w:color w:val="000000"/>
                <w:rPrChange w:id="3061" w:author="Dave Contreras" w:date="2019-07-19T08:32:00Z">
                  <w:rPr>
                    <w:ins w:id="3062" w:author="Dave Contreras" w:date="2019-07-19T08:31:00Z"/>
                    <w:rFonts w:ascii="Calibri" w:eastAsia="Times New Roman" w:hAnsi="Calibri" w:cs="Times New Roman"/>
                    <w:color w:val="000000"/>
                  </w:rPr>
                </w:rPrChange>
              </w:rPr>
            </w:pPr>
            <w:ins w:id="3063" w:author="Dave Contreras" w:date="2019-07-19T08:31:00Z">
              <w:r w:rsidRPr="00B3125F">
                <w:rPr>
                  <w:rFonts w:ascii="Calibri" w:eastAsia="Times New Roman" w:hAnsi="Calibri" w:cs="Times New Roman"/>
                  <w:b/>
                  <w:bCs/>
                  <w:color w:val="000000"/>
                  <w:rPrChange w:id="3064" w:author="Dave Contreras" w:date="2019-07-19T08:32:00Z">
                    <w:rPr>
                      <w:rFonts w:ascii="Calibri" w:eastAsia="Times New Roman" w:hAnsi="Calibri" w:cs="Times New Roman"/>
                      <w:color w:val="000000"/>
                    </w:rPr>
                  </w:rPrChange>
                </w:rPr>
                <w:t>Estimate</w:t>
              </w:r>
            </w:ins>
          </w:p>
        </w:tc>
        <w:tc>
          <w:tcPr>
            <w:tcW w:w="1800" w:type="dxa"/>
            <w:tcBorders>
              <w:top w:val="nil"/>
              <w:left w:val="nil"/>
              <w:bottom w:val="single" w:sz="4" w:space="0" w:color="auto"/>
              <w:right w:val="nil"/>
            </w:tcBorders>
            <w:shd w:val="clear" w:color="auto" w:fill="auto"/>
            <w:noWrap/>
            <w:vAlign w:val="bottom"/>
            <w:hideMark/>
            <w:tcPrChange w:id="3065" w:author="Dave Contreras" w:date="2019-07-19T08:34:00Z">
              <w:tcPr>
                <w:tcW w:w="1620" w:type="dxa"/>
                <w:tcBorders>
                  <w:top w:val="nil"/>
                  <w:left w:val="nil"/>
                  <w:bottom w:val="single" w:sz="4" w:space="0" w:color="auto"/>
                  <w:right w:val="nil"/>
                </w:tcBorders>
                <w:shd w:val="clear" w:color="auto" w:fill="auto"/>
                <w:noWrap/>
                <w:vAlign w:val="bottom"/>
                <w:hideMark/>
              </w:tcPr>
            </w:tcPrChange>
          </w:tcPr>
          <w:p w14:paraId="2191B38B" w14:textId="77777777" w:rsidR="00FE0FE4" w:rsidRPr="00B3125F" w:rsidRDefault="00FE0FE4" w:rsidP="00FE0FE4">
            <w:pPr>
              <w:jc w:val="center"/>
              <w:rPr>
                <w:ins w:id="3066" w:author="Dave Contreras" w:date="2019-07-19T08:31:00Z"/>
                <w:rFonts w:ascii="Calibri" w:eastAsia="Times New Roman" w:hAnsi="Calibri" w:cs="Times New Roman"/>
                <w:b/>
                <w:bCs/>
                <w:color w:val="000000"/>
                <w:rPrChange w:id="3067" w:author="Dave Contreras" w:date="2019-07-19T08:32:00Z">
                  <w:rPr>
                    <w:ins w:id="3068" w:author="Dave Contreras" w:date="2019-07-19T08:31:00Z"/>
                    <w:rFonts w:ascii="Calibri" w:eastAsia="Times New Roman" w:hAnsi="Calibri" w:cs="Times New Roman"/>
                    <w:color w:val="000000"/>
                  </w:rPr>
                </w:rPrChange>
              </w:rPr>
            </w:pPr>
            <w:ins w:id="3069" w:author="Dave Contreras" w:date="2019-07-19T08:31:00Z">
              <w:r w:rsidRPr="00B3125F">
                <w:rPr>
                  <w:rFonts w:ascii="Calibri" w:eastAsia="Times New Roman" w:hAnsi="Calibri" w:cs="Times New Roman"/>
                  <w:b/>
                  <w:bCs/>
                  <w:color w:val="000000"/>
                  <w:rPrChange w:id="3070" w:author="Dave Contreras" w:date="2019-07-19T08:32:00Z">
                    <w:rPr>
                      <w:rFonts w:ascii="Calibri" w:eastAsia="Times New Roman" w:hAnsi="Calibri" w:cs="Times New Roman"/>
                      <w:color w:val="000000"/>
                    </w:rPr>
                  </w:rPrChange>
                </w:rPr>
                <w:t xml:space="preserve"> Std. Error</w:t>
              </w:r>
            </w:ins>
          </w:p>
        </w:tc>
        <w:tc>
          <w:tcPr>
            <w:tcW w:w="1080" w:type="dxa"/>
            <w:tcBorders>
              <w:top w:val="nil"/>
              <w:left w:val="nil"/>
              <w:bottom w:val="single" w:sz="4" w:space="0" w:color="auto"/>
              <w:right w:val="nil"/>
            </w:tcBorders>
            <w:shd w:val="clear" w:color="auto" w:fill="auto"/>
            <w:noWrap/>
            <w:vAlign w:val="bottom"/>
            <w:hideMark/>
            <w:tcPrChange w:id="3071" w:author="Dave Contreras" w:date="2019-07-19T08:34:00Z">
              <w:tcPr>
                <w:tcW w:w="1080" w:type="dxa"/>
                <w:tcBorders>
                  <w:top w:val="nil"/>
                  <w:left w:val="nil"/>
                  <w:bottom w:val="single" w:sz="4" w:space="0" w:color="auto"/>
                  <w:right w:val="nil"/>
                </w:tcBorders>
                <w:shd w:val="clear" w:color="auto" w:fill="auto"/>
                <w:noWrap/>
                <w:vAlign w:val="bottom"/>
                <w:hideMark/>
              </w:tcPr>
            </w:tcPrChange>
          </w:tcPr>
          <w:p w14:paraId="6DA19C02" w14:textId="77777777" w:rsidR="00FE0FE4" w:rsidRPr="00B3125F" w:rsidRDefault="00FE0FE4" w:rsidP="00FE0FE4">
            <w:pPr>
              <w:jc w:val="center"/>
              <w:rPr>
                <w:ins w:id="3072" w:author="Dave Contreras" w:date="2019-07-19T08:31:00Z"/>
                <w:rFonts w:ascii="Calibri" w:eastAsia="Times New Roman" w:hAnsi="Calibri" w:cs="Times New Roman"/>
                <w:b/>
                <w:bCs/>
                <w:color w:val="000000"/>
                <w:rPrChange w:id="3073" w:author="Dave Contreras" w:date="2019-07-19T08:32:00Z">
                  <w:rPr>
                    <w:ins w:id="3074" w:author="Dave Contreras" w:date="2019-07-19T08:31:00Z"/>
                    <w:rFonts w:ascii="Calibri" w:eastAsia="Times New Roman" w:hAnsi="Calibri" w:cs="Times New Roman"/>
                    <w:color w:val="000000"/>
                  </w:rPr>
                </w:rPrChange>
              </w:rPr>
            </w:pPr>
            <w:ins w:id="3075" w:author="Dave Contreras" w:date="2019-07-19T08:31:00Z">
              <w:r w:rsidRPr="00B3125F">
                <w:rPr>
                  <w:rFonts w:ascii="Calibri" w:eastAsia="Times New Roman" w:hAnsi="Calibri" w:cs="Times New Roman"/>
                  <w:b/>
                  <w:bCs/>
                  <w:color w:val="000000"/>
                  <w:rPrChange w:id="3076" w:author="Dave Contreras" w:date="2019-07-19T08:32:00Z">
                    <w:rPr>
                      <w:rFonts w:ascii="Calibri" w:eastAsia="Times New Roman" w:hAnsi="Calibri" w:cs="Times New Roman"/>
                      <w:color w:val="000000"/>
                    </w:rPr>
                  </w:rPrChange>
                </w:rPr>
                <w:t xml:space="preserve"> t value</w:t>
              </w:r>
            </w:ins>
          </w:p>
        </w:tc>
        <w:tc>
          <w:tcPr>
            <w:tcW w:w="1620" w:type="dxa"/>
            <w:tcBorders>
              <w:top w:val="nil"/>
              <w:left w:val="nil"/>
              <w:bottom w:val="single" w:sz="4" w:space="0" w:color="auto"/>
              <w:right w:val="nil"/>
            </w:tcBorders>
            <w:shd w:val="clear" w:color="auto" w:fill="auto"/>
            <w:noWrap/>
            <w:vAlign w:val="bottom"/>
            <w:hideMark/>
            <w:tcPrChange w:id="3077" w:author="Dave Contreras" w:date="2019-07-19T08:34:00Z">
              <w:tcPr>
                <w:tcW w:w="1530" w:type="dxa"/>
                <w:gridSpan w:val="2"/>
                <w:tcBorders>
                  <w:top w:val="nil"/>
                  <w:left w:val="nil"/>
                  <w:bottom w:val="single" w:sz="4" w:space="0" w:color="auto"/>
                  <w:right w:val="nil"/>
                </w:tcBorders>
                <w:shd w:val="clear" w:color="auto" w:fill="auto"/>
                <w:noWrap/>
                <w:vAlign w:val="bottom"/>
                <w:hideMark/>
              </w:tcPr>
            </w:tcPrChange>
          </w:tcPr>
          <w:p w14:paraId="6BEAE1A0" w14:textId="3347907C" w:rsidR="00FE0FE4" w:rsidRPr="00B3125F" w:rsidRDefault="00FE0FE4" w:rsidP="00FE0FE4">
            <w:pPr>
              <w:jc w:val="center"/>
              <w:rPr>
                <w:ins w:id="3078" w:author="Dave Contreras" w:date="2019-07-19T08:31:00Z"/>
                <w:rFonts w:ascii="Calibri" w:eastAsia="Times New Roman" w:hAnsi="Calibri" w:cs="Times New Roman"/>
                <w:b/>
                <w:bCs/>
                <w:color w:val="000000"/>
                <w:rPrChange w:id="3079" w:author="Dave Contreras" w:date="2019-07-19T08:32:00Z">
                  <w:rPr>
                    <w:ins w:id="3080" w:author="Dave Contreras" w:date="2019-07-19T08:31:00Z"/>
                    <w:rFonts w:ascii="Calibri" w:eastAsia="Times New Roman" w:hAnsi="Calibri" w:cs="Times New Roman"/>
                    <w:color w:val="000000"/>
                  </w:rPr>
                </w:rPrChange>
              </w:rPr>
            </w:pPr>
            <w:ins w:id="3081" w:author="Dave Contreras" w:date="2019-07-19T08:31:00Z">
              <w:r w:rsidRPr="00B3125F">
                <w:rPr>
                  <w:rFonts w:ascii="Calibri" w:eastAsia="Times New Roman" w:hAnsi="Calibri" w:cs="Times New Roman"/>
                  <w:b/>
                  <w:bCs/>
                  <w:color w:val="000000"/>
                  <w:rPrChange w:id="3082" w:author="Dave Contreras" w:date="2019-07-19T08:32:00Z">
                    <w:rPr>
                      <w:rFonts w:ascii="Calibri" w:eastAsia="Times New Roman" w:hAnsi="Calibri" w:cs="Times New Roman"/>
                      <w:color w:val="000000"/>
                    </w:rPr>
                  </w:rPrChange>
                </w:rPr>
                <w:t>P</w:t>
              </w:r>
            </w:ins>
            <w:ins w:id="3083" w:author="Dave Contreras" w:date="2019-07-19T08:32:00Z">
              <w:r w:rsidR="00B3125F">
                <w:rPr>
                  <w:rFonts w:ascii="Calibri" w:eastAsia="Times New Roman" w:hAnsi="Calibri" w:cs="Times New Roman"/>
                  <w:b/>
                  <w:bCs/>
                  <w:color w:val="000000"/>
                </w:rPr>
                <w:t xml:space="preserve"> v</w:t>
              </w:r>
            </w:ins>
            <w:ins w:id="3084" w:author="Dave Contreras" w:date="2019-07-19T08:31:00Z">
              <w:r w:rsidRPr="00B3125F">
                <w:rPr>
                  <w:rFonts w:ascii="Calibri" w:eastAsia="Times New Roman" w:hAnsi="Calibri" w:cs="Times New Roman"/>
                  <w:b/>
                  <w:bCs/>
                  <w:color w:val="000000"/>
                  <w:rPrChange w:id="3085" w:author="Dave Contreras" w:date="2019-07-19T08:32:00Z">
                    <w:rPr>
                      <w:rFonts w:ascii="Calibri" w:eastAsia="Times New Roman" w:hAnsi="Calibri" w:cs="Times New Roman"/>
                      <w:color w:val="000000"/>
                    </w:rPr>
                  </w:rPrChange>
                </w:rPr>
                <w:t>alue</w:t>
              </w:r>
            </w:ins>
          </w:p>
        </w:tc>
      </w:tr>
      <w:tr w:rsidR="001E25F7" w:rsidRPr="00FE0FE4" w14:paraId="6AFBDB27" w14:textId="77777777" w:rsidTr="00785F58">
        <w:tblPrEx>
          <w:tblPrExChange w:id="3086" w:author="Dave Contreras" w:date="2019-07-19T08:34:00Z">
            <w:tblPrEx>
              <w:tblW w:w="7920" w:type="dxa"/>
            </w:tblPrEx>
          </w:tblPrExChange>
        </w:tblPrEx>
        <w:trPr>
          <w:trHeight w:val="300"/>
          <w:ins w:id="3087" w:author="Dave Contreras" w:date="2019-07-19T08:31:00Z"/>
          <w:trPrChange w:id="3088"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3089" w:author="Dave Contreras" w:date="2019-07-19T08:34:00Z">
              <w:tcPr>
                <w:tcW w:w="1479" w:type="dxa"/>
                <w:tcBorders>
                  <w:top w:val="nil"/>
                  <w:left w:val="nil"/>
                  <w:bottom w:val="nil"/>
                  <w:right w:val="nil"/>
                </w:tcBorders>
                <w:shd w:val="clear" w:color="auto" w:fill="auto"/>
                <w:noWrap/>
                <w:vAlign w:val="bottom"/>
                <w:hideMark/>
              </w:tcPr>
            </w:tcPrChange>
          </w:tcPr>
          <w:p w14:paraId="732111D1" w14:textId="77777777" w:rsidR="00FE0FE4" w:rsidRPr="00FE0FE4" w:rsidRDefault="00FE0FE4" w:rsidP="00FE0FE4">
            <w:pPr>
              <w:rPr>
                <w:ins w:id="3090" w:author="Dave Contreras" w:date="2019-07-19T08:31:00Z"/>
                <w:rFonts w:ascii="Calibri" w:eastAsia="Times New Roman" w:hAnsi="Calibri" w:cs="Times New Roman"/>
                <w:color w:val="000000"/>
              </w:rPr>
            </w:pPr>
            <w:ins w:id="3091" w:author="Dave Contreras" w:date="2019-07-19T08:31:00Z">
              <w:r w:rsidRPr="00FE0FE4">
                <w:rPr>
                  <w:rFonts w:ascii="Calibri" w:eastAsia="Times New Roman" w:hAnsi="Calibri" w:cs="Times New Roman"/>
                  <w:color w:val="000000"/>
                </w:rPr>
                <w:t>(Intercept)</w:t>
              </w:r>
            </w:ins>
          </w:p>
        </w:tc>
        <w:tc>
          <w:tcPr>
            <w:tcW w:w="1491" w:type="dxa"/>
            <w:tcBorders>
              <w:top w:val="nil"/>
              <w:left w:val="nil"/>
              <w:bottom w:val="nil"/>
              <w:right w:val="nil"/>
            </w:tcBorders>
            <w:shd w:val="clear" w:color="auto" w:fill="auto"/>
            <w:noWrap/>
            <w:vAlign w:val="bottom"/>
            <w:hideMark/>
            <w:tcPrChange w:id="3092" w:author="Dave Contreras" w:date="2019-07-19T08:34:00Z">
              <w:tcPr>
                <w:tcW w:w="2211" w:type="dxa"/>
                <w:tcBorders>
                  <w:top w:val="nil"/>
                  <w:left w:val="nil"/>
                  <w:bottom w:val="nil"/>
                  <w:right w:val="nil"/>
                </w:tcBorders>
                <w:shd w:val="clear" w:color="auto" w:fill="auto"/>
                <w:noWrap/>
                <w:vAlign w:val="bottom"/>
                <w:hideMark/>
              </w:tcPr>
            </w:tcPrChange>
          </w:tcPr>
          <w:p w14:paraId="56B5790F" w14:textId="77777777" w:rsidR="00FE0FE4" w:rsidRPr="00FE0FE4" w:rsidRDefault="00FE0FE4" w:rsidP="00FE0FE4">
            <w:pPr>
              <w:jc w:val="center"/>
              <w:rPr>
                <w:ins w:id="3093" w:author="Dave Contreras" w:date="2019-07-19T08:31:00Z"/>
                <w:rFonts w:ascii="Calibri" w:eastAsia="Times New Roman" w:hAnsi="Calibri" w:cs="Times New Roman"/>
                <w:color w:val="000000"/>
              </w:rPr>
            </w:pPr>
            <w:ins w:id="3094" w:author="Dave Contreras" w:date="2019-07-19T08:31:00Z">
              <w:r w:rsidRPr="00FE0FE4">
                <w:rPr>
                  <w:rFonts w:ascii="Calibri" w:eastAsia="Times New Roman" w:hAnsi="Calibri" w:cs="Times New Roman"/>
                  <w:color w:val="000000"/>
                </w:rPr>
                <w:t>9.2455</w:t>
              </w:r>
            </w:ins>
          </w:p>
        </w:tc>
        <w:tc>
          <w:tcPr>
            <w:tcW w:w="1800" w:type="dxa"/>
            <w:tcBorders>
              <w:top w:val="nil"/>
              <w:left w:val="nil"/>
              <w:bottom w:val="nil"/>
              <w:right w:val="nil"/>
            </w:tcBorders>
            <w:shd w:val="clear" w:color="auto" w:fill="auto"/>
            <w:noWrap/>
            <w:vAlign w:val="bottom"/>
            <w:hideMark/>
            <w:tcPrChange w:id="3095" w:author="Dave Contreras" w:date="2019-07-19T08:34:00Z">
              <w:tcPr>
                <w:tcW w:w="1620" w:type="dxa"/>
                <w:tcBorders>
                  <w:top w:val="nil"/>
                  <w:left w:val="nil"/>
                  <w:bottom w:val="nil"/>
                  <w:right w:val="nil"/>
                </w:tcBorders>
                <w:shd w:val="clear" w:color="auto" w:fill="auto"/>
                <w:noWrap/>
                <w:vAlign w:val="bottom"/>
                <w:hideMark/>
              </w:tcPr>
            </w:tcPrChange>
          </w:tcPr>
          <w:p w14:paraId="0AF2114A" w14:textId="77777777" w:rsidR="00FE0FE4" w:rsidRPr="00FE0FE4" w:rsidRDefault="00FE0FE4" w:rsidP="00FE0FE4">
            <w:pPr>
              <w:jc w:val="center"/>
              <w:rPr>
                <w:ins w:id="3096" w:author="Dave Contreras" w:date="2019-07-19T08:31:00Z"/>
                <w:rFonts w:ascii="Calibri" w:eastAsia="Times New Roman" w:hAnsi="Calibri" w:cs="Times New Roman"/>
                <w:color w:val="000000"/>
              </w:rPr>
            </w:pPr>
            <w:ins w:id="3097" w:author="Dave Contreras" w:date="2019-07-19T08:31:00Z">
              <w:r w:rsidRPr="00FE0FE4">
                <w:rPr>
                  <w:rFonts w:ascii="Calibri" w:eastAsia="Times New Roman" w:hAnsi="Calibri" w:cs="Times New Roman"/>
                  <w:color w:val="000000"/>
                </w:rPr>
                <w:t>0.67</w:t>
              </w:r>
            </w:ins>
          </w:p>
        </w:tc>
        <w:tc>
          <w:tcPr>
            <w:tcW w:w="1080" w:type="dxa"/>
            <w:tcBorders>
              <w:top w:val="nil"/>
              <w:left w:val="nil"/>
              <w:bottom w:val="nil"/>
              <w:right w:val="nil"/>
            </w:tcBorders>
            <w:shd w:val="clear" w:color="auto" w:fill="auto"/>
            <w:noWrap/>
            <w:vAlign w:val="bottom"/>
            <w:hideMark/>
            <w:tcPrChange w:id="3098" w:author="Dave Contreras" w:date="2019-07-19T08:34:00Z">
              <w:tcPr>
                <w:tcW w:w="1080" w:type="dxa"/>
                <w:tcBorders>
                  <w:top w:val="nil"/>
                  <w:left w:val="nil"/>
                  <w:bottom w:val="nil"/>
                  <w:right w:val="nil"/>
                </w:tcBorders>
                <w:shd w:val="clear" w:color="auto" w:fill="auto"/>
                <w:noWrap/>
                <w:vAlign w:val="bottom"/>
                <w:hideMark/>
              </w:tcPr>
            </w:tcPrChange>
          </w:tcPr>
          <w:p w14:paraId="038DF963" w14:textId="77777777" w:rsidR="00FE0FE4" w:rsidRPr="00FE0FE4" w:rsidRDefault="00FE0FE4" w:rsidP="00FE0FE4">
            <w:pPr>
              <w:jc w:val="center"/>
              <w:rPr>
                <w:ins w:id="3099" w:author="Dave Contreras" w:date="2019-07-19T08:31:00Z"/>
                <w:rFonts w:ascii="Calibri" w:eastAsia="Times New Roman" w:hAnsi="Calibri" w:cs="Times New Roman"/>
                <w:color w:val="000000"/>
              </w:rPr>
            </w:pPr>
            <w:ins w:id="3100" w:author="Dave Contreras" w:date="2019-07-19T08:31:00Z">
              <w:r w:rsidRPr="00FE0FE4">
                <w:rPr>
                  <w:rFonts w:ascii="Calibri" w:eastAsia="Times New Roman" w:hAnsi="Calibri" w:cs="Times New Roman"/>
                  <w:color w:val="000000"/>
                </w:rPr>
                <w:t xml:space="preserve">   13.799</w:t>
              </w:r>
            </w:ins>
          </w:p>
        </w:tc>
        <w:tc>
          <w:tcPr>
            <w:tcW w:w="1620" w:type="dxa"/>
            <w:tcBorders>
              <w:top w:val="nil"/>
              <w:left w:val="nil"/>
              <w:bottom w:val="nil"/>
              <w:right w:val="nil"/>
            </w:tcBorders>
            <w:shd w:val="clear" w:color="auto" w:fill="auto"/>
            <w:noWrap/>
            <w:vAlign w:val="bottom"/>
            <w:hideMark/>
            <w:tcPrChange w:id="3101" w:author="Dave Contreras" w:date="2019-07-19T08:34:00Z">
              <w:tcPr>
                <w:tcW w:w="1530" w:type="dxa"/>
                <w:gridSpan w:val="2"/>
                <w:tcBorders>
                  <w:top w:val="nil"/>
                  <w:left w:val="nil"/>
                  <w:bottom w:val="nil"/>
                  <w:right w:val="nil"/>
                </w:tcBorders>
                <w:shd w:val="clear" w:color="auto" w:fill="auto"/>
                <w:noWrap/>
                <w:vAlign w:val="bottom"/>
                <w:hideMark/>
              </w:tcPr>
            </w:tcPrChange>
          </w:tcPr>
          <w:p w14:paraId="78A4F299" w14:textId="75B1F193" w:rsidR="00FE0FE4" w:rsidRPr="00FE0FE4" w:rsidRDefault="00FE0FE4" w:rsidP="00FE0FE4">
            <w:pPr>
              <w:jc w:val="center"/>
              <w:rPr>
                <w:ins w:id="3102" w:author="Dave Contreras" w:date="2019-07-19T08:31:00Z"/>
                <w:rFonts w:ascii="Calibri" w:eastAsia="Times New Roman" w:hAnsi="Calibri" w:cs="Times New Roman"/>
                <w:color w:val="000000"/>
              </w:rPr>
            </w:pPr>
            <w:ins w:id="3103" w:author="Dave Contreras" w:date="2019-07-19T08:31:00Z">
              <w:r w:rsidRPr="00FE0FE4">
                <w:rPr>
                  <w:rFonts w:ascii="Calibri" w:eastAsia="Times New Roman" w:hAnsi="Calibri" w:cs="Times New Roman"/>
                  <w:color w:val="000000"/>
                </w:rPr>
                <w:t xml:space="preserve">  1.79e-13 *</w:t>
              </w:r>
            </w:ins>
          </w:p>
        </w:tc>
      </w:tr>
      <w:tr w:rsidR="001E25F7" w:rsidRPr="00FE0FE4" w14:paraId="2E720932" w14:textId="77777777" w:rsidTr="00785F58">
        <w:tblPrEx>
          <w:tblPrExChange w:id="3104" w:author="Dave Contreras" w:date="2019-07-19T08:34:00Z">
            <w:tblPrEx>
              <w:tblW w:w="7920" w:type="dxa"/>
            </w:tblPrEx>
          </w:tblPrExChange>
        </w:tblPrEx>
        <w:trPr>
          <w:trHeight w:val="300"/>
          <w:ins w:id="3105" w:author="Dave Contreras" w:date="2019-07-19T08:31:00Z"/>
          <w:trPrChange w:id="3106"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3107" w:author="Dave Contreras" w:date="2019-07-19T08:34:00Z">
              <w:tcPr>
                <w:tcW w:w="1479" w:type="dxa"/>
                <w:tcBorders>
                  <w:top w:val="nil"/>
                  <w:left w:val="nil"/>
                  <w:bottom w:val="nil"/>
                  <w:right w:val="nil"/>
                </w:tcBorders>
                <w:shd w:val="clear" w:color="auto" w:fill="auto"/>
                <w:noWrap/>
                <w:vAlign w:val="bottom"/>
                <w:hideMark/>
              </w:tcPr>
            </w:tcPrChange>
          </w:tcPr>
          <w:p w14:paraId="5B1365DF" w14:textId="77777777" w:rsidR="00FE0FE4" w:rsidRPr="00FE0FE4" w:rsidRDefault="00FE0FE4" w:rsidP="00FE0FE4">
            <w:pPr>
              <w:rPr>
                <w:ins w:id="3108" w:author="Dave Contreras" w:date="2019-07-19T08:31:00Z"/>
                <w:rFonts w:ascii="Calibri" w:eastAsia="Times New Roman" w:hAnsi="Calibri" w:cs="Times New Roman"/>
                <w:color w:val="000000"/>
              </w:rPr>
            </w:pPr>
            <w:proofErr w:type="spellStart"/>
            <w:ins w:id="3109" w:author="Dave Contreras" w:date="2019-07-19T08:31:00Z">
              <w:r w:rsidRPr="00FE0FE4">
                <w:rPr>
                  <w:rFonts w:ascii="Calibri" w:eastAsia="Times New Roman" w:hAnsi="Calibri" w:cs="Times New Roman"/>
                  <w:color w:val="000000"/>
                </w:rPr>
                <w:t>GearTownet</w:t>
              </w:r>
              <w:proofErr w:type="spellEnd"/>
            </w:ins>
          </w:p>
        </w:tc>
        <w:tc>
          <w:tcPr>
            <w:tcW w:w="1491" w:type="dxa"/>
            <w:tcBorders>
              <w:top w:val="nil"/>
              <w:left w:val="nil"/>
              <w:bottom w:val="nil"/>
              <w:right w:val="nil"/>
            </w:tcBorders>
            <w:shd w:val="clear" w:color="auto" w:fill="auto"/>
            <w:noWrap/>
            <w:vAlign w:val="bottom"/>
            <w:hideMark/>
            <w:tcPrChange w:id="3110" w:author="Dave Contreras" w:date="2019-07-19T08:34:00Z">
              <w:tcPr>
                <w:tcW w:w="2211" w:type="dxa"/>
                <w:tcBorders>
                  <w:top w:val="nil"/>
                  <w:left w:val="nil"/>
                  <w:bottom w:val="nil"/>
                  <w:right w:val="nil"/>
                </w:tcBorders>
                <w:shd w:val="clear" w:color="auto" w:fill="auto"/>
                <w:noWrap/>
                <w:vAlign w:val="bottom"/>
                <w:hideMark/>
              </w:tcPr>
            </w:tcPrChange>
          </w:tcPr>
          <w:p w14:paraId="1237FBD9" w14:textId="77777777" w:rsidR="00FE0FE4" w:rsidRPr="00FE0FE4" w:rsidRDefault="00FE0FE4" w:rsidP="00FE0FE4">
            <w:pPr>
              <w:jc w:val="center"/>
              <w:rPr>
                <w:ins w:id="3111" w:author="Dave Contreras" w:date="2019-07-19T08:31:00Z"/>
                <w:rFonts w:ascii="Calibri" w:eastAsia="Times New Roman" w:hAnsi="Calibri" w:cs="Times New Roman"/>
                <w:color w:val="000000"/>
              </w:rPr>
            </w:pPr>
            <w:ins w:id="3112" w:author="Dave Contreras" w:date="2019-07-19T08:31:00Z">
              <w:r w:rsidRPr="00FE0FE4">
                <w:rPr>
                  <w:rFonts w:ascii="Calibri" w:eastAsia="Times New Roman" w:hAnsi="Calibri" w:cs="Times New Roman"/>
                  <w:color w:val="000000"/>
                </w:rPr>
                <w:t>-7.7311</w:t>
              </w:r>
            </w:ins>
          </w:p>
        </w:tc>
        <w:tc>
          <w:tcPr>
            <w:tcW w:w="1800" w:type="dxa"/>
            <w:tcBorders>
              <w:top w:val="nil"/>
              <w:left w:val="nil"/>
              <w:bottom w:val="nil"/>
              <w:right w:val="nil"/>
            </w:tcBorders>
            <w:shd w:val="clear" w:color="auto" w:fill="auto"/>
            <w:noWrap/>
            <w:vAlign w:val="bottom"/>
            <w:hideMark/>
            <w:tcPrChange w:id="3113" w:author="Dave Contreras" w:date="2019-07-19T08:34:00Z">
              <w:tcPr>
                <w:tcW w:w="1620" w:type="dxa"/>
                <w:tcBorders>
                  <w:top w:val="nil"/>
                  <w:left w:val="nil"/>
                  <w:bottom w:val="nil"/>
                  <w:right w:val="nil"/>
                </w:tcBorders>
                <w:shd w:val="clear" w:color="auto" w:fill="auto"/>
                <w:noWrap/>
                <w:vAlign w:val="bottom"/>
                <w:hideMark/>
              </w:tcPr>
            </w:tcPrChange>
          </w:tcPr>
          <w:p w14:paraId="08C57386" w14:textId="77777777" w:rsidR="00FE0FE4" w:rsidRPr="00FE0FE4" w:rsidRDefault="00FE0FE4" w:rsidP="00FE0FE4">
            <w:pPr>
              <w:jc w:val="center"/>
              <w:rPr>
                <w:ins w:id="3114" w:author="Dave Contreras" w:date="2019-07-19T08:31:00Z"/>
                <w:rFonts w:ascii="Calibri" w:eastAsia="Times New Roman" w:hAnsi="Calibri" w:cs="Times New Roman"/>
                <w:color w:val="000000"/>
              </w:rPr>
            </w:pPr>
            <w:ins w:id="3115" w:author="Dave Contreras" w:date="2019-07-19T08:31:00Z">
              <w:r w:rsidRPr="00FE0FE4">
                <w:rPr>
                  <w:rFonts w:ascii="Calibri" w:eastAsia="Times New Roman" w:hAnsi="Calibri" w:cs="Times New Roman"/>
                  <w:color w:val="000000"/>
                </w:rPr>
                <w:t>0.9475</w:t>
              </w:r>
            </w:ins>
          </w:p>
        </w:tc>
        <w:tc>
          <w:tcPr>
            <w:tcW w:w="1080" w:type="dxa"/>
            <w:tcBorders>
              <w:top w:val="nil"/>
              <w:left w:val="nil"/>
              <w:bottom w:val="nil"/>
              <w:right w:val="nil"/>
            </w:tcBorders>
            <w:shd w:val="clear" w:color="auto" w:fill="auto"/>
            <w:noWrap/>
            <w:vAlign w:val="bottom"/>
            <w:hideMark/>
            <w:tcPrChange w:id="3116" w:author="Dave Contreras" w:date="2019-07-19T08:34:00Z">
              <w:tcPr>
                <w:tcW w:w="1080" w:type="dxa"/>
                <w:tcBorders>
                  <w:top w:val="nil"/>
                  <w:left w:val="nil"/>
                  <w:bottom w:val="nil"/>
                  <w:right w:val="nil"/>
                </w:tcBorders>
                <w:shd w:val="clear" w:color="auto" w:fill="auto"/>
                <w:noWrap/>
                <w:vAlign w:val="bottom"/>
                <w:hideMark/>
              </w:tcPr>
            </w:tcPrChange>
          </w:tcPr>
          <w:p w14:paraId="19ED9E4B" w14:textId="77777777" w:rsidR="00FE0FE4" w:rsidRPr="00FE0FE4" w:rsidRDefault="00FE0FE4" w:rsidP="00FE0FE4">
            <w:pPr>
              <w:jc w:val="center"/>
              <w:rPr>
                <w:ins w:id="3117" w:author="Dave Contreras" w:date="2019-07-19T08:31:00Z"/>
                <w:rFonts w:ascii="Calibri" w:eastAsia="Times New Roman" w:hAnsi="Calibri" w:cs="Times New Roman"/>
                <w:color w:val="000000"/>
              </w:rPr>
            </w:pPr>
            <w:ins w:id="3118" w:author="Dave Contreras" w:date="2019-07-19T08:31:00Z">
              <w:r w:rsidRPr="00FE0FE4">
                <w:rPr>
                  <w:rFonts w:ascii="Calibri" w:eastAsia="Times New Roman" w:hAnsi="Calibri" w:cs="Times New Roman"/>
                  <w:color w:val="000000"/>
                </w:rPr>
                <w:t xml:space="preserve">   -8.159</w:t>
              </w:r>
            </w:ins>
          </w:p>
        </w:tc>
        <w:tc>
          <w:tcPr>
            <w:tcW w:w="1620" w:type="dxa"/>
            <w:tcBorders>
              <w:top w:val="nil"/>
              <w:left w:val="nil"/>
              <w:bottom w:val="nil"/>
              <w:right w:val="nil"/>
            </w:tcBorders>
            <w:shd w:val="clear" w:color="auto" w:fill="auto"/>
            <w:noWrap/>
            <w:vAlign w:val="bottom"/>
            <w:hideMark/>
            <w:tcPrChange w:id="3119" w:author="Dave Contreras" w:date="2019-07-19T08:34:00Z">
              <w:tcPr>
                <w:tcW w:w="1530" w:type="dxa"/>
                <w:gridSpan w:val="2"/>
                <w:tcBorders>
                  <w:top w:val="nil"/>
                  <w:left w:val="nil"/>
                  <w:bottom w:val="nil"/>
                  <w:right w:val="nil"/>
                </w:tcBorders>
                <w:shd w:val="clear" w:color="auto" w:fill="auto"/>
                <w:noWrap/>
                <w:vAlign w:val="bottom"/>
                <w:hideMark/>
              </w:tcPr>
            </w:tcPrChange>
          </w:tcPr>
          <w:p w14:paraId="4BDE6914" w14:textId="29C2B223" w:rsidR="00FE0FE4" w:rsidRPr="00FE0FE4" w:rsidRDefault="00FE0FE4" w:rsidP="00FE0FE4">
            <w:pPr>
              <w:jc w:val="center"/>
              <w:rPr>
                <w:ins w:id="3120" w:author="Dave Contreras" w:date="2019-07-19T08:31:00Z"/>
                <w:rFonts w:ascii="Calibri" w:eastAsia="Times New Roman" w:hAnsi="Calibri" w:cs="Times New Roman"/>
                <w:color w:val="000000"/>
              </w:rPr>
            </w:pPr>
            <w:ins w:id="3121" w:author="Dave Contreras" w:date="2019-07-19T08:31:00Z">
              <w:r w:rsidRPr="00FE0FE4">
                <w:rPr>
                  <w:rFonts w:ascii="Calibri" w:eastAsia="Times New Roman" w:hAnsi="Calibri" w:cs="Times New Roman"/>
                  <w:color w:val="000000"/>
                </w:rPr>
                <w:t xml:space="preserve">  1.22e-08 *</w:t>
              </w:r>
            </w:ins>
          </w:p>
        </w:tc>
      </w:tr>
      <w:tr w:rsidR="001E25F7" w:rsidRPr="00FE0FE4" w14:paraId="0370DFBF" w14:textId="77777777" w:rsidTr="00785F58">
        <w:tblPrEx>
          <w:tblPrExChange w:id="3122" w:author="Dave Contreras" w:date="2019-07-19T08:34:00Z">
            <w:tblPrEx>
              <w:tblW w:w="7920" w:type="dxa"/>
            </w:tblPrEx>
          </w:tblPrExChange>
        </w:tblPrEx>
        <w:trPr>
          <w:trHeight w:val="300"/>
          <w:ins w:id="3123" w:author="Dave Contreras" w:date="2019-07-19T08:31:00Z"/>
          <w:trPrChange w:id="3124"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3125" w:author="Dave Contreras" w:date="2019-07-19T08:34:00Z">
              <w:tcPr>
                <w:tcW w:w="1479" w:type="dxa"/>
                <w:tcBorders>
                  <w:top w:val="nil"/>
                  <w:left w:val="nil"/>
                  <w:bottom w:val="nil"/>
                  <w:right w:val="nil"/>
                </w:tcBorders>
                <w:shd w:val="clear" w:color="auto" w:fill="auto"/>
                <w:noWrap/>
                <w:vAlign w:val="bottom"/>
                <w:hideMark/>
              </w:tcPr>
            </w:tcPrChange>
          </w:tcPr>
          <w:p w14:paraId="67D79057" w14:textId="77777777" w:rsidR="00FE0FE4" w:rsidRPr="00FE0FE4" w:rsidRDefault="00FE0FE4" w:rsidP="00FE0FE4">
            <w:pPr>
              <w:jc w:val="center"/>
              <w:rPr>
                <w:ins w:id="3126" w:author="Dave Contreras" w:date="2019-07-19T08:31:00Z"/>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Change w:id="3127" w:author="Dave Contreras" w:date="2019-07-19T08:34:00Z">
              <w:tcPr>
                <w:tcW w:w="2211" w:type="dxa"/>
                <w:tcBorders>
                  <w:top w:val="nil"/>
                  <w:left w:val="nil"/>
                  <w:bottom w:val="nil"/>
                  <w:right w:val="nil"/>
                </w:tcBorders>
                <w:shd w:val="clear" w:color="auto" w:fill="auto"/>
                <w:noWrap/>
                <w:vAlign w:val="bottom"/>
                <w:hideMark/>
              </w:tcPr>
            </w:tcPrChange>
          </w:tcPr>
          <w:p w14:paraId="53C936E4" w14:textId="77777777" w:rsidR="00FE0FE4" w:rsidRPr="00FE0FE4" w:rsidRDefault="00FE0FE4" w:rsidP="00FE0FE4">
            <w:pPr>
              <w:rPr>
                <w:ins w:id="3128" w:author="Dave Contreras" w:date="2019-07-19T08:31:00Z"/>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Change w:id="3129" w:author="Dave Contreras" w:date="2019-07-19T08:34:00Z">
              <w:tcPr>
                <w:tcW w:w="1620" w:type="dxa"/>
                <w:tcBorders>
                  <w:top w:val="nil"/>
                  <w:left w:val="nil"/>
                  <w:bottom w:val="nil"/>
                  <w:right w:val="nil"/>
                </w:tcBorders>
                <w:shd w:val="clear" w:color="auto" w:fill="auto"/>
                <w:noWrap/>
                <w:vAlign w:val="bottom"/>
                <w:hideMark/>
              </w:tcPr>
            </w:tcPrChange>
          </w:tcPr>
          <w:p w14:paraId="694BA822" w14:textId="77777777" w:rsidR="00FE0FE4" w:rsidRPr="00FE0FE4" w:rsidRDefault="00FE0FE4" w:rsidP="00FE0FE4">
            <w:pPr>
              <w:jc w:val="center"/>
              <w:rPr>
                <w:ins w:id="3130" w:author="Dave Contreras" w:date="2019-07-19T08:31:00Z"/>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Change w:id="3131" w:author="Dave Contreras" w:date="2019-07-19T08:34:00Z">
              <w:tcPr>
                <w:tcW w:w="1080" w:type="dxa"/>
                <w:tcBorders>
                  <w:top w:val="nil"/>
                  <w:left w:val="nil"/>
                  <w:bottom w:val="nil"/>
                  <w:right w:val="nil"/>
                </w:tcBorders>
                <w:shd w:val="clear" w:color="auto" w:fill="auto"/>
                <w:noWrap/>
                <w:vAlign w:val="bottom"/>
                <w:hideMark/>
              </w:tcPr>
            </w:tcPrChange>
          </w:tcPr>
          <w:p w14:paraId="167E225B" w14:textId="77777777" w:rsidR="00FE0FE4" w:rsidRPr="00FE0FE4" w:rsidRDefault="00FE0FE4" w:rsidP="00FE0FE4">
            <w:pPr>
              <w:jc w:val="center"/>
              <w:rPr>
                <w:ins w:id="3132" w:author="Dave Contreras" w:date="2019-07-19T08:31:00Z"/>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Change w:id="3133" w:author="Dave Contreras" w:date="2019-07-19T08:34:00Z">
              <w:tcPr>
                <w:tcW w:w="1530" w:type="dxa"/>
                <w:gridSpan w:val="2"/>
                <w:tcBorders>
                  <w:top w:val="nil"/>
                  <w:left w:val="nil"/>
                  <w:bottom w:val="nil"/>
                  <w:right w:val="nil"/>
                </w:tcBorders>
                <w:shd w:val="clear" w:color="auto" w:fill="auto"/>
                <w:noWrap/>
                <w:vAlign w:val="bottom"/>
                <w:hideMark/>
              </w:tcPr>
            </w:tcPrChange>
          </w:tcPr>
          <w:p w14:paraId="7FF8B626" w14:textId="77777777" w:rsidR="00FE0FE4" w:rsidRPr="00FE0FE4" w:rsidRDefault="00FE0FE4" w:rsidP="00FE0FE4">
            <w:pPr>
              <w:jc w:val="center"/>
              <w:rPr>
                <w:ins w:id="3134" w:author="Dave Contreras" w:date="2019-07-19T08:31:00Z"/>
                <w:rFonts w:ascii="Times New Roman" w:eastAsia="Times New Roman" w:hAnsi="Times New Roman" w:cs="Times New Roman"/>
                <w:sz w:val="20"/>
                <w:szCs w:val="20"/>
              </w:rPr>
            </w:pPr>
          </w:p>
        </w:tc>
      </w:tr>
      <w:tr w:rsidR="00FE0FE4" w:rsidRPr="00FE0FE4" w14:paraId="043D155C" w14:textId="77777777" w:rsidTr="00785F58">
        <w:trPr>
          <w:trHeight w:val="300"/>
          <w:ins w:id="3135" w:author="Dave Contreras" w:date="2019-07-19T08:31:00Z"/>
          <w:trPrChange w:id="3136" w:author="Dave Contreras" w:date="2019-07-19T08:34:00Z">
            <w:trPr>
              <w:gridAfter w:val="0"/>
              <w:trHeight w:val="300"/>
            </w:trPr>
          </w:trPrChange>
        </w:trPr>
        <w:tc>
          <w:tcPr>
            <w:tcW w:w="7470" w:type="dxa"/>
            <w:gridSpan w:val="5"/>
            <w:tcBorders>
              <w:top w:val="single" w:sz="4" w:space="0" w:color="auto"/>
              <w:left w:val="nil"/>
              <w:bottom w:val="single" w:sz="4" w:space="0" w:color="auto"/>
              <w:right w:val="nil"/>
            </w:tcBorders>
            <w:shd w:val="clear" w:color="auto" w:fill="auto"/>
            <w:noWrap/>
            <w:vAlign w:val="bottom"/>
            <w:hideMark/>
            <w:tcPrChange w:id="3137" w:author="Dave Contreras" w:date="2019-07-19T08:34:00Z">
              <w:tcPr>
                <w:tcW w:w="6601" w:type="dxa"/>
                <w:gridSpan w:val="5"/>
                <w:tcBorders>
                  <w:top w:val="single" w:sz="4" w:space="0" w:color="auto"/>
                  <w:left w:val="nil"/>
                  <w:bottom w:val="single" w:sz="4" w:space="0" w:color="auto"/>
                  <w:right w:val="nil"/>
                </w:tcBorders>
                <w:shd w:val="clear" w:color="auto" w:fill="auto"/>
                <w:noWrap/>
                <w:vAlign w:val="bottom"/>
                <w:hideMark/>
              </w:tcPr>
            </w:tcPrChange>
          </w:tcPr>
          <w:p w14:paraId="1C445351" w14:textId="77777777" w:rsidR="00FE0FE4" w:rsidRPr="00B3125F" w:rsidRDefault="00FE0FE4" w:rsidP="00FE0FE4">
            <w:pPr>
              <w:jc w:val="center"/>
              <w:rPr>
                <w:ins w:id="3138" w:author="Dave Contreras" w:date="2019-07-19T08:31:00Z"/>
                <w:rFonts w:ascii="Calibri" w:eastAsia="Times New Roman" w:hAnsi="Calibri" w:cs="Times New Roman"/>
                <w:b/>
                <w:bCs/>
                <w:color w:val="000000"/>
                <w:rPrChange w:id="3139" w:author="Dave Contreras" w:date="2019-07-19T08:31:00Z">
                  <w:rPr>
                    <w:ins w:id="3140" w:author="Dave Contreras" w:date="2019-07-19T08:31:00Z"/>
                    <w:rFonts w:ascii="Calibri" w:eastAsia="Times New Roman" w:hAnsi="Calibri" w:cs="Times New Roman"/>
                    <w:color w:val="000000"/>
                  </w:rPr>
                </w:rPrChange>
              </w:rPr>
            </w:pPr>
            <w:ins w:id="3141" w:author="Dave Contreras" w:date="2019-07-19T08:31:00Z">
              <w:r w:rsidRPr="00B3125F">
                <w:rPr>
                  <w:rFonts w:ascii="Calibri" w:eastAsia="Times New Roman" w:hAnsi="Calibri" w:cs="Times New Roman"/>
                  <w:b/>
                  <w:bCs/>
                  <w:color w:val="000000"/>
                  <w:rPrChange w:id="3142" w:author="Dave Contreras" w:date="2019-07-19T08:31:00Z">
                    <w:rPr>
                      <w:rFonts w:ascii="Calibri" w:eastAsia="Times New Roman" w:hAnsi="Calibri" w:cs="Times New Roman"/>
                      <w:color w:val="000000"/>
                    </w:rPr>
                  </w:rPrChange>
                </w:rPr>
                <w:t>Tule Red</w:t>
              </w:r>
            </w:ins>
          </w:p>
        </w:tc>
      </w:tr>
      <w:tr w:rsidR="001E25F7" w:rsidRPr="00FE0FE4" w14:paraId="0BBBDE0B" w14:textId="77777777" w:rsidTr="00785F58">
        <w:tblPrEx>
          <w:tblPrExChange w:id="3143" w:author="Dave Contreras" w:date="2019-07-19T08:34:00Z">
            <w:tblPrEx>
              <w:tblW w:w="7920" w:type="dxa"/>
            </w:tblPrEx>
          </w:tblPrExChange>
        </w:tblPrEx>
        <w:trPr>
          <w:trHeight w:val="300"/>
          <w:ins w:id="3144" w:author="Dave Contreras" w:date="2019-07-19T08:31:00Z"/>
          <w:trPrChange w:id="3145" w:author="Dave Contreras" w:date="2019-07-19T08:34:00Z">
            <w:trPr>
              <w:trHeight w:val="300"/>
            </w:trPr>
          </w:trPrChange>
        </w:trPr>
        <w:tc>
          <w:tcPr>
            <w:tcW w:w="1479" w:type="dxa"/>
            <w:tcBorders>
              <w:top w:val="nil"/>
              <w:left w:val="nil"/>
              <w:bottom w:val="single" w:sz="4" w:space="0" w:color="auto"/>
              <w:right w:val="nil"/>
            </w:tcBorders>
            <w:shd w:val="clear" w:color="auto" w:fill="auto"/>
            <w:noWrap/>
            <w:vAlign w:val="bottom"/>
            <w:hideMark/>
            <w:tcPrChange w:id="3146" w:author="Dave Contreras" w:date="2019-07-19T08:34:00Z">
              <w:tcPr>
                <w:tcW w:w="1479" w:type="dxa"/>
                <w:tcBorders>
                  <w:top w:val="nil"/>
                  <w:left w:val="nil"/>
                  <w:bottom w:val="single" w:sz="4" w:space="0" w:color="auto"/>
                  <w:right w:val="nil"/>
                </w:tcBorders>
                <w:shd w:val="clear" w:color="auto" w:fill="auto"/>
                <w:noWrap/>
                <w:vAlign w:val="bottom"/>
                <w:hideMark/>
              </w:tcPr>
            </w:tcPrChange>
          </w:tcPr>
          <w:p w14:paraId="3669101D" w14:textId="77777777" w:rsidR="00FE0FE4" w:rsidRPr="00B3125F" w:rsidRDefault="00FE0FE4" w:rsidP="00FE0FE4">
            <w:pPr>
              <w:rPr>
                <w:ins w:id="3147" w:author="Dave Contreras" w:date="2019-07-19T08:31:00Z"/>
                <w:rFonts w:ascii="Calibri" w:eastAsia="Times New Roman" w:hAnsi="Calibri" w:cs="Times New Roman"/>
                <w:b/>
                <w:bCs/>
                <w:color w:val="000000"/>
                <w:rPrChange w:id="3148" w:author="Dave Contreras" w:date="2019-07-19T08:31:00Z">
                  <w:rPr>
                    <w:ins w:id="3149" w:author="Dave Contreras" w:date="2019-07-19T08:31:00Z"/>
                    <w:rFonts w:ascii="Calibri" w:eastAsia="Times New Roman" w:hAnsi="Calibri" w:cs="Times New Roman"/>
                    <w:color w:val="000000"/>
                  </w:rPr>
                </w:rPrChange>
              </w:rPr>
            </w:pPr>
            <w:ins w:id="3150" w:author="Dave Contreras" w:date="2019-07-19T08:31:00Z">
              <w:r w:rsidRPr="00B3125F">
                <w:rPr>
                  <w:rFonts w:ascii="Calibri" w:eastAsia="Times New Roman" w:hAnsi="Calibri" w:cs="Times New Roman"/>
                  <w:b/>
                  <w:bCs/>
                  <w:color w:val="000000"/>
                  <w:rPrChange w:id="3151" w:author="Dave Contreras" w:date="2019-07-19T08:31:00Z">
                    <w:rPr>
                      <w:rFonts w:ascii="Calibri" w:eastAsia="Times New Roman" w:hAnsi="Calibri" w:cs="Times New Roman"/>
                      <w:color w:val="000000"/>
                    </w:rPr>
                  </w:rPrChange>
                </w:rPr>
                <w:t>Factor</w:t>
              </w:r>
            </w:ins>
          </w:p>
        </w:tc>
        <w:tc>
          <w:tcPr>
            <w:tcW w:w="1491" w:type="dxa"/>
            <w:tcBorders>
              <w:top w:val="nil"/>
              <w:left w:val="nil"/>
              <w:bottom w:val="single" w:sz="4" w:space="0" w:color="auto"/>
              <w:right w:val="nil"/>
            </w:tcBorders>
            <w:shd w:val="clear" w:color="auto" w:fill="auto"/>
            <w:noWrap/>
            <w:vAlign w:val="bottom"/>
            <w:hideMark/>
            <w:tcPrChange w:id="3152" w:author="Dave Contreras" w:date="2019-07-19T08:34:00Z">
              <w:tcPr>
                <w:tcW w:w="2211" w:type="dxa"/>
                <w:tcBorders>
                  <w:top w:val="nil"/>
                  <w:left w:val="nil"/>
                  <w:bottom w:val="single" w:sz="4" w:space="0" w:color="auto"/>
                  <w:right w:val="nil"/>
                </w:tcBorders>
                <w:shd w:val="clear" w:color="auto" w:fill="auto"/>
                <w:noWrap/>
                <w:vAlign w:val="bottom"/>
                <w:hideMark/>
              </w:tcPr>
            </w:tcPrChange>
          </w:tcPr>
          <w:p w14:paraId="779BEA05" w14:textId="77777777" w:rsidR="00FE0FE4" w:rsidRPr="00B3125F" w:rsidRDefault="00FE0FE4" w:rsidP="00FE0FE4">
            <w:pPr>
              <w:jc w:val="center"/>
              <w:rPr>
                <w:ins w:id="3153" w:author="Dave Contreras" w:date="2019-07-19T08:31:00Z"/>
                <w:rFonts w:ascii="Calibri" w:eastAsia="Times New Roman" w:hAnsi="Calibri" w:cs="Times New Roman"/>
                <w:b/>
                <w:bCs/>
                <w:color w:val="000000"/>
                <w:rPrChange w:id="3154" w:author="Dave Contreras" w:date="2019-07-19T08:31:00Z">
                  <w:rPr>
                    <w:ins w:id="3155" w:author="Dave Contreras" w:date="2019-07-19T08:31:00Z"/>
                    <w:rFonts w:ascii="Calibri" w:eastAsia="Times New Roman" w:hAnsi="Calibri" w:cs="Times New Roman"/>
                    <w:color w:val="000000"/>
                  </w:rPr>
                </w:rPrChange>
              </w:rPr>
            </w:pPr>
            <w:ins w:id="3156" w:author="Dave Contreras" w:date="2019-07-19T08:31:00Z">
              <w:r w:rsidRPr="00B3125F">
                <w:rPr>
                  <w:rFonts w:ascii="Calibri" w:eastAsia="Times New Roman" w:hAnsi="Calibri" w:cs="Times New Roman"/>
                  <w:b/>
                  <w:bCs/>
                  <w:color w:val="000000"/>
                  <w:rPrChange w:id="3157" w:author="Dave Contreras" w:date="2019-07-19T08:31:00Z">
                    <w:rPr>
                      <w:rFonts w:ascii="Calibri" w:eastAsia="Times New Roman" w:hAnsi="Calibri" w:cs="Times New Roman"/>
                      <w:color w:val="000000"/>
                    </w:rPr>
                  </w:rPrChange>
                </w:rPr>
                <w:t>Estimate</w:t>
              </w:r>
            </w:ins>
          </w:p>
        </w:tc>
        <w:tc>
          <w:tcPr>
            <w:tcW w:w="1800" w:type="dxa"/>
            <w:tcBorders>
              <w:top w:val="nil"/>
              <w:left w:val="nil"/>
              <w:bottom w:val="single" w:sz="4" w:space="0" w:color="auto"/>
              <w:right w:val="nil"/>
            </w:tcBorders>
            <w:shd w:val="clear" w:color="auto" w:fill="auto"/>
            <w:noWrap/>
            <w:vAlign w:val="bottom"/>
            <w:hideMark/>
            <w:tcPrChange w:id="3158" w:author="Dave Contreras" w:date="2019-07-19T08:34:00Z">
              <w:tcPr>
                <w:tcW w:w="1620" w:type="dxa"/>
                <w:tcBorders>
                  <w:top w:val="nil"/>
                  <w:left w:val="nil"/>
                  <w:bottom w:val="single" w:sz="4" w:space="0" w:color="auto"/>
                  <w:right w:val="nil"/>
                </w:tcBorders>
                <w:shd w:val="clear" w:color="auto" w:fill="auto"/>
                <w:noWrap/>
                <w:vAlign w:val="bottom"/>
                <w:hideMark/>
              </w:tcPr>
            </w:tcPrChange>
          </w:tcPr>
          <w:p w14:paraId="336DB894" w14:textId="77777777" w:rsidR="00FE0FE4" w:rsidRPr="00B3125F" w:rsidRDefault="00FE0FE4" w:rsidP="00FE0FE4">
            <w:pPr>
              <w:jc w:val="center"/>
              <w:rPr>
                <w:ins w:id="3159" w:author="Dave Contreras" w:date="2019-07-19T08:31:00Z"/>
                <w:rFonts w:ascii="Calibri" w:eastAsia="Times New Roman" w:hAnsi="Calibri" w:cs="Times New Roman"/>
                <w:b/>
                <w:bCs/>
                <w:color w:val="000000"/>
                <w:rPrChange w:id="3160" w:author="Dave Contreras" w:date="2019-07-19T08:31:00Z">
                  <w:rPr>
                    <w:ins w:id="3161" w:author="Dave Contreras" w:date="2019-07-19T08:31:00Z"/>
                    <w:rFonts w:ascii="Calibri" w:eastAsia="Times New Roman" w:hAnsi="Calibri" w:cs="Times New Roman"/>
                    <w:color w:val="000000"/>
                  </w:rPr>
                </w:rPrChange>
              </w:rPr>
            </w:pPr>
            <w:ins w:id="3162" w:author="Dave Contreras" w:date="2019-07-19T08:31:00Z">
              <w:r w:rsidRPr="00B3125F">
                <w:rPr>
                  <w:rFonts w:ascii="Calibri" w:eastAsia="Times New Roman" w:hAnsi="Calibri" w:cs="Times New Roman"/>
                  <w:b/>
                  <w:bCs/>
                  <w:color w:val="000000"/>
                  <w:rPrChange w:id="3163" w:author="Dave Contreras" w:date="2019-07-19T08:31:00Z">
                    <w:rPr>
                      <w:rFonts w:ascii="Calibri" w:eastAsia="Times New Roman" w:hAnsi="Calibri" w:cs="Times New Roman"/>
                      <w:color w:val="000000"/>
                    </w:rPr>
                  </w:rPrChange>
                </w:rPr>
                <w:t xml:space="preserve"> Std. Error</w:t>
              </w:r>
            </w:ins>
          </w:p>
        </w:tc>
        <w:tc>
          <w:tcPr>
            <w:tcW w:w="1080" w:type="dxa"/>
            <w:tcBorders>
              <w:top w:val="nil"/>
              <w:left w:val="nil"/>
              <w:bottom w:val="single" w:sz="4" w:space="0" w:color="auto"/>
              <w:right w:val="nil"/>
            </w:tcBorders>
            <w:shd w:val="clear" w:color="auto" w:fill="auto"/>
            <w:noWrap/>
            <w:vAlign w:val="bottom"/>
            <w:hideMark/>
            <w:tcPrChange w:id="3164" w:author="Dave Contreras" w:date="2019-07-19T08:34:00Z">
              <w:tcPr>
                <w:tcW w:w="1080" w:type="dxa"/>
                <w:tcBorders>
                  <w:top w:val="nil"/>
                  <w:left w:val="nil"/>
                  <w:bottom w:val="single" w:sz="4" w:space="0" w:color="auto"/>
                  <w:right w:val="nil"/>
                </w:tcBorders>
                <w:shd w:val="clear" w:color="auto" w:fill="auto"/>
                <w:noWrap/>
                <w:vAlign w:val="bottom"/>
                <w:hideMark/>
              </w:tcPr>
            </w:tcPrChange>
          </w:tcPr>
          <w:p w14:paraId="134EDBDC" w14:textId="77777777" w:rsidR="00FE0FE4" w:rsidRPr="00B3125F" w:rsidRDefault="00FE0FE4" w:rsidP="00FE0FE4">
            <w:pPr>
              <w:jc w:val="center"/>
              <w:rPr>
                <w:ins w:id="3165" w:author="Dave Contreras" w:date="2019-07-19T08:31:00Z"/>
                <w:rFonts w:ascii="Calibri" w:eastAsia="Times New Roman" w:hAnsi="Calibri" w:cs="Times New Roman"/>
                <w:b/>
                <w:bCs/>
                <w:color w:val="000000"/>
                <w:rPrChange w:id="3166" w:author="Dave Contreras" w:date="2019-07-19T08:31:00Z">
                  <w:rPr>
                    <w:ins w:id="3167" w:author="Dave Contreras" w:date="2019-07-19T08:31:00Z"/>
                    <w:rFonts w:ascii="Calibri" w:eastAsia="Times New Roman" w:hAnsi="Calibri" w:cs="Times New Roman"/>
                    <w:color w:val="000000"/>
                  </w:rPr>
                </w:rPrChange>
              </w:rPr>
            </w:pPr>
            <w:ins w:id="3168" w:author="Dave Contreras" w:date="2019-07-19T08:31:00Z">
              <w:r w:rsidRPr="00B3125F">
                <w:rPr>
                  <w:rFonts w:ascii="Calibri" w:eastAsia="Times New Roman" w:hAnsi="Calibri" w:cs="Times New Roman"/>
                  <w:b/>
                  <w:bCs/>
                  <w:color w:val="000000"/>
                  <w:rPrChange w:id="3169" w:author="Dave Contreras" w:date="2019-07-19T08:31:00Z">
                    <w:rPr>
                      <w:rFonts w:ascii="Calibri" w:eastAsia="Times New Roman" w:hAnsi="Calibri" w:cs="Times New Roman"/>
                      <w:color w:val="000000"/>
                    </w:rPr>
                  </w:rPrChange>
                </w:rPr>
                <w:t xml:space="preserve"> t value</w:t>
              </w:r>
            </w:ins>
          </w:p>
        </w:tc>
        <w:tc>
          <w:tcPr>
            <w:tcW w:w="1620" w:type="dxa"/>
            <w:tcBorders>
              <w:top w:val="nil"/>
              <w:left w:val="nil"/>
              <w:bottom w:val="single" w:sz="4" w:space="0" w:color="auto"/>
              <w:right w:val="nil"/>
            </w:tcBorders>
            <w:shd w:val="clear" w:color="auto" w:fill="auto"/>
            <w:noWrap/>
            <w:vAlign w:val="bottom"/>
            <w:hideMark/>
            <w:tcPrChange w:id="3170" w:author="Dave Contreras" w:date="2019-07-19T08:34:00Z">
              <w:tcPr>
                <w:tcW w:w="1530" w:type="dxa"/>
                <w:gridSpan w:val="2"/>
                <w:tcBorders>
                  <w:top w:val="nil"/>
                  <w:left w:val="nil"/>
                  <w:bottom w:val="single" w:sz="4" w:space="0" w:color="auto"/>
                  <w:right w:val="nil"/>
                </w:tcBorders>
                <w:shd w:val="clear" w:color="auto" w:fill="auto"/>
                <w:noWrap/>
                <w:vAlign w:val="bottom"/>
                <w:hideMark/>
              </w:tcPr>
            </w:tcPrChange>
          </w:tcPr>
          <w:p w14:paraId="53555572" w14:textId="782E3352" w:rsidR="00FE0FE4" w:rsidRPr="00B3125F" w:rsidRDefault="00FE0FE4" w:rsidP="00FE0FE4">
            <w:pPr>
              <w:jc w:val="center"/>
              <w:rPr>
                <w:ins w:id="3171" w:author="Dave Contreras" w:date="2019-07-19T08:31:00Z"/>
                <w:rFonts w:ascii="Calibri" w:eastAsia="Times New Roman" w:hAnsi="Calibri" w:cs="Times New Roman"/>
                <w:b/>
                <w:bCs/>
                <w:color w:val="000000"/>
                <w:rPrChange w:id="3172" w:author="Dave Contreras" w:date="2019-07-19T08:31:00Z">
                  <w:rPr>
                    <w:ins w:id="3173" w:author="Dave Contreras" w:date="2019-07-19T08:31:00Z"/>
                    <w:rFonts w:ascii="Calibri" w:eastAsia="Times New Roman" w:hAnsi="Calibri" w:cs="Times New Roman"/>
                    <w:color w:val="000000"/>
                  </w:rPr>
                </w:rPrChange>
              </w:rPr>
            </w:pPr>
            <w:ins w:id="3174" w:author="Dave Contreras" w:date="2019-07-19T08:31:00Z">
              <w:r w:rsidRPr="00B3125F">
                <w:rPr>
                  <w:rFonts w:ascii="Calibri" w:eastAsia="Times New Roman" w:hAnsi="Calibri" w:cs="Times New Roman"/>
                  <w:b/>
                  <w:bCs/>
                  <w:color w:val="000000"/>
                  <w:rPrChange w:id="3175" w:author="Dave Contreras" w:date="2019-07-19T08:31:00Z">
                    <w:rPr>
                      <w:rFonts w:ascii="Calibri" w:eastAsia="Times New Roman" w:hAnsi="Calibri" w:cs="Times New Roman"/>
                      <w:color w:val="000000"/>
                    </w:rPr>
                  </w:rPrChange>
                </w:rPr>
                <w:t>P</w:t>
              </w:r>
            </w:ins>
            <w:ins w:id="3176" w:author="Dave Contreras" w:date="2019-07-19T08:32:00Z">
              <w:r w:rsidR="00B3125F">
                <w:rPr>
                  <w:rFonts w:ascii="Calibri" w:eastAsia="Times New Roman" w:hAnsi="Calibri" w:cs="Times New Roman"/>
                  <w:b/>
                  <w:bCs/>
                  <w:color w:val="000000"/>
                </w:rPr>
                <w:t xml:space="preserve"> v</w:t>
              </w:r>
            </w:ins>
            <w:ins w:id="3177" w:author="Dave Contreras" w:date="2019-07-19T08:31:00Z">
              <w:r w:rsidRPr="00B3125F">
                <w:rPr>
                  <w:rFonts w:ascii="Calibri" w:eastAsia="Times New Roman" w:hAnsi="Calibri" w:cs="Times New Roman"/>
                  <w:b/>
                  <w:bCs/>
                  <w:color w:val="000000"/>
                  <w:rPrChange w:id="3178" w:author="Dave Contreras" w:date="2019-07-19T08:31:00Z">
                    <w:rPr>
                      <w:rFonts w:ascii="Calibri" w:eastAsia="Times New Roman" w:hAnsi="Calibri" w:cs="Times New Roman"/>
                      <w:color w:val="000000"/>
                    </w:rPr>
                  </w:rPrChange>
                </w:rPr>
                <w:t>alue</w:t>
              </w:r>
            </w:ins>
          </w:p>
        </w:tc>
      </w:tr>
      <w:tr w:rsidR="001E25F7" w:rsidRPr="00FE0FE4" w14:paraId="5F0E4B03" w14:textId="77777777" w:rsidTr="00785F58">
        <w:tblPrEx>
          <w:tblPrExChange w:id="3179" w:author="Dave Contreras" w:date="2019-07-19T08:34:00Z">
            <w:tblPrEx>
              <w:tblW w:w="7920" w:type="dxa"/>
            </w:tblPrEx>
          </w:tblPrExChange>
        </w:tblPrEx>
        <w:trPr>
          <w:trHeight w:val="300"/>
          <w:ins w:id="3180" w:author="Dave Contreras" w:date="2019-07-19T08:31:00Z"/>
          <w:trPrChange w:id="3181"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3182" w:author="Dave Contreras" w:date="2019-07-19T08:34:00Z">
              <w:tcPr>
                <w:tcW w:w="1479" w:type="dxa"/>
                <w:tcBorders>
                  <w:top w:val="nil"/>
                  <w:left w:val="nil"/>
                  <w:bottom w:val="nil"/>
                  <w:right w:val="nil"/>
                </w:tcBorders>
                <w:shd w:val="clear" w:color="auto" w:fill="auto"/>
                <w:noWrap/>
                <w:vAlign w:val="bottom"/>
                <w:hideMark/>
              </w:tcPr>
            </w:tcPrChange>
          </w:tcPr>
          <w:p w14:paraId="4142077D" w14:textId="77777777" w:rsidR="00FE0FE4" w:rsidRPr="00FE0FE4" w:rsidRDefault="00FE0FE4" w:rsidP="00FE0FE4">
            <w:pPr>
              <w:rPr>
                <w:ins w:id="3183" w:author="Dave Contreras" w:date="2019-07-19T08:31:00Z"/>
                <w:rFonts w:ascii="Calibri" w:eastAsia="Times New Roman" w:hAnsi="Calibri" w:cs="Times New Roman"/>
                <w:color w:val="000000"/>
              </w:rPr>
            </w:pPr>
            <w:ins w:id="3184" w:author="Dave Contreras" w:date="2019-07-19T08:31:00Z">
              <w:r w:rsidRPr="00FE0FE4">
                <w:rPr>
                  <w:rFonts w:ascii="Calibri" w:eastAsia="Times New Roman" w:hAnsi="Calibri" w:cs="Times New Roman"/>
                  <w:color w:val="000000"/>
                </w:rPr>
                <w:t>(Intercept)</w:t>
              </w:r>
            </w:ins>
          </w:p>
        </w:tc>
        <w:tc>
          <w:tcPr>
            <w:tcW w:w="1491" w:type="dxa"/>
            <w:tcBorders>
              <w:top w:val="nil"/>
              <w:left w:val="nil"/>
              <w:bottom w:val="nil"/>
              <w:right w:val="nil"/>
            </w:tcBorders>
            <w:shd w:val="clear" w:color="auto" w:fill="auto"/>
            <w:noWrap/>
            <w:vAlign w:val="bottom"/>
            <w:hideMark/>
            <w:tcPrChange w:id="3185" w:author="Dave Contreras" w:date="2019-07-19T08:34:00Z">
              <w:tcPr>
                <w:tcW w:w="2211" w:type="dxa"/>
                <w:tcBorders>
                  <w:top w:val="nil"/>
                  <w:left w:val="nil"/>
                  <w:bottom w:val="nil"/>
                  <w:right w:val="nil"/>
                </w:tcBorders>
                <w:shd w:val="clear" w:color="auto" w:fill="auto"/>
                <w:noWrap/>
                <w:vAlign w:val="bottom"/>
                <w:hideMark/>
              </w:tcPr>
            </w:tcPrChange>
          </w:tcPr>
          <w:p w14:paraId="1D2628CB" w14:textId="77777777" w:rsidR="00FE0FE4" w:rsidRPr="00FE0FE4" w:rsidRDefault="00FE0FE4" w:rsidP="00FE0FE4">
            <w:pPr>
              <w:jc w:val="center"/>
              <w:rPr>
                <w:ins w:id="3186" w:author="Dave Contreras" w:date="2019-07-19T08:31:00Z"/>
                <w:rFonts w:ascii="Calibri" w:eastAsia="Times New Roman" w:hAnsi="Calibri" w:cs="Times New Roman"/>
                <w:color w:val="000000"/>
              </w:rPr>
            </w:pPr>
            <w:ins w:id="3187" w:author="Dave Contreras" w:date="2019-07-19T08:31:00Z">
              <w:r w:rsidRPr="00FE0FE4">
                <w:rPr>
                  <w:rFonts w:ascii="Calibri" w:eastAsia="Times New Roman" w:hAnsi="Calibri" w:cs="Times New Roman"/>
                  <w:color w:val="000000"/>
                </w:rPr>
                <w:t>2.54E+03</w:t>
              </w:r>
            </w:ins>
          </w:p>
        </w:tc>
        <w:tc>
          <w:tcPr>
            <w:tcW w:w="1800" w:type="dxa"/>
            <w:tcBorders>
              <w:top w:val="nil"/>
              <w:left w:val="nil"/>
              <w:bottom w:val="nil"/>
              <w:right w:val="nil"/>
            </w:tcBorders>
            <w:shd w:val="clear" w:color="auto" w:fill="auto"/>
            <w:noWrap/>
            <w:vAlign w:val="bottom"/>
            <w:hideMark/>
            <w:tcPrChange w:id="3188" w:author="Dave Contreras" w:date="2019-07-19T08:34:00Z">
              <w:tcPr>
                <w:tcW w:w="1620" w:type="dxa"/>
                <w:tcBorders>
                  <w:top w:val="nil"/>
                  <w:left w:val="nil"/>
                  <w:bottom w:val="nil"/>
                  <w:right w:val="nil"/>
                </w:tcBorders>
                <w:shd w:val="clear" w:color="auto" w:fill="auto"/>
                <w:noWrap/>
                <w:vAlign w:val="bottom"/>
                <w:hideMark/>
              </w:tcPr>
            </w:tcPrChange>
          </w:tcPr>
          <w:p w14:paraId="5BF7BA2D" w14:textId="77777777" w:rsidR="00FE0FE4" w:rsidRPr="00FE0FE4" w:rsidRDefault="00FE0FE4" w:rsidP="00FE0FE4">
            <w:pPr>
              <w:jc w:val="center"/>
              <w:rPr>
                <w:ins w:id="3189" w:author="Dave Contreras" w:date="2019-07-19T08:31:00Z"/>
                <w:rFonts w:ascii="Calibri" w:eastAsia="Times New Roman" w:hAnsi="Calibri" w:cs="Times New Roman"/>
                <w:color w:val="000000"/>
              </w:rPr>
            </w:pPr>
            <w:ins w:id="3190" w:author="Dave Contreras" w:date="2019-07-19T08:31:00Z">
              <w:r w:rsidRPr="00FE0FE4">
                <w:rPr>
                  <w:rFonts w:ascii="Calibri" w:eastAsia="Times New Roman" w:hAnsi="Calibri" w:cs="Times New Roman"/>
                  <w:color w:val="000000"/>
                </w:rPr>
                <w:t>1.44E+03</w:t>
              </w:r>
            </w:ins>
          </w:p>
        </w:tc>
        <w:tc>
          <w:tcPr>
            <w:tcW w:w="1080" w:type="dxa"/>
            <w:tcBorders>
              <w:top w:val="nil"/>
              <w:left w:val="nil"/>
              <w:bottom w:val="nil"/>
              <w:right w:val="nil"/>
            </w:tcBorders>
            <w:shd w:val="clear" w:color="auto" w:fill="auto"/>
            <w:noWrap/>
            <w:vAlign w:val="bottom"/>
            <w:hideMark/>
            <w:tcPrChange w:id="3191" w:author="Dave Contreras" w:date="2019-07-19T08:34:00Z">
              <w:tcPr>
                <w:tcW w:w="1080" w:type="dxa"/>
                <w:tcBorders>
                  <w:top w:val="nil"/>
                  <w:left w:val="nil"/>
                  <w:bottom w:val="nil"/>
                  <w:right w:val="nil"/>
                </w:tcBorders>
                <w:shd w:val="clear" w:color="auto" w:fill="auto"/>
                <w:noWrap/>
                <w:vAlign w:val="bottom"/>
                <w:hideMark/>
              </w:tcPr>
            </w:tcPrChange>
          </w:tcPr>
          <w:p w14:paraId="49AE46A9" w14:textId="77777777" w:rsidR="00FE0FE4" w:rsidRPr="00FE0FE4" w:rsidRDefault="00FE0FE4" w:rsidP="00FE0FE4">
            <w:pPr>
              <w:jc w:val="center"/>
              <w:rPr>
                <w:ins w:id="3192" w:author="Dave Contreras" w:date="2019-07-19T08:31:00Z"/>
                <w:rFonts w:ascii="Calibri" w:eastAsia="Times New Roman" w:hAnsi="Calibri" w:cs="Times New Roman"/>
                <w:color w:val="000000"/>
              </w:rPr>
            </w:pPr>
            <w:ins w:id="3193" w:author="Dave Contreras" w:date="2019-07-19T08:31:00Z">
              <w:r w:rsidRPr="00FE0FE4">
                <w:rPr>
                  <w:rFonts w:ascii="Calibri" w:eastAsia="Times New Roman" w:hAnsi="Calibri" w:cs="Times New Roman"/>
                  <w:color w:val="000000"/>
                </w:rPr>
                <w:t>1.766</w:t>
              </w:r>
            </w:ins>
          </w:p>
        </w:tc>
        <w:tc>
          <w:tcPr>
            <w:tcW w:w="1620" w:type="dxa"/>
            <w:tcBorders>
              <w:top w:val="nil"/>
              <w:left w:val="nil"/>
              <w:bottom w:val="nil"/>
              <w:right w:val="nil"/>
            </w:tcBorders>
            <w:shd w:val="clear" w:color="auto" w:fill="auto"/>
            <w:noWrap/>
            <w:vAlign w:val="bottom"/>
            <w:hideMark/>
            <w:tcPrChange w:id="3194" w:author="Dave Contreras" w:date="2019-07-19T08:34:00Z">
              <w:tcPr>
                <w:tcW w:w="1530" w:type="dxa"/>
                <w:gridSpan w:val="2"/>
                <w:tcBorders>
                  <w:top w:val="nil"/>
                  <w:left w:val="nil"/>
                  <w:bottom w:val="nil"/>
                  <w:right w:val="nil"/>
                </w:tcBorders>
                <w:shd w:val="clear" w:color="auto" w:fill="auto"/>
                <w:noWrap/>
                <w:vAlign w:val="bottom"/>
                <w:hideMark/>
              </w:tcPr>
            </w:tcPrChange>
          </w:tcPr>
          <w:p w14:paraId="3DD993F7" w14:textId="78ABC1E3" w:rsidR="00FE0FE4" w:rsidRPr="00FE0FE4" w:rsidRDefault="00FE0FE4" w:rsidP="00FE0FE4">
            <w:pPr>
              <w:jc w:val="center"/>
              <w:rPr>
                <w:ins w:id="3195" w:author="Dave Contreras" w:date="2019-07-19T08:31:00Z"/>
                <w:rFonts w:ascii="Calibri" w:eastAsia="Times New Roman" w:hAnsi="Calibri" w:cs="Times New Roman"/>
                <w:color w:val="000000"/>
              </w:rPr>
            </w:pPr>
            <w:ins w:id="3196" w:author="Dave Contreras" w:date="2019-07-19T08:31:00Z">
              <w:r w:rsidRPr="00FE0FE4">
                <w:rPr>
                  <w:rFonts w:ascii="Calibri" w:eastAsia="Times New Roman" w:hAnsi="Calibri" w:cs="Times New Roman"/>
                  <w:color w:val="000000"/>
                </w:rPr>
                <w:t xml:space="preserve">   0.0827 </w:t>
              </w:r>
            </w:ins>
          </w:p>
        </w:tc>
      </w:tr>
      <w:tr w:rsidR="001E25F7" w:rsidRPr="00FE0FE4" w14:paraId="5CC0E7C9" w14:textId="77777777" w:rsidTr="00785F58">
        <w:tblPrEx>
          <w:tblPrExChange w:id="3197" w:author="Dave Contreras" w:date="2019-07-19T08:34:00Z">
            <w:tblPrEx>
              <w:tblW w:w="7920" w:type="dxa"/>
            </w:tblPrEx>
          </w:tblPrExChange>
        </w:tblPrEx>
        <w:trPr>
          <w:trHeight w:val="300"/>
          <w:ins w:id="3198" w:author="Dave Contreras" w:date="2019-07-19T08:31:00Z"/>
          <w:trPrChange w:id="3199"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3200" w:author="Dave Contreras" w:date="2019-07-19T08:34:00Z">
              <w:tcPr>
                <w:tcW w:w="1479" w:type="dxa"/>
                <w:tcBorders>
                  <w:top w:val="nil"/>
                  <w:left w:val="nil"/>
                  <w:bottom w:val="nil"/>
                  <w:right w:val="nil"/>
                </w:tcBorders>
                <w:shd w:val="clear" w:color="auto" w:fill="auto"/>
                <w:noWrap/>
                <w:vAlign w:val="bottom"/>
                <w:hideMark/>
              </w:tcPr>
            </w:tcPrChange>
          </w:tcPr>
          <w:p w14:paraId="42609B97" w14:textId="77777777" w:rsidR="00FE0FE4" w:rsidRPr="00FE0FE4" w:rsidRDefault="00FE0FE4" w:rsidP="00FE0FE4">
            <w:pPr>
              <w:rPr>
                <w:ins w:id="3201" w:author="Dave Contreras" w:date="2019-07-19T08:31:00Z"/>
                <w:rFonts w:ascii="Calibri" w:eastAsia="Times New Roman" w:hAnsi="Calibri" w:cs="Times New Roman"/>
                <w:color w:val="000000"/>
              </w:rPr>
            </w:pPr>
            <w:ins w:id="3202" w:author="Dave Contreras" w:date="2019-07-19T08:31:00Z">
              <w:r w:rsidRPr="00FE0FE4">
                <w:rPr>
                  <w:rFonts w:ascii="Calibri" w:eastAsia="Times New Roman" w:hAnsi="Calibri" w:cs="Times New Roman"/>
                  <w:color w:val="000000"/>
                </w:rPr>
                <w:t>Year</w:t>
              </w:r>
            </w:ins>
          </w:p>
        </w:tc>
        <w:tc>
          <w:tcPr>
            <w:tcW w:w="1491" w:type="dxa"/>
            <w:tcBorders>
              <w:top w:val="nil"/>
              <w:left w:val="nil"/>
              <w:bottom w:val="nil"/>
              <w:right w:val="nil"/>
            </w:tcBorders>
            <w:shd w:val="clear" w:color="auto" w:fill="auto"/>
            <w:noWrap/>
            <w:vAlign w:val="bottom"/>
            <w:hideMark/>
            <w:tcPrChange w:id="3203" w:author="Dave Contreras" w:date="2019-07-19T08:34:00Z">
              <w:tcPr>
                <w:tcW w:w="2211" w:type="dxa"/>
                <w:tcBorders>
                  <w:top w:val="nil"/>
                  <w:left w:val="nil"/>
                  <w:bottom w:val="nil"/>
                  <w:right w:val="nil"/>
                </w:tcBorders>
                <w:shd w:val="clear" w:color="auto" w:fill="auto"/>
                <w:noWrap/>
                <w:vAlign w:val="bottom"/>
                <w:hideMark/>
              </w:tcPr>
            </w:tcPrChange>
          </w:tcPr>
          <w:p w14:paraId="0F3DC01B" w14:textId="77777777" w:rsidR="00FE0FE4" w:rsidRPr="00FE0FE4" w:rsidRDefault="00FE0FE4" w:rsidP="00FE0FE4">
            <w:pPr>
              <w:jc w:val="center"/>
              <w:rPr>
                <w:ins w:id="3204" w:author="Dave Contreras" w:date="2019-07-19T08:31:00Z"/>
                <w:rFonts w:ascii="Calibri" w:eastAsia="Times New Roman" w:hAnsi="Calibri" w:cs="Times New Roman"/>
                <w:color w:val="000000"/>
              </w:rPr>
            </w:pPr>
            <w:ins w:id="3205" w:author="Dave Contreras" w:date="2019-07-19T08:31:00Z">
              <w:r w:rsidRPr="00FE0FE4">
                <w:rPr>
                  <w:rFonts w:ascii="Calibri" w:eastAsia="Times New Roman" w:hAnsi="Calibri" w:cs="Times New Roman"/>
                  <w:color w:val="000000"/>
                </w:rPr>
                <w:t>-1.25E+00</w:t>
              </w:r>
            </w:ins>
          </w:p>
        </w:tc>
        <w:tc>
          <w:tcPr>
            <w:tcW w:w="1800" w:type="dxa"/>
            <w:tcBorders>
              <w:top w:val="nil"/>
              <w:left w:val="nil"/>
              <w:bottom w:val="nil"/>
              <w:right w:val="nil"/>
            </w:tcBorders>
            <w:shd w:val="clear" w:color="auto" w:fill="auto"/>
            <w:noWrap/>
            <w:vAlign w:val="bottom"/>
            <w:hideMark/>
            <w:tcPrChange w:id="3206" w:author="Dave Contreras" w:date="2019-07-19T08:34:00Z">
              <w:tcPr>
                <w:tcW w:w="1620" w:type="dxa"/>
                <w:tcBorders>
                  <w:top w:val="nil"/>
                  <w:left w:val="nil"/>
                  <w:bottom w:val="nil"/>
                  <w:right w:val="nil"/>
                </w:tcBorders>
                <w:shd w:val="clear" w:color="auto" w:fill="auto"/>
                <w:noWrap/>
                <w:vAlign w:val="bottom"/>
                <w:hideMark/>
              </w:tcPr>
            </w:tcPrChange>
          </w:tcPr>
          <w:p w14:paraId="4EFF93E4" w14:textId="77777777" w:rsidR="00FE0FE4" w:rsidRPr="00FE0FE4" w:rsidRDefault="00FE0FE4" w:rsidP="00FE0FE4">
            <w:pPr>
              <w:jc w:val="center"/>
              <w:rPr>
                <w:ins w:id="3207" w:author="Dave Contreras" w:date="2019-07-19T08:31:00Z"/>
                <w:rFonts w:ascii="Calibri" w:eastAsia="Times New Roman" w:hAnsi="Calibri" w:cs="Times New Roman"/>
                <w:color w:val="000000"/>
              </w:rPr>
            </w:pPr>
            <w:ins w:id="3208" w:author="Dave Contreras" w:date="2019-07-19T08:31:00Z">
              <w:r w:rsidRPr="00FE0FE4">
                <w:rPr>
                  <w:rFonts w:ascii="Calibri" w:eastAsia="Times New Roman" w:hAnsi="Calibri" w:cs="Times New Roman"/>
                  <w:color w:val="000000"/>
                </w:rPr>
                <w:t>7.12E-01</w:t>
              </w:r>
            </w:ins>
          </w:p>
        </w:tc>
        <w:tc>
          <w:tcPr>
            <w:tcW w:w="1080" w:type="dxa"/>
            <w:tcBorders>
              <w:top w:val="nil"/>
              <w:left w:val="nil"/>
              <w:bottom w:val="nil"/>
              <w:right w:val="nil"/>
            </w:tcBorders>
            <w:shd w:val="clear" w:color="auto" w:fill="auto"/>
            <w:noWrap/>
            <w:vAlign w:val="bottom"/>
            <w:hideMark/>
            <w:tcPrChange w:id="3209" w:author="Dave Contreras" w:date="2019-07-19T08:34:00Z">
              <w:tcPr>
                <w:tcW w:w="1080" w:type="dxa"/>
                <w:tcBorders>
                  <w:top w:val="nil"/>
                  <w:left w:val="nil"/>
                  <w:bottom w:val="nil"/>
                  <w:right w:val="nil"/>
                </w:tcBorders>
                <w:shd w:val="clear" w:color="auto" w:fill="auto"/>
                <w:noWrap/>
                <w:vAlign w:val="bottom"/>
                <w:hideMark/>
              </w:tcPr>
            </w:tcPrChange>
          </w:tcPr>
          <w:p w14:paraId="3DD961A1" w14:textId="77777777" w:rsidR="00FE0FE4" w:rsidRPr="00FE0FE4" w:rsidRDefault="00FE0FE4" w:rsidP="00FE0FE4">
            <w:pPr>
              <w:jc w:val="center"/>
              <w:rPr>
                <w:ins w:id="3210" w:author="Dave Contreras" w:date="2019-07-19T08:31:00Z"/>
                <w:rFonts w:ascii="Calibri" w:eastAsia="Times New Roman" w:hAnsi="Calibri" w:cs="Times New Roman"/>
                <w:color w:val="000000"/>
              </w:rPr>
            </w:pPr>
            <w:ins w:id="3211" w:author="Dave Contreras" w:date="2019-07-19T08:31:00Z">
              <w:r w:rsidRPr="00FE0FE4">
                <w:rPr>
                  <w:rFonts w:ascii="Calibri" w:eastAsia="Times New Roman" w:hAnsi="Calibri" w:cs="Times New Roman"/>
                  <w:color w:val="000000"/>
                </w:rPr>
                <w:t>-1.762</w:t>
              </w:r>
            </w:ins>
          </w:p>
        </w:tc>
        <w:tc>
          <w:tcPr>
            <w:tcW w:w="1620" w:type="dxa"/>
            <w:tcBorders>
              <w:top w:val="nil"/>
              <w:left w:val="nil"/>
              <w:bottom w:val="nil"/>
              <w:right w:val="nil"/>
            </w:tcBorders>
            <w:shd w:val="clear" w:color="auto" w:fill="auto"/>
            <w:noWrap/>
            <w:vAlign w:val="bottom"/>
            <w:hideMark/>
            <w:tcPrChange w:id="3212" w:author="Dave Contreras" w:date="2019-07-19T08:34:00Z">
              <w:tcPr>
                <w:tcW w:w="1530" w:type="dxa"/>
                <w:gridSpan w:val="2"/>
                <w:tcBorders>
                  <w:top w:val="nil"/>
                  <w:left w:val="nil"/>
                  <w:bottom w:val="nil"/>
                  <w:right w:val="nil"/>
                </w:tcBorders>
                <w:shd w:val="clear" w:color="auto" w:fill="auto"/>
                <w:noWrap/>
                <w:vAlign w:val="bottom"/>
                <w:hideMark/>
              </w:tcPr>
            </w:tcPrChange>
          </w:tcPr>
          <w:p w14:paraId="5783221F" w14:textId="37F97935" w:rsidR="00FE0FE4" w:rsidRPr="00FE0FE4" w:rsidRDefault="00FE0FE4" w:rsidP="00FE0FE4">
            <w:pPr>
              <w:jc w:val="center"/>
              <w:rPr>
                <w:ins w:id="3213" w:author="Dave Contreras" w:date="2019-07-19T08:31:00Z"/>
                <w:rFonts w:ascii="Calibri" w:eastAsia="Times New Roman" w:hAnsi="Calibri" w:cs="Times New Roman"/>
                <w:color w:val="000000"/>
              </w:rPr>
            </w:pPr>
            <w:ins w:id="3214" w:author="Dave Contreras" w:date="2019-07-19T08:31:00Z">
              <w:r w:rsidRPr="00FE0FE4">
                <w:rPr>
                  <w:rFonts w:ascii="Calibri" w:eastAsia="Times New Roman" w:hAnsi="Calibri" w:cs="Times New Roman"/>
                  <w:color w:val="000000"/>
                </w:rPr>
                <w:t xml:space="preserve">   0.0834 </w:t>
              </w:r>
            </w:ins>
          </w:p>
        </w:tc>
      </w:tr>
      <w:tr w:rsidR="001E25F7" w:rsidRPr="00FE0FE4" w14:paraId="1B081406" w14:textId="77777777" w:rsidTr="00785F58">
        <w:tblPrEx>
          <w:tblPrExChange w:id="3215" w:author="Dave Contreras" w:date="2019-07-19T08:34:00Z">
            <w:tblPrEx>
              <w:tblW w:w="7920" w:type="dxa"/>
            </w:tblPrEx>
          </w:tblPrExChange>
        </w:tblPrEx>
        <w:trPr>
          <w:trHeight w:val="300"/>
          <w:ins w:id="3216" w:author="Dave Contreras" w:date="2019-07-19T08:31:00Z"/>
          <w:trPrChange w:id="3217"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3218" w:author="Dave Contreras" w:date="2019-07-19T08:34:00Z">
              <w:tcPr>
                <w:tcW w:w="1479" w:type="dxa"/>
                <w:tcBorders>
                  <w:top w:val="nil"/>
                  <w:left w:val="nil"/>
                  <w:bottom w:val="nil"/>
                  <w:right w:val="nil"/>
                </w:tcBorders>
                <w:shd w:val="clear" w:color="auto" w:fill="auto"/>
                <w:noWrap/>
                <w:vAlign w:val="bottom"/>
                <w:hideMark/>
              </w:tcPr>
            </w:tcPrChange>
          </w:tcPr>
          <w:p w14:paraId="6F88F2C4" w14:textId="77777777" w:rsidR="00FE0FE4" w:rsidRPr="00FE0FE4" w:rsidRDefault="00FE0FE4" w:rsidP="00FE0FE4">
            <w:pPr>
              <w:rPr>
                <w:ins w:id="3219" w:author="Dave Contreras" w:date="2019-07-19T08:31:00Z"/>
                <w:rFonts w:ascii="Calibri" w:eastAsia="Times New Roman" w:hAnsi="Calibri" w:cs="Times New Roman"/>
                <w:color w:val="000000"/>
              </w:rPr>
            </w:pPr>
            <w:proofErr w:type="spellStart"/>
            <w:ins w:id="3220" w:author="Dave Contreras" w:date="2019-07-19T08:31:00Z">
              <w:r w:rsidRPr="00FE0FE4">
                <w:rPr>
                  <w:rFonts w:ascii="Calibri" w:eastAsia="Times New Roman" w:hAnsi="Calibri" w:cs="Times New Roman"/>
                  <w:color w:val="000000"/>
                </w:rPr>
                <w:t>SpC</w:t>
              </w:r>
              <w:proofErr w:type="spellEnd"/>
            </w:ins>
          </w:p>
        </w:tc>
        <w:tc>
          <w:tcPr>
            <w:tcW w:w="1491" w:type="dxa"/>
            <w:tcBorders>
              <w:top w:val="nil"/>
              <w:left w:val="nil"/>
              <w:bottom w:val="nil"/>
              <w:right w:val="nil"/>
            </w:tcBorders>
            <w:shd w:val="clear" w:color="auto" w:fill="auto"/>
            <w:noWrap/>
            <w:vAlign w:val="bottom"/>
            <w:hideMark/>
            <w:tcPrChange w:id="3221" w:author="Dave Contreras" w:date="2019-07-19T08:34:00Z">
              <w:tcPr>
                <w:tcW w:w="2211" w:type="dxa"/>
                <w:tcBorders>
                  <w:top w:val="nil"/>
                  <w:left w:val="nil"/>
                  <w:bottom w:val="nil"/>
                  <w:right w:val="nil"/>
                </w:tcBorders>
                <w:shd w:val="clear" w:color="auto" w:fill="auto"/>
                <w:noWrap/>
                <w:vAlign w:val="bottom"/>
                <w:hideMark/>
              </w:tcPr>
            </w:tcPrChange>
          </w:tcPr>
          <w:p w14:paraId="73D646DB" w14:textId="77777777" w:rsidR="00FE0FE4" w:rsidRPr="00FE0FE4" w:rsidRDefault="00FE0FE4" w:rsidP="00FE0FE4">
            <w:pPr>
              <w:jc w:val="center"/>
              <w:rPr>
                <w:ins w:id="3222" w:author="Dave Contreras" w:date="2019-07-19T08:31:00Z"/>
                <w:rFonts w:ascii="Calibri" w:eastAsia="Times New Roman" w:hAnsi="Calibri" w:cs="Times New Roman"/>
                <w:color w:val="000000"/>
              </w:rPr>
            </w:pPr>
            <w:ins w:id="3223" w:author="Dave Contreras" w:date="2019-07-19T08:31:00Z">
              <w:r w:rsidRPr="00FE0FE4">
                <w:rPr>
                  <w:rFonts w:ascii="Calibri" w:eastAsia="Times New Roman" w:hAnsi="Calibri" w:cs="Times New Roman"/>
                  <w:color w:val="000000"/>
                </w:rPr>
                <w:t>-1.61E-04</w:t>
              </w:r>
            </w:ins>
          </w:p>
        </w:tc>
        <w:tc>
          <w:tcPr>
            <w:tcW w:w="1800" w:type="dxa"/>
            <w:tcBorders>
              <w:top w:val="nil"/>
              <w:left w:val="nil"/>
              <w:bottom w:val="nil"/>
              <w:right w:val="nil"/>
            </w:tcBorders>
            <w:shd w:val="clear" w:color="auto" w:fill="auto"/>
            <w:noWrap/>
            <w:vAlign w:val="bottom"/>
            <w:hideMark/>
            <w:tcPrChange w:id="3224" w:author="Dave Contreras" w:date="2019-07-19T08:34:00Z">
              <w:tcPr>
                <w:tcW w:w="1620" w:type="dxa"/>
                <w:tcBorders>
                  <w:top w:val="nil"/>
                  <w:left w:val="nil"/>
                  <w:bottom w:val="nil"/>
                  <w:right w:val="nil"/>
                </w:tcBorders>
                <w:shd w:val="clear" w:color="auto" w:fill="auto"/>
                <w:noWrap/>
                <w:vAlign w:val="bottom"/>
                <w:hideMark/>
              </w:tcPr>
            </w:tcPrChange>
          </w:tcPr>
          <w:p w14:paraId="7E6930EC" w14:textId="77777777" w:rsidR="00FE0FE4" w:rsidRPr="00FE0FE4" w:rsidRDefault="00FE0FE4" w:rsidP="00FE0FE4">
            <w:pPr>
              <w:jc w:val="center"/>
              <w:rPr>
                <w:ins w:id="3225" w:author="Dave Contreras" w:date="2019-07-19T08:31:00Z"/>
                <w:rFonts w:ascii="Calibri" w:eastAsia="Times New Roman" w:hAnsi="Calibri" w:cs="Times New Roman"/>
                <w:color w:val="000000"/>
              </w:rPr>
            </w:pPr>
            <w:ins w:id="3226" w:author="Dave Contreras" w:date="2019-07-19T08:31:00Z">
              <w:r w:rsidRPr="00FE0FE4">
                <w:rPr>
                  <w:rFonts w:ascii="Calibri" w:eastAsia="Times New Roman" w:hAnsi="Calibri" w:cs="Times New Roman"/>
                  <w:color w:val="000000"/>
                </w:rPr>
                <w:t>7.46E-05</w:t>
              </w:r>
            </w:ins>
          </w:p>
        </w:tc>
        <w:tc>
          <w:tcPr>
            <w:tcW w:w="1080" w:type="dxa"/>
            <w:tcBorders>
              <w:top w:val="nil"/>
              <w:left w:val="nil"/>
              <w:bottom w:val="nil"/>
              <w:right w:val="nil"/>
            </w:tcBorders>
            <w:shd w:val="clear" w:color="auto" w:fill="auto"/>
            <w:noWrap/>
            <w:vAlign w:val="bottom"/>
            <w:hideMark/>
            <w:tcPrChange w:id="3227" w:author="Dave Contreras" w:date="2019-07-19T08:34:00Z">
              <w:tcPr>
                <w:tcW w:w="1080" w:type="dxa"/>
                <w:tcBorders>
                  <w:top w:val="nil"/>
                  <w:left w:val="nil"/>
                  <w:bottom w:val="nil"/>
                  <w:right w:val="nil"/>
                </w:tcBorders>
                <w:shd w:val="clear" w:color="auto" w:fill="auto"/>
                <w:noWrap/>
                <w:vAlign w:val="bottom"/>
                <w:hideMark/>
              </w:tcPr>
            </w:tcPrChange>
          </w:tcPr>
          <w:p w14:paraId="2486C732" w14:textId="77777777" w:rsidR="00FE0FE4" w:rsidRPr="00FE0FE4" w:rsidRDefault="00FE0FE4" w:rsidP="00FE0FE4">
            <w:pPr>
              <w:jc w:val="center"/>
              <w:rPr>
                <w:ins w:id="3228" w:author="Dave Contreras" w:date="2019-07-19T08:31:00Z"/>
                <w:rFonts w:ascii="Calibri" w:eastAsia="Times New Roman" w:hAnsi="Calibri" w:cs="Times New Roman"/>
                <w:color w:val="000000"/>
              </w:rPr>
            </w:pPr>
            <w:ins w:id="3229" w:author="Dave Contreras" w:date="2019-07-19T08:31:00Z">
              <w:r w:rsidRPr="00FE0FE4">
                <w:rPr>
                  <w:rFonts w:ascii="Calibri" w:eastAsia="Times New Roman" w:hAnsi="Calibri" w:cs="Times New Roman"/>
                  <w:color w:val="000000"/>
                </w:rPr>
                <w:t>-2.161</w:t>
              </w:r>
            </w:ins>
          </w:p>
        </w:tc>
        <w:tc>
          <w:tcPr>
            <w:tcW w:w="1620" w:type="dxa"/>
            <w:tcBorders>
              <w:top w:val="nil"/>
              <w:left w:val="nil"/>
              <w:bottom w:val="nil"/>
              <w:right w:val="nil"/>
            </w:tcBorders>
            <w:shd w:val="clear" w:color="auto" w:fill="auto"/>
            <w:noWrap/>
            <w:vAlign w:val="bottom"/>
            <w:hideMark/>
            <w:tcPrChange w:id="3230" w:author="Dave Contreras" w:date="2019-07-19T08:34:00Z">
              <w:tcPr>
                <w:tcW w:w="1530" w:type="dxa"/>
                <w:gridSpan w:val="2"/>
                <w:tcBorders>
                  <w:top w:val="nil"/>
                  <w:left w:val="nil"/>
                  <w:bottom w:val="nil"/>
                  <w:right w:val="nil"/>
                </w:tcBorders>
                <w:shd w:val="clear" w:color="auto" w:fill="auto"/>
                <w:noWrap/>
                <w:vAlign w:val="bottom"/>
                <w:hideMark/>
              </w:tcPr>
            </w:tcPrChange>
          </w:tcPr>
          <w:p w14:paraId="61948D92" w14:textId="77777777" w:rsidR="00FE0FE4" w:rsidRPr="00FE0FE4" w:rsidRDefault="00FE0FE4" w:rsidP="00FE0FE4">
            <w:pPr>
              <w:jc w:val="center"/>
              <w:rPr>
                <w:ins w:id="3231" w:author="Dave Contreras" w:date="2019-07-19T08:31:00Z"/>
                <w:rFonts w:ascii="Calibri" w:eastAsia="Times New Roman" w:hAnsi="Calibri" w:cs="Times New Roman"/>
                <w:color w:val="000000"/>
              </w:rPr>
            </w:pPr>
            <w:ins w:id="3232" w:author="Dave Contreras" w:date="2019-07-19T08:31:00Z">
              <w:r w:rsidRPr="00FE0FE4">
                <w:rPr>
                  <w:rFonts w:ascii="Calibri" w:eastAsia="Times New Roman" w:hAnsi="Calibri" w:cs="Times New Roman"/>
                  <w:color w:val="000000"/>
                </w:rPr>
                <w:t xml:space="preserve">   0.0348 *</w:t>
              </w:r>
            </w:ins>
          </w:p>
        </w:tc>
      </w:tr>
      <w:tr w:rsidR="001E25F7" w:rsidRPr="00FE0FE4" w14:paraId="076BAB7C" w14:textId="77777777" w:rsidTr="00785F58">
        <w:tblPrEx>
          <w:tblPrExChange w:id="3233" w:author="Dave Contreras" w:date="2019-07-19T08:34:00Z">
            <w:tblPrEx>
              <w:tblW w:w="7920" w:type="dxa"/>
            </w:tblPrEx>
          </w:tblPrExChange>
        </w:tblPrEx>
        <w:trPr>
          <w:trHeight w:val="300"/>
          <w:ins w:id="3234" w:author="Dave Contreras" w:date="2019-07-19T08:31:00Z"/>
          <w:trPrChange w:id="3235"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3236" w:author="Dave Contreras" w:date="2019-07-19T08:34:00Z">
              <w:tcPr>
                <w:tcW w:w="1479" w:type="dxa"/>
                <w:tcBorders>
                  <w:top w:val="nil"/>
                  <w:left w:val="nil"/>
                  <w:bottom w:val="nil"/>
                  <w:right w:val="nil"/>
                </w:tcBorders>
                <w:shd w:val="clear" w:color="auto" w:fill="auto"/>
                <w:noWrap/>
                <w:vAlign w:val="bottom"/>
                <w:hideMark/>
              </w:tcPr>
            </w:tcPrChange>
          </w:tcPr>
          <w:p w14:paraId="1FF4F8EE" w14:textId="77777777" w:rsidR="00FE0FE4" w:rsidRPr="00FE0FE4" w:rsidRDefault="00FE0FE4" w:rsidP="00FE0FE4">
            <w:pPr>
              <w:rPr>
                <w:ins w:id="3237" w:author="Dave Contreras" w:date="2019-07-19T08:31:00Z"/>
                <w:rFonts w:ascii="Calibri" w:eastAsia="Times New Roman" w:hAnsi="Calibri" w:cs="Times New Roman"/>
                <w:color w:val="000000"/>
              </w:rPr>
            </w:pPr>
            <w:proofErr w:type="spellStart"/>
            <w:ins w:id="3238" w:author="Dave Contreras" w:date="2019-07-19T08:31:00Z">
              <w:r w:rsidRPr="00FE0FE4">
                <w:rPr>
                  <w:rFonts w:ascii="Calibri" w:eastAsia="Times New Roman" w:hAnsi="Calibri" w:cs="Times New Roman"/>
                  <w:color w:val="000000"/>
                </w:rPr>
                <w:t>Turb</w:t>
              </w:r>
              <w:proofErr w:type="spellEnd"/>
            </w:ins>
          </w:p>
        </w:tc>
        <w:tc>
          <w:tcPr>
            <w:tcW w:w="1491" w:type="dxa"/>
            <w:tcBorders>
              <w:top w:val="nil"/>
              <w:left w:val="nil"/>
              <w:bottom w:val="nil"/>
              <w:right w:val="nil"/>
            </w:tcBorders>
            <w:shd w:val="clear" w:color="auto" w:fill="auto"/>
            <w:noWrap/>
            <w:vAlign w:val="bottom"/>
            <w:hideMark/>
            <w:tcPrChange w:id="3239" w:author="Dave Contreras" w:date="2019-07-19T08:34:00Z">
              <w:tcPr>
                <w:tcW w:w="2211" w:type="dxa"/>
                <w:tcBorders>
                  <w:top w:val="nil"/>
                  <w:left w:val="nil"/>
                  <w:bottom w:val="nil"/>
                  <w:right w:val="nil"/>
                </w:tcBorders>
                <w:shd w:val="clear" w:color="auto" w:fill="auto"/>
                <w:noWrap/>
                <w:vAlign w:val="bottom"/>
                <w:hideMark/>
              </w:tcPr>
            </w:tcPrChange>
          </w:tcPr>
          <w:p w14:paraId="13FE98A2" w14:textId="77777777" w:rsidR="00FE0FE4" w:rsidRPr="00FE0FE4" w:rsidRDefault="00FE0FE4" w:rsidP="00FE0FE4">
            <w:pPr>
              <w:jc w:val="center"/>
              <w:rPr>
                <w:ins w:id="3240" w:author="Dave Contreras" w:date="2019-07-19T08:31:00Z"/>
                <w:rFonts w:ascii="Calibri" w:eastAsia="Times New Roman" w:hAnsi="Calibri" w:cs="Times New Roman"/>
                <w:color w:val="000000"/>
              </w:rPr>
            </w:pPr>
            <w:ins w:id="3241" w:author="Dave Contreras" w:date="2019-07-19T08:31:00Z">
              <w:r w:rsidRPr="00FE0FE4">
                <w:rPr>
                  <w:rFonts w:ascii="Calibri" w:eastAsia="Times New Roman" w:hAnsi="Calibri" w:cs="Times New Roman"/>
                  <w:color w:val="000000"/>
                </w:rPr>
                <w:t>7.33E-03</w:t>
              </w:r>
            </w:ins>
          </w:p>
        </w:tc>
        <w:tc>
          <w:tcPr>
            <w:tcW w:w="1800" w:type="dxa"/>
            <w:tcBorders>
              <w:top w:val="nil"/>
              <w:left w:val="nil"/>
              <w:bottom w:val="nil"/>
              <w:right w:val="nil"/>
            </w:tcBorders>
            <w:shd w:val="clear" w:color="auto" w:fill="auto"/>
            <w:noWrap/>
            <w:vAlign w:val="bottom"/>
            <w:hideMark/>
            <w:tcPrChange w:id="3242" w:author="Dave Contreras" w:date="2019-07-19T08:34:00Z">
              <w:tcPr>
                <w:tcW w:w="1620" w:type="dxa"/>
                <w:tcBorders>
                  <w:top w:val="nil"/>
                  <w:left w:val="nil"/>
                  <w:bottom w:val="nil"/>
                  <w:right w:val="nil"/>
                </w:tcBorders>
                <w:shd w:val="clear" w:color="auto" w:fill="auto"/>
                <w:noWrap/>
                <w:vAlign w:val="bottom"/>
                <w:hideMark/>
              </w:tcPr>
            </w:tcPrChange>
          </w:tcPr>
          <w:p w14:paraId="29322DFC" w14:textId="77777777" w:rsidR="00FE0FE4" w:rsidRPr="00FE0FE4" w:rsidRDefault="00FE0FE4" w:rsidP="00FE0FE4">
            <w:pPr>
              <w:jc w:val="center"/>
              <w:rPr>
                <w:ins w:id="3243" w:author="Dave Contreras" w:date="2019-07-19T08:31:00Z"/>
                <w:rFonts w:ascii="Calibri" w:eastAsia="Times New Roman" w:hAnsi="Calibri" w:cs="Times New Roman"/>
                <w:color w:val="000000"/>
              </w:rPr>
            </w:pPr>
            <w:ins w:id="3244" w:author="Dave Contreras" w:date="2019-07-19T08:31:00Z">
              <w:r w:rsidRPr="00FE0FE4">
                <w:rPr>
                  <w:rFonts w:ascii="Calibri" w:eastAsia="Times New Roman" w:hAnsi="Calibri" w:cs="Times New Roman"/>
                  <w:color w:val="000000"/>
                </w:rPr>
                <w:t>4.79E-03</w:t>
              </w:r>
            </w:ins>
          </w:p>
        </w:tc>
        <w:tc>
          <w:tcPr>
            <w:tcW w:w="1080" w:type="dxa"/>
            <w:tcBorders>
              <w:top w:val="nil"/>
              <w:left w:val="nil"/>
              <w:bottom w:val="nil"/>
              <w:right w:val="nil"/>
            </w:tcBorders>
            <w:shd w:val="clear" w:color="auto" w:fill="auto"/>
            <w:noWrap/>
            <w:vAlign w:val="bottom"/>
            <w:hideMark/>
            <w:tcPrChange w:id="3245" w:author="Dave Contreras" w:date="2019-07-19T08:34:00Z">
              <w:tcPr>
                <w:tcW w:w="1080" w:type="dxa"/>
                <w:tcBorders>
                  <w:top w:val="nil"/>
                  <w:left w:val="nil"/>
                  <w:bottom w:val="nil"/>
                  <w:right w:val="nil"/>
                </w:tcBorders>
                <w:shd w:val="clear" w:color="auto" w:fill="auto"/>
                <w:noWrap/>
                <w:vAlign w:val="bottom"/>
                <w:hideMark/>
              </w:tcPr>
            </w:tcPrChange>
          </w:tcPr>
          <w:p w14:paraId="051AD9B1" w14:textId="77777777" w:rsidR="00FE0FE4" w:rsidRPr="00FE0FE4" w:rsidRDefault="00FE0FE4" w:rsidP="00FE0FE4">
            <w:pPr>
              <w:jc w:val="center"/>
              <w:rPr>
                <w:ins w:id="3246" w:author="Dave Contreras" w:date="2019-07-19T08:31:00Z"/>
                <w:rFonts w:ascii="Calibri" w:eastAsia="Times New Roman" w:hAnsi="Calibri" w:cs="Times New Roman"/>
                <w:color w:val="000000"/>
              </w:rPr>
            </w:pPr>
            <w:ins w:id="3247" w:author="Dave Contreras" w:date="2019-07-19T08:31:00Z">
              <w:r w:rsidRPr="00FE0FE4">
                <w:rPr>
                  <w:rFonts w:ascii="Calibri" w:eastAsia="Times New Roman" w:hAnsi="Calibri" w:cs="Times New Roman"/>
                  <w:color w:val="000000"/>
                </w:rPr>
                <w:t>1.53</w:t>
              </w:r>
            </w:ins>
          </w:p>
        </w:tc>
        <w:tc>
          <w:tcPr>
            <w:tcW w:w="1620" w:type="dxa"/>
            <w:tcBorders>
              <w:top w:val="nil"/>
              <w:left w:val="nil"/>
              <w:bottom w:val="nil"/>
              <w:right w:val="nil"/>
            </w:tcBorders>
            <w:shd w:val="clear" w:color="auto" w:fill="auto"/>
            <w:noWrap/>
            <w:vAlign w:val="bottom"/>
            <w:hideMark/>
            <w:tcPrChange w:id="3248" w:author="Dave Contreras" w:date="2019-07-19T08:34:00Z">
              <w:tcPr>
                <w:tcW w:w="1530" w:type="dxa"/>
                <w:gridSpan w:val="2"/>
                <w:tcBorders>
                  <w:top w:val="nil"/>
                  <w:left w:val="nil"/>
                  <w:bottom w:val="nil"/>
                  <w:right w:val="nil"/>
                </w:tcBorders>
                <w:shd w:val="clear" w:color="auto" w:fill="auto"/>
                <w:noWrap/>
                <w:vAlign w:val="bottom"/>
                <w:hideMark/>
              </w:tcPr>
            </w:tcPrChange>
          </w:tcPr>
          <w:p w14:paraId="721E172A" w14:textId="77777777" w:rsidR="00FE0FE4" w:rsidRPr="00FE0FE4" w:rsidRDefault="00FE0FE4" w:rsidP="00FE0FE4">
            <w:pPr>
              <w:jc w:val="center"/>
              <w:rPr>
                <w:ins w:id="3249" w:author="Dave Contreras" w:date="2019-07-19T08:31:00Z"/>
                <w:rFonts w:ascii="Calibri" w:eastAsia="Times New Roman" w:hAnsi="Calibri" w:cs="Times New Roman"/>
                <w:color w:val="000000"/>
              </w:rPr>
            </w:pPr>
            <w:ins w:id="3250" w:author="Dave Contreras" w:date="2019-07-19T08:31:00Z">
              <w:r w:rsidRPr="00FE0FE4">
                <w:rPr>
                  <w:rFonts w:ascii="Calibri" w:eastAsia="Times New Roman" w:hAnsi="Calibri" w:cs="Times New Roman"/>
                  <w:color w:val="000000"/>
                </w:rPr>
                <w:t>0.1315</w:t>
              </w:r>
            </w:ins>
          </w:p>
        </w:tc>
      </w:tr>
    </w:tbl>
    <w:p w14:paraId="36A5C6F8" w14:textId="3646DB69" w:rsidR="00FC7916" w:rsidRDefault="00FC7916" w:rsidP="00FC7916">
      <w:pPr>
        <w:rPr>
          <w:ins w:id="3251" w:author="Dave Contreras" w:date="2019-07-19T08:49:00Z"/>
        </w:rPr>
      </w:pPr>
    </w:p>
    <w:p w14:paraId="04FE05DD" w14:textId="3A15BC02" w:rsidR="005A1EEF" w:rsidRDefault="005A1EEF" w:rsidP="005A1EEF">
      <w:pPr>
        <w:rPr>
          <w:ins w:id="3252" w:author="Dave Contreras" w:date="2019-07-19T09:29:00Z"/>
        </w:rPr>
      </w:pPr>
      <w:ins w:id="3253" w:author="Dave Contreras" w:date="2019-07-19T09:17:00Z">
        <w:r w:rsidRPr="009650D7">
          <w:lastRenderedPageBreak/>
          <w:t xml:space="preserve">Each gear type caught </w:t>
        </w:r>
        <w:r w:rsidR="003D15A8">
          <w:t xml:space="preserve">a multitude of </w:t>
        </w:r>
        <w:r w:rsidRPr="009650D7">
          <w:t>fish species (</w:t>
        </w:r>
      </w:ins>
      <w:ins w:id="3254" w:author="Dave Contreras" w:date="2019-07-19T09:20:00Z">
        <w:r w:rsidR="00AA6878">
          <w:fldChar w:fldCharType="begin"/>
        </w:r>
        <w:r w:rsidR="00AA6878">
          <w:instrText xml:space="preserve"> REF _Ref14335486 \h </w:instrText>
        </w:r>
      </w:ins>
      <w:r w:rsidR="00AA6878">
        <w:fldChar w:fldCharType="separate"/>
      </w:r>
      <w:ins w:id="3255" w:author="Dave Contreras" w:date="2019-07-19T09:20:00Z">
        <w:r w:rsidR="00AA6878">
          <w:t xml:space="preserve">Table </w:t>
        </w:r>
        <w:r w:rsidR="00AA6878">
          <w:rPr>
            <w:noProof/>
          </w:rPr>
          <w:t>16</w:t>
        </w:r>
        <w:r w:rsidR="00AA6878">
          <w:fldChar w:fldCharType="end"/>
        </w:r>
      </w:ins>
      <w:ins w:id="3256" w:author="Dave Contreras" w:date="2019-07-19T09:17:00Z">
        <w:r w:rsidRPr="009650D7">
          <w:t>) and all habitat comparisons resulted in differences</w:t>
        </w:r>
        <w:r>
          <w:t xml:space="preserve"> in fish composition</w:t>
        </w:r>
        <w:r w:rsidRPr="009650D7">
          <w:t xml:space="preserve"> </w:t>
        </w:r>
        <w:r>
          <w:t>due to gear type (</w:t>
        </w:r>
      </w:ins>
      <w:ins w:id="3257" w:author="Dave Contreras" w:date="2019-07-19T09:31:00Z">
        <w:r w:rsidR="00040461">
          <w:fldChar w:fldCharType="begin"/>
        </w:r>
        <w:r w:rsidR="00040461">
          <w:instrText xml:space="preserve"> REF _Ref14421091 \h </w:instrText>
        </w:r>
      </w:ins>
      <w:r w:rsidR="00040461">
        <w:fldChar w:fldCharType="separate"/>
      </w:r>
      <w:ins w:id="3258" w:author="Dave Contreras" w:date="2019-07-19T09:31:00Z">
        <w:r w:rsidR="00040461">
          <w:t xml:space="preserve">Table </w:t>
        </w:r>
        <w:r w:rsidR="00040461">
          <w:rPr>
            <w:noProof/>
          </w:rPr>
          <w:t>19</w:t>
        </w:r>
        <w:r w:rsidR="00040461">
          <w:fldChar w:fldCharType="end"/>
        </w:r>
      </w:ins>
      <w:ins w:id="3259" w:author="Dave Contreras" w:date="2019-07-19T09:17:00Z">
        <w:r>
          <w:t>). However, the time of catch (i.e., covariate – “</w:t>
        </w:r>
      </w:ins>
      <w:ins w:id="3260" w:author="Dave Contreras" w:date="2019-07-19T09:33:00Z">
        <w:r w:rsidR="00C92AA9">
          <w:t>year</w:t>
        </w:r>
      </w:ins>
      <w:ins w:id="3261" w:author="Dave Contreras" w:date="2019-07-19T09:17:00Z">
        <w:r>
          <w:t>”</w:t>
        </w:r>
      </w:ins>
      <w:ins w:id="3262" w:author="Dave Contreras" w:date="2019-07-19T09:33:00Z">
        <w:r w:rsidR="00C92AA9">
          <w:t xml:space="preserve"> </w:t>
        </w:r>
      </w:ins>
      <w:ins w:id="3263" w:author="Dave Contreras" w:date="2019-07-19T09:34:00Z">
        <w:r w:rsidR="00D63A73">
          <w:t>and/or</w:t>
        </w:r>
      </w:ins>
      <w:ins w:id="3264" w:author="Dave Contreras" w:date="2019-07-19T09:33:00Z">
        <w:r w:rsidR="00C92AA9">
          <w:t xml:space="preserve"> “month”</w:t>
        </w:r>
      </w:ins>
      <w:ins w:id="3265" w:author="Dave Contreras" w:date="2019-07-19T09:17:00Z">
        <w:r>
          <w:t xml:space="preserve">) was also a predictor of fish composition differences </w:t>
        </w:r>
      </w:ins>
      <w:ins w:id="3266" w:author="Dave Contreras" w:date="2019-07-19T09:33:00Z">
        <w:r w:rsidR="00F92250">
          <w:t xml:space="preserve">observed </w:t>
        </w:r>
      </w:ins>
      <w:ins w:id="3267" w:author="Dave Contreras" w:date="2019-07-19T09:17:00Z">
        <w:r>
          <w:t>between gear types at</w:t>
        </w:r>
      </w:ins>
      <w:ins w:id="3268" w:author="Dave Contreras" w:date="2019-07-19T09:34:00Z">
        <w:r w:rsidR="00F92250">
          <w:t xml:space="preserve"> a multitude of wetland sites</w:t>
        </w:r>
      </w:ins>
      <w:ins w:id="3269" w:author="Dave Contreras" w:date="2019-07-19T09:17:00Z">
        <w:r>
          <w:t xml:space="preserve"> (</w:t>
        </w:r>
      </w:ins>
      <w:ins w:id="3270" w:author="Dave Contreras" w:date="2019-07-19T09:34:00Z">
        <w:r w:rsidR="00F92250">
          <w:fldChar w:fldCharType="begin"/>
        </w:r>
        <w:r w:rsidR="00F92250">
          <w:instrText xml:space="preserve"> REF _Ref14421091 \h </w:instrText>
        </w:r>
      </w:ins>
      <w:ins w:id="3271" w:author="Dave Contreras" w:date="2019-07-19T09:34:00Z">
        <w:r w:rsidR="00F92250">
          <w:fldChar w:fldCharType="separate"/>
        </w:r>
        <w:r w:rsidR="00F92250">
          <w:t xml:space="preserve">Table </w:t>
        </w:r>
        <w:r w:rsidR="00F92250">
          <w:rPr>
            <w:noProof/>
          </w:rPr>
          <w:t>19</w:t>
        </w:r>
        <w:r w:rsidR="00F92250">
          <w:fldChar w:fldCharType="end"/>
        </w:r>
      </w:ins>
      <w:ins w:id="3272" w:author="Dave Contreras" w:date="2019-07-19T09:17:00Z">
        <w:r>
          <w:t xml:space="preserve">). In general, the </w:t>
        </w:r>
        <w:proofErr w:type="spellStart"/>
        <w:r>
          <w:t>townet</w:t>
        </w:r>
        <w:proofErr w:type="spellEnd"/>
        <w:r>
          <w:t xml:space="preserve"> caught a higher abundance of Striped Bass</w:t>
        </w:r>
      </w:ins>
      <w:ins w:id="3273" w:author="Dave Contreras" w:date="2019-07-19T09:54:00Z">
        <w:r w:rsidR="00C866CA">
          <w:t xml:space="preserve"> and</w:t>
        </w:r>
      </w:ins>
      <w:ins w:id="3274" w:author="Dave Contreras" w:date="2019-07-19T09:17:00Z">
        <w:r>
          <w:t xml:space="preserve"> </w:t>
        </w:r>
        <w:proofErr w:type="spellStart"/>
        <w:r>
          <w:t>Tridentiger</w:t>
        </w:r>
        <w:proofErr w:type="spellEnd"/>
        <w:r>
          <w:t xml:space="preserve"> gob</w:t>
        </w:r>
      </w:ins>
      <w:ins w:id="3275" w:author="Dave Contreras" w:date="2019-07-19T09:49:00Z">
        <w:r w:rsidR="00687EE5">
          <w:t>y species</w:t>
        </w:r>
      </w:ins>
      <w:ins w:id="3276" w:author="Dave Contreras" w:date="2019-07-19T09:54:00Z">
        <w:r w:rsidR="00C866CA">
          <w:t xml:space="preserve"> </w:t>
        </w:r>
      </w:ins>
      <w:ins w:id="3277" w:author="Dave Contreras" w:date="2019-07-19T09:17:00Z">
        <w:r>
          <w:t>(</w:t>
        </w:r>
      </w:ins>
      <w:ins w:id="3278" w:author="Dave Contreras" w:date="2019-07-19T10:30:00Z">
        <w:r w:rsidR="006876AE">
          <w:fldChar w:fldCharType="begin"/>
        </w:r>
        <w:r w:rsidR="006876AE">
          <w:instrText xml:space="preserve"> REF _Ref14424663 \h </w:instrText>
        </w:r>
      </w:ins>
      <w:r w:rsidR="006876AE">
        <w:fldChar w:fldCharType="separate"/>
      </w:r>
      <w:ins w:id="3279" w:author="Dave Contreras" w:date="2019-07-19T10:30:00Z">
        <w:r w:rsidR="006876AE">
          <w:t xml:space="preserve">Figure </w:t>
        </w:r>
        <w:r w:rsidR="006876AE">
          <w:rPr>
            <w:noProof/>
          </w:rPr>
          <w:t>25</w:t>
        </w:r>
        <w:r w:rsidR="006876AE">
          <w:fldChar w:fldCharType="end"/>
        </w:r>
      </w:ins>
      <w:ins w:id="3280" w:author="Dave Contreras" w:date="2019-07-19T09:17:00Z">
        <w:r>
          <w:t>). The beach seine caught a higher abundance of Mississippi Silversides and Splittail</w:t>
        </w:r>
      </w:ins>
      <w:ins w:id="3281" w:author="Dave Contreras" w:date="2019-07-19T09:56:00Z">
        <w:r w:rsidR="0048077D">
          <w:t xml:space="preserve"> (</w:t>
        </w:r>
      </w:ins>
      <w:ins w:id="3282" w:author="Dave Contreras" w:date="2019-07-19T10:31:00Z">
        <w:r w:rsidR="006876AE">
          <w:fldChar w:fldCharType="begin"/>
        </w:r>
        <w:r w:rsidR="006876AE">
          <w:instrText xml:space="preserve"> REF _Ref14424663 \h </w:instrText>
        </w:r>
      </w:ins>
      <w:r w:rsidR="006876AE">
        <w:fldChar w:fldCharType="separate"/>
      </w:r>
      <w:ins w:id="3283" w:author="Dave Contreras" w:date="2019-07-19T10:31:00Z">
        <w:r w:rsidR="006876AE">
          <w:t xml:space="preserve">Figure </w:t>
        </w:r>
        <w:r w:rsidR="006876AE">
          <w:rPr>
            <w:noProof/>
          </w:rPr>
          <w:t>25</w:t>
        </w:r>
        <w:r w:rsidR="006876AE">
          <w:fldChar w:fldCharType="end"/>
        </w:r>
      </w:ins>
      <w:ins w:id="3284" w:author="Dave Contreras" w:date="2019-07-19T09:17:00Z">
        <w:r>
          <w:t xml:space="preserve">). The lampara net generally caught higher </w:t>
        </w:r>
        <w:r w:rsidRPr="00DF2A0A">
          <w:rPr>
            <w:noProof/>
          </w:rPr>
          <mc:AlternateContent>
            <mc:Choice Requires="wpg">
              <w:drawing>
                <wp:anchor distT="0" distB="0" distL="114300" distR="114300" simplePos="0" relativeHeight="251665408" behindDoc="0" locked="0" layoutInCell="1" allowOverlap="1" wp14:anchorId="2033AD41" wp14:editId="798A5267">
                  <wp:simplePos x="0" y="0"/>
                  <wp:positionH relativeFrom="column">
                    <wp:posOffset>-914400</wp:posOffset>
                  </wp:positionH>
                  <wp:positionV relativeFrom="paragraph">
                    <wp:posOffset>9273540</wp:posOffset>
                  </wp:positionV>
                  <wp:extent cx="7321847" cy="9547879"/>
                  <wp:effectExtent l="0" t="0" r="0" b="0"/>
                  <wp:wrapNone/>
                  <wp:docPr id="8"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12" name="Group 12"/>
                          <wpg:cNvGrpSpPr/>
                          <wpg:grpSpPr>
                            <a:xfrm>
                              <a:off x="-5381" y="0"/>
                              <a:ext cx="7286838" cy="4595830"/>
                              <a:chOff x="-5381" y="0"/>
                              <a:chExt cx="7286838" cy="4595830"/>
                            </a:xfrm>
                          </wpg:grpSpPr>
                          <wpg:grpSp>
                            <wpg:cNvPr id="13" name="Group 13"/>
                            <wpg:cNvGrpSpPr/>
                            <wpg:grpSpPr>
                              <a:xfrm>
                                <a:off x="1030647" y="0"/>
                                <a:ext cx="6250810" cy="4595830"/>
                                <a:chOff x="1030647" y="0"/>
                                <a:chExt cx="6771694" cy="4991252"/>
                              </a:xfrm>
                            </wpg:grpSpPr>
                            <wpg:grpSp>
                              <wpg:cNvPr id="14" name="Group 14"/>
                              <wpg:cNvGrpSpPr/>
                              <wpg:grpSpPr>
                                <a:xfrm>
                                  <a:off x="1030647" y="0"/>
                                  <a:ext cx="3450323" cy="4991252"/>
                                  <a:chOff x="1030647" y="0"/>
                                  <a:chExt cx="3450323" cy="6009259"/>
                                </a:xfrm>
                              </wpg:grpSpPr>
                              <pic:pic xmlns:pic="http://schemas.openxmlformats.org/drawingml/2006/picture">
                                <pic:nvPicPr>
                                  <pic:cNvPr id="15" name="Picture 15"/>
                                  <pic:cNvPicPr>
                                    <a:picLocks noChangeAspect="1"/>
                                  </pic:cNvPicPr>
                                </pic:nvPicPr>
                                <pic:blipFill>
                                  <a:blip r:embed="rId58"/>
                                  <a:stretch>
                                    <a:fillRect/>
                                  </a:stretch>
                                </pic:blipFill>
                                <pic:spPr>
                                  <a:xfrm>
                                    <a:off x="1030647" y="397050"/>
                                    <a:ext cx="3428837" cy="4952106"/>
                                  </a:xfrm>
                                  <a:prstGeom prst="rect">
                                    <a:avLst/>
                                  </a:prstGeom>
                                </pic:spPr>
                              </pic:pic>
                              <wps:wsp>
                                <wps:cNvPr id="16" name="TextBox 23"/>
                                <wps:cNvSpPr txBox="1"/>
                                <wps:spPr>
                                  <a:xfrm>
                                    <a:off x="1220450" y="7259"/>
                                    <a:ext cx="1394499" cy="444232"/>
                                  </a:xfrm>
                                  <a:prstGeom prst="rect">
                                    <a:avLst/>
                                  </a:prstGeom>
                                  <a:noFill/>
                                </wps:spPr>
                                <wps:txbx>
                                  <w:txbxContent>
                                    <w:p w14:paraId="65D76F6E" w14:textId="77777777" w:rsidR="006933C7" w:rsidRDefault="006933C7" w:rsidP="005A1EEF">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17" name="TextBox 29"/>
                                <wps:cNvSpPr txBox="1"/>
                                <wps:spPr>
                                  <a:xfrm>
                                    <a:off x="2793936" y="0"/>
                                    <a:ext cx="1558234" cy="444232"/>
                                  </a:xfrm>
                                  <a:prstGeom prst="rect">
                                    <a:avLst/>
                                  </a:prstGeom>
                                  <a:noFill/>
                                </wps:spPr>
                                <wps:txbx>
                                  <w:txbxContent>
                                    <w:p w14:paraId="24E382A1" w14:textId="77777777" w:rsidR="006933C7" w:rsidRDefault="006933C7" w:rsidP="005A1EEF">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18" name="TextBox 31"/>
                                <wps:cNvSpPr txBox="1"/>
                                <wps:spPr>
                                  <a:xfrm>
                                    <a:off x="1109130" y="5314479"/>
                                    <a:ext cx="674203" cy="687522"/>
                                  </a:xfrm>
                                  <a:prstGeom prst="rect">
                                    <a:avLst/>
                                  </a:prstGeom>
                                  <a:noFill/>
                                </wps:spPr>
                                <wps:txbx>
                                  <w:txbxContent>
                                    <w:p w14:paraId="5B0F47EF" w14:textId="77777777" w:rsidR="006933C7" w:rsidRDefault="006933C7" w:rsidP="005A1EEF">
                                      <w:pPr>
                                        <w:pStyle w:val="NormalWeb"/>
                                        <w:spacing w:before="0" w:after="0"/>
                                      </w:pPr>
                                      <w:r>
                                        <w:rPr>
                                          <w:rFonts w:hAnsi="Calibri" w:cstheme="minorBidi"/>
                                          <w:color w:val="000000" w:themeColor="text1"/>
                                          <w:kern w:val="24"/>
                                          <w:sz w:val="28"/>
                                          <w:szCs w:val="28"/>
                                        </w:rPr>
                                        <w:t>Beach</w:t>
                                      </w:r>
                                    </w:p>
                                    <w:p w14:paraId="74478D56" w14:textId="77777777" w:rsidR="006933C7" w:rsidRDefault="006933C7" w:rsidP="005A1EEF">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9" name="TextBox 32"/>
                                <wps:cNvSpPr txBox="1"/>
                                <wps:spPr>
                                  <a:xfrm>
                                    <a:off x="2930551" y="5321737"/>
                                    <a:ext cx="674203" cy="687522"/>
                                  </a:xfrm>
                                  <a:prstGeom prst="rect">
                                    <a:avLst/>
                                  </a:prstGeom>
                                  <a:noFill/>
                                </wps:spPr>
                                <wps:txbx>
                                  <w:txbxContent>
                                    <w:p w14:paraId="1E8F26F4" w14:textId="77777777" w:rsidR="006933C7" w:rsidRDefault="006933C7" w:rsidP="005A1EEF">
                                      <w:pPr>
                                        <w:pStyle w:val="NormalWeb"/>
                                        <w:spacing w:before="0" w:after="0"/>
                                      </w:pPr>
                                      <w:r>
                                        <w:rPr>
                                          <w:rFonts w:hAnsi="Calibri" w:cstheme="minorBidi"/>
                                          <w:color w:val="000000" w:themeColor="text1"/>
                                          <w:kern w:val="24"/>
                                          <w:sz w:val="28"/>
                                          <w:szCs w:val="28"/>
                                        </w:rPr>
                                        <w:t>Beach</w:t>
                                      </w:r>
                                    </w:p>
                                    <w:p w14:paraId="74D617CF" w14:textId="77777777" w:rsidR="006933C7" w:rsidRDefault="006933C7" w:rsidP="005A1EEF">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20" name="TextBox 35"/>
                                <wps:cNvSpPr txBox="1"/>
                                <wps:spPr>
                                  <a:xfrm>
                                    <a:off x="3707013" y="5314484"/>
                                    <a:ext cx="773957" cy="403545"/>
                                  </a:xfrm>
                                  <a:prstGeom prst="rect">
                                    <a:avLst/>
                                  </a:prstGeom>
                                  <a:noFill/>
                                </wps:spPr>
                                <wps:txbx>
                                  <w:txbxContent>
                                    <w:p w14:paraId="74925C44" w14:textId="77777777" w:rsidR="006933C7" w:rsidRDefault="006933C7"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21" name="TextBox 37"/>
                                <wps:cNvSpPr txBox="1"/>
                                <wps:spPr>
                                  <a:xfrm>
                                    <a:off x="1929132" y="5321741"/>
                                    <a:ext cx="773957" cy="403545"/>
                                  </a:xfrm>
                                  <a:prstGeom prst="rect">
                                    <a:avLst/>
                                  </a:prstGeom>
                                  <a:noFill/>
                                </wps:spPr>
                                <wps:txbx>
                                  <w:txbxContent>
                                    <w:p w14:paraId="1B6FEF2B" w14:textId="77777777" w:rsidR="006933C7" w:rsidRDefault="006933C7"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g:grpSp>
                            <pic:pic xmlns:pic="http://schemas.openxmlformats.org/drawingml/2006/picture">
                              <pic:nvPicPr>
                                <pic:cNvPr id="22" name="Picture 22"/>
                                <pic:cNvPicPr>
                                  <a:picLocks noChangeAspect="1"/>
                                </pic:cNvPicPr>
                              </pic:nvPicPr>
                              <pic:blipFill>
                                <a:blip r:embed="rId59"/>
                                <a:stretch>
                                  <a:fillRect/>
                                </a:stretch>
                              </pic:blipFill>
                              <pic:spPr>
                                <a:xfrm>
                                  <a:off x="4459484" y="593259"/>
                                  <a:ext cx="3342857" cy="3400000"/>
                                </a:xfrm>
                                <a:prstGeom prst="rect">
                                  <a:avLst/>
                                </a:prstGeom>
                              </pic:spPr>
                            </pic:pic>
                          </wpg:grpSp>
                          <wps:wsp>
                            <wps:cNvPr id="23" name="TextBox 59"/>
                            <wps:cNvSpPr txBox="1"/>
                            <wps:spPr>
                              <a:xfrm>
                                <a:off x="815029" y="3930405"/>
                                <a:ext cx="273069" cy="308628"/>
                              </a:xfrm>
                              <a:prstGeom prst="rect">
                                <a:avLst/>
                              </a:prstGeom>
                              <a:noFill/>
                            </wps:spPr>
                            <wps:txbx>
                              <w:txbxContent>
                                <w:p w14:paraId="4900BB6F" w14:textId="77777777" w:rsidR="006933C7" w:rsidRDefault="006933C7" w:rsidP="005A1EEF">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26" name="TextBox 60"/>
                            <wps:cNvSpPr txBox="1"/>
                            <wps:spPr>
                              <a:xfrm>
                                <a:off x="369307" y="2591862"/>
                                <a:ext cx="723950" cy="308628"/>
                              </a:xfrm>
                              <a:prstGeom prst="rect">
                                <a:avLst/>
                              </a:prstGeom>
                              <a:noFill/>
                            </wps:spPr>
                            <wps:txbx>
                              <w:txbxContent>
                                <w:p w14:paraId="3562E0F9" w14:textId="77777777" w:rsidR="006933C7" w:rsidRDefault="006933C7" w:rsidP="005A1EEF">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27" name="TextBox 61"/>
                            <wps:cNvSpPr txBox="1"/>
                            <wps:spPr>
                              <a:xfrm>
                                <a:off x="369307" y="1277484"/>
                                <a:ext cx="723950" cy="308628"/>
                              </a:xfrm>
                              <a:prstGeom prst="rect">
                                <a:avLst/>
                              </a:prstGeom>
                              <a:noFill/>
                            </wps:spPr>
                            <wps:txbx>
                              <w:txbxContent>
                                <w:p w14:paraId="7994EB82" w14:textId="77777777" w:rsidR="006933C7" w:rsidRDefault="006933C7" w:rsidP="005A1EEF">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28" name="TextBox 13"/>
                            <wps:cNvSpPr txBox="1"/>
                            <wps:spPr>
                              <a:xfrm rot="16200000">
                                <a:off x="-410533" y="1903897"/>
                                <a:ext cx="1180534" cy="370230"/>
                              </a:xfrm>
                              <a:prstGeom prst="rect">
                                <a:avLst/>
                              </a:prstGeom>
                              <a:noFill/>
                            </wps:spPr>
                            <wps:txbx>
                              <w:txbxContent>
                                <w:p w14:paraId="05D0D18A" w14:textId="77777777" w:rsidR="006933C7" w:rsidRDefault="006933C7" w:rsidP="005A1EEF">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29" name="Group 29"/>
                          <wpg:cNvGrpSpPr/>
                          <wpg:grpSpPr>
                            <a:xfrm>
                              <a:off x="-5382" y="4803963"/>
                              <a:ext cx="7322348" cy="4744477"/>
                              <a:chOff x="-5382" y="4803963"/>
                              <a:chExt cx="7322348" cy="4744477"/>
                            </a:xfrm>
                          </wpg:grpSpPr>
                          <wpg:grpSp>
                            <wpg:cNvPr id="30" name="Group 30"/>
                            <wpg:cNvGrpSpPr/>
                            <wpg:grpSpPr>
                              <a:xfrm>
                                <a:off x="451675" y="4803963"/>
                                <a:ext cx="6865291" cy="4744477"/>
                                <a:chOff x="451672" y="4803955"/>
                                <a:chExt cx="7434152" cy="4897456"/>
                              </a:xfrm>
                            </wpg:grpSpPr>
                            <wpg:grpSp>
                              <wpg:cNvPr id="31" name="Group 31"/>
                              <wpg:cNvGrpSpPr/>
                              <wpg:grpSpPr>
                                <a:xfrm>
                                  <a:off x="1078621" y="4803955"/>
                                  <a:ext cx="6807203" cy="4897456"/>
                                  <a:chOff x="1078621" y="4803955"/>
                                  <a:chExt cx="6807203" cy="4897456"/>
                                </a:xfrm>
                              </wpg:grpSpPr>
                              <pic:pic xmlns:pic="http://schemas.openxmlformats.org/drawingml/2006/picture">
                                <pic:nvPicPr>
                                  <pic:cNvPr id="2964" name="Picture 2964"/>
                                  <pic:cNvPicPr>
                                    <a:picLocks noChangeAspect="1"/>
                                  </pic:cNvPicPr>
                                </pic:nvPicPr>
                                <pic:blipFill>
                                  <a:blip r:embed="rId60"/>
                                  <a:stretch>
                                    <a:fillRect/>
                                  </a:stretch>
                                </pic:blipFill>
                                <pic:spPr>
                                  <a:xfrm>
                                    <a:off x="1078621" y="5183913"/>
                                    <a:ext cx="5112494" cy="4191916"/>
                                  </a:xfrm>
                                  <a:prstGeom prst="rect">
                                    <a:avLst/>
                                  </a:prstGeom>
                                </pic:spPr>
                              </pic:pic>
                              <wps:wsp>
                                <wps:cNvPr id="2966" name="TextBox 43"/>
                                <wps:cNvSpPr txBox="1"/>
                                <wps:spPr>
                                  <a:xfrm>
                                    <a:off x="3204763" y="4820337"/>
                                    <a:ext cx="957915" cy="350700"/>
                                  </a:xfrm>
                                  <a:prstGeom prst="rect">
                                    <a:avLst/>
                                  </a:prstGeom>
                                  <a:noFill/>
                                </wps:spPr>
                                <wps:txbx>
                                  <w:txbxContent>
                                    <w:p w14:paraId="168695DA" w14:textId="77777777" w:rsidR="006933C7" w:rsidRDefault="006933C7" w:rsidP="005A1EEF">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2969" name="TextBox 44"/>
                                <wps:cNvSpPr txBox="1"/>
                                <wps:spPr>
                                  <a:xfrm>
                                    <a:off x="4687541" y="4803955"/>
                                    <a:ext cx="1393894" cy="350700"/>
                                  </a:xfrm>
                                  <a:prstGeom prst="rect">
                                    <a:avLst/>
                                  </a:prstGeom>
                                  <a:noFill/>
                                </wps:spPr>
                                <wps:txbx>
                                  <w:txbxContent>
                                    <w:p w14:paraId="70DC71A4" w14:textId="77777777" w:rsidR="006933C7" w:rsidRDefault="006933C7" w:rsidP="005A1EEF">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2970" name="TextBox 45"/>
                                <wps:cNvSpPr txBox="1"/>
                                <wps:spPr>
                                  <a:xfrm>
                                    <a:off x="1128076" y="9375307"/>
                                    <a:ext cx="874020" cy="318579"/>
                                  </a:xfrm>
                                  <a:prstGeom prst="rect">
                                    <a:avLst/>
                                  </a:prstGeom>
                                  <a:noFill/>
                                </wps:spPr>
                                <wps:txbx>
                                  <w:txbxContent>
                                    <w:p w14:paraId="344DAB33" w14:textId="77777777" w:rsidR="006933C7" w:rsidRDefault="006933C7"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3" name="TextBox 46"/>
                                <wps:cNvSpPr txBox="1"/>
                                <wps:spPr>
                                  <a:xfrm>
                                    <a:off x="2862418" y="9382832"/>
                                    <a:ext cx="874020" cy="318579"/>
                                  </a:xfrm>
                                  <a:prstGeom prst="rect">
                                    <a:avLst/>
                                  </a:prstGeom>
                                  <a:noFill/>
                                </wps:spPr>
                                <wps:txbx>
                                  <w:txbxContent>
                                    <w:p w14:paraId="76C62FFC" w14:textId="77777777" w:rsidR="006933C7" w:rsidRDefault="006933C7"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4" name="TextBox 48"/>
                                <wps:cNvSpPr txBox="1"/>
                                <wps:spPr>
                                  <a:xfrm>
                                    <a:off x="4582243" y="9374933"/>
                                    <a:ext cx="874020" cy="318579"/>
                                  </a:xfrm>
                                  <a:prstGeom prst="rect">
                                    <a:avLst/>
                                  </a:prstGeom>
                                  <a:noFill/>
                                </wps:spPr>
                                <wps:txbx>
                                  <w:txbxContent>
                                    <w:p w14:paraId="28253D92" w14:textId="77777777" w:rsidR="006933C7" w:rsidRDefault="006933C7"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5" name="TextBox 49"/>
                                <wps:cNvSpPr txBox="1"/>
                                <wps:spPr>
                                  <a:xfrm>
                                    <a:off x="1958335" y="9374931"/>
                                    <a:ext cx="773621" cy="318579"/>
                                  </a:xfrm>
                                  <a:prstGeom prst="rect">
                                    <a:avLst/>
                                  </a:prstGeom>
                                  <a:noFill/>
                                </wps:spPr>
                                <wps:txbx>
                                  <w:txbxContent>
                                    <w:p w14:paraId="2346B094" w14:textId="77777777" w:rsidR="006933C7" w:rsidRDefault="006933C7"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56" name="TextBox 50"/>
                                <wps:cNvSpPr txBox="1"/>
                                <wps:spPr>
                                  <a:xfrm>
                                    <a:off x="3663649" y="9382189"/>
                                    <a:ext cx="773621" cy="318579"/>
                                  </a:xfrm>
                                  <a:prstGeom prst="rect">
                                    <a:avLst/>
                                  </a:prstGeom>
                                  <a:noFill/>
                                </wps:spPr>
                                <wps:txbx>
                                  <w:txbxContent>
                                    <w:p w14:paraId="58FC4DA6" w14:textId="77777777" w:rsidR="006933C7" w:rsidRDefault="006933C7"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57" name="TextBox 51"/>
                                <wps:cNvSpPr txBox="1"/>
                                <wps:spPr>
                                  <a:xfrm>
                                    <a:off x="5368960" y="9374976"/>
                                    <a:ext cx="773621" cy="318579"/>
                                  </a:xfrm>
                                  <a:prstGeom prst="rect">
                                    <a:avLst/>
                                  </a:prstGeom>
                                  <a:noFill/>
                                </wps:spPr>
                                <wps:txbx>
                                  <w:txbxContent>
                                    <w:p w14:paraId="27F27D01" w14:textId="77777777" w:rsidR="006933C7" w:rsidRDefault="006933C7"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pic:pic xmlns:pic="http://schemas.openxmlformats.org/drawingml/2006/picture">
                                <pic:nvPicPr>
                                  <pic:cNvPr id="3458" name="Picture 3458"/>
                                  <pic:cNvPicPr>
                                    <a:picLocks noChangeAspect="1"/>
                                  </pic:cNvPicPr>
                                </pic:nvPicPr>
                                <pic:blipFill>
                                  <a:blip r:embed="rId61"/>
                                  <a:stretch>
                                    <a:fillRect/>
                                  </a:stretch>
                                </pic:blipFill>
                                <pic:spPr>
                                  <a:xfrm>
                                    <a:off x="6287991" y="5253168"/>
                                    <a:ext cx="1597833" cy="4129919"/>
                                  </a:xfrm>
                                  <a:prstGeom prst="rect">
                                    <a:avLst/>
                                  </a:prstGeom>
                                </pic:spPr>
                              </pic:pic>
                              <wps:wsp>
                                <wps:cNvPr id="3459" name="TextBox 54"/>
                                <wps:cNvSpPr txBox="1"/>
                                <wps:spPr>
                                  <a:xfrm>
                                    <a:off x="1091877" y="4827567"/>
                                    <a:ext cx="1674460" cy="350700"/>
                                  </a:xfrm>
                                  <a:prstGeom prst="rect">
                                    <a:avLst/>
                                  </a:prstGeom>
                                  <a:noFill/>
                                </wps:spPr>
                                <wps:txbx>
                                  <w:txbxContent>
                                    <w:p w14:paraId="7E30DE79" w14:textId="77777777" w:rsidR="006933C7" w:rsidRDefault="006933C7" w:rsidP="005A1EEF">
                                      <w:pPr>
                                        <w:pStyle w:val="NormalWeb"/>
                                        <w:spacing w:before="0" w:after="0"/>
                                      </w:pPr>
                                      <w:r>
                                        <w:rPr>
                                          <w:rFonts w:hAnsi="Calibri" w:cstheme="minorBidi"/>
                                          <w:color w:val="000000" w:themeColor="text1"/>
                                          <w:kern w:val="24"/>
                                          <w:sz w:val="32"/>
                                          <w:szCs w:val="32"/>
                                        </w:rPr>
                                        <w:t>Bradmoor Island</w:t>
                                      </w:r>
                                    </w:p>
                                  </w:txbxContent>
                                </wps:txbx>
                                <wps:bodyPr wrap="none" rtlCol="0">
                                  <a:spAutoFit/>
                                </wps:bodyPr>
                              </wps:wsp>
                            </wpg:grpSp>
                            <wps:wsp>
                              <wps:cNvPr id="3460" name="TextBox 11"/>
                              <wps:cNvSpPr txBox="1"/>
                              <wps:spPr>
                                <a:xfrm>
                                  <a:off x="849794" y="9201092"/>
                                  <a:ext cx="295695" cy="318579"/>
                                </a:xfrm>
                                <a:prstGeom prst="rect">
                                  <a:avLst/>
                                </a:prstGeom>
                                <a:noFill/>
                              </wps:spPr>
                              <wps:txbx>
                                <w:txbxContent>
                                  <w:p w14:paraId="5C4E5A43" w14:textId="77777777" w:rsidR="006933C7" w:rsidRDefault="006933C7" w:rsidP="005A1EEF">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3461" name="TextBox 56"/>
                              <wps:cNvSpPr txBox="1"/>
                              <wps:spPr>
                                <a:xfrm>
                                  <a:off x="451672" y="8119119"/>
                                  <a:ext cx="686288" cy="318579"/>
                                </a:xfrm>
                                <a:prstGeom prst="rect">
                                  <a:avLst/>
                                </a:prstGeom>
                                <a:noFill/>
                              </wps:spPr>
                              <wps:txbx>
                                <w:txbxContent>
                                  <w:p w14:paraId="518944FE" w14:textId="77777777" w:rsidR="006933C7" w:rsidRDefault="006933C7" w:rsidP="005A1EEF">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3462" name="TextBox 57"/>
                              <wps:cNvSpPr txBox="1"/>
                              <wps:spPr>
                                <a:xfrm>
                                  <a:off x="451672" y="7006665"/>
                                  <a:ext cx="686288" cy="318579"/>
                                </a:xfrm>
                                <a:prstGeom prst="rect">
                                  <a:avLst/>
                                </a:prstGeom>
                                <a:noFill/>
                              </wps:spPr>
                              <wps:txbx>
                                <w:txbxContent>
                                  <w:p w14:paraId="247462A1" w14:textId="77777777" w:rsidR="006933C7" w:rsidRDefault="006933C7" w:rsidP="005A1EEF">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3463" name="TextBox 58"/>
                              <wps:cNvSpPr txBox="1"/>
                              <wps:spPr>
                                <a:xfrm>
                                  <a:off x="451672" y="5909453"/>
                                  <a:ext cx="686288" cy="318579"/>
                                </a:xfrm>
                                <a:prstGeom prst="rect">
                                  <a:avLst/>
                                </a:prstGeom>
                                <a:noFill/>
                              </wps:spPr>
                              <wps:txbx>
                                <w:txbxContent>
                                  <w:p w14:paraId="1CB2DF76" w14:textId="77777777" w:rsidR="006933C7" w:rsidRDefault="006933C7" w:rsidP="005A1EEF">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3464" name="TextBox 62"/>
                            <wps:cNvSpPr txBox="1"/>
                            <wps:spPr>
                              <a:xfrm rot="16200000">
                                <a:off x="-410534" y="6883729"/>
                                <a:ext cx="1180534" cy="370230"/>
                              </a:xfrm>
                              <a:prstGeom prst="rect">
                                <a:avLst/>
                              </a:prstGeom>
                              <a:noFill/>
                            </wps:spPr>
                            <wps:txbx>
                              <w:txbxContent>
                                <w:p w14:paraId="6FBB1307" w14:textId="77777777" w:rsidR="006933C7" w:rsidRDefault="006933C7" w:rsidP="005A1EEF">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2033AD41" id="Group 16" o:spid="_x0000_s1035" style="position:absolute;margin-left:-1in;margin-top:730.2pt;width:576.5pt;height:751.8pt;z-index:251665408;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gFzAGiBAgAABAgQIECBAgAAB&#10;AuUKyAXK7b3KCRAgQIAAAQIECBAgQICAXMAaIECAAAECBAgQIECAAAEC5QrIBcrtvcoJECBAgAAB&#10;AgQIECBAgIBcwBogQIAAAQIECBAgQIAAAQLlCsgFyu29ygkQIECAAAECBAgQIECAgFzAGiBAgAAB&#10;AgQIECBAgAABAuUKyAXK7b3KCRAgQIAAAQIECBAgQICAXMA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IBcwBogQIAAAQIECBAgQIAAAQLlCsgFyu29ygkQIECAAAECBAgQIECAgFzA&#10;GiBAgAABAgQIECBAgAABAuUKyAXK7b3KCRAgQIAAAQIECBAgQICAXMA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CA&#10;XMAaIECAAAECBAgQIECAAAEC5QrIBcrtvcoJECBAgAABAgQIECBAgIBcwBogQIAAAQIECBAgQIAA&#10;AQLlCsgFyu29ygkQIECAAAECBAgQIECAgFzAG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">
                  <v:group id="Group 12" o:spid="_x0000_s1036"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3" o:spid="_x0000_s1037"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4" o:spid="_x0000_s1038"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5" o:spid="_x0000_s1039"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">
                          <v:imagedata r:id="rId62" o:title=""/>
                        </v:shape>
                        <v:shape id="TextBox 23" o:spid="_x0000_s1040"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" filled="f" stroked="f">
                          <v:textbox style="mso-fit-shape-to-text:t">
                            <w:txbxContent>
                              <w:p w14:paraId="65D76F6E" w14:textId="77777777" w:rsidR="006933C7" w:rsidRDefault="006933C7" w:rsidP="005A1EEF">
                                <w:pPr>
                                  <w:pStyle w:val="NormalWeb"/>
                                  <w:spacing w:before="0" w:after="0"/>
                                </w:pPr>
                                <w:r>
                                  <w:rPr>
                                    <w:rFonts w:hAnsi="Calibri" w:cstheme="minorBidi"/>
                                    <w:color w:val="000000" w:themeColor="text1"/>
                                    <w:kern w:val="24"/>
                                    <w:sz w:val="32"/>
                                    <w:szCs w:val="32"/>
                                  </w:rPr>
                                  <w:t>Decker Island</w:t>
                                </w:r>
                              </w:p>
                            </w:txbxContent>
                          </v:textbox>
                        </v:shape>
                        <v:shape id="TextBox 29" o:spid="_x0000_s1041"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24E382A1" w14:textId="77777777" w:rsidR="006933C7" w:rsidRDefault="006933C7" w:rsidP="005A1EEF">
                                <w:pPr>
                                  <w:pStyle w:val="NormalWeb"/>
                                  <w:spacing w:before="0" w:after="0"/>
                                </w:pPr>
                                <w:r>
                                  <w:rPr>
                                    <w:rFonts w:hAnsi="Calibri" w:cstheme="minorBidi"/>
                                    <w:color w:val="000000" w:themeColor="text1"/>
                                    <w:kern w:val="24"/>
                                    <w:sz w:val="32"/>
                                    <w:szCs w:val="32"/>
                                  </w:rPr>
                                  <w:t>Prospect Island</w:t>
                                </w:r>
                              </w:p>
                            </w:txbxContent>
                          </v:textbox>
                        </v:shape>
                        <v:shape id="TextBox 31" o:spid="_x0000_s1042"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5B0F47EF" w14:textId="77777777" w:rsidR="006933C7" w:rsidRDefault="006933C7" w:rsidP="005A1EEF">
                                <w:pPr>
                                  <w:pStyle w:val="NormalWeb"/>
                                  <w:spacing w:before="0" w:after="0"/>
                                </w:pPr>
                                <w:r>
                                  <w:rPr>
                                    <w:rFonts w:hAnsi="Calibri" w:cstheme="minorBidi"/>
                                    <w:color w:val="000000" w:themeColor="text1"/>
                                    <w:kern w:val="24"/>
                                    <w:sz w:val="28"/>
                                    <w:szCs w:val="28"/>
                                  </w:rPr>
                                  <w:t>Beach</w:t>
                                </w:r>
                              </w:p>
                              <w:p w14:paraId="74478D56" w14:textId="77777777" w:rsidR="006933C7" w:rsidRDefault="006933C7" w:rsidP="005A1EEF">
                                <w:pPr>
                                  <w:pStyle w:val="NormalWeb"/>
                                  <w:spacing w:before="0" w:after="0"/>
                                </w:pPr>
                                <w:r>
                                  <w:rPr>
                                    <w:rFonts w:hAnsi="Calibri" w:cstheme="minorBidi"/>
                                    <w:color w:val="000000" w:themeColor="text1"/>
                                    <w:kern w:val="24"/>
                                    <w:sz w:val="28"/>
                                    <w:szCs w:val="28"/>
                                  </w:rPr>
                                  <w:t>Seine</w:t>
                                </w:r>
                              </w:p>
                            </w:txbxContent>
                          </v:textbox>
                        </v:shape>
                        <v:shape id="TextBox 32" o:spid="_x0000_s1043"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1E8F26F4" w14:textId="77777777" w:rsidR="006933C7" w:rsidRDefault="006933C7" w:rsidP="005A1EEF">
                                <w:pPr>
                                  <w:pStyle w:val="NormalWeb"/>
                                  <w:spacing w:before="0" w:after="0"/>
                                </w:pPr>
                                <w:r>
                                  <w:rPr>
                                    <w:rFonts w:hAnsi="Calibri" w:cstheme="minorBidi"/>
                                    <w:color w:val="000000" w:themeColor="text1"/>
                                    <w:kern w:val="24"/>
                                    <w:sz w:val="28"/>
                                    <w:szCs w:val="28"/>
                                  </w:rPr>
                                  <w:t>Beach</w:t>
                                </w:r>
                              </w:p>
                              <w:p w14:paraId="74D617CF" w14:textId="77777777" w:rsidR="006933C7" w:rsidRDefault="006933C7" w:rsidP="005A1EEF">
                                <w:pPr>
                                  <w:pStyle w:val="NormalWeb"/>
                                  <w:spacing w:before="0" w:after="0"/>
                                </w:pPr>
                                <w:r>
                                  <w:rPr>
                                    <w:rFonts w:hAnsi="Calibri" w:cstheme="minorBidi"/>
                                    <w:color w:val="000000" w:themeColor="text1"/>
                                    <w:kern w:val="24"/>
                                    <w:sz w:val="28"/>
                                    <w:szCs w:val="28"/>
                                  </w:rPr>
                                  <w:t>Seine</w:t>
                                </w:r>
                              </w:p>
                            </w:txbxContent>
                          </v:textbox>
                        </v:shape>
                        <v:shape id="TextBox 35" o:spid="_x0000_s1044"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" filled="f" stroked="f">
                          <v:textbox style="mso-fit-shape-to-text:t">
                            <w:txbxContent>
                              <w:p w14:paraId="74925C44" w14:textId="77777777" w:rsidR="006933C7" w:rsidRDefault="006933C7" w:rsidP="005A1EEF">
                                <w:pPr>
                                  <w:pStyle w:val="NormalWeb"/>
                                  <w:spacing w:before="0" w:after="0"/>
                                </w:pPr>
                                <w:r>
                                  <w:rPr>
                                    <w:rFonts w:hAnsi="Calibri" w:cstheme="minorBidi"/>
                                    <w:color w:val="000000" w:themeColor="text1"/>
                                    <w:kern w:val="24"/>
                                    <w:sz w:val="28"/>
                                    <w:szCs w:val="28"/>
                                  </w:rPr>
                                  <w:t>Townet</w:t>
                                </w:r>
                              </w:p>
                            </w:txbxContent>
                          </v:textbox>
                        </v:shape>
                        <v:shape id="TextBox 37" o:spid="_x0000_s1045"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1B6FEF2B" w14:textId="77777777" w:rsidR="006933C7" w:rsidRDefault="006933C7" w:rsidP="005A1EEF">
                                <w:pPr>
                                  <w:pStyle w:val="NormalWeb"/>
                                  <w:spacing w:before="0" w:after="0"/>
                                </w:pPr>
                                <w:r>
                                  <w:rPr>
                                    <w:rFonts w:hAnsi="Calibri" w:cstheme="minorBidi"/>
                                    <w:color w:val="000000" w:themeColor="text1"/>
                                    <w:kern w:val="24"/>
                                    <w:sz w:val="28"/>
                                    <w:szCs w:val="28"/>
                                  </w:rPr>
                                  <w:t>Townet</w:t>
                                </w:r>
                              </w:p>
                            </w:txbxContent>
                          </v:textbox>
                        </v:shape>
                      </v:group>
                      <v:shape id="Picture 22" o:spid="_x0000_s1046"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">
                        <v:imagedata r:id="rId63" o:title=""/>
                      </v:shape>
                    </v:group>
                    <v:shape id="TextBox 59" o:spid="_x0000_s1047"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" filled="f" stroked="f">
                      <v:textbox style="mso-fit-shape-to-text:t">
                        <w:txbxContent>
                          <w:p w14:paraId="4900BB6F" w14:textId="77777777" w:rsidR="006933C7" w:rsidRDefault="006933C7" w:rsidP="005A1EEF">
                            <w:pPr>
                              <w:pStyle w:val="NormalWeb"/>
                              <w:spacing w:before="0" w:after="0"/>
                            </w:pPr>
                            <w:r>
                              <w:rPr>
                                <w:rFonts w:hAnsi="Calibri" w:cstheme="minorBidi"/>
                                <w:color w:val="000000" w:themeColor="text1"/>
                                <w:kern w:val="24"/>
                                <w:sz w:val="28"/>
                                <w:szCs w:val="28"/>
                              </w:rPr>
                              <w:t>0</w:t>
                            </w:r>
                          </w:p>
                        </w:txbxContent>
                      </v:textbox>
                    </v:shape>
                    <v:shape id="TextBox 60" o:spid="_x0000_s1048"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" filled="f" stroked="f">
                      <v:textbox style="mso-fit-shape-to-text:t">
                        <w:txbxContent>
                          <w:p w14:paraId="3562E0F9" w14:textId="77777777" w:rsidR="006933C7" w:rsidRDefault="006933C7" w:rsidP="005A1EEF">
                            <w:pPr>
                              <w:pStyle w:val="NormalWeb"/>
                              <w:spacing w:before="0" w:after="0"/>
                            </w:pPr>
                            <w:r>
                              <w:rPr>
                                <w:rFonts w:hAnsi="Calibri" w:cstheme="minorBidi"/>
                                <w:color w:val="000000" w:themeColor="text1"/>
                                <w:kern w:val="24"/>
                                <w:sz w:val="28"/>
                                <w:szCs w:val="28"/>
                              </w:rPr>
                              <w:t>200000</w:t>
                            </w:r>
                          </w:p>
                        </w:txbxContent>
                      </v:textbox>
                    </v:shape>
                    <v:shape id="TextBox 61" o:spid="_x0000_s1049"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" filled="f" stroked="f">
                      <v:textbox style="mso-fit-shape-to-text:t">
                        <w:txbxContent>
                          <w:p w14:paraId="7994EB82" w14:textId="77777777" w:rsidR="006933C7" w:rsidRDefault="006933C7" w:rsidP="005A1EEF">
                            <w:pPr>
                              <w:pStyle w:val="NormalWeb"/>
                              <w:spacing w:before="0" w:after="0"/>
                            </w:pPr>
                            <w:r>
                              <w:rPr>
                                <w:rFonts w:hAnsi="Calibri" w:cstheme="minorBidi"/>
                                <w:color w:val="000000" w:themeColor="text1"/>
                                <w:kern w:val="24"/>
                                <w:sz w:val="28"/>
                                <w:szCs w:val="28"/>
                              </w:rPr>
                              <w:t>400000</w:t>
                            </w:r>
                          </w:p>
                        </w:txbxContent>
                      </v:textbox>
                    </v:shape>
                    <v:shape id="TextBox 13" o:spid="_x0000_s1050"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" filled="f" stroked="f">
                      <v:textbox style="mso-fit-shape-to-text:t">
                        <w:txbxContent>
                          <w:p w14:paraId="05D0D18A" w14:textId="77777777" w:rsidR="006933C7" w:rsidRDefault="006933C7" w:rsidP="005A1EEF">
                            <w:pPr>
                              <w:pStyle w:val="NormalWeb"/>
                              <w:spacing w:before="0" w:after="0"/>
                            </w:pPr>
                            <w:r>
                              <w:rPr>
                                <w:rFonts w:hAnsi="Calibri" w:cstheme="minorBidi"/>
                                <w:color w:val="000000" w:themeColor="text1"/>
                                <w:kern w:val="24"/>
                                <w:sz w:val="36"/>
                                <w:szCs w:val="36"/>
                              </w:rPr>
                              <w:t>Total CPUE</w:t>
                            </w:r>
                          </w:p>
                        </w:txbxContent>
                      </v:textbox>
                    </v:shape>
                  </v:group>
                  <v:group id="Group 29" o:spid="_x0000_s1051"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30" o:spid="_x0000_s1052"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31" o:spid="_x0000_s1053"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964" o:spid="_x0000_s1054"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">
                          <v:imagedata r:id="rId64" o:title=""/>
                        </v:shape>
                        <v:shape id="TextBox 43" o:spid="_x0000_s1055"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" filled="f" stroked="f">
                          <v:textbox style="mso-fit-shape-to-text:t">
                            <w:txbxContent>
                              <w:p w14:paraId="168695DA" w14:textId="77777777" w:rsidR="006933C7" w:rsidRDefault="006933C7" w:rsidP="005A1EEF">
                                <w:pPr>
                                  <w:pStyle w:val="NormalWeb"/>
                                  <w:spacing w:before="0" w:after="0"/>
                                </w:pPr>
                                <w:r>
                                  <w:rPr>
                                    <w:rFonts w:hAnsi="Calibri" w:cstheme="minorBidi"/>
                                    <w:color w:val="000000" w:themeColor="text1"/>
                                    <w:kern w:val="24"/>
                                    <w:sz w:val="32"/>
                                    <w:szCs w:val="32"/>
                                  </w:rPr>
                                  <w:t>Tule Red</w:t>
                                </w:r>
                              </w:p>
                            </w:txbxContent>
                          </v:textbox>
                        </v:shape>
                        <v:shape id="TextBox 44" o:spid="_x0000_s1056"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" filled="f" stroked="f">
                          <v:textbox style="mso-fit-shape-to-text:t">
                            <w:txbxContent>
                              <w:p w14:paraId="70DC71A4" w14:textId="77777777" w:rsidR="006933C7" w:rsidRDefault="006933C7" w:rsidP="005A1EEF">
                                <w:pPr>
                                  <w:pStyle w:val="NormalWeb"/>
                                  <w:spacing w:before="0" w:after="0"/>
                                </w:pPr>
                                <w:r>
                                  <w:rPr>
                                    <w:rFonts w:hAnsi="Calibri" w:cstheme="minorBidi"/>
                                    <w:color w:val="000000" w:themeColor="text1"/>
                                    <w:kern w:val="24"/>
                                    <w:sz w:val="32"/>
                                    <w:szCs w:val="32"/>
                                  </w:rPr>
                                  <w:t>Winter Island</w:t>
                                </w:r>
                              </w:p>
                            </w:txbxContent>
                          </v:textbox>
                        </v:shape>
                        <v:shape id="TextBox 45" o:spid="_x0000_s1057"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" filled="f" stroked="f">
                          <v:textbox style="mso-fit-shape-to-text:t">
                            <w:txbxContent>
                              <w:p w14:paraId="344DAB33" w14:textId="77777777" w:rsidR="006933C7" w:rsidRDefault="006933C7" w:rsidP="005A1EEF">
                                <w:pPr>
                                  <w:pStyle w:val="NormalWeb"/>
                                  <w:spacing w:before="0" w:after="0"/>
                                </w:pPr>
                                <w:r>
                                  <w:rPr>
                                    <w:rFonts w:hAnsi="Calibri" w:cstheme="minorBidi"/>
                                    <w:color w:val="000000" w:themeColor="text1"/>
                                    <w:kern w:val="24"/>
                                    <w:sz w:val="28"/>
                                    <w:szCs w:val="28"/>
                                  </w:rPr>
                                  <w:t>Lampara</w:t>
                                </w:r>
                              </w:p>
                            </w:txbxContent>
                          </v:textbox>
                        </v:shape>
                        <v:shape id="TextBox 46" o:spid="_x0000_s1058"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" filled="f" stroked="f">
                          <v:textbox style="mso-fit-shape-to-text:t">
                            <w:txbxContent>
                              <w:p w14:paraId="76C62FFC" w14:textId="77777777" w:rsidR="006933C7" w:rsidRDefault="006933C7" w:rsidP="005A1EEF">
                                <w:pPr>
                                  <w:pStyle w:val="NormalWeb"/>
                                  <w:spacing w:before="0" w:after="0"/>
                                </w:pPr>
                                <w:r>
                                  <w:rPr>
                                    <w:rFonts w:hAnsi="Calibri" w:cstheme="minorBidi"/>
                                    <w:color w:val="000000" w:themeColor="text1"/>
                                    <w:kern w:val="24"/>
                                    <w:sz w:val="28"/>
                                    <w:szCs w:val="28"/>
                                  </w:rPr>
                                  <w:t>Lampara</w:t>
                                </w:r>
                              </w:p>
                            </w:txbxContent>
                          </v:textbox>
                        </v:shape>
                        <v:shape id="TextBox 48" o:spid="_x0000_s1059"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" filled="f" stroked="f">
                          <v:textbox style="mso-fit-shape-to-text:t">
                            <w:txbxContent>
                              <w:p w14:paraId="28253D92" w14:textId="77777777" w:rsidR="006933C7" w:rsidRDefault="006933C7" w:rsidP="005A1EEF">
                                <w:pPr>
                                  <w:pStyle w:val="NormalWeb"/>
                                  <w:spacing w:before="0" w:after="0"/>
                                </w:pPr>
                                <w:r>
                                  <w:rPr>
                                    <w:rFonts w:hAnsi="Calibri" w:cstheme="minorBidi"/>
                                    <w:color w:val="000000" w:themeColor="text1"/>
                                    <w:kern w:val="24"/>
                                    <w:sz w:val="28"/>
                                    <w:szCs w:val="28"/>
                                  </w:rPr>
                                  <w:t>Lampara</w:t>
                                </w:r>
                              </w:p>
                            </w:txbxContent>
                          </v:textbox>
                        </v:shape>
                        <v:shape id="TextBox 49" o:spid="_x0000_s1060"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" filled="f" stroked="f">
                          <v:textbox style="mso-fit-shape-to-text:t">
                            <w:txbxContent>
                              <w:p w14:paraId="2346B094" w14:textId="77777777" w:rsidR="006933C7" w:rsidRDefault="006933C7" w:rsidP="005A1EEF">
                                <w:pPr>
                                  <w:pStyle w:val="NormalWeb"/>
                                  <w:spacing w:before="0" w:after="0"/>
                                </w:pPr>
                                <w:r>
                                  <w:rPr>
                                    <w:rFonts w:hAnsi="Calibri" w:cstheme="minorBidi"/>
                                    <w:color w:val="000000" w:themeColor="text1"/>
                                    <w:kern w:val="24"/>
                                    <w:sz w:val="28"/>
                                    <w:szCs w:val="28"/>
                                  </w:rPr>
                                  <w:t>Townet</w:t>
                                </w:r>
                              </w:p>
                            </w:txbxContent>
                          </v:textbox>
                        </v:shape>
                        <v:shape id="TextBox 50" o:spid="_x0000_s1061"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" filled="f" stroked="f">
                          <v:textbox style="mso-fit-shape-to-text:t">
                            <w:txbxContent>
                              <w:p w14:paraId="58FC4DA6" w14:textId="77777777" w:rsidR="006933C7" w:rsidRDefault="006933C7" w:rsidP="005A1EEF">
                                <w:pPr>
                                  <w:pStyle w:val="NormalWeb"/>
                                  <w:spacing w:before="0" w:after="0"/>
                                </w:pPr>
                                <w:r>
                                  <w:rPr>
                                    <w:rFonts w:hAnsi="Calibri" w:cstheme="minorBidi"/>
                                    <w:color w:val="000000" w:themeColor="text1"/>
                                    <w:kern w:val="24"/>
                                    <w:sz w:val="28"/>
                                    <w:szCs w:val="28"/>
                                  </w:rPr>
                                  <w:t>Townet</w:t>
                                </w:r>
                              </w:p>
                            </w:txbxContent>
                          </v:textbox>
                        </v:shape>
                        <v:shape id="TextBox 51" o:spid="_x0000_s1062"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" filled="f" stroked="f">
                          <v:textbox style="mso-fit-shape-to-text:t">
                            <w:txbxContent>
                              <w:p w14:paraId="27F27D01" w14:textId="77777777" w:rsidR="006933C7" w:rsidRDefault="006933C7" w:rsidP="005A1EEF">
                                <w:pPr>
                                  <w:pStyle w:val="NormalWeb"/>
                                  <w:spacing w:before="0" w:after="0"/>
                                </w:pPr>
                                <w:r>
                                  <w:rPr>
                                    <w:rFonts w:hAnsi="Calibri" w:cstheme="minorBidi"/>
                                    <w:color w:val="000000" w:themeColor="text1"/>
                                    <w:kern w:val="24"/>
                                    <w:sz w:val="28"/>
                                    <w:szCs w:val="28"/>
                                  </w:rPr>
                                  <w:t>Townet</w:t>
                                </w:r>
                              </w:p>
                            </w:txbxContent>
                          </v:textbox>
                        </v:shape>
                        <v:shape id="Picture 3458" o:spid="_x0000_s1063"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">
                          <v:imagedata r:id="rId65" o:title=""/>
                        </v:shape>
                        <v:shape id="TextBox 54" o:spid="_x0000_s1064"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" filled="f" stroked="f">
                          <v:textbox style="mso-fit-shape-to-text:t">
                            <w:txbxContent>
                              <w:p w14:paraId="7E30DE79" w14:textId="77777777" w:rsidR="006933C7" w:rsidRDefault="006933C7" w:rsidP="005A1EEF">
                                <w:pPr>
                                  <w:pStyle w:val="NormalWeb"/>
                                  <w:spacing w:before="0" w:after="0"/>
                                </w:pPr>
                                <w:r>
                                  <w:rPr>
                                    <w:rFonts w:hAnsi="Calibri" w:cstheme="minorBidi"/>
                                    <w:color w:val="000000" w:themeColor="text1"/>
                                    <w:kern w:val="24"/>
                                    <w:sz w:val="32"/>
                                    <w:szCs w:val="32"/>
                                  </w:rPr>
                                  <w:t>Bradmoor Island</w:t>
                                </w:r>
                              </w:p>
                            </w:txbxContent>
                          </v:textbox>
                        </v:shape>
                      </v:group>
                      <v:shape id="TextBox 11" o:spid="_x0000_s1065"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" filled="f" stroked="f">
                        <v:textbox style="mso-fit-shape-to-text:t">
                          <w:txbxContent>
                            <w:p w14:paraId="5C4E5A43" w14:textId="77777777" w:rsidR="006933C7" w:rsidRDefault="006933C7" w:rsidP="005A1EEF">
                              <w:pPr>
                                <w:pStyle w:val="NormalWeb"/>
                                <w:spacing w:before="0" w:after="0"/>
                              </w:pPr>
                              <w:r>
                                <w:rPr>
                                  <w:rFonts w:hAnsi="Calibri" w:cstheme="minorBidi"/>
                                  <w:color w:val="000000" w:themeColor="text1"/>
                                  <w:kern w:val="24"/>
                                  <w:sz w:val="28"/>
                                  <w:szCs w:val="28"/>
                                </w:rPr>
                                <w:t>0</w:t>
                              </w:r>
                            </w:p>
                          </w:txbxContent>
                        </v:textbox>
                      </v:shape>
                      <v:shape id="TextBox 56" o:spid="_x0000_s1066"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" filled="f" stroked="f">
                        <v:textbox style="mso-fit-shape-to-text:t">
                          <w:txbxContent>
                            <w:p w14:paraId="518944FE" w14:textId="77777777" w:rsidR="006933C7" w:rsidRDefault="006933C7" w:rsidP="005A1EEF">
                              <w:pPr>
                                <w:pStyle w:val="NormalWeb"/>
                                <w:spacing w:before="0" w:after="0"/>
                              </w:pPr>
                              <w:r>
                                <w:rPr>
                                  <w:rFonts w:hAnsi="Calibri" w:cstheme="minorBidi"/>
                                  <w:color w:val="000000" w:themeColor="text1"/>
                                  <w:kern w:val="24"/>
                                  <w:sz w:val="28"/>
                                  <w:szCs w:val="28"/>
                                </w:rPr>
                                <w:t>25000</w:t>
                              </w:r>
                            </w:p>
                          </w:txbxContent>
                        </v:textbox>
                      </v:shape>
                      <v:shape id="TextBox 57" o:spid="_x0000_s1067"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" filled="f" stroked="f">
                        <v:textbox style="mso-fit-shape-to-text:t">
                          <w:txbxContent>
                            <w:p w14:paraId="247462A1" w14:textId="77777777" w:rsidR="006933C7" w:rsidRDefault="006933C7" w:rsidP="005A1EEF">
                              <w:pPr>
                                <w:pStyle w:val="NormalWeb"/>
                                <w:spacing w:before="0" w:after="0"/>
                              </w:pPr>
                              <w:r>
                                <w:rPr>
                                  <w:rFonts w:hAnsi="Calibri" w:cstheme="minorBidi"/>
                                  <w:color w:val="000000" w:themeColor="text1"/>
                                  <w:kern w:val="24"/>
                                  <w:sz w:val="28"/>
                                  <w:szCs w:val="28"/>
                                </w:rPr>
                                <w:t>50000</w:t>
                              </w:r>
                            </w:p>
                          </w:txbxContent>
                        </v:textbox>
                      </v:shape>
                      <v:shape id="TextBox 58" o:spid="_x0000_s1068"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" filled="f" stroked="f">
                        <v:textbox style="mso-fit-shape-to-text:t">
                          <w:txbxContent>
                            <w:p w14:paraId="1CB2DF76" w14:textId="77777777" w:rsidR="006933C7" w:rsidRDefault="006933C7" w:rsidP="005A1EEF">
                              <w:pPr>
                                <w:pStyle w:val="NormalWeb"/>
                                <w:spacing w:before="0" w:after="0"/>
                              </w:pPr>
                              <w:r>
                                <w:rPr>
                                  <w:rFonts w:hAnsi="Calibri" w:cstheme="minorBidi"/>
                                  <w:color w:val="000000" w:themeColor="text1"/>
                                  <w:kern w:val="24"/>
                                  <w:sz w:val="28"/>
                                  <w:szCs w:val="28"/>
                                </w:rPr>
                                <w:t>75000</w:t>
                              </w:r>
                            </w:p>
                          </w:txbxContent>
                        </v:textbox>
                      </v:shape>
                    </v:group>
                    <v:shape id="TextBox 62" o:spid="_x0000_s1069"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" filled="f" stroked="f">
                      <v:textbox style="mso-fit-shape-to-text:t">
                        <w:txbxContent>
                          <w:p w14:paraId="6FBB1307" w14:textId="77777777" w:rsidR="006933C7" w:rsidRDefault="006933C7" w:rsidP="005A1EEF">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t xml:space="preserve">abundances of Mississippi Silverside, </w:t>
        </w:r>
      </w:ins>
      <w:ins w:id="3285" w:author="Dave Contreras" w:date="2019-07-19T09:57:00Z">
        <w:r w:rsidR="00801B6C">
          <w:t xml:space="preserve">Striped Bass, and </w:t>
        </w:r>
      </w:ins>
      <w:ins w:id="3286" w:author="Dave Contreras" w:date="2019-07-19T09:17:00Z">
        <w:r>
          <w:t>Threadfin Shad (</w:t>
        </w:r>
      </w:ins>
      <w:ins w:id="3287" w:author="Dave Contreras" w:date="2019-07-19T10:31:00Z">
        <w:r w:rsidR="006876AE">
          <w:fldChar w:fldCharType="begin"/>
        </w:r>
        <w:r w:rsidR="006876AE">
          <w:instrText xml:space="preserve"> REF _Ref14424663 \h </w:instrText>
        </w:r>
      </w:ins>
      <w:r w:rsidR="006876AE">
        <w:fldChar w:fldCharType="separate"/>
      </w:r>
      <w:ins w:id="3288" w:author="Dave Contreras" w:date="2019-07-19T10:31:00Z">
        <w:r w:rsidR="006876AE">
          <w:t xml:space="preserve">Figure </w:t>
        </w:r>
        <w:r w:rsidR="006876AE">
          <w:rPr>
            <w:noProof/>
          </w:rPr>
          <w:t>25</w:t>
        </w:r>
        <w:r w:rsidR="006876AE">
          <w:fldChar w:fldCharType="end"/>
        </w:r>
      </w:ins>
      <w:ins w:id="3289" w:author="Dave Contreras" w:date="2019-07-19T09:17:00Z">
        <w:r>
          <w:t xml:space="preserve">). </w:t>
        </w:r>
      </w:ins>
    </w:p>
    <w:p w14:paraId="3C909884" w14:textId="77777777" w:rsidR="00EC45A1" w:rsidRDefault="00EC45A1" w:rsidP="005A1EEF">
      <w:pPr>
        <w:rPr>
          <w:ins w:id="3290" w:author="Dave Contreras" w:date="2019-07-19T09:17:00Z"/>
        </w:rPr>
      </w:pPr>
    </w:p>
    <w:p w14:paraId="575C1805" w14:textId="4602A8EB" w:rsidR="00020EB4" w:rsidRDefault="00EC45A1">
      <w:pPr>
        <w:pStyle w:val="Caption"/>
        <w:rPr>
          <w:ins w:id="3291" w:author="Dave Contreras" w:date="2019-07-19T08:49:00Z"/>
        </w:rPr>
        <w:pPrChange w:id="3292" w:author="Dave Contreras" w:date="2019-07-19T09:30:00Z">
          <w:pPr/>
        </w:pPrChange>
      </w:pPr>
      <w:bookmarkStart w:id="3293" w:name="_Ref14421091"/>
      <w:ins w:id="3294" w:author="Dave Contreras" w:date="2019-07-19T09:30:00Z">
        <w:r>
          <w:t xml:space="preserve">Table </w:t>
        </w:r>
        <w:r>
          <w:fldChar w:fldCharType="begin"/>
        </w:r>
        <w:r>
          <w:instrText xml:space="preserve"> SEQ Table \* ARABIC </w:instrText>
        </w:r>
      </w:ins>
      <w:r>
        <w:fldChar w:fldCharType="separate"/>
      </w:r>
      <w:ins w:id="3295" w:author="Dave Contreras" w:date="2019-07-22T13:45:00Z">
        <w:r w:rsidR="00AF0116">
          <w:rPr>
            <w:noProof/>
          </w:rPr>
          <w:t>19</w:t>
        </w:r>
      </w:ins>
      <w:ins w:id="3296" w:author="Dave Contreras" w:date="2019-07-19T09:30:00Z">
        <w:r>
          <w:fldChar w:fldCharType="end"/>
        </w:r>
        <w:bookmarkEnd w:id="3293"/>
        <w:r>
          <w:t xml:space="preserve">. </w:t>
        </w:r>
        <w:r w:rsidR="000A0C73" w:rsidRPr="00584377">
          <w:t xml:space="preserve">Results of </w:t>
        </w:r>
        <w:proofErr w:type="spellStart"/>
        <w:r w:rsidR="000A0C73" w:rsidRPr="00584377">
          <w:t>PerMANOVAs</w:t>
        </w:r>
        <w:proofErr w:type="spellEnd"/>
        <w:r w:rsidR="000A0C73" w:rsidRPr="00584377">
          <w:t xml:space="preserve"> on relative abundance of fish species during the Summer </w:t>
        </w:r>
        <w:proofErr w:type="spellStart"/>
        <w:r w:rsidR="000A0C73" w:rsidRPr="00584377">
          <w:t>Townet</w:t>
        </w:r>
        <w:proofErr w:type="spellEnd"/>
        <w:r w:rsidR="000A0C73" w:rsidRPr="00584377">
          <w:t xml:space="preserve"> Survey. All habitat comparisons show differences of fish composition influenced by gear type</w:t>
        </w:r>
        <w:r w:rsidR="000A0C73">
          <w:t xml:space="preserve"> at each sampling location</w:t>
        </w:r>
        <w:r w:rsidR="000A0C73" w:rsidRPr="00584377">
          <w:t>.</w:t>
        </w:r>
      </w:ins>
    </w:p>
    <w:tbl>
      <w:tblPr>
        <w:tblW w:w="7720" w:type="dxa"/>
        <w:tblLook w:val="04A0" w:firstRow="1" w:lastRow="0" w:firstColumn="1" w:lastColumn="0" w:noHBand="0" w:noVBand="1"/>
      </w:tblPr>
      <w:tblGrid>
        <w:gridCol w:w="1314"/>
        <w:gridCol w:w="440"/>
        <w:gridCol w:w="1452"/>
        <w:gridCol w:w="1206"/>
        <w:gridCol w:w="1087"/>
        <w:gridCol w:w="1047"/>
        <w:gridCol w:w="1262"/>
      </w:tblGrid>
      <w:tr w:rsidR="00EC45A1" w:rsidRPr="00EC45A1" w14:paraId="200BF115" w14:textId="77777777" w:rsidTr="00EC45A1">
        <w:trPr>
          <w:trHeight w:val="300"/>
          <w:ins w:id="3297" w:author="Dave Contreras" w:date="2019-07-19T09:29:00Z"/>
        </w:trPr>
        <w:tc>
          <w:tcPr>
            <w:tcW w:w="7720" w:type="dxa"/>
            <w:gridSpan w:val="7"/>
            <w:tcBorders>
              <w:top w:val="single" w:sz="4" w:space="0" w:color="auto"/>
              <w:left w:val="nil"/>
              <w:bottom w:val="nil"/>
              <w:right w:val="nil"/>
            </w:tcBorders>
            <w:shd w:val="clear" w:color="auto" w:fill="auto"/>
            <w:noWrap/>
            <w:vAlign w:val="bottom"/>
            <w:hideMark/>
          </w:tcPr>
          <w:p w14:paraId="22FB5C2D" w14:textId="77777777" w:rsidR="00EC45A1" w:rsidRPr="00EC45A1" w:rsidRDefault="00EC45A1" w:rsidP="00EC45A1">
            <w:pPr>
              <w:jc w:val="center"/>
              <w:rPr>
                <w:ins w:id="3298" w:author="Dave Contreras" w:date="2019-07-19T09:29:00Z"/>
                <w:rFonts w:ascii="Calibri" w:eastAsia="Times New Roman" w:hAnsi="Calibri" w:cs="Times New Roman"/>
                <w:b/>
                <w:bCs/>
                <w:color w:val="000000"/>
              </w:rPr>
            </w:pPr>
            <w:ins w:id="3299" w:author="Dave Contreras" w:date="2019-07-19T09:29:00Z">
              <w:r w:rsidRPr="00EC45A1">
                <w:rPr>
                  <w:rFonts w:ascii="Calibri" w:eastAsia="Times New Roman" w:hAnsi="Calibri" w:cs="Times New Roman"/>
                  <w:b/>
                  <w:bCs/>
                  <w:color w:val="000000"/>
                </w:rPr>
                <w:t>Browns Island</w:t>
              </w:r>
            </w:ins>
          </w:p>
        </w:tc>
      </w:tr>
      <w:tr w:rsidR="00EC45A1" w:rsidRPr="00EC45A1" w14:paraId="3949002B" w14:textId="77777777" w:rsidTr="00EC45A1">
        <w:trPr>
          <w:trHeight w:val="300"/>
          <w:ins w:id="3300" w:author="Dave Contreras" w:date="2019-07-19T09:29:00Z"/>
        </w:trPr>
        <w:tc>
          <w:tcPr>
            <w:tcW w:w="1314" w:type="dxa"/>
            <w:tcBorders>
              <w:top w:val="single" w:sz="4" w:space="0" w:color="auto"/>
              <w:left w:val="nil"/>
              <w:bottom w:val="single" w:sz="4" w:space="0" w:color="auto"/>
              <w:right w:val="nil"/>
            </w:tcBorders>
            <w:shd w:val="clear" w:color="auto" w:fill="auto"/>
            <w:noWrap/>
            <w:vAlign w:val="bottom"/>
            <w:hideMark/>
          </w:tcPr>
          <w:p w14:paraId="052C7817" w14:textId="77777777" w:rsidR="00EC45A1" w:rsidRPr="00EC45A1" w:rsidRDefault="00EC45A1" w:rsidP="00EC45A1">
            <w:pPr>
              <w:rPr>
                <w:ins w:id="3301" w:author="Dave Contreras" w:date="2019-07-19T09:29:00Z"/>
                <w:rFonts w:ascii="Calibri" w:eastAsia="Times New Roman" w:hAnsi="Calibri" w:cs="Times New Roman"/>
                <w:b/>
                <w:bCs/>
                <w:color w:val="000000"/>
              </w:rPr>
            </w:pPr>
            <w:ins w:id="3302" w:author="Dave Contreras" w:date="2019-07-19T09:29:00Z">
              <w:r w:rsidRPr="00EC45A1">
                <w:rPr>
                  <w:rFonts w:ascii="Calibri" w:eastAsia="Times New Roman" w:hAnsi="Calibri" w:cs="Times New Roman"/>
                  <w:b/>
                  <w:bCs/>
                  <w:color w:val="000000"/>
                </w:rPr>
                <w:t> </w:t>
              </w:r>
            </w:ins>
          </w:p>
        </w:tc>
        <w:tc>
          <w:tcPr>
            <w:tcW w:w="352" w:type="dxa"/>
            <w:tcBorders>
              <w:top w:val="single" w:sz="4" w:space="0" w:color="auto"/>
              <w:left w:val="nil"/>
              <w:bottom w:val="single" w:sz="4" w:space="0" w:color="auto"/>
              <w:right w:val="nil"/>
            </w:tcBorders>
            <w:shd w:val="clear" w:color="auto" w:fill="auto"/>
            <w:noWrap/>
            <w:vAlign w:val="bottom"/>
            <w:hideMark/>
          </w:tcPr>
          <w:p w14:paraId="1607CC72" w14:textId="77777777" w:rsidR="00EC45A1" w:rsidRPr="00EC45A1" w:rsidRDefault="00EC45A1" w:rsidP="00EC45A1">
            <w:pPr>
              <w:jc w:val="center"/>
              <w:rPr>
                <w:ins w:id="3303" w:author="Dave Contreras" w:date="2019-07-19T09:29:00Z"/>
                <w:rFonts w:ascii="Calibri" w:eastAsia="Times New Roman" w:hAnsi="Calibri" w:cs="Times New Roman"/>
                <w:b/>
                <w:bCs/>
                <w:color w:val="000000"/>
              </w:rPr>
            </w:pPr>
            <w:ins w:id="3304" w:author="Dave Contreras" w:date="2019-07-19T09:29:00Z">
              <w:r w:rsidRPr="00EC45A1">
                <w:rPr>
                  <w:rFonts w:ascii="Calibri" w:eastAsia="Times New Roman" w:hAnsi="Calibri" w:cs="Times New Roman"/>
                  <w:b/>
                  <w:bCs/>
                  <w:color w:val="000000"/>
                </w:rPr>
                <w:t>Df</w:t>
              </w:r>
            </w:ins>
          </w:p>
        </w:tc>
        <w:tc>
          <w:tcPr>
            <w:tcW w:w="1452" w:type="dxa"/>
            <w:tcBorders>
              <w:top w:val="single" w:sz="4" w:space="0" w:color="auto"/>
              <w:left w:val="nil"/>
              <w:bottom w:val="single" w:sz="4" w:space="0" w:color="auto"/>
              <w:right w:val="nil"/>
            </w:tcBorders>
            <w:shd w:val="clear" w:color="auto" w:fill="auto"/>
            <w:noWrap/>
            <w:vAlign w:val="bottom"/>
            <w:hideMark/>
          </w:tcPr>
          <w:p w14:paraId="443AECD5" w14:textId="77777777" w:rsidR="00EC45A1" w:rsidRPr="00EC45A1" w:rsidRDefault="00EC45A1" w:rsidP="00EC45A1">
            <w:pPr>
              <w:jc w:val="center"/>
              <w:rPr>
                <w:ins w:id="3305" w:author="Dave Contreras" w:date="2019-07-19T09:29:00Z"/>
                <w:rFonts w:ascii="Calibri" w:eastAsia="Times New Roman" w:hAnsi="Calibri" w:cs="Times New Roman"/>
                <w:b/>
                <w:bCs/>
                <w:color w:val="000000"/>
              </w:rPr>
            </w:pPr>
            <w:proofErr w:type="spellStart"/>
            <w:ins w:id="3306" w:author="Dave Contreras" w:date="2019-07-19T09:29:00Z">
              <w:r w:rsidRPr="00EC45A1">
                <w:rPr>
                  <w:rFonts w:ascii="Calibri" w:eastAsia="Times New Roman" w:hAnsi="Calibri" w:cs="Times New Roman"/>
                  <w:b/>
                  <w:bCs/>
                  <w:color w:val="000000"/>
                </w:rPr>
                <w:t>SumsOfSqs</w:t>
              </w:r>
              <w:proofErr w:type="spellEnd"/>
            </w:ins>
          </w:p>
        </w:tc>
        <w:tc>
          <w:tcPr>
            <w:tcW w:w="1206" w:type="dxa"/>
            <w:tcBorders>
              <w:top w:val="single" w:sz="4" w:space="0" w:color="auto"/>
              <w:left w:val="nil"/>
              <w:bottom w:val="single" w:sz="4" w:space="0" w:color="auto"/>
              <w:right w:val="nil"/>
            </w:tcBorders>
            <w:shd w:val="clear" w:color="auto" w:fill="auto"/>
            <w:noWrap/>
            <w:vAlign w:val="bottom"/>
            <w:hideMark/>
          </w:tcPr>
          <w:p w14:paraId="239C82CB" w14:textId="77777777" w:rsidR="00EC45A1" w:rsidRPr="00EC45A1" w:rsidRDefault="00EC45A1" w:rsidP="00EC45A1">
            <w:pPr>
              <w:jc w:val="center"/>
              <w:rPr>
                <w:ins w:id="3307" w:author="Dave Contreras" w:date="2019-07-19T09:29:00Z"/>
                <w:rFonts w:ascii="Calibri" w:eastAsia="Times New Roman" w:hAnsi="Calibri" w:cs="Times New Roman"/>
                <w:b/>
                <w:bCs/>
                <w:color w:val="000000"/>
              </w:rPr>
            </w:pPr>
            <w:proofErr w:type="spellStart"/>
            <w:ins w:id="3308" w:author="Dave Contreras" w:date="2019-07-19T09:29:00Z">
              <w:r w:rsidRPr="00EC45A1">
                <w:rPr>
                  <w:rFonts w:ascii="Calibri" w:eastAsia="Times New Roman" w:hAnsi="Calibri" w:cs="Times New Roman"/>
                  <w:b/>
                  <w:bCs/>
                  <w:color w:val="000000"/>
                </w:rPr>
                <w:t>MeanSqs</w:t>
              </w:r>
              <w:proofErr w:type="spellEnd"/>
            </w:ins>
          </w:p>
        </w:tc>
        <w:tc>
          <w:tcPr>
            <w:tcW w:w="1087" w:type="dxa"/>
            <w:tcBorders>
              <w:top w:val="single" w:sz="4" w:space="0" w:color="auto"/>
              <w:left w:val="nil"/>
              <w:bottom w:val="single" w:sz="4" w:space="0" w:color="auto"/>
              <w:right w:val="nil"/>
            </w:tcBorders>
            <w:shd w:val="clear" w:color="auto" w:fill="auto"/>
            <w:noWrap/>
            <w:vAlign w:val="bottom"/>
            <w:hideMark/>
          </w:tcPr>
          <w:p w14:paraId="4652704D" w14:textId="77777777" w:rsidR="00EC45A1" w:rsidRPr="00EC45A1" w:rsidRDefault="00EC45A1" w:rsidP="00EC45A1">
            <w:pPr>
              <w:jc w:val="center"/>
              <w:rPr>
                <w:ins w:id="3309" w:author="Dave Contreras" w:date="2019-07-19T09:29:00Z"/>
                <w:rFonts w:ascii="Calibri" w:eastAsia="Times New Roman" w:hAnsi="Calibri" w:cs="Times New Roman"/>
                <w:b/>
                <w:bCs/>
                <w:color w:val="000000"/>
              </w:rPr>
            </w:pPr>
            <w:proofErr w:type="spellStart"/>
            <w:proofErr w:type="gramStart"/>
            <w:ins w:id="3310" w:author="Dave Contreras" w:date="2019-07-19T09:29:00Z">
              <w:r w:rsidRPr="00EC45A1">
                <w:rPr>
                  <w:rFonts w:ascii="Calibri" w:eastAsia="Times New Roman" w:hAnsi="Calibri" w:cs="Times New Roman"/>
                  <w:b/>
                  <w:bCs/>
                  <w:color w:val="000000"/>
                </w:rPr>
                <w:t>F.Model</w:t>
              </w:r>
              <w:proofErr w:type="spellEnd"/>
              <w:proofErr w:type="gramEnd"/>
            </w:ins>
          </w:p>
        </w:tc>
        <w:tc>
          <w:tcPr>
            <w:tcW w:w="1047" w:type="dxa"/>
            <w:tcBorders>
              <w:top w:val="single" w:sz="4" w:space="0" w:color="auto"/>
              <w:left w:val="nil"/>
              <w:bottom w:val="single" w:sz="4" w:space="0" w:color="auto"/>
              <w:right w:val="nil"/>
            </w:tcBorders>
            <w:shd w:val="clear" w:color="auto" w:fill="auto"/>
            <w:noWrap/>
            <w:vAlign w:val="bottom"/>
            <w:hideMark/>
          </w:tcPr>
          <w:p w14:paraId="63AB098B" w14:textId="77777777" w:rsidR="00EC45A1" w:rsidRPr="00EC45A1" w:rsidRDefault="00EC45A1" w:rsidP="00EC45A1">
            <w:pPr>
              <w:jc w:val="center"/>
              <w:rPr>
                <w:ins w:id="3311" w:author="Dave Contreras" w:date="2019-07-19T09:29:00Z"/>
                <w:rFonts w:ascii="Calibri" w:eastAsia="Times New Roman" w:hAnsi="Calibri" w:cs="Times New Roman"/>
                <w:b/>
                <w:bCs/>
                <w:color w:val="000000"/>
              </w:rPr>
            </w:pPr>
            <w:ins w:id="3312" w:author="Dave Contreras" w:date="2019-07-19T09:29:00Z">
              <w:r w:rsidRPr="00EC45A1">
                <w:rPr>
                  <w:rFonts w:ascii="Calibri" w:eastAsia="Times New Roman" w:hAnsi="Calibri" w:cs="Times New Roman"/>
                  <w:b/>
                  <w:bCs/>
                  <w:color w:val="000000"/>
                </w:rPr>
                <w:t>R2</w:t>
              </w:r>
            </w:ins>
          </w:p>
        </w:tc>
        <w:tc>
          <w:tcPr>
            <w:tcW w:w="1262" w:type="dxa"/>
            <w:tcBorders>
              <w:top w:val="single" w:sz="4" w:space="0" w:color="auto"/>
              <w:left w:val="nil"/>
              <w:bottom w:val="single" w:sz="4" w:space="0" w:color="auto"/>
              <w:right w:val="nil"/>
            </w:tcBorders>
            <w:shd w:val="clear" w:color="auto" w:fill="auto"/>
            <w:noWrap/>
            <w:vAlign w:val="bottom"/>
            <w:hideMark/>
          </w:tcPr>
          <w:p w14:paraId="339A15F4" w14:textId="77777777" w:rsidR="00EC45A1" w:rsidRPr="00EC45A1" w:rsidRDefault="00EC45A1" w:rsidP="00EC45A1">
            <w:pPr>
              <w:jc w:val="center"/>
              <w:rPr>
                <w:ins w:id="3313" w:author="Dave Contreras" w:date="2019-07-19T09:29:00Z"/>
                <w:rFonts w:ascii="Calibri" w:eastAsia="Times New Roman" w:hAnsi="Calibri" w:cs="Times New Roman"/>
                <w:b/>
                <w:bCs/>
                <w:color w:val="000000"/>
              </w:rPr>
            </w:pPr>
            <w:proofErr w:type="spellStart"/>
            <w:ins w:id="3314" w:author="Dave Contreras" w:date="2019-07-19T09:29:00Z">
              <w:r w:rsidRPr="00EC45A1">
                <w:rPr>
                  <w:rFonts w:ascii="Calibri" w:eastAsia="Times New Roman" w:hAnsi="Calibri" w:cs="Times New Roman"/>
                  <w:b/>
                  <w:bCs/>
                  <w:color w:val="000000"/>
                </w:rPr>
                <w:t>Pr</w:t>
              </w:r>
              <w:proofErr w:type="spellEnd"/>
              <w:r w:rsidRPr="00EC45A1">
                <w:rPr>
                  <w:rFonts w:ascii="Calibri" w:eastAsia="Times New Roman" w:hAnsi="Calibri" w:cs="Times New Roman"/>
                  <w:b/>
                  <w:bCs/>
                  <w:color w:val="000000"/>
                </w:rPr>
                <w:t>(&gt;F)</w:t>
              </w:r>
            </w:ins>
          </w:p>
        </w:tc>
      </w:tr>
      <w:tr w:rsidR="00EC45A1" w:rsidRPr="00EC45A1" w14:paraId="1AA23963" w14:textId="77777777" w:rsidTr="00EC45A1">
        <w:trPr>
          <w:trHeight w:val="300"/>
          <w:ins w:id="3315" w:author="Dave Contreras" w:date="2019-07-19T09:29:00Z"/>
        </w:trPr>
        <w:tc>
          <w:tcPr>
            <w:tcW w:w="1314" w:type="dxa"/>
            <w:tcBorders>
              <w:top w:val="nil"/>
              <w:left w:val="nil"/>
              <w:bottom w:val="nil"/>
              <w:right w:val="nil"/>
            </w:tcBorders>
            <w:shd w:val="clear" w:color="auto" w:fill="auto"/>
            <w:noWrap/>
            <w:vAlign w:val="bottom"/>
            <w:hideMark/>
          </w:tcPr>
          <w:p w14:paraId="409832E2" w14:textId="77777777" w:rsidR="00EC45A1" w:rsidRPr="00EC45A1" w:rsidRDefault="00EC45A1" w:rsidP="00EC45A1">
            <w:pPr>
              <w:rPr>
                <w:ins w:id="3316" w:author="Dave Contreras" w:date="2019-07-19T09:29:00Z"/>
                <w:rFonts w:ascii="Calibri" w:eastAsia="Times New Roman" w:hAnsi="Calibri" w:cs="Times New Roman"/>
                <w:color w:val="000000"/>
              </w:rPr>
            </w:pPr>
            <w:proofErr w:type="spellStart"/>
            <w:ins w:id="3317" w:author="Dave Contreras" w:date="2019-07-19T09:29:00Z">
              <w:r w:rsidRPr="00EC45A1">
                <w:rPr>
                  <w:rFonts w:ascii="Calibri" w:eastAsia="Times New Roman" w:hAnsi="Calibri" w:cs="Times New Roman"/>
                  <w:color w:val="000000"/>
                </w:rPr>
                <w:t>Gear.Type</w:t>
              </w:r>
              <w:proofErr w:type="spellEnd"/>
            </w:ins>
          </w:p>
        </w:tc>
        <w:tc>
          <w:tcPr>
            <w:tcW w:w="352" w:type="dxa"/>
            <w:tcBorders>
              <w:top w:val="nil"/>
              <w:left w:val="nil"/>
              <w:bottom w:val="nil"/>
              <w:right w:val="nil"/>
            </w:tcBorders>
            <w:shd w:val="clear" w:color="auto" w:fill="auto"/>
            <w:noWrap/>
            <w:vAlign w:val="bottom"/>
            <w:hideMark/>
          </w:tcPr>
          <w:p w14:paraId="29E4E9F6" w14:textId="77777777" w:rsidR="00EC45A1" w:rsidRPr="00EC45A1" w:rsidRDefault="00EC45A1" w:rsidP="00EC45A1">
            <w:pPr>
              <w:jc w:val="center"/>
              <w:rPr>
                <w:ins w:id="3318" w:author="Dave Contreras" w:date="2019-07-19T09:29:00Z"/>
                <w:rFonts w:ascii="Calibri" w:eastAsia="Times New Roman" w:hAnsi="Calibri" w:cs="Times New Roman"/>
                <w:color w:val="000000"/>
              </w:rPr>
            </w:pPr>
            <w:ins w:id="3319"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4DF03E62" w14:textId="77777777" w:rsidR="00EC45A1" w:rsidRPr="00EC45A1" w:rsidRDefault="00EC45A1" w:rsidP="00EC45A1">
            <w:pPr>
              <w:jc w:val="center"/>
              <w:rPr>
                <w:ins w:id="3320" w:author="Dave Contreras" w:date="2019-07-19T09:29:00Z"/>
                <w:rFonts w:ascii="Calibri" w:eastAsia="Times New Roman" w:hAnsi="Calibri" w:cs="Times New Roman"/>
                <w:color w:val="000000"/>
              </w:rPr>
            </w:pPr>
            <w:ins w:id="3321" w:author="Dave Contreras" w:date="2019-07-19T09:29:00Z">
              <w:r w:rsidRPr="00EC45A1">
                <w:rPr>
                  <w:rFonts w:ascii="Calibri" w:eastAsia="Times New Roman" w:hAnsi="Calibri" w:cs="Times New Roman"/>
                  <w:color w:val="000000"/>
                </w:rPr>
                <w:t>0.27387</w:t>
              </w:r>
            </w:ins>
          </w:p>
        </w:tc>
        <w:tc>
          <w:tcPr>
            <w:tcW w:w="1206" w:type="dxa"/>
            <w:tcBorders>
              <w:top w:val="nil"/>
              <w:left w:val="nil"/>
              <w:bottom w:val="nil"/>
              <w:right w:val="nil"/>
            </w:tcBorders>
            <w:shd w:val="clear" w:color="auto" w:fill="auto"/>
            <w:noWrap/>
            <w:vAlign w:val="bottom"/>
            <w:hideMark/>
          </w:tcPr>
          <w:p w14:paraId="14962267" w14:textId="77777777" w:rsidR="00EC45A1" w:rsidRPr="00EC45A1" w:rsidRDefault="00EC45A1" w:rsidP="00EC45A1">
            <w:pPr>
              <w:jc w:val="center"/>
              <w:rPr>
                <w:ins w:id="3322" w:author="Dave Contreras" w:date="2019-07-19T09:29:00Z"/>
                <w:rFonts w:ascii="Calibri" w:eastAsia="Times New Roman" w:hAnsi="Calibri" w:cs="Times New Roman"/>
                <w:color w:val="000000"/>
              </w:rPr>
            </w:pPr>
            <w:ins w:id="3323" w:author="Dave Contreras" w:date="2019-07-19T09:29:00Z">
              <w:r w:rsidRPr="00EC45A1">
                <w:rPr>
                  <w:rFonts w:ascii="Calibri" w:eastAsia="Times New Roman" w:hAnsi="Calibri" w:cs="Times New Roman"/>
                  <w:color w:val="000000"/>
                </w:rPr>
                <w:t>0.27387</w:t>
              </w:r>
            </w:ins>
          </w:p>
        </w:tc>
        <w:tc>
          <w:tcPr>
            <w:tcW w:w="1087" w:type="dxa"/>
            <w:tcBorders>
              <w:top w:val="nil"/>
              <w:left w:val="nil"/>
              <w:bottom w:val="nil"/>
              <w:right w:val="nil"/>
            </w:tcBorders>
            <w:shd w:val="clear" w:color="auto" w:fill="auto"/>
            <w:noWrap/>
            <w:vAlign w:val="bottom"/>
            <w:hideMark/>
          </w:tcPr>
          <w:p w14:paraId="5EB27300" w14:textId="77777777" w:rsidR="00EC45A1" w:rsidRPr="00EC45A1" w:rsidRDefault="00EC45A1" w:rsidP="00EC45A1">
            <w:pPr>
              <w:jc w:val="center"/>
              <w:rPr>
                <w:ins w:id="3324" w:author="Dave Contreras" w:date="2019-07-19T09:29:00Z"/>
                <w:rFonts w:ascii="Calibri" w:eastAsia="Times New Roman" w:hAnsi="Calibri" w:cs="Times New Roman"/>
                <w:color w:val="000000"/>
              </w:rPr>
            </w:pPr>
            <w:ins w:id="3325" w:author="Dave Contreras" w:date="2019-07-19T09:29:00Z">
              <w:r w:rsidRPr="00EC45A1">
                <w:rPr>
                  <w:rFonts w:ascii="Calibri" w:eastAsia="Times New Roman" w:hAnsi="Calibri" w:cs="Times New Roman"/>
                  <w:color w:val="000000"/>
                </w:rPr>
                <w:t>2.7872</w:t>
              </w:r>
            </w:ins>
          </w:p>
        </w:tc>
        <w:tc>
          <w:tcPr>
            <w:tcW w:w="1047" w:type="dxa"/>
            <w:tcBorders>
              <w:top w:val="nil"/>
              <w:left w:val="nil"/>
              <w:bottom w:val="nil"/>
              <w:right w:val="nil"/>
            </w:tcBorders>
            <w:shd w:val="clear" w:color="auto" w:fill="auto"/>
            <w:noWrap/>
            <w:vAlign w:val="bottom"/>
            <w:hideMark/>
          </w:tcPr>
          <w:p w14:paraId="7EF2BFEE" w14:textId="77777777" w:rsidR="00EC45A1" w:rsidRPr="00EC45A1" w:rsidRDefault="00EC45A1" w:rsidP="00EC45A1">
            <w:pPr>
              <w:jc w:val="center"/>
              <w:rPr>
                <w:ins w:id="3326" w:author="Dave Contreras" w:date="2019-07-19T09:29:00Z"/>
                <w:rFonts w:ascii="Calibri" w:eastAsia="Times New Roman" w:hAnsi="Calibri" w:cs="Times New Roman"/>
                <w:color w:val="000000"/>
              </w:rPr>
            </w:pPr>
            <w:ins w:id="3327" w:author="Dave Contreras" w:date="2019-07-19T09:29:00Z">
              <w:r w:rsidRPr="00EC45A1">
                <w:rPr>
                  <w:rFonts w:ascii="Calibri" w:eastAsia="Times New Roman" w:hAnsi="Calibri" w:cs="Times New Roman"/>
                  <w:color w:val="000000"/>
                </w:rPr>
                <w:t>0.09291</w:t>
              </w:r>
            </w:ins>
          </w:p>
        </w:tc>
        <w:tc>
          <w:tcPr>
            <w:tcW w:w="1262" w:type="dxa"/>
            <w:tcBorders>
              <w:top w:val="nil"/>
              <w:left w:val="nil"/>
              <w:bottom w:val="nil"/>
              <w:right w:val="nil"/>
            </w:tcBorders>
            <w:shd w:val="clear" w:color="auto" w:fill="auto"/>
            <w:noWrap/>
            <w:vAlign w:val="bottom"/>
            <w:hideMark/>
          </w:tcPr>
          <w:p w14:paraId="41BA141B" w14:textId="77777777" w:rsidR="00EC45A1" w:rsidRPr="00EC45A1" w:rsidRDefault="00EC45A1" w:rsidP="00EC45A1">
            <w:pPr>
              <w:jc w:val="center"/>
              <w:rPr>
                <w:ins w:id="3328" w:author="Dave Contreras" w:date="2019-07-19T09:29:00Z"/>
                <w:rFonts w:ascii="Calibri" w:eastAsia="Times New Roman" w:hAnsi="Calibri" w:cs="Times New Roman"/>
                <w:color w:val="000000"/>
              </w:rPr>
            </w:pPr>
            <w:ins w:id="3329" w:author="Dave Contreras" w:date="2019-07-19T09:29:00Z">
              <w:r w:rsidRPr="00EC45A1">
                <w:rPr>
                  <w:rFonts w:ascii="Calibri" w:eastAsia="Times New Roman" w:hAnsi="Calibri" w:cs="Times New Roman"/>
                  <w:color w:val="000000"/>
                </w:rPr>
                <w:t>0.005 *</w:t>
              </w:r>
            </w:ins>
          </w:p>
        </w:tc>
      </w:tr>
      <w:tr w:rsidR="00EC45A1" w:rsidRPr="00EC45A1" w14:paraId="1218673E" w14:textId="77777777" w:rsidTr="00EC45A1">
        <w:trPr>
          <w:trHeight w:val="300"/>
          <w:ins w:id="3330" w:author="Dave Contreras" w:date="2019-07-19T09:29:00Z"/>
        </w:trPr>
        <w:tc>
          <w:tcPr>
            <w:tcW w:w="1314" w:type="dxa"/>
            <w:tcBorders>
              <w:top w:val="nil"/>
              <w:left w:val="nil"/>
              <w:bottom w:val="nil"/>
              <w:right w:val="nil"/>
            </w:tcBorders>
            <w:shd w:val="clear" w:color="auto" w:fill="auto"/>
            <w:noWrap/>
            <w:vAlign w:val="bottom"/>
            <w:hideMark/>
          </w:tcPr>
          <w:p w14:paraId="5C803BD1" w14:textId="77777777" w:rsidR="00EC45A1" w:rsidRPr="00EC45A1" w:rsidRDefault="00EC45A1" w:rsidP="00EC45A1">
            <w:pPr>
              <w:rPr>
                <w:ins w:id="3331" w:author="Dave Contreras" w:date="2019-07-19T09:29:00Z"/>
                <w:rFonts w:ascii="Calibri" w:eastAsia="Times New Roman" w:hAnsi="Calibri" w:cs="Times New Roman"/>
                <w:color w:val="000000"/>
              </w:rPr>
            </w:pPr>
            <w:ins w:id="3332" w:author="Dave Contreras" w:date="2019-07-19T09:29:00Z">
              <w:r w:rsidRPr="00EC45A1">
                <w:rPr>
                  <w:rFonts w:ascii="Calibri" w:eastAsia="Times New Roman" w:hAnsi="Calibri" w:cs="Times New Roman"/>
                  <w:color w:val="000000"/>
                </w:rPr>
                <w:t>Month</w:t>
              </w:r>
            </w:ins>
          </w:p>
        </w:tc>
        <w:tc>
          <w:tcPr>
            <w:tcW w:w="352" w:type="dxa"/>
            <w:tcBorders>
              <w:top w:val="nil"/>
              <w:left w:val="nil"/>
              <w:bottom w:val="nil"/>
              <w:right w:val="nil"/>
            </w:tcBorders>
            <w:shd w:val="clear" w:color="auto" w:fill="auto"/>
            <w:noWrap/>
            <w:vAlign w:val="bottom"/>
            <w:hideMark/>
          </w:tcPr>
          <w:p w14:paraId="3E83AB40" w14:textId="77777777" w:rsidR="00EC45A1" w:rsidRPr="00EC45A1" w:rsidRDefault="00EC45A1" w:rsidP="00EC45A1">
            <w:pPr>
              <w:jc w:val="center"/>
              <w:rPr>
                <w:ins w:id="3333" w:author="Dave Contreras" w:date="2019-07-19T09:29:00Z"/>
                <w:rFonts w:ascii="Calibri" w:eastAsia="Times New Roman" w:hAnsi="Calibri" w:cs="Times New Roman"/>
                <w:color w:val="000000"/>
              </w:rPr>
            </w:pPr>
            <w:ins w:id="3334"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C4D866C" w14:textId="77777777" w:rsidR="00EC45A1" w:rsidRPr="00EC45A1" w:rsidRDefault="00EC45A1" w:rsidP="00EC45A1">
            <w:pPr>
              <w:jc w:val="center"/>
              <w:rPr>
                <w:ins w:id="3335" w:author="Dave Contreras" w:date="2019-07-19T09:29:00Z"/>
                <w:rFonts w:ascii="Calibri" w:eastAsia="Times New Roman" w:hAnsi="Calibri" w:cs="Times New Roman"/>
                <w:color w:val="000000"/>
              </w:rPr>
            </w:pPr>
            <w:ins w:id="3336" w:author="Dave Contreras" w:date="2019-07-19T09:29:00Z">
              <w:r w:rsidRPr="00EC45A1">
                <w:rPr>
                  <w:rFonts w:ascii="Calibri" w:eastAsia="Times New Roman" w:hAnsi="Calibri" w:cs="Times New Roman"/>
                  <w:color w:val="000000"/>
                </w:rPr>
                <w:t>0.23356</w:t>
              </w:r>
            </w:ins>
          </w:p>
        </w:tc>
        <w:tc>
          <w:tcPr>
            <w:tcW w:w="1206" w:type="dxa"/>
            <w:tcBorders>
              <w:top w:val="nil"/>
              <w:left w:val="nil"/>
              <w:bottom w:val="nil"/>
              <w:right w:val="nil"/>
            </w:tcBorders>
            <w:shd w:val="clear" w:color="auto" w:fill="auto"/>
            <w:noWrap/>
            <w:vAlign w:val="bottom"/>
            <w:hideMark/>
          </w:tcPr>
          <w:p w14:paraId="252AC4B6" w14:textId="77777777" w:rsidR="00EC45A1" w:rsidRPr="00EC45A1" w:rsidRDefault="00EC45A1" w:rsidP="00EC45A1">
            <w:pPr>
              <w:jc w:val="center"/>
              <w:rPr>
                <w:ins w:id="3337" w:author="Dave Contreras" w:date="2019-07-19T09:29:00Z"/>
                <w:rFonts w:ascii="Calibri" w:eastAsia="Times New Roman" w:hAnsi="Calibri" w:cs="Times New Roman"/>
                <w:color w:val="000000"/>
              </w:rPr>
            </w:pPr>
            <w:ins w:id="3338" w:author="Dave Contreras" w:date="2019-07-19T09:29:00Z">
              <w:r w:rsidRPr="00EC45A1">
                <w:rPr>
                  <w:rFonts w:ascii="Calibri" w:eastAsia="Times New Roman" w:hAnsi="Calibri" w:cs="Times New Roman"/>
                  <w:color w:val="000000"/>
                </w:rPr>
                <w:t>0.23356</w:t>
              </w:r>
            </w:ins>
          </w:p>
        </w:tc>
        <w:tc>
          <w:tcPr>
            <w:tcW w:w="1087" w:type="dxa"/>
            <w:tcBorders>
              <w:top w:val="nil"/>
              <w:left w:val="nil"/>
              <w:bottom w:val="nil"/>
              <w:right w:val="nil"/>
            </w:tcBorders>
            <w:shd w:val="clear" w:color="auto" w:fill="auto"/>
            <w:noWrap/>
            <w:vAlign w:val="bottom"/>
            <w:hideMark/>
          </w:tcPr>
          <w:p w14:paraId="74C94E09" w14:textId="77777777" w:rsidR="00EC45A1" w:rsidRPr="00EC45A1" w:rsidRDefault="00EC45A1" w:rsidP="00EC45A1">
            <w:pPr>
              <w:jc w:val="center"/>
              <w:rPr>
                <w:ins w:id="3339" w:author="Dave Contreras" w:date="2019-07-19T09:29:00Z"/>
                <w:rFonts w:ascii="Calibri" w:eastAsia="Times New Roman" w:hAnsi="Calibri" w:cs="Times New Roman"/>
                <w:color w:val="000000"/>
              </w:rPr>
            </w:pPr>
            <w:ins w:id="3340" w:author="Dave Contreras" w:date="2019-07-19T09:29:00Z">
              <w:r w:rsidRPr="00EC45A1">
                <w:rPr>
                  <w:rFonts w:ascii="Calibri" w:eastAsia="Times New Roman" w:hAnsi="Calibri" w:cs="Times New Roman"/>
                  <w:color w:val="000000"/>
                </w:rPr>
                <w:t>2.377</w:t>
              </w:r>
            </w:ins>
          </w:p>
        </w:tc>
        <w:tc>
          <w:tcPr>
            <w:tcW w:w="1047" w:type="dxa"/>
            <w:tcBorders>
              <w:top w:val="nil"/>
              <w:left w:val="nil"/>
              <w:bottom w:val="nil"/>
              <w:right w:val="nil"/>
            </w:tcBorders>
            <w:shd w:val="clear" w:color="auto" w:fill="auto"/>
            <w:noWrap/>
            <w:vAlign w:val="bottom"/>
            <w:hideMark/>
          </w:tcPr>
          <w:p w14:paraId="69C399E4" w14:textId="77777777" w:rsidR="00EC45A1" w:rsidRPr="00EC45A1" w:rsidRDefault="00EC45A1" w:rsidP="00EC45A1">
            <w:pPr>
              <w:jc w:val="center"/>
              <w:rPr>
                <w:ins w:id="3341" w:author="Dave Contreras" w:date="2019-07-19T09:29:00Z"/>
                <w:rFonts w:ascii="Calibri" w:eastAsia="Times New Roman" w:hAnsi="Calibri" w:cs="Times New Roman"/>
                <w:color w:val="000000"/>
              </w:rPr>
            </w:pPr>
            <w:ins w:id="3342" w:author="Dave Contreras" w:date="2019-07-19T09:29:00Z">
              <w:r w:rsidRPr="00EC45A1">
                <w:rPr>
                  <w:rFonts w:ascii="Calibri" w:eastAsia="Times New Roman" w:hAnsi="Calibri" w:cs="Times New Roman"/>
                  <w:color w:val="000000"/>
                </w:rPr>
                <w:t>0.07924</w:t>
              </w:r>
            </w:ins>
          </w:p>
        </w:tc>
        <w:tc>
          <w:tcPr>
            <w:tcW w:w="1262" w:type="dxa"/>
            <w:tcBorders>
              <w:top w:val="nil"/>
              <w:left w:val="nil"/>
              <w:bottom w:val="nil"/>
              <w:right w:val="nil"/>
            </w:tcBorders>
            <w:shd w:val="clear" w:color="auto" w:fill="auto"/>
            <w:noWrap/>
            <w:vAlign w:val="bottom"/>
            <w:hideMark/>
          </w:tcPr>
          <w:p w14:paraId="0FF3ABF4" w14:textId="77777777" w:rsidR="00EC45A1" w:rsidRPr="00EC45A1" w:rsidRDefault="00EC45A1" w:rsidP="00EC45A1">
            <w:pPr>
              <w:jc w:val="center"/>
              <w:rPr>
                <w:ins w:id="3343" w:author="Dave Contreras" w:date="2019-07-19T09:29:00Z"/>
                <w:rFonts w:ascii="Calibri" w:eastAsia="Times New Roman" w:hAnsi="Calibri" w:cs="Times New Roman"/>
                <w:color w:val="000000"/>
              </w:rPr>
            </w:pPr>
            <w:ins w:id="3344" w:author="Dave Contreras" w:date="2019-07-19T09:29:00Z">
              <w:r w:rsidRPr="00EC45A1">
                <w:rPr>
                  <w:rFonts w:ascii="Calibri" w:eastAsia="Times New Roman" w:hAnsi="Calibri" w:cs="Times New Roman"/>
                  <w:color w:val="000000"/>
                </w:rPr>
                <w:t>0.037 *</w:t>
              </w:r>
            </w:ins>
          </w:p>
        </w:tc>
      </w:tr>
      <w:tr w:rsidR="00EC45A1" w:rsidRPr="00EC45A1" w14:paraId="3665C92C" w14:textId="77777777" w:rsidTr="00EC45A1">
        <w:trPr>
          <w:trHeight w:val="300"/>
          <w:ins w:id="3345" w:author="Dave Contreras" w:date="2019-07-19T09:29:00Z"/>
        </w:trPr>
        <w:tc>
          <w:tcPr>
            <w:tcW w:w="1314" w:type="dxa"/>
            <w:tcBorders>
              <w:top w:val="nil"/>
              <w:left w:val="nil"/>
              <w:bottom w:val="nil"/>
              <w:right w:val="nil"/>
            </w:tcBorders>
            <w:shd w:val="clear" w:color="auto" w:fill="auto"/>
            <w:noWrap/>
            <w:vAlign w:val="bottom"/>
            <w:hideMark/>
          </w:tcPr>
          <w:p w14:paraId="4D3D6075" w14:textId="77777777" w:rsidR="00EC45A1" w:rsidRPr="00EC45A1" w:rsidRDefault="00EC45A1" w:rsidP="00EC45A1">
            <w:pPr>
              <w:rPr>
                <w:ins w:id="3346" w:author="Dave Contreras" w:date="2019-07-19T09:29:00Z"/>
                <w:rFonts w:ascii="Calibri" w:eastAsia="Times New Roman" w:hAnsi="Calibri" w:cs="Times New Roman"/>
                <w:color w:val="000000"/>
              </w:rPr>
            </w:pPr>
            <w:ins w:id="3347" w:author="Dave Contreras" w:date="2019-07-19T09:29:00Z">
              <w:r w:rsidRPr="00EC45A1">
                <w:rPr>
                  <w:rFonts w:ascii="Calibri" w:eastAsia="Times New Roman" w:hAnsi="Calibri" w:cs="Times New Roman"/>
                  <w:color w:val="000000"/>
                </w:rPr>
                <w:t>Temp</w:t>
              </w:r>
            </w:ins>
          </w:p>
        </w:tc>
        <w:tc>
          <w:tcPr>
            <w:tcW w:w="352" w:type="dxa"/>
            <w:tcBorders>
              <w:top w:val="nil"/>
              <w:left w:val="nil"/>
              <w:bottom w:val="nil"/>
              <w:right w:val="nil"/>
            </w:tcBorders>
            <w:shd w:val="clear" w:color="auto" w:fill="auto"/>
            <w:noWrap/>
            <w:vAlign w:val="bottom"/>
            <w:hideMark/>
          </w:tcPr>
          <w:p w14:paraId="46AA456A" w14:textId="77777777" w:rsidR="00EC45A1" w:rsidRPr="00EC45A1" w:rsidRDefault="00EC45A1" w:rsidP="00EC45A1">
            <w:pPr>
              <w:jc w:val="center"/>
              <w:rPr>
                <w:ins w:id="3348" w:author="Dave Contreras" w:date="2019-07-19T09:29:00Z"/>
                <w:rFonts w:ascii="Calibri" w:eastAsia="Times New Roman" w:hAnsi="Calibri" w:cs="Times New Roman"/>
                <w:color w:val="000000"/>
              </w:rPr>
            </w:pPr>
            <w:ins w:id="3349"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0D35D657" w14:textId="77777777" w:rsidR="00EC45A1" w:rsidRPr="00EC45A1" w:rsidRDefault="00EC45A1" w:rsidP="00EC45A1">
            <w:pPr>
              <w:jc w:val="center"/>
              <w:rPr>
                <w:ins w:id="3350" w:author="Dave Contreras" w:date="2019-07-19T09:29:00Z"/>
                <w:rFonts w:ascii="Calibri" w:eastAsia="Times New Roman" w:hAnsi="Calibri" w:cs="Times New Roman"/>
                <w:color w:val="000000"/>
              </w:rPr>
            </w:pPr>
            <w:ins w:id="3351" w:author="Dave Contreras" w:date="2019-07-19T09:29:00Z">
              <w:r w:rsidRPr="00EC45A1">
                <w:rPr>
                  <w:rFonts w:ascii="Calibri" w:eastAsia="Times New Roman" w:hAnsi="Calibri" w:cs="Times New Roman"/>
                  <w:color w:val="000000"/>
                </w:rPr>
                <w:t>0.06091</w:t>
              </w:r>
            </w:ins>
          </w:p>
        </w:tc>
        <w:tc>
          <w:tcPr>
            <w:tcW w:w="1206" w:type="dxa"/>
            <w:tcBorders>
              <w:top w:val="nil"/>
              <w:left w:val="nil"/>
              <w:bottom w:val="nil"/>
              <w:right w:val="nil"/>
            </w:tcBorders>
            <w:shd w:val="clear" w:color="auto" w:fill="auto"/>
            <w:noWrap/>
            <w:vAlign w:val="bottom"/>
            <w:hideMark/>
          </w:tcPr>
          <w:p w14:paraId="656C917C" w14:textId="77777777" w:rsidR="00EC45A1" w:rsidRPr="00EC45A1" w:rsidRDefault="00EC45A1" w:rsidP="00EC45A1">
            <w:pPr>
              <w:jc w:val="center"/>
              <w:rPr>
                <w:ins w:id="3352" w:author="Dave Contreras" w:date="2019-07-19T09:29:00Z"/>
                <w:rFonts w:ascii="Calibri" w:eastAsia="Times New Roman" w:hAnsi="Calibri" w:cs="Times New Roman"/>
                <w:color w:val="000000"/>
              </w:rPr>
            </w:pPr>
            <w:ins w:id="3353" w:author="Dave Contreras" w:date="2019-07-19T09:29:00Z">
              <w:r w:rsidRPr="00EC45A1">
                <w:rPr>
                  <w:rFonts w:ascii="Calibri" w:eastAsia="Times New Roman" w:hAnsi="Calibri" w:cs="Times New Roman"/>
                  <w:color w:val="000000"/>
                </w:rPr>
                <w:t>0.06091</w:t>
              </w:r>
            </w:ins>
          </w:p>
        </w:tc>
        <w:tc>
          <w:tcPr>
            <w:tcW w:w="1087" w:type="dxa"/>
            <w:tcBorders>
              <w:top w:val="nil"/>
              <w:left w:val="nil"/>
              <w:bottom w:val="nil"/>
              <w:right w:val="nil"/>
            </w:tcBorders>
            <w:shd w:val="clear" w:color="auto" w:fill="auto"/>
            <w:noWrap/>
            <w:vAlign w:val="bottom"/>
            <w:hideMark/>
          </w:tcPr>
          <w:p w14:paraId="11161FA3" w14:textId="77777777" w:rsidR="00EC45A1" w:rsidRPr="00EC45A1" w:rsidRDefault="00EC45A1" w:rsidP="00EC45A1">
            <w:pPr>
              <w:jc w:val="center"/>
              <w:rPr>
                <w:ins w:id="3354" w:author="Dave Contreras" w:date="2019-07-19T09:29:00Z"/>
                <w:rFonts w:ascii="Calibri" w:eastAsia="Times New Roman" w:hAnsi="Calibri" w:cs="Times New Roman"/>
                <w:color w:val="000000"/>
              </w:rPr>
            </w:pPr>
            <w:ins w:id="3355" w:author="Dave Contreras" w:date="2019-07-19T09:29:00Z">
              <w:r w:rsidRPr="00EC45A1">
                <w:rPr>
                  <w:rFonts w:ascii="Calibri" w:eastAsia="Times New Roman" w:hAnsi="Calibri" w:cs="Times New Roman"/>
                  <w:color w:val="000000"/>
                </w:rPr>
                <w:t>0.6199</w:t>
              </w:r>
            </w:ins>
          </w:p>
        </w:tc>
        <w:tc>
          <w:tcPr>
            <w:tcW w:w="1047" w:type="dxa"/>
            <w:tcBorders>
              <w:top w:val="nil"/>
              <w:left w:val="nil"/>
              <w:bottom w:val="nil"/>
              <w:right w:val="nil"/>
            </w:tcBorders>
            <w:shd w:val="clear" w:color="auto" w:fill="auto"/>
            <w:noWrap/>
            <w:vAlign w:val="bottom"/>
            <w:hideMark/>
          </w:tcPr>
          <w:p w14:paraId="18C85EAC" w14:textId="77777777" w:rsidR="00EC45A1" w:rsidRPr="00EC45A1" w:rsidRDefault="00EC45A1" w:rsidP="00EC45A1">
            <w:pPr>
              <w:jc w:val="center"/>
              <w:rPr>
                <w:ins w:id="3356" w:author="Dave Contreras" w:date="2019-07-19T09:29:00Z"/>
                <w:rFonts w:ascii="Calibri" w:eastAsia="Times New Roman" w:hAnsi="Calibri" w:cs="Times New Roman"/>
                <w:color w:val="000000"/>
              </w:rPr>
            </w:pPr>
            <w:ins w:id="3357" w:author="Dave Contreras" w:date="2019-07-19T09:29:00Z">
              <w:r w:rsidRPr="00EC45A1">
                <w:rPr>
                  <w:rFonts w:ascii="Calibri" w:eastAsia="Times New Roman" w:hAnsi="Calibri" w:cs="Times New Roman"/>
                  <w:color w:val="000000"/>
                </w:rPr>
                <w:t>0.02067</w:t>
              </w:r>
            </w:ins>
          </w:p>
        </w:tc>
        <w:tc>
          <w:tcPr>
            <w:tcW w:w="1262" w:type="dxa"/>
            <w:tcBorders>
              <w:top w:val="nil"/>
              <w:left w:val="nil"/>
              <w:bottom w:val="nil"/>
              <w:right w:val="nil"/>
            </w:tcBorders>
            <w:shd w:val="clear" w:color="auto" w:fill="auto"/>
            <w:noWrap/>
            <w:vAlign w:val="bottom"/>
            <w:hideMark/>
          </w:tcPr>
          <w:p w14:paraId="59E4B7A3" w14:textId="77777777" w:rsidR="00EC45A1" w:rsidRPr="00EC45A1" w:rsidRDefault="00EC45A1" w:rsidP="00EC45A1">
            <w:pPr>
              <w:jc w:val="center"/>
              <w:rPr>
                <w:ins w:id="3358" w:author="Dave Contreras" w:date="2019-07-19T09:29:00Z"/>
                <w:rFonts w:ascii="Calibri" w:eastAsia="Times New Roman" w:hAnsi="Calibri" w:cs="Times New Roman"/>
                <w:color w:val="000000"/>
              </w:rPr>
            </w:pPr>
            <w:ins w:id="3359" w:author="Dave Contreras" w:date="2019-07-19T09:29:00Z">
              <w:r w:rsidRPr="00EC45A1">
                <w:rPr>
                  <w:rFonts w:ascii="Calibri" w:eastAsia="Times New Roman" w:hAnsi="Calibri" w:cs="Times New Roman"/>
                  <w:color w:val="000000"/>
                </w:rPr>
                <w:t>0.633</w:t>
              </w:r>
            </w:ins>
          </w:p>
        </w:tc>
      </w:tr>
      <w:tr w:rsidR="00EC45A1" w:rsidRPr="00EC45A1" w14:paraId="331CE606" w14:textId="77777777" w:rsidTr="00EC45A1">
        <w:trPr>
          <w:trHeight w:val="300"/>
          <w:ins w:id="3360" w:author="Dave Contreras" w:date="2019-07-19T09:29:00Z"/>
        </w:trPr>
        <w:tc>
          <w:tcPr>
            <w:tcW w:w="1314" w:type="dxa"/>
            <w:tcBorders>
              <w:top w:val="nil"/>
              <w:left w:val="nil"/>
              <w:bottom w:val="nil"/>
              <w:right w:val="nil"/>
            </w:tcBorders>
            <w:shd w:val="clear" w:color="auto" w:fill="auto"/>
            <w:noWrap/>
            <w:vAlign w:val="bottom"/>
            <w:hideMark/>
          </w:tcPr>
          <w:p w14:paraId="79E37878" w14:textId="77777777" w:rsidR="00EC45A1" w:rsidRPr="00EC45A1" w:rsidRDefault="00EC45A1" w:rsidP="00EC45A1">
            <w:pPr>
              <w:rPr>
                <w:ins w:id="3361" w:author="Dave Contreras" w:date="2019-07-19T09:29:00Z"/>
                <w:rFonts w:ascii="Calibri" w:eastAsia="Times New Roman" w:hAnsi="Calibri" w:cs="Times New Roman"/>
                <w:color w:val="000000"/>
              </w:rPr>
            </w:pPr>
            <w:proofErr w:type="spellStart"/>
            <w:ins w:id="3362" w:author="Dave Contreras" w:date="2019-07-19T09:29:00Z">
              <w:r w:rsidRPr="00EC45A1">
                <w:rPr>
                  <w:rFonts w:ascii="Calibri" w:eastAsia="Times New Roman" w:hAnsi="Calibri" w:cs="Times New Roman"/>
                  <w:color w:val="000000"/>
                </w:rPr>
                <w:t>SpC</w:t>
              </w:r>
              <w:proofErr w:type="spellEnd"/>
            </w:ins>
          </w:p>
        </w:tc>
        <w:tc>
          <w:tcPr>
            <w:tcW w:w="352" w:type="dxa"/>
            <w:tcBorders>
              <w:top w:val="nil"/>
              <w:left w:val="nil"/>
              <w:bottom w:val="nil"/>
              <w:right w:val="nil"/>
            </w:tcBorders>
            <w:shd w:val="clear" w:color="auto" w:fill="auto"/>
            <w:noWrap/>
            <w:vAlign w:val="bottom"/>
            <w:hideMark/>
          </w:tcPr>
          <w:p w14:paraId="26918B7B" w14:textId="77777777" w:rsidR="00EC45A1" w:rsidRPr="00EC45A1" w:rsidRDefault="00EC45A1" w:rsidP="00EC45A1">
            <w:pPr>
              <w:jc w:val="center"/>
              <w:rPr>
                <w:ins w:id="3363" w:author="Dave Contreras" w:date="2019-07-19T09:29:00Z"/>
                <w:rFonts w:ascii="Calibri" w:eastAsia="Times New Roman" w:hAnsi="Calibri" w:cs="Times New Roman"/>
                <w:color w:val="000000"/>
              </w:rPr>
            </w:pPr>
            <w:ins w:id="3364"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8A0B923" w14:textId="77777777" w:rsidR="00EC45A1" w:rsidRPr="00EC45A1" w:rsidRDefault="00EC45A1" w:rsidP="00EC45A1">
            <w:pPr>
              <w:jc w:val="center"/>
              <w:rPr>
                <w:ins w:id="3365" w:author="Dave Contreras" w:date="2019-07-19T09:29:00Z"/>
                <w:rFonts w:ascii="Calibri" w:eastAsia="Times New Roman" w:hAnsi="Calibri" w:cs="Times New Roman"/>
                <w:color w:val="000000"/>
              </w:rPr>
            </w:pPr>
            <w:ins w:id="3366" w:author="Dave Contreras" w:date="2019-07-19T09:29:00Z">
              <w:r w:rsidRPr="00EC45A1">
                <w:rPr>
                  <w:rFonts w:ascii="Calibri" w:eastAsia="Times New Roman" w:hAnsi="Calibri" w:cs="Times New Roman"/>
                  <w:color w:val="000000"/>
                </w:rPr>
                <w:t>0.11422</w:t>
              </w:r>
            </w:ins>
          </w:p>
        </w:tc>
        <w:tc>
          <w:tcPr>
            <w:tcW w:w="1206" w:type="dxa"/>
            <w:tcBorders>
              <w:top w:val="nil"/>
              <w:left w:val="nil"/>
              <w:bottom w:val="nil"/>
              <w:right w:val="nil"/>
            </w:tcBorders>
            <w:shd w:val="clear" w:color="auto" w:fill="auto"/>
            <w:noWrap/>
            <w:vAlign w:val="bottom"/>
            <w:hideMark/>
          </w:tcPr>
          <w:p w14:paraId="08EB4A30" w14:textId="77777777" w:rsidR="00EC45A1" w:rsidRPr="00EC45A1" w:rsidRDefault="00EC45A1" w:rsidP="00EC45A1">
            <w:pPr>
              <w:jc w:val="center"/>
              <w:rPr>
                <w:ins w:id="3367" w:author="Dave Contreras" w:date="2019-07-19T09:29:00Z"/>
                <w:rFonts w:ascii="Calibri" w:eastAsia="Times New Roman" w:hAnsi="Calibri" w:cs="Times New Roman"/>
                <w:color w:val="000000"/>
              </w:rPr>
            </w:pPr>
            <w:ins w:id="3368" w:author="Dave Contreras" w:date="2019-07-19T09:29:00Z">
              <w:r w:rsidRPr="00EC45A1">
                <w:rPr>
                  <w:rFonts w:ascii="Calibri" w:eastAsia="Times New Roman" w:hAnsi="Calibri" w:cs="Times New Roman"/>
                  <w:color w:val="000000"/>
                </w:rPr>
                <w:t>0.11422</w:t>
              </w:r>
            </w:ins>
          </w:p>
        </w:tc>
        <w:tc>
          <w:tcPr>
            <w:tcW w:w="1087" w:type="dxa"/>
            <w:tcBorders>
              <w:top w:val="nil"/>
              <w:left w:val="nil"/>
              <w:bottom w:val="nil"/>
              <w:right w:val="nil"/>
            </w:tcBorders>
            <w:shd w:val="clear" w:color="auto" w:fill="auto"/>
            <w:noWrap/>
            <w:vAlign w:val="bottom"/>
            <w:hideMark/>
          </w:tcPr>
          <w:p w14:paraId="4589B814" w14:textId="77777777" w:rsidR="00EC45A1" w:rsidRPr="00EC45A1" w:rsidRDefault="00EC45A1" w:rsidP="00EC45A1">
            <w:pPr>
              <w:jc w:val="center"/>
              <w:rPr>
                <w:ins w:id="3369" w:author="Dave Contreras" w:date="2019-07-19T09:29:00Z"/>
                <w:rFonts w:ascii="Calibri" w:eastAsia="Times New Roman" w:hAnsi="Calibri" w:cs="Times New Roman"/>
                <w:color w:val="000000"/>
              </w:rPr>
            </w:pPr>
            <w:ins w:id="3370" w:author="Dave Contreras" w:date="2019-07-19T09:29:00Z">
              <w:r w:rsidRPr="00EC45A1">
                <w:rPr>
                  <w:rFonts w:ascii="Calibri" w:eastAsia="Times New Roman" w:hAnsi="Calibri" w:cs="Times New Roman"/>
                  <w:color w:val="000000"/>
                </w:rPr>
                <w:t>1.1624</w:t>
              </w:r>
            </w:ins>
          </w:p>
        </w:tc>
        <w:tc>
          <w:tcPr>
            <w:tcW w:w="1047" w:type="dxa"/>
            <w:tcBorders>
              <w:top w:val="nil"/>
              <w:left w:val="nil"/>
              <w:bottom w:val="nil"/>
              <w:right w:val="nil"/>
            </w:tcBorders>
            <w:shd w:val="clear" w:color="auto" w:fill="auto"/>
            <w:noWrap/>
            <w:vAlign w:val="bottom"/>
            <w:hideMark/>
          </w:tcPr>
          <w:p w14:paraId="4F67AA49" w14:textId="77777777" w:rsidR="00EC45A1" w:rsidRPr="00EC45A1" w:rsidRDefault="00EC45A1" w:rsidP="00EC45A1">
            <w:pPr>
              <w:jc w:val="center"/>
              <w:rPr>
                <w:ins w:id="3371" w:author="Dave Contreras" w:date="2019-07-19T09:29:00Z"/>
                <w:rFonts w:ascii="Calibri" w:eastAsia="Times New Roman" w:hAnsi="Calibri" w:cs="Times New Roman"/>
                <w:color w:val="000000"/>
              </w:rPr>
            </w:pPr>
            <w:ins w:id="3372" w:author="Dave Contreras" w:date="2019-07-19T09:29:00Z">
              <w:r w:rsidRPr="00EC45A1">
                <w:rPr>
                  <w:rFonts w:ascii="Calibri" w:eastAsia="Times New Roman" w:hAnsi="Calibri" w:cs="Times New Roman"/>
                  <w:color w:val="000000"/>
                </w:rPr>
                <w:t>0.03875</w:t>
              </w:r>
            </w:ins>
          </w:p>
        </w:tc>
        <w:tc>
          <w:tcPr>
            <w:tcW w:w="1262" w:type="dxa"/>
            <w:tcBorders>
              <w:top w:val="nil"/>
              <w:left w:val="nil"/>
              <w:bottom w:val="nil"/>
              <w:right w:val="nil"/>
            </w:tcBorders>
            <w:shd w:val="clear" w:color="auto" w:fill="auto"/>
            <w:noWrap/>
            <w:vAlign w:val="bottom"/>
            <w:hideMark/>
          </w:tcPr>
          <w:p w14:paraId="56FC963F" w14:textId="77777777" w:rsidR="00EC45A1" w:rsidRPr="00EC45A1" w:rsidRDefault="00EC45A1" w:rsidP="00EC45A1">
            <w:pPr>
              <w:jc w:val="center"/>
              <w:rPr>
                <w:ins w:id="3373" w:author="Dave Contreras" w:date="2019-07-19T09:29:00Z"/>
                <w:rFonts w:ascii="Calibri" w:eastAsia="Times New Roman" w:hAnsi="Calibri" w:cs="Times New Roman"/>
                <w:color w:val="000000"/>
              </w:rPr>
            </w:pPr>
            <w:ins w:id="3374" w:author="Dave Contreras" w:date="2019-07-19T09:29:00Z">
              <w:r w:rsidRPr="00EC45A1">
                <w:rPr>
                  <w:rFonts w:ascii="Calibri" w:eastAsia="Times New Roman" w:hAnsi="Calibri" w:cs="Times New Roman"/>
                  <w:color w:val="000000"/>
                </w:rPr>
                <w:t>0.356</w:t>
              </w:r>
            </w:ins>
          </w:p>
        </w:tc>
      </w:tr>
      <w:tr w:rsidR="00EC45A1" w:rsidRPr="00EC45A1" w14:paraId="4F55563E" w14:textId="77777777" w:rsidTr="00EC45A1">
        <w:trPr>
          <w:trHeight w:val="300"/>
          <w:ins w:id="3375" w:author="Dave Contreras" w:date="2019-07-19T09:29:00Z"/>
        </w:trPr>
        <w:tc>
          <w:tcPr>
            <w:tcW w:w="1314" w:type="dxa"/>
            <w:tcBorders>
              <w:top w:val="nil"/>
              <w:left w:val="nil"/>
              <w:bottom w:val="nil"/>
              <w:right w:val="nil"/>
            </w:tcBorders>
            <w:shd w:val="clear" w:color="auto" w:fill="auto"/>
            <w:noWrap/>
            <w:vAlign w:val="bottom"/>
            <w:hideMark/>
          </w:tcPr>
          <w:p w14:paraId="76B146AC" w14:textId="77777777" w:rsidR="00EC45A1" w:rsidRPr="00EC45A1" w:rsidRDefault="00EC45A1" w:rsidP="00EC45A1">
            <w:pPr>
              <w:rPr>
                <w:ins w:id="3376" w:author="Dave Contreras" w:date="2019-07-19T09:29:00Z"/>
                <w:rFonts w:ascii="Calibri" w:eastAsia="Times New Roman" w:hAnsi="Calibri" w:cs="Times New Roman"/>
                <w:color w:val="000000"/>
              </w:rPr>
            </w:pPr>
            <w:ins w:id="3377" w:author="Dave Contreras" w:date="2019-07-19T09:29:00Z">
              <w:r w:rsidRPr="00EC45A1">
                <w:rPr>
                  <w:rFonts w:ascii="Calibri" w:eastAsia="Times New Roman" w:hAnsi="Calibri" w:cs="Times New Roman"/>
                  <w:color w:val="000000"/>
                </w:rPr>
                <w:t>Turbidity</w:t>
              </w:r>
            </w:ins>
          </w:p>
        </w:tc>
        <w:tc>
          <w:tcPr>
            <w:tcW w:w="352" w:type="dxa"/>
            <w:tcBorders>
              <w:top w:val="nil"/>
              <w:left w:val="nil"/>
              <w:bottom w:val="nil"/>
              <w:right w:val="nil"/>
            </w:tcBorders>
            <w:shd w:val="clear" w:color="auto" w:fill="auto"/>
            <w:noWrap/>
            <w:vAlign w:val="bottom"/>
            <w:hideMark/>
          </w:tcPr>
          <w:p w14:paraId="09F1342A" w14:textId="77777777" w:rsidR="00EC45A1" w:rsidRPr="00EC45A1" w:rsidRDefault="00EC45A1" w:rsidP="00EC45A1">
            <w:pPr>
              <w:jc w:val="center"/>
              <w:rPr>
                <w:ins w:id="3378" w:author="Dave Contreras" w:date="2019-07-19T09:29:00Z"/>
                <w:rFonts w:ascii="Calibri" w:eastAsia="Times New Roman" w:hAnsi="Calibri" w:cs="Times New Roman"/>
                <w:color w:val="000000"/>
              </w:rPr>
            </w:pPr>
            <w:ins w:id="3379"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056AF685" w14:textId="77777777" w:rsidR="00EC45A1" w:rsidRPr="00EC45A1" w:rsidRDefault="00EC45A1" w:rsidP="00EC45A1">
            <w:pPr>
              <w:jc w:val="center"/>
              <w:rPr>
                <w:ins w:id="3380" w:author="Dave Contreras" w:date="2019-07-19T09:29:00Z"/>
                <w:rFonts w:ascii="Calibri" w:eastAsia="Times New Roman" w:hAnsi="Calibri" w:cs="Times New Roman"/>
                <w:color w:val="000000"/>
              </w:rPr>
            </w:pPr>
            <w:ins w:id="3381" w:author="Dave Contreras" w:date="2019-07-19T09:29:00Z">
              <w:r w:rsidRPr="00EC45A1">
                <w:rPr>
                  <w:rFonts w:ascii="Calibri" w:eastAsia="Times New Roman" w:hAnsi="Calibri" w:cs="Times New Roman"/>
                  <w:color w:val="000000"/>
                </w:rPr>
                <w:t>0.49633</w:t>
              </w:r>
            </w:ins>
          </w:p>
        </w:tc>
        <w:tc>
          <w:tcPr>
            <w:tcW w:w="1206" w:type="dxa"/>
            <w:tcBorders>
              <w:top w:val="nil"/>
              <w:left w:val="nil"/>
              <w:bottom w:val="nil"/>
              <w:right w:val="nil"/>
            </w:tcBorders>
            <w:shd w:val="clear" w:color="auto" w:fill="auto"/>
            <w:noWrap/>
            <w:vAlign w:val="bottom"/>
            <w:hideMark/>
          </w:tcPr>
          <w:p w14:paraId="737FF5D3" w14:textId="77777777" w:rsidR="00EC45A1" w:rsidRPr="00EC45A1" w:rsidRDefault="00EC45A1" w:rsidP="00EC45A1">
            <w:pPr>
              <w:jc w:val="center"/>
              <w:rPr>
                <w:ins w:id="3382" w:author="Dave Contreras" w:date="2019-07-19T09:29:00Z"/>
                <w:rFonts w:ascii="Calibri" w:eastAsia="Times New Roman" w:hAnsi="Calibri" w:cs="Times New Roman"/>
                <w:color w:val="000000"/>
              </w:rPr>
            </w:pPr>
            <w:ins w:id="3383" w:author="Dave Contreras" w:date="2019-07-19T09:29:00Z">
              <w:r w:rsidRPr="00EC45A1">
                <w:rPr>
                  <w:rFonts w:ascii="Calibri" w:eastAsia="Times New Roman" w:hAnsi="Calibri" w:cs="Times New Roman"/>
                  <w:color w:val="000000"/>
                </w:rPr>
                <w:t>0.49633</w:t>
              </w:r>
            </w:ins>
          </w:p>
        </w:tc>
        <w:tc>
          <w:tcPr>
            <w:tcW w:w="1087" w:type="dxa"/>
            <w:tcBorders>
              <w:top w:val="nil"/>
              <w:left w:val="nil"/>
              <w:bottom w:val="nil"/>
              <w:right w:val="nil"/>
            </w:tcBorders>
            <w:shd w:val="clear" w:color="auto" w:fill="auto"/>
            <w:noWrap/>
            <w:vAlign w:val="bottom"/>
            <w:hideMark/>
          </w:tcPr>
          <w:p w14:paraId="0F06919F" w14:textId="77777777" w:rsidR="00EC45A1" w:rsidRPr="00EC45A1" w:rsidRDefault="00EC45A1" w:rsidP="00EC45A1">
            <w:pPr>
              <w:jc w:val="center"/>
              <w:rPr>
                <w:ins w:id="3384" w:author="Dave Contreras" w:date="2019-07-19T09:29:00Z"/>
                <w:rFonts w:ascii="Calibri" w:eastAsia="Times New Roman" w:hAnsi="Calibri" w:cs="Times New Roman"/>
                <w:color w:val="000000"/>
              </w:rPr>
            </w:pPr>
            <w:ins w:id="3385" w:author="Dave Contreras" w:date="2019-07-19T09:29:00Z">
              <w:r w:rsidRPr="00EC45A1">
                <w:rPr>
                  <w:rFonts w:ascii="Calibri" w:eastAsia="Times New Roman" w:hAnsi="Calibri" w:cs="Times New Roman"/>
                  <w:color w:val="000000"/>
                </w:rPr>
                <w:t>5.0513</w:t>
              </w:r>
            </w:ins>
          </w:p>
        </w:tc>
        <w:tc>
          <w:tcPr>
            <w:tcW w:w="1047" w:type="dxa"/>
            <w:tcBorders>
              <w:top w:val="nil"/>
              <w:left w:val="nil"/>
              <w:bottom w:val="nil"/>
              <w:right w:val="nil"/>
            </w:tcBorders>
            <w:shd w:val="clear" w:color="auto" w:fill="auto"/>
            <w:noWrap/>
            <w:vAlign w:val="bottom"/>
            <w:hideMark/>
          </w:tcPr>
          <w:p w14:paraId="0A0D3EE2" w14:textId="77777777" w:rsidR="00EC45A1" w:rsidRPr="00EC45A1" w:rsidRDefault="00EC45A1" w:rsidP="00EC45A1">
            <w:pPr>
              <w:jc w:val="center"/>
              <w:rPr>
                <w:ins w:id="3386" w:author="Dave Contreras" w:date="2019-07-19T09:29:00Z"/>
                <w:rFonts w:ascii="Calibri" w:eastAsia="Times New Roman" w:hAnsi="Calibri" w:cs="Times New Roman"/>
                <w:color w:val="000000"/>
              </w:rPr>
            </w:pPr>
            <w:ins w:id="3387" w:author="Dave Contreras" w:date="2019-07-19T09:29:00Z">
              <w:r w:rsidRPr="00EC45A1">
                <w:rPr>
                  <w:rFonts w:ascii="Calibri" w:eastAsia="Times New Roman" w:hAnsi="Calibri" w:cs="Times New Roman"/>
                  <w:color w:val="000000"/>
                </w:rPr>
                <w:t>0.16839</w:t>
              </w:r>
            </w:ins>
          </w:p>
        </w:tc>
        <w:tc>
          <w:tcPr>
            <w:tcW w:w="1262" w:type="dxa"/>
            <w:tcBorders>
              <w:top w:val="nil"/>
              <w:left w:val="nil"/>
              <w:bottom w:val="nil"/>
              <w:right w:val="nil"/>
            </w:tcBorders>
            <w:shd w:val="clear" w:color="auto" w:fill="auto"/>
            <w:noWrap/>
            <w:vAlign w:val="bottom"/>
            <w:hideMark/>
          </w:tcPr>
          <w:p w14:paraId="39320778" w14:textId="77777777" w:rsidR="00EC45A1" w:rsidRPr="00EC45A1" w:rsidRDefault="00EC45A1" w:rsidP="00EC45A1">
            <w:pPr>
              <w:jc w:val="center"/>
              <w:rPr>
                <w:ins w:id="3388" w:author="Dave Contreras" w:date="2019-07-19T09:29:00Z"/>
                <w:rFonts w:ascii="Calibri" w:eastAsia="Times New Roman" w:hAnsi="Calibri" w:cs="Times New Roman"/>
                <w:color w:val="000000"/>
              </w:rPr>
            </w:pPr>
            <w:ins w:id="3389" w:author="Dave Contreras" w:date="2019-07-19T09:29:00Z">
              <w:r w:rsidRPr="00EC45A1">
                <w:rPr>
                  <w:rFonts w:ascii="Calibri" w:eastAsia="Times New Roman" w:hAnsi="Calibri" w:cs="Times New Roman"/>
                  <w:color w:val="000000"/>
                </w:rPr>
                <w:t>0.003 *</w:t>
              </w:r>
            </w:ins>
          </w:p>
        </w:tc>
      </w:tr>
      <w:tr w:rsidR="00EC45A1" w:rsidRPr="00EC45A1" w14:paraId="6256FDBA" w14:textId="77777777" w:rsidTr="00EC45A1">
        <w:trPr>
          <w:trHeight w:val="300"/>
          <w:ins w:id="3390" w:author="Dave Contreras" w:date="2019-07-19T09:29:00Z"/>
        </w:trPr>
        <w:tc>
          <w:tcPr>
            <w:tcW w:w="1314" w:type="dxa"/>
            <w:tcBorders>
              <w:top w:val="nil"/>
              <w:left w:val="nil"/>
              <w:bottom w:val="nil"/>
              <w:right w:val="nil"/>
            </w:tcBorders>
            <w:shd w:val="clear" w:color="auto" w:fill="auto"/>
            <w:noWrap/>
            <w:vAlign w:val="bottom"/>
            <w:hideMark/>
          </w:tcPr>
          <w:p w14:paraId="17DA6596" w14:textId="77777777" w:rsidR="00EC45A1" w:rsidRPr="00EC45A1" w:rsidRDefault="00EC45A1" w:rsidP="00EC45A1">
            <w:pPr>
              <w:rPr>
                <w:ins w:id="3391" w:author="Dave Contreras" w:date="2019-07-19T09:29:00Z"/>
                <w:rFonts w:ascii="Calibri" w:eastAsia="Times New Roman" w:hAnsi="Calibri" w:cs="Times New Roman"/>
                <w:color w:val="000000"/>
              </w:rPr>
            </w:pPr>
            <w:ins w:id="3392" w:author="Dave Contreras" w:date="2019-07-19T09:29:00Z">
              <w:r w:rsidRPr="00EC45A1">
                <w:rPr>
                  <w:rFonts w:ascii="Calibri" w:eastAsia="Times New Roman" w:hAnsi="Calibri" w:cs="Times New Roman"/>
                  <w:color w:val="000000"/>
                </w:rPr>
                <w:t>Residuals</w:t>
              </w:r>
            </w:ins>
          </w:p>
        </w:tc>
        <w:tc>
          <w:tcPr>
            <w:tcW w:w="352" w:type="dxa"/>
            <w:tcBorders>
              <w:top w:val="nil"/>
              <w:left w:val="nil"/>
              <w:bottom w:val="nil"/>
              <w:right w:val="nil"/>
            </w:tcBorders>
            <w:shd w:val="clear" w:color="auto" w:fill="auto"/>
            <w:noWrap/>
            <w:vAlign w:val="bottom"/>
            <w:hideMark/>
          </w:tcPr>
          <w:p w14:paraId="3077F5E6" w14:textId="77777777" w:rsidR="00EC45A1" w:rsidRPr="00EC45A1" w:rsidRDefault="00EC45A1" w:rsidP="00EC45A1">
            <w:pPr>
              <w:jc w:val="center"/>
              <w:rPr>
                <w:ins w:id="3393" w:author="Dave Contreras" w:date="2019-07-19T09:29:00Z"/>
                <w:rFonts w:ascii="Calibri" w:eastAsia="Times New Roman" w:hAnsi="Calibri" w:cs="Times New Roman"/>
                <w:color w:val="000000"/>
              </w:rPr>
            </w:pPr>
            <w:ins w:id="3394" w:author="Dave Contreras" w:date="2019-07-19T09:29:00Z">
              <w:r w:rsidRPr="00EC45A1">
                <w:rPr>
                  <w:rFonts w:ascii="Calibri" w:eastAsia="Times New Roman" w:hAnsi="Calibri" w:cs="Times New Roman"/>
                  <w:color w:val="000000"/>
                </w:rPr>
                <w:t>18</w:t>
              </w:r>
            </w:ins>
          </w:p>
        </w:tc>
        <w:tc>
          <w:tcPr>
            <w:tcW w:w="1452" w:type="dxa"/>
            <w:tcBorders>
              <w:top w:val="nil"/>
              <w:left w:val="nil"/>
              <w:bottom w:val="nil"/>
              <w:right w:val="nil"/>
            </w:tcBorders>
            <w:shd w:val="clear" w:color="auto" w:fill="auto"/>
            <w:noWrap/>
            <w:vAlign w:val="bottom"/>
            <w:hideMark/>
          </w:tcPr>
          <w:p w14:paraId="05213A32" w14:textId="77777777" w:rsidR="00EC45A1" w:rsidRPr="00EC45A1" w:rsidRDefault="00EC45A1" w:rsidP="00EC45A1">
            <w:pPr>
              <w:jc w:val="center"/>
              <w:rPr>
                <w:ins w:id="3395" w:author="Dave Contreras" w:date="2019-07-19T09:29:00Z"/>
                <w:rFonts w:ascii="Calibri" w:eastAsia="Times New Roman" w:hAnsi="Calibri" w:cs="Times New Roman"/>
                <w:color w:val="000000"/>
              </w:rPr>
            </w:pPr>
            <w:ins w:id="3396" w:author="Dave Contreras" w:date="2019-07-19T09:29:00Z">
              <w:r w:rsidRPr="00EC45A1">
                <w:rPr>
                  <w:rFonts w:ascii="Calibri" w:eastAsia="Times New Roman" w:hAnsi="Calibri" w:cs="Times New Roman"/>
                  <w:color w:val="000000"/>
                </w:rPr>
                <w:t>1.76865</w:t>
              </w:r>
            </w:ins>
          </w:p>
        </w:tc>
        <w:tc>
          <w:tcPr>
            <w:tcW w:w="1206" w:type="dxa"/>
            <w:tcBorders>
              <w:top w:val="nil"/>
              <w:left w:val="nil"/>
              <w:bottom w:val="nil"/>
              <w:right w:val="nil"/>
            </w:tcBorders>
            <w:shd w:val="clear" w:color="auto" w:fill="auto"/>
            <w:noWrap/>
            <w:vAlign w:val="bottom"/>
            <w:hideMark/>
          </w:tcPr>
          <w:p w14:paraId="66C24822" w14:textId="77777777" w:rsidR="00EC45A1" w:rsidRPr="00EC45A1" w:rsidRDefault="00EC45A1" w:rsidP="00EC45A1">
            <w:pPr>
              <w:jc w:val="center"/>
              <w:rPr>
                <w:ins w:id="3397" w:author="Dave Contreras" w:date="2019-07-19T09:29:00Z"/>
                <w:rFonts w:ascii="Calibri" w:eastAsia="Times New Roman" w:hAnsi="Calibri" w:cs="Times New Roman"/>
                <w:color w:val="000000"/>
              </w:rPr>
            </w:pPr>
            <w:ins w:id="3398" w:author="Dave Contreras" w:date="2019-07-19T09:29:00Z">
              <w:r w:rsidRPr="00EC45A1">
                <w:rPr>
                  <w:rFonts w:ascii="Calibri" w:eastAsia="Times New Roman" w:hAnsi="Calibri" w:cs="Times New Roman"/>
                  <w:color w:val="000000"/>
                </w:rPr>
                <w:t>0.09826</w:t>
              </w:r>
            </w:ins>
          </w:p>
        </w:tc>
        <w:tc>
          <w:tcPr>
            <w:tcW w:w="1087" w:type="dxa"/>
            <w:tcBorders>
              <w:top w:val="nil"/>
              <w:left w:val="nil"/>
              <w:bottom w:val="nil"/>
              <w:right w:val="nil"/>
            </w:tcBorders>
            <w:shd w:val="clear" w:color="auto" w:fill="auto"/>
            <w:noWrap/>
            <w:vAlign w:val="bottom"/>
            <w:hideMark/>
          </w:tcPr>
          <w:p w14:paraId="4656347E" w14:textId="77777777" w:rsidR="00EC45A1" w:rsidRPr="00EC45A1" w:rsidRDefault="00EC45A1" w:rsidP="00EC45A1">
            <w:pPr>
              <w:jc w:val="center"/>
              <w:rPr>
                <w:ins w:id="3399"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74288E14" w14:textId="77777777" w:rsidR="00EC45A1" w:rsidRPr="00EC45A1" w:rsidRDefault="00EC45A1" w:rsidP="00EC45A1">
            <w:pPr>
              <w:jc w:val="center"/>
              <w:rPr>
                <w:ins w:id="3400" w:author="Dave Contreras" w:date="2019-07-19T09:29:00Z"/>
                <w:rFonts w:ascii="Calibri" w:eastAsia="Times New Roman" w:hAnsi="Calibri" w:cs="Times New Roman"/>
                <w:color w:val="000000"/>
              </w:rPr>
            </w:pPr>
            <w:ins w:id="3401" w:author="Dave Contreras" w:date="2019-07-19T09:29:00Z">
              <w:r w:rsidRPr="00EC45A1">
                <w:rPr>
                  <w:rFonts w:ascii="Calibri" w:eastAsia="Times New Roman" w:hAnsi="Calibri" w:cs="Times New Roman"/>
                  <w:color w:val="000000"/>
                </w:rPr>
                <w:t>0.60004</w:t>
              </w:r>
            </w:ins>
          </w:p>
        </w:tc>
        <w:tc>
          <w:tcPr>
            <w:tcW w:w="1262" w:type="dxa"/>
            <w:tcBorders>
              <w:top w:val="nil"/>
              <w:left w:val="nil"/>
              <w:bottom w:val="nil"/>
              <w:right w:val="nil"/>
            </w:tcBorders>
            <w:shd w:val="clear" w:color="auto" w:fill="auto"/>
            <w:noWrap/>
            <w:vAlign w:val="bottom"/>
            <w:hideMark/>
          </w:tcPr>
          <w:p w14:paraId="52DF79F8" w14:textId="77777777" w:rsidR="00EC45A1" w:rsidRPr="00EC45A1" w:rsidRDefault="00EC45A1" w:rsidP="00EC45A1">
            <w:pPr>
              <w:jc w:val="center"/>
              <w:rPr>
                <w:ins w:id="3402" w:author="Dave Contreras" w:date="2019-07-19T09:29:00Z"/>
                <w:rFonts w:ascii="Calibri" w:eastAsia="Times New Roman" w:hAnsi="Calibri" w:cs="Times New Roman"/>
                <w:color w:val="000000"/>
              </w:rPr>
            </w:pPr>
          </w:p>
        </w:tc>
      </w:tr>
      <w:tr w:rsidR="00EC45A1" w:rsidRPr="00EC45A1" w14:paraId="3C176DCB" w14:textId="77777777" w:rsidTr="00EC45A1">
        <w:trPr>
          <w:trHeight w:val="300"/>
          <w:ins w:id="3403" w:author="Dave Contreras" w:date="2019-07-19T09:29:00Z"/>
        </w:trPr>
        <w:tc>
          <w:tcPr>
            <w:tcW w:w="1314" w:type="dxa"/>
            <w:tcBorders>
              <w:top w:val="nil"/>
              <w:left w:val="nil"/>
              <w:bottom w:val="nil"/>
              <w:right w:val="nil"/>
            </w:tcBorders>
            <w:shd w:val="clear" w:color="auto" w:fill="auto"/>
            <w:noWrap/>
            <w:vAlign w:val="bottom"/>
            <w:hideMark/>
          </w:tcPr>
          <w:p w14:paraId="3E50B238" w14:textId="77777777" w:rsidR="00EC45A1" w:rsidRPr="00EC45A1" w:rsidRDefault="00EC45A1" w:rsidP="00EC45A1">
            <w:pPr>
              <w:rPr>
                <w:ins w:id="3404" w:author="Dave Contreras" w:date="2019-07-19T09:29:00Z"/>
                <w:rFonts w:ascii="Calibri" w:eastAsia="Times New Roman" w:hAnsi="Calibri" w:cs="Times New Roman"/>
                <w:color w:val="000000"/>
              </w:rPr>
            </w:pPr>
            <w:ins w:id="3405" w:author="Dave Contreras" w:date="2019-07-19T09:29:00Z">
              <w:r w:rsidRPr="00EC45A1">
                <w:rPr>
                  <w:rFonts w:ascii="Calibri" w:eastAsia="Times New Roman" w:hAnsi="Calibri" w:cs="Times New Roman"/>
                  <w:color w:val="000000"/>
                </w:rPr>
                <w:t>Total</w:t>
              </w:r>
            </w:ins>
          </w:p>
        </w:tc>
        <w:tc>
          <w:tcPr>
            <w:tcW w:w="352" w:type="dxa"/>
            <w:tcBorders>
              <w:top w:val="nil"/>
              <w:left w:val="nil"/>
              <w:bottom w:val="nil"/>
              <w:right w:val="nil"/>
            </w:tcBorders>
            <w:shd w:val="clear" w:color="auto" w:fill="auto"/>
            <w:noWrap/>
            <w:vAlign w:val="bottom"/>
            <w:hideMark/>
          </w:tcPr>
          <w:p w14:paraId="38D1EC88" w14:textId="77777777" w:rsidR="00EC45A1" w:rsidRPr="00EC45A1" w:rsidRDefault="00EC45A1" w:rsidP="00EC45A1">
            <w:pPr>
              <w:jc w:val="center"/>
              <w:rPr>
                <w:ins w:id="3406" w:author="Dave Contreras" w:date="2019-07-19T09:29:00Z"/>
                <w:rFonts w:ascii="Calibri" w:eastAsia="Times New Roman" w:hAnsi="Calibri" w:cs="Times New Roman"/>
                <w:color w:val="000000"/>
              </w:rPr>
            </w:pPr>
            <w:ins w:id="3407" w:author="Dave Contreras" w:date="2019-07-19T09:29:00Z">
              <w:r w:rsidRPr="00EC45A1">
                <w:rPr>
                  <w:rFonts w:ascii="Calibri" w:eastAsia="Times New Roman" w:hAnsi="Calibri" w:cs="Times New Roman"/>
                  <w:color w:val="000000"/>
                </w:rPr>
                <w:t>23</w:t>
              </w:r>
            </w:ins>
          </w:p>
        </w:tc>
        <w:tc>
          <w:tcPr>
            <w:tcW w:w="1452" w:type="dxa"/>
            <w:tcBorders>
              <w:top w:val="nil"/>
              <w:left w:val="nil"/>
              <w:bottom w:val="nil"/>
              <w:right w:val="nil"/>
            </w:tcBorders>
            <w:shd w:val="clear" w:color="auto" w:fill="auto"/>
            <w:noWrap/>
            <w:vAlign w:val="bottom"/>
            <w:hideMark/>
          </w:tcPr>
          <w:p w14:paraId="686BDD3E" w14:textId="77777777" w:rsidR="00EC45A1" w:rsidRPr="00EC45A1" w:rsidRDefault="00EC45A1" w:rsidP="00EC45A1">
            <w:pPr>
              <w:jc w:val="center"/>
              <w:rPr>
                <w:ins w:id="3408" w:author="Dave Contreras" w:date="2019-07-19T09:29:00Z"/>
                <w:rFonts w:ascii="Calibri" w:eastAsia="Times New Roman" w:hAnsi="Calibri" w:cs="Times New Roman"/>
                <w:color w:val="000000"/>
              </w:rPr>
            </w:pPr>
            <w:ins w:id="3409" w:author="Dave Contreras" w:date="2019-07-19T09:29:00Z">
              <w:r w:rsidRPr="00EC45A1">
                <w:rPr>
                  <w:rFonts w:ascii="Calibri" w:eastAsia="Times New Roman" w:hAnsi="Calibri" w:cs="Times New Roman"/>
                  <w:color w:val="000000"/>
                </w:rPr>
                <w:t>2.94755</w:t>
              </w:r>
            </w:ins>
          </w:p>
        </w:tc>
        <w:tc>
          <w:tcPr>
            <w:tcW w:w="1206" w:type="dxa"/>
            <w:tcBorders>
              <w:top w:val="nil"/>
              <w:left w:val="nil"/>
              <w:bottom w:val="nil"/>
              <w:right w:val="nil"/>
            </w:tcBorders>
            <w:shd w:val="clear" w:color="auto" w:fill="auto"/>
            <w:noWrap/>
            <w:vAlign w:val="bottom"/>
            <w:hideMark/>
          </w:tcPr>
          <w:p w14:paraId="0D138A70" w14:textId="77777777" w:rsidR="00EC45A1" w:rsidRPr="00EC45A1" w:rsidRDefault="00EC45A1" w:rsidP="00EC45A1">
            <w:pPr>
              <w:jc w:val="center"/>
              <w:rPr>
                <w:ins w:id="3410" w:author="Dave Contreras" w:date="2019-07-19T09:29:00Z"/>
                <w:rFonts w:ascii="Calibri" w:eastAsia="Times New Roman" w:hAnsi="Calibri" w:cs="Times New Roman"/>
                <w:color w:val="000000"/>
              </w:rPr>
            </w:pPr>
          </w:p>
        </w:tc>
        <w:tc>
          <w:tcPr>
            <w:tcW w:w="1087" w:type="dxa"/>
            <w:tcBorders>
              <w:top w:val="nil"/>
              <w:left w:val="nil"/>
              <w:bottom w:val="nil"/>
              <w:right w:val="nil"/>
            </w:tcBorders>
            <w:shd w:val="clear" w:color="auto" w:fill="auto"/>
            <w:noWrap/>
            <w:vAlign w:val="bottom"/>
            <w:hideMark/>
          </w:tcPr>
          <w:p w14:paraId="41B2A847" w14:textId="77777777" w:rsidR="00EC45A1" w:rsidRPr="00EC45A1" w:rsidRDefault="00EC45A1" w:rsidP="00EC45A1">
            <w:pPr>
              <w:jc w:val="center"/>
              <w:rPr>
                <w:ins w:id="3411"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7DEE9178" w14:textId="77777777" w:rsidR="00EC45A1" w:rsidRPr="00EC45A1" w:rsidRDefault="00EC45A1" w:rsidP="00EC45A1">
            <w:pPr>
              <w:jc w:val="center"/>
              <w:rPr>
                <w:ins w:id="3412" w:author="Dave Contreras" w:date="2019-07-19T09:29:00Z"/>
                <w:rFonts w:ascii="Calibri" w:eastAsia="Times New Roman" w:hAnsi="Calibri" w:cs="Times New Roman"/>
                <w:color w:val="000000"/>
              </w:rPr>
            </w:pPr>
            <w:ins w:id="3413"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444F9517" w14:textId="77777777" w:rsidR="00EC45A1" w:rsidRPr="00EC45A1" w:rsidRDefault="00EC45A1" w:rsidP="00EC45A1">
            <w:pPr>
              <w:jc w:val="center"/>
              <w:rPr>
                <w:ins w:id="3414" w:author="Dave Contreras" w:date="2019-07-19T09:29:00Z"/>
                <w:rFonts w:ascii="Calibri" w:eastAsia="Times New Roman" w:hAnsi="Calibri" w:cs="Times New Roman"/>
                <w:color w:val="000000"/>
              </w:rPr>
            </w:pPr>
          </w:p>
        </w:tc>
      </w:tr>
      <w:tr w:rsidR="00EC45A1" w:rsidRPr="00EC45A1" w14:paraId="4431CF41" w14:textId="77777777" w:rsidTr="00EC45A1">
        <w:trPr>
          <w:trHeight w:val="300"/>
          <w:ins w:id="3415" w:author="Dave Contreras" w:date="2019-07-19T09:29:00Z"/>
        </w:trPr>
        <w:tc>
          <w:tcPr>
            <w:tcW w:w="1314" w:type="dxa"/>
            <w:tcBorders>
              <w:top w:val="nil"/>
              <w:left w:val="nil"/>
              <w:bottom w:val="nil"/>
              <w:right w:val="nil"/>
            </w:tcBorders>
            <w:shd w:val="clear" w:color="auto" w:fill="auto"/>
            <w:noWrap/>
            <w:vAlign w:val="bottom"/>
            <w:hideMark/>
          </w:tcPr>
          <w:p w14:paraId="69DBE7CD" w14:textId="77777777" w:rsidR="00EC45A1" w:rsidRPr="00EC45A1" w:rsidRDefault="00EC45A1" w:rsidP="00EC45A1">
            <w:pPr>
              <w:jc w:val="center"/>
              <w:rPr>
                <w:ins w:id="3416" w:author="Dave Contreras" w:date="2019-07-19T09:29:00Z"/>
                <w:rFonts w:ascii="Times New Roman" w:eastAsia="Times New Roman" w:hAnsi="Times New Roman" w:cs="Times New Roman"/>
                <w:sz w:val="20"/>
                <w:szCs w:val="20"/>
              </w:rPr>
            </w:pPr>
          </w:p>
        </w:tc>
        <w:tc>
          <w:tcPr>
            <w:tcW w:w="352" w:type="dxa"/>
            <w:tcBorders>
              <w:top w:val="nil"/>
              <w:left w:val="nil"/>
              <w:bottom w:val="nil"/>
              <w:right w:val="nil"/>
            </w:tcBorders>
            <w:shd w:val="clear" w:color="auto" w:fill="auto"/>
            <w:noWrap/>
            <w:vAlign w:val="bottom"/>
            <w:hideMark/>
          </w:tcPr>
          <w:p w14:paraId="34588242" w14:textId="77777777" w:rsidR="00EC45A1" w:rsidRPr="00EC45A1" w:rsidRDefault="00EC45A1" w:rsidP="00EC45A1">
            <w:pPr>
              <w:rPr>
                <w:ins w:id="3417" w:author="Dave Contreras"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4289EF33" w14:textId="77777777" w:rsidR="00EC45A1" w:rsidRPr="00EC45A1" w:rsidRDefault="00EC45A1" w:rsidP="00EC45A1">
            <w:pPr>
              <w:jc w:val="center"/>
              <w:rPr>
                <w:ins w:id="3418" w:author="Dave Contreras"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40AA4D78" w14:textId="77777777" w:rsidR="00EC45A1" w:rsidRPr="00EC45A1" w:rsidRDefault="00EC45A1" w:rsidP="00EC45A1">
            <w:pPr>
              <w:jc w:val="center"/>
              <w:rPr>
                <w:ins w:id="3419" w:author="Dave Contreras" w:date="2019-07-19T09:29:00Z"/>
                <w:rFonts w:ascii="Times New Roman" w:eastAsia="Times New Roman" w:hAnsi="Times New Roman" w:cs="Times New Roman"/>
                <w:sz w:val="20"/>
                <w:szCs w:val="20"/>
              </w:rPr>
            </w:pPr>
          </w:p>
        </w:tc>
        <w:tc>
          <w:tcPr>
            <w:tcW w:w="1087" w:type="dxa"/>
            <w:tcBorders>
              <w:top w:val="nil"/>
              <w:left w:val="nil"/>
              <w:bottom w:val="nil"/>
              <w:right w:val="nil"/>
            </w:tcBorders>
            <w:shd w:val="clear" w:color="auto" w:fill="auto"/>
            <w:noWrap/>
            <w:vAlign w:val="bottom"/>
            <w:hideMark/>
          </w:tcPr>
          <w:p w14:paraId="606ADB8B" w14:textId="77777777" w:rsidR="00EC45A1" w:rsidRPr="00EC45A1" w:rsidRDefault="00EC45A1" w:rsidP="00EC45A1">
            <w:pPr>
              <w:jc w:val="center"/>
              <w:rPr>
                <w:ins w:id="3420"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7E75535C" w14:textId="77777777" w:rsidR="00EC45A1" w:rsidRPr="00EC45A1" w:rsidRDefault="00EC45A1" w:rsidP="00EC45A1">
            <w:pPr>
              <w:jc w:val="center"/>
              <w:rPr>
                <w:ins w:id="3421" w:author="Dave Contreras"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760BF7E4" w14:textId="77777777" w:rsidR="00EC45A1" w:rsidRPr="00EC45A1" w:rsidRDefault="00EC45A1" w:rsidP="00EC45A1">
            <w:pPr>
              <w:jc w:val="center"/>
              <w:rPr>
                <w:ins w:id="3422" w:author="Dave Contreras" w:date="2019-07-19T09:29:00Z"/>
                <w:rFonts w:ascii="Times New Roman" w:eastAsia="Times New Roman" w:hAnsi="Times New Roman" w:cs="Times New Roman"/>
                <w:sz w:val="20"/>
                <w:szCs w:val="20"/>
              </w:rPr>
            </w:pPr>
          </w:p>
        </w:tc>
      </w:tr>
      <w:tr w:rsidR="00EC45A1" w:rsidRPr="00EC45A1" w14:paraId="0C333245" w14:textId="77777777" w:rsidTr="00EC45A1">
        <w:trPr>
          <w:trHeight w:val="300"/>
          <w:ins w:id="3423" w:author="Dave Contreras" w:date="2019-07-19T09:29:00Z"/>
        </w:trPr>
        <w:tc>
          <w:tcPr>
            <w:tcW w:w="7720" w:type="dxa"/>
            <w:gridSpan w:val="7"/>
            <w:tcBorders>
              <w:top w:val="single" w:sz="4" w:space="0" w:color="auto"/>
              <w:left w:val="nil"/>
              <w:bottom w:val="single" w:sz="4" w:space="0" w:color="auto"/>
              <w:right w:val="nil"/>
            </w:tcBorders>
            <w:shd w:val="clear" w:color="auto" w:fill="auto"/>
            <w:noWrap/>
            <w:vAlign w:val="bottom"/>
            <w:hideMark/>
          </w:tcPr>
          <w:p w14:paraId="45E8B9F8" w14:textId="77777777" w:rsidR="00EC45A1" w:rsidRPr="00EC45A1" w:rsidRDefault="00EC45A1" w:rsidP="00EC45A1">
            <w:pPr>
              <w:jc w:val="center"/>
              <w:rPr>
                <w:ins w:id="3424" w:author="Dave Contreras" w:date="2019-07-19T09:29:00Z"/>
                <w:rFonts w:ascii="Calibri" w:eastAsia="Times New Roman" w:hAnsi="Calibri" w:cs="Times New Roman"/>
                <w:b/>
                <w:bCs/>
                <w:color w:val="000000"/>
              </w:rPr>
            </w:pPr>
            <w:proofErr w:type="spellStart"/>
            <w:ins w:id="3425" w:author="Dave Contreras" w:date="2019-07-19T09:29:00Z">
              <w:r w:rsidRPr="00EC45A1">
                <w:rPr>
                  <w:rFonts w:ascii="Calibri" w:eastAsia="Times New Roman" w:hAnsi="Calibri" w:cs="Times New Roman"/>
                  <w:b/>
                  <w:bCs/>
                  <w:color w:val="000000"/>
                </w:rPr>
                <w:t>Bradmoor</w:t>
              </w:r>
              <w:proofErr w:type="spellEnd"/>
              <w:r w:rsidRPr="00EC45A1">
                <w:rPr>
                  <w:rFonts w:ascii="Calibri" w:eastAsia="Times New Roman" w:hAnsi="Calibri" w:cs="Times New Roman"/>
                  <w:b/>
                  <w:bCs/>
                  <w:color w:val="000000"/>
                </w:rPr>
                <w:t xml:space="preserve"> Island</w:t>
              </w:r>
            </w:ins>
          </w:p>
        </w:tc>
      </w:tr>
      <w:tr w:rsidR="00EC45A1" w:rsidRPr="00EC45A1" w14:paraId="161656BB" w14:textId="77777777" w:rsidTr="00EC45A1">
        <w:trPr>
          <w:trHeight w:val="300"/>
          <w:ins w:id="3426" w:author="Dave Contreras" w:date="2019-07-19T09:29:00Z"/>
        </w:trPr>
        <w:tc>
          <w:tcPr>
            <w:tcW w:w="1314" w:type="dxa"/>
            <w:tcBorders>
              <w:top w:val="nil"/>
              <w:left w:val="nil"/>
              <w:bottom w:val="single" w:sz="4" w:space="0" w:color="auto"/>
              <w:right w:val="nil"/>
            </w:tcBorders>
            <w:shd w:val="clear" w:color="auto" w:fill="auto"/>
            <w:noWrap/>
            <w:vAlign w:val="bottom"/>
            <w:hideMark/>
          </w:tcPr>
          <w:p w14:paraId="231C2602" w14:textId="77777777" w:rsidR="00EC45A1" w:rsidRPr="00EC45A1" w:rsidRDefault="00EC45A1" w:rsidP="00EC45A1">
            <w:pPr>
              <w:rPr>
                <w:ins w:id="3427" w:author="Dave Contreras" w:date="2019-07-19T09:29:00Z"/>
                <w:rFonts w:ascii="Calibri" w:eastAsia="Times New Roman" w:hAnsi="Calibri" w:cs="Times New Roman"/>
                <w:b/>
                <w:bCs/>
                <w:color w:val="000000"/>
              </w:rPr>
            </w:pPr>
            <w:ins w:id="3428" w:author="Dave Contreras" w:date="2019-07-19T09:29:00Z">
              <w:r w:rsidRPr="00EC45A1">
                <w:rPr>
                  <w:rFonts w:ascii="Calibri" w:eastAsia="Times New Roman" w:hAnsi="Calibri" w:cs="Times New Roman"/>
                  <w:b/>
                  <w:bCs/>
                  <w:color w:val="000000"/>
                </w:rPr>
                <w:t> </w:t>
              </w:r>
            </w:ins>
          </w:p>
        </w:tc>
        <w:tc>
          <w:tcPr>
            <w:tcW w:w="352" w:type="dxa"/>
            <w:tcBorders>
              <w:top w:val="nil"/>
              <w:left w:val="nil"/>
              <w:bottom w:val="single" w:sz="4" w:space="0" w:color="auto"/>
              <w:right w:val="nil"/>
            </w:tcBorders>
            <w:shd w:val="clear" w:color="auto" w:fill="auto"/>
            <w:noWrap/>
            <w:vAlign w:val="bottom"/>
            <w:hideMark/>
          </w:tcPr>
          <w:p w14:paraId="09EAE343" w14:textId="77777777" w:rsidR="00EC45A1" w:rsidRPr="00EC45A1" w:rsidRDefault="00EC45A1" w:rsidP="00EC45A1">
            <w:pPr>
              <w:jc w:val="center"/>
              <w:rPr>
                <w:ins w:id="3429" w:author="Dave Contreras" w:date="2019-07-19T09:29:00Z"/>
                <w:rFonts w:ascii="Calibri" w:eastAsia="Times New Roman" w:hAnsi="Calibri" w:cs="Times New Roman"/>
                <w:b/>
                <w:bCs/>
                <w:color w:val="000000"/>
              </w:rPr>
            </w:pPr>
            <w:ins w:id="3430" w:author="Dave Contreras"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131D2E3A" w14:textId="77777777" w:rsidR="00EC45A1" w:rsidRPr="00EC45A1" w:rsidRDefault="00EC45A1" w:rsidP="00EC45A1">
            <w:pPr>
              <w:jc w:val="center"/>
              <w:rPr>
                <w:ins w:id="3431" w:author="Dave Contreras" w:date="2019-07-19T09:29:00Z"/>
                <w:rFonts w:ascii="Calibri" w:eastAsia="Times New Roman" w:hAnsi="Calibri" w:cs="Times New Roman"/>
                <w:b/>
                <w:bCs/>
                <w:color w:val="000000"/>
              </w:rPr>
            </w:pPr>
            <w:proofErr w:type="spellStart"/>
            <w:ins w:id="3432" w:author="Dave Contreras" w:date="2019-07-19T09:29:00Z">
              <w:r w:rsidRPr="00EC45A1">
                <w:rPr>
                  <w:rFonts w:ascii="Calibri" w:eastAsia="Times New Roman" w:hAnsi="Calibri" w:cs="Times New Roman"/>
                  <w:b/>
                  <w:bCs/>
                  <w:color w:val="000000"/>
                </w:rPr>
                <w:t>SumsOfSqs</w:t>
              </w:r>
              <w:proofErr w:type="spellEnd"/>
            </w:ins>
          </w:p>
        </w:tc>
        <w:tc>
          <w:tcPr>
            <w:tcW w:w="1206" w:type="dxa"/>
            <w:tcBorders>
              <w:top w:val="nil"/>
              <w:left w:val="nil"/>
              <w:bottom w:val="single" w:sz="4" w:space="0" w:color="auto"/>
              <w:right w:val="nil"/>
            </w:tcBorders>
            <w:shd w:val="clear" w:color="auto" w:fill="auto"/>
            <w:noWrap/>
            <w:vAlign w:val="bottom"/>
            <w:hideMark/>
          </w:tcPr>
          <w:p w14:paraId="618312FA" w14:textId="77777777" w:rsidR="00EC45A1" w:rsidRPr="00EC45A1" w:rsidRDefault="00EC45A1" w:rsidP="00EC45A1">
            <w:pPr>
              <w:jc w:val="center"/>
              <w:rPr>
                <w:ins w:id="3433" w:author="Dave Contreras" w:date="2019-07-19T09:29:00Z"/>
                <w:rFonts w:ascii="Calibri" w:eastAsia="Times New Roman" w:hAnsi="Calibri" w:cs="Times New Roman"/>
                <w:b/>
                <w:bCs/>
                <w:color w:val="000000"/>
              </w:rPr>
            </w:pPr>
            <w:proofErr w:type="spellStart"/>
            <w:ins w:id="3434" w:author="Dave Contreras" w:date="2019-07-19T09:29:00Z">
              <w:r w:rsidRPr="00EC45A1">
                <w:rPr>
                  <w:rFonts w:ascii="Calibri" w:eastAsia="Times New Roman" w:hAnsi="Calibri" w:cs="Times New Roman"/>
                  <w:b/>
                  <w:bCs/>
                  <w:color w:val="000000"/>
                </w:rPr>
                <w:t>MeanSqs</w:t>
              </w:r>
              <w:proofErr w:type="spellEnd"/>
            </w:ins>
          </w:p>
        </w:tc>
        <w:tc>
          <w:tcPr>
            <w:tcW w:w="1087" w:type="dxa"/>
            <w:tcBorders>
              <w:top w:val="nil"/>
              <w:left w:val="nil"/>
              <w:bottom w:val="single" w:sz="4" w:space="0" w:color="auto"/>
              <w:right w:val="nil"/>
            </w:tcBorders>
            <w:shd w:val="clear" w:color="auto" w:fill="auto"/>
            <w:noWrap/>
            <w:vAlign w:val="bottom"/>
            <w:hideMark/>
          </w:tcPr>
          <w:p w14:paraId="7C7BEB97" w14:textId="77777777" w:rsidR="00EC45A1" w:rsidRPr="00EC45A1" w:rsidRDefault="00EC45A1" w:rsidP="00EC45A1">
            <w:pPr>
              <w:jc w:val="center"/>
              <w:rPr>
                <w:ins w:id="3435" w:author="Dave Contreras" w:date="2019-07-19T09:29:00Z"/>
                <w:rFonts w:ascii="Calibri" w:eastAsia="Times New Roman" w:hAnsi="Calibri" w:cs="Times New Roman"/>
                <w:b/>
                <w:bCs/>
                <w:color w:val="000000"/>
              </w:rPr>
            </w:pPr>
            <w:proofErr w:type="spellStart"/>
            <w:proofErr w:type="gramStart"/>
            <w:ins w:id="3436" w:author="Dave Contreras" w:date="2019-07-19T09:29:00Z">
              <w:r w:rsidRPr="00EC45A1">
                <w:rPr>
                  <w:rFonts w:ascii="Calibri" w:eastAsia="Times New Roman" w:hAnsi="Calibri" w:cs="Times New Roman"/>
                  <w:b/>
                  <w:bCs/>
                  <w:color w:val="000000"/>
                </w:rPr>
                <w:t>F.Model</w:t>
              </w:r>
              <w:proofErr w:type="spellEnd"/>
              <w:proofErr w:type="gramEnd"/>
            </w:ins>
          </w:p>
        </w:tc>
        <w:tc>
          <w:tcPr>
            <w:tcW w:w="1047" w:type="dxa"/>
            <w:tcBorders>
              <w:top w:val="nil"/>
              <w:left w:val="nil"/>
              <w:bottom w:val="single" w:sz="4" w:space="0" w:color="auto"/>
              <w:right w:val="nil"/>
            </w:tcBorders>
            <w:shd w:val="clear" w:color="auto" w:fill="auto"/>
            <w:noWrap/>
            <w:vAlign w:val="bottom"/>
            <w:hideMark/>
          </w:tcPr>
          <w:p w14:paraId="3909F9D7" w14:textId="77777777" w:rsidR="00EC45A1" w:rsidRPr="00EC45A1" w:rsidRDefault="00EC45A1" w:rsidP="00EC45A1">
            <w:pPr>
              <w:jc w:val="center"/>
              <w:rPr>
                <w:ins w:id="3437" w:author="Dave Contreras" w:date="2019-07-19T09:29:00Z"/>
                <w:rFonts w:ascii="Calibri" w:eastAsia="Times New Roman" w:hAnsi="Calibri" w:cs="Times New Roman"/>
                <w:b/>
                <w:bCs/>
                <w:color w:val="000000"/>
              </w:rPr>
            </w:pPr>
            <w:ins w:id="3438" w:author="Dave Contreras" w:date="2019-07-19T09:29:00Z">
              <w:r w:rsidRPr="00EC45A1">
                <w:rPr>
                  <w:rFonts w:ascii="Calibri" w:eastAsia="Times New Roman" w:hAnsi="Calibri" w:cs="Times New Roman"/>
                  <w:b/>
                  <w:bCs/>
                  <w:color w:val="000000"/>
                </w:rPr>
                <w:t>R2</w:t>
              </w:r>
            </w:ins>
          </w:p>
        </w:tc>
        <w:tc>
          <w:tcPr>
            <w:tcW w:w="1262" w:type="dxa"/>
            <w:tcBorders>
              <w:top w:val="nil"/>
              <w:left w:val="nil"/>
              <w:bottom w:val="single" w:sz="4" w:space="0" w:color="auto"/>
              <w:right w:val="nil"/>
            </w:tcBorders>
            <w:shd w:val="clear" w:color="auto" w:fill="auto"/>
            <w:noWrap/>
            <w:vAlign w:val="bottom"/>
            <w:hideMark/>
          </w:tcPr>
          <w:p w14:paraId="4EC27BDB" w14:textId="77777777" w:rsidR="00EC45A1" w:rsidRPr="00EC45A1" w:rsidRDefault="00EC45A1" w:rsidP="00EC45A1">
            <w:pPr>
              <w:jc w:val="center"/>
              <w:rPr>
                <w:ins w:id="3439" w:author="Dave Contreras" w:date="2019-07-19T09:29:00Z"/>
                <w:rFonts w:ascii="Calibri" w:eastAsia="Times New Roman" w:hAnsi="Calibri" w:cs="Times New Roman"/>
                <w:b/>
                <w:bCs/>
                <w:color w:val="000000"/>
              </w:rPr>
            </w:pPr>
            <w:proofErr w:type="spellStart"/>
            <w:ins w:id="3440" w:author="Dave Contreras" w:date="2019-07-19T09:29:00Z">
              <w:r w:rsidRPr="00EC45A1">
                <w:rPr>
                  <w:rFonts w:ascii="Calibri" w:eastAsia="Times New Roman" w:hAnsi="Calibri" w:cs="Times New Roman"/>
                  <w:b/>
                  <w:bCs/>
                  <w:color w:val="000000"/>
                </w:rPr>
                <w:t>Pr</w:t>
              </w:r>
              <w:proofErr w:type="spellEnd"/>
              <w:r w:rsidRPr="00EC45A1">
                <w:rPr>
                  <w:rFonts w:ascii="Calibri" w:eastAsia="Times New Roman" w:hAnsi="Calibri" w:cs="Times New Roman"/>
                  <w:b/>
                  <w:bCs/>
                  <w:color w:val="000000"/>
                </w:rPr>
                <w:t>(&gt;F)</w:t>
              </w:r>
            </w:ins>
          </w:p>
        </w:tc>
      </w:tr>
      <w:tr w:rsidR="00EC45A1" w:rsidRPr="00EC45A1" w14:paraId="4091E0BB" w14:textId="77777777" w:rsidTr="00EC45A1">
        <w:trPr>
          <w:trHeight w:val="300"/>
          <w:ins w:id="3441" w:author="Dave Contreras" w:date="2019-07-19T09:29:00Z"/>
        </w:trPr>
        <w:tc>
          <w:tcPr>
            <w:tcW w:w="1314" w:type="dxa"/>
            <w:tcBorders>
              <w:top w:val="nil"/>
              <w:left w:val="nil"/>
              <w:bottom w:val="nil"/>
              <w:right w:val="nil"/>
            </w:tcBorders>
            <w:shd w:val="clear" w:color="auto" w:fill="auto"/>
            <w:noWrap/>
            <w:vAlign w:val="bottom"/>
            <w:hideMark/>
          </w:tcPr>
          <w:p w14:paraId="7209F310" w14:textId="77777777" w:rsidR="00EC45A1" w:rsidRPr="00EC45A1" w:rsidRDefault="00EC45A1" w:rsidP="00EC45A1">
            <w:pPr>
              <w:rPr>
                <w:ins w:id="3442" w:author="Dave Contreras" w:date="2019-07-19T09:29:00Z"/>
                <w:rFonts w:ascii="Calibri" w:eastAsia="Times New Roman" w:hAnsi="Calibri" w:cs="Times New Roman"/>
                <w:color w:val="000000"/>
              </w:rPr>
            </w:pPr>
            <w:proofErr w:type="spellStart"/>
            <w:ins w:id="3443" w:author="Dave Contreras" w:date="2019-07-19T09:29:00Z">
              <w:r w:rsidRPr="00EC45A1">
                <w:rPr>
                  <w:rFonts w:ascii="Calibri" w:eastAsia="Times New Roman" w:hAnsi="Calibri" w:cs="Times New Roman"/>
                  <w:color w:val="000000"/>
                </w:rPr>
                <w:t>Gear.Type</w:t>
              </w:r>
              <w:proofErr w:type="spellEnd"/>
            </w:ins>
          </w:p>
        </w:tc>
        <w:tc>
          <w:tcPr>
            <w:tcW w:w="352" w:type="dxa"/>
            <w:tcBorders>
              <w:top w:val="nil"/>
              <w:left w:val="nil"/>
              <w:bottom w:val="nil"/>
              <w:right w:val="nil"/>
            </w:tcBorders>
            <w:shd w:val="clear" w:color="auto" w:fill="auto"/>
            <w:noWrap/>
            <w:vAlign w:val="bottom"/>
            <w:hideMark/>
          </w:tcPr>
          <w:p w14:paraId="02BE9052" w14:textId="77777777" w:rsidR="00EC45A1" w:rsidRPr="00EC45A1" w:rsidRDefault="00EC45A1" w:rsidP="00EC45A1">
            <w:pPr>
              <w:jc w:val="center"/>
              <w:rPr>
                <w:ins w:id="3444" w:author="Dave Contreras" w:date="2019-07-19T09:29:00Z"/>
                <w:rFonts w:ascii="Calibri" w:eastAsia="Times New Roman" w:hAnsi="Calibri" w:cs="Times New Roman"/>
                <w:color w:val="000000"/>
              </w:rPr>
            </w:pPr>
            <w:ins w:id="3445"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3B355A8" w14:textId="77777777" w:rsidR="00EC45A1" w:rsidRPr="00EC45A1" w:rsidRDefault="00EC45A1" w:rsidP="00EC45A1">
            <w:pPr>
              <w:jc w:val="center"/>
              <w:rPr>
                <w:ins w:id="3446" w:author="Dave Contreras" w:date="2019-07-19T09:29:00Z"/>
                <w:rFonts w:ascii="Calibri" w:eastAsia="Times New Roman" w:hAnsi="Calibri" w:cs="Times New Roman"/>
                <w:color w:val="000000"/>
              </w:rPr>
            </w:pPr>
            <w:ins w:id="3447" w:author="Dave Contreras" w:date="2019-07-19T09:29:00Z">
              <w:r w:rsidRPr="00EC45A1">
                <w:rPr>
                  <w:rFonts w:ascii="Calibri" w:eastAsia="Times New Roman" w:hAnsi="Calibri" w:cs="Times New Roman"/>
                  <w:color w:val="000000"/>
                </w:rPr>
                <w:t>5.5707</w:t>
              </w:r>
            </w:ins>
          </w:p>
        </w:tc>
        <w:tc>
          <w:tcPr>
            <w:tcW w:w="1206" w:type="dxa"/>
            <w:tcBorders>
              <w:top w:val="nil"/>
              <w:left w:val="nil"/>
              <w:bottom w:val="nil"/>
              <w:right w:val="nil"/>
            </w:tcBorders>
            <w:shd w:val="clear" w:color="auto" w:fill="auto"/>
            <w:noWrap/>
            <w:vAlign w:val="bottom"/>
            <w:hideMark/>
          </w:tcPr>
          <w:p w14:paraId="71E9ECE4" w14:textId="77777777" w:rsidR="00EC45A1" w:rsidRPr="00EC45A1" w:rsidRDefault="00EC45A1" w:rsidP="00EC45A1">
            <w:pPr>
              <w:jc w:val="center"/>
              <w:rPr>
                <w:ins w:id="3448" w:author="Dave Contreras" w:date="2019-07-19T09:29:00Z"/>
                <w:rFonts w:ascii="Calibri" w:eastAsia="Times New Roman" w:hAnsi="Calibri" w:cs="Times New Roman"/>
                <w:color w:val="000000"/>
              </w:rPr>
            </w:pPr>
            <w:ins w:id="3449" w:author="Dave Contreras" w:date="2019-07-19T09:29:00Z">
              <w:r w:rsidRPr="00EC45A1">
                <w:rPr>
                  <w:rFonts w:ascii="Calibri" w:eastAsia="Times New Roman" w:hAnsi="Calibri" w:cs="Times New Roman"/>
                  <w:color w:val="000000"/>
                </w:rPr>
                <w:t>5.5707</w:t>
              </w:r>
            </w:ins>
          </w:p>
        </w:tc>
        <w:tc>
          <w:tcPr>
            <w:tcW w:w="1087" w:type="dxa"/>
            <w:tcBorders>
              <w:top w:val="nil"/>
              <w:left w:val="nil"/>
              <w:bottom w:val="nil"/>
              <w:right w:val="nil"/>
            </w:tcBorders>
            <w:shd w:val="clear" w:color="auto" w:fill="auto"/>
            <w:noWrap/>
            <w:vAlign w:val="bottom"/>
            <w:hideMark/>
          </w:tcPr>
          <w:p w14:paraId="3631D606" w14:textId="77777777" w:rsidR="00EC45A1" w:rsidRPr="00EC45A1" w:rsidRDefault="00EC45A1" w:rsidP="00EC45A1">
            <w:pPr>
              <w:jc w:val="center"/>
              <w:rPr>
                <w:ins w:id="3450" w:author="Dave Contreras" w:date="2019-07-19T09:29:00Z"/>
                <w:rFonts w:ascii="Calibri" w:eastAsia="Times New Roman" w:hAnsi="Calibri" w:cs="Times New Roman"/>
                <w:color w:val="000000"/>
              </w:rPr>
            </w:pPr>
            <w:ins w:id="3451" w:author="Dave Contreras" w:date="2019-07-19T09:29:00Z">
              <w:r w:rsidRPr="00EC45A1">
                <w:rPr>
                  <w:rFonts w:ascii="Calibri" w:eastAsia="Times New Roman" w:hAnsi="Calibri" w:cs="Times New Roman"/>
                  <w:color w:val="000000"/>
                </w:rPr>
                <w:t>46.527</w:t>
              </w:r>
            </w:ins>
          </w:p>
        </w:tc>
        <w:tc>
          <w:tcPr>
            <w:tcW w:w="1047" w:type="dxa"/>
            <w:tcBorders>
              <w:top w:val="nil"/>
              <w:left w:val="nil"/>
              <w:bottom w:val="nil"/>
              <w:right w:val="nil"/>
            </w:tcBorders>
            <w:shd w:val="clear" w:color="auto" w:fill="auto"/>
            <w:noWrap/>
            <w:vAlign w:val="bottom"/>
            <w:hideMark/>
          </w:tcPr>
          <w:p w14:paraId="30EC6CF0" w14:textId="77777777" w:rsidR="00EC45A1" w:rsidRPr="00EC45A1" w:rsidRDefault="00EC45A1" w:rsidP="00EC45A1">
            <w:pPr>
              <w:jc w:val="center"/>
              <w:rPr>
                <w:ins w:id="3452" w:author="Dave Contreras" w:date="2019-07-19T09:29:00Z"/>
                <w:rFonts w:ascii="Calibri" w:eastAsia="Times New Roman" w:hAnsi="Calibri" w:cs="Times New Roman"/>
                <w:color w:val="000000"/>
              </w:rPr>
            </w:pPr>
            <w:ins w:id="3453" w:author="Dave Contreras" w:date="2019-07-19T09:29:00Z">
              <w:r w:rsidRPr="00EC45A1">
                <w:rPr>
                  <w:rFonts w:ascii="Calibri" w:eastAsia="Times New Roman" w:hAnsi="Calibri" w:cs="Times New Roman"/>
                  <w:color w:val="000000"/>
                </w:rPr>
                <w:t>0.28343</w:t>
              </w:r>
            </w:ins>
          </w:p>
        </w:tc>
        <w:tc>
          <w:tcPr>
            <w:tcW w:w="1262" w:type="dxa"/>
            <w:tcBorders>
              <w:top w:val="nil"/>
              <w:left w:val="nil"/>
              <w:bottom w:val="nil"/>
              <w:right w:val="nil"/>
            </w:tcBorders>
            <w:shd w:val="clear" w:color="auto" w:fill="auto"/>
            <w:noWrap/>
            <w:vAlign w:val="bottom"/>
            <w:hideMark/>
          </w:tcPr>
          <w:p w14:paraId="791BF4F9" w14:textId="77777777" w:rsidR="00EC45A1" w:rsidRPr="00EC45A1" w:rsidRDefault="00EC45A1" w:rsidP="00EC45A1">
            <w:pPr>
              <w:jc w:val="center"/>
              <w:rPr>
                <w:ins w:id="3454" w:author="Dave Contreras" w:date="2019-07-19T09:29:00Z"/>
                <w:rFonts w:ascii="Calibri" w:eastAsia="Times New Roman" w:hAnsi="Calibri" w:cs="Times New Roman"/>
                <w:color w:val="000000"/>
              </w:rPr>
            </w:pPr>
            <w:ins w:id="3455" w:author="Dave Contreras" w:date="2019-07-19T09:29:00Z">
              <w:r w:rsidRPr="00EC45A1">
                <w:rPr>
                  <w:rFonts w:ascii="Calibri" w:eastAsia="Times New Roman" w:hAnsi="Calibri" w:cs="Times New Roman"/>
                  <w:color w:val="000000"/>
                </w:rPr>
                <w:t>0.001 *</w:t>
              </w:r>
            </w:ins>
          </w:p>
        </w:tc>
      </w:tr>
      <w:tr w:rsidR="00EC45A1" w:rsidRPr="00EC45A1" w14:paraId="1ED48B4E" w14:textId="77777777" w:rsidTr="00EC45A1">
        <w:trPr>
          <w:trHeight w:val="300"/>
          <w:ins w:id="3456" w:author="Dave Contreras" w:date="2019-07-19T09:29:00Z"/>
        </w:trPr>
        <w:tc>
          <w:tcPr>
            <w:tcW w:w="1314" w:type="dxa"/>
            <w:tcBorders>
              <w:top w:val="nil"/>
              <w:left w:val="nil"/>
              <w:bottom w:val="nil"/>
              <w:right w:val="nil"/>
            </w:tcBorders>
            <w:shd w:val="clear" w:color="auto" w:fill="auto"/>
            <w:noWrap/>
            <w:vAlign w:val="bottom"/>
            <w:hideMark/>
          </w:tcPr>
          <w:p w14:paraId="37672B8B" w14:textId="77777777" w:rsidR="00EC45A1" w:rsidRPr="00EC45A1" w:rsidRDefault="00EC45A1" w:rsidP="00EC45A1">
            <w:pPr>
              <w:rPr>
                <w:ins w:id="3457" w:author="Dave Contreras" w:date="2019-07-19T09:29:00Z"/>
                <w:rFonts w:ascii="Calibri" w:eastAsia="Times New Roman" w:hAnsi="Calibri" w:cs="Times New Roman"/>
                <w:color w:val="000000"/>
              </w:rPr>
            </w:pPr>
            <w:ins w:id="3458" w:author="Dave Contreras" w:date="2019-07-19T09:29:00Z">
              <w:r w:rsidRPr="00EC45A1">
                <w:rPr>
                  <w:rFonts w:ascii="Calibri" w:eastAsia="Times New Roman" w:hAnsi="Calibri" w:cs="Times New Roman"/>
                  <w:color w:val="000000"/>
                </w:rPr>
                <w:t>Year</w:t>
              </w:r>
            </w:ins>
          </w:p>
        </w:tc>
        <w:tc>
          <w:tcPr>
            <w:tcW w:w="352" w:type="dxa"/>
            <w:tcBorders>
              <w:top w:val="nil"/>
              <w:left w:val="nil"/>
              <w:bottom w:val="nil"/>
              <w:right w:val="nil"/>
            </w:tcBorders>
            <w:shd w:val="clear" w:color="auto" w:fill="auto"/>
            <w:noWrap/>
            <w:vAlign w:val="bottom"/>
            <w:hideMark/>
          </w:tcPr>
          <w:p w14:paraId="0BFE4386" w14:textId="77777777" w:rsidR="00EC45A1" w:rsidRPr="00EC45A1" w:rsidRDefault="00EC45A1" w:rsidP="00EC45A1">
            <w:pPr>
              <w:jc w:val="center"/>
              <w:rPr>
                <w:ins w:id="3459" w:author="Dave Contreras" w:date="2019-07-19T09:29:00Z"/>
                <w:rFonts w:ascii="Calibri" w:eastAsia="Times New Roman" w:hAnsi="Calibri" w:cs="Times New Roman"/>
                <w:color w:val="000000"/>
              </w:rPr>
            </w:pPr>
            <w:ins w:id="3460"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4711EDB" w14:textId="77777777" w:rsidR="00EC45A1" w:rsidRPr="00EC45A1" w:rsidRDefault="00EC45A1" w:rsidP="00EC45A1">
            <w:pPr>
              <w:jc w:val="center"/>
              <w:rPr>
                <w:ins w:id="3461" w:author="Dave Contreras" w:date="2019-07-19T09:29:00Z"/>
                <w:rFonts w:ascii="Calibri" w:eastAsia="Times New Roman" w:hAnsi="Calibri" w:cs="Times New Roman"/>
                <w:color w:val="000000"/>
              </w:rPr>
            </w:pPr>
            <w:ins w:id="3462" w:author="Dave Contreras" w:date="2019-07-19T09:29:00Z">
              <w:r w:rsidRPr="00EC45A1">
                <w:rPr>
                  <w:rFonts w:ascii="Calibri" w:eastAsia="Times New Roman" w:hAnsi="Calibri" w:cs="Times New Roman"/>
                  <w:color w:val="000000"/>
                </w:rPr>
                <w:t>1.6474</w:t>
              </w:r>
            </w:ins>
          </w:p>
        </w:tc>
        <w:tc>
          <w:tcPr>
            <w:tcW w:w="1206" w:type="dxa"/>
            <w:tcBorders>
              <w:top w:val="nil"/>
              <w:left w:val="nil"/>
              <w:bottom w:val="nil"/>
              <w:right w:val="nil"/>
            </w:tcBorders>
            <w:shd w:val="clear" w:color="auto" w:fill="auto"/>
            <w:noWrap/>
            <w:vAlign w:val="bottom"/>
            <w:hideMark/>
          </w:tcPr>
          <w:p w14:paraId="72B993B8" w14:textId="77777777" w:rsidR="00EC45A1" w:rsidRPr="00EC45A1" w:rsidRDefault="00EC45A1" w:rsidP="00EC45A1">
            <w:pPr>
              <w:jc w:val="center"/>
              <w:rPr>
                <w:ins w:id="3463" w:author="Dave Contreras" w:date="2019-07-19T09:29:00Z"/>
                <w:rFonts w:ascii="Calibri" w:eastAsia="Times New Roman" w:hAnsi="Calibri" w:cs="Times New Roman"/>
                <w:color w:val="000000"/>
              </w:rPr>
            </w:pPr>
            <w:ins w:id="3464" w:author="Dave Contreras" w:date="2019-07-19T09:29:00Z">
              <w:r w:rsidRPr="00EC45A1">
                <w:rPr>
                  <w:rFonts w:ascii="Calibri" w:eastAsia="Times New Roman" w:hAnsi="Calibri" w:cs="Times New Roman"/>
                  <w:color w:val="000000"/>
                </w:rPr>
                <w:t>1.6474</w:t>
              </w:r>
            </w:ins>
          </w:p>
        </w:tc>
        <w:tc>
          <w:tcPr>
            <w:tcW w:w="1087" w:type="dxa"/>
            <w:tcBorders>
              <w:top w:val="nil"/>
              <w:left w:val="nil"/>
              <w:bottom w:val="nil"/>
              <w:right w:val="nil"/>
            </w:tcBorders>
            <w:shd w:val="clear" w:color="auto" w:fill="auto"/>
            <w:noWrap/>
            <w:vAlign w:val="bottom"/>
            <w:hideMark/>
          </w:tcPr>
          <w:p w14:paraId="5464E3B7" w14:textId="77777777" w:rsidR="00EC45A1" w:rsidRPr="00EC45A1" w:rsidRDefault="00EC45A1" w:rsidP="00EC45A1">
            <w:pPr>
              <w:jc w:val="center"/>
              <w:rPr>
                <w:ins w:id="3465" w:author="Dave Contreras" w:date="2019-07-19T09:29:00Z"/>
                <w:rFonts w:ascii="Calibri" w:eastAsia="Times New Roman" w:hAnsi="Calibri" w:cs="Times New Roman"/>
                <w:color w:val="000000"/>
              </w:rPr>
            </w:pPr>
            <w:ins w:id="3466" w:author="Dave Contreras" w:date="2019-07-19T09:29:00Z">
              <w:r w:rsidRPr="00EC45A1">
                <w:rPr>
                  <w:rFonts w:ascii="Calibri" w:eastAsia="Times New Roman" w:hAnsi="Calibri" w:cs="Times New Roman"/>
                  <w:color w:val="000000"/>
                </w:rPr>
                <w:t>13.759</w:t>
              </w:r>
            </w:ins>
          </w:p>
        </w:tc>
        <w:tc>
          <w:tcPr>
            <w:tcW w:w="1047" w:type="dxa"/>
            <w:tcBorders>
              <w:top w:val="nil"/>
              <w:left w:val="nil"/>
              <w:bottom w:val="nil"/>
              <w:right w:val="nil"/>
            </w:tcBorders>
            <w:shd w:val="clear" w:color="auto" w:fill="auto"/>
            <w:noWrap/>
            <w:vAlign w:val="bottom"/>
            <w:hideMark/>
          </w:tcPr>
          <w:p w14:paraId="3D80D6A5" w14:textId="77777777" w:rsidR="00EC45A1" w:rsidRPr="00EC45A1" w:rsidRDefault="00EC45A1" w:rsidP="00EC45A1">
            <w:pPr>
              <w:jc w:val="center"/>
              <w:rPr>
                <w:ins w:id="3467" w:author="Dave Contreras" w:date="2019-07-19T09:29:00Z"/>
                <w:rFonts w:ascii="Calibri" w:eastAsia="Times New Roman" w:hAnsi="Calibri" w:cs="Times New Roman"/>
                <w:color w:val="000000"/>
              </w:rPr>
            </w:pPr>
            <w:ins w:id="3468" w:author="Dave Contreras" w:date="2019-07-19T09:29:00Z">
              <w:r w:rsidRPr="00EC45A1">
                <w:rPr>
                  <w:rFonts w:ascii="Calibri" w:eastAsia="Times New Roman" w:hAnsi="Calibri" w:cs="Times New Roman"/>
                  <w:color w:val="000000"/>
                </w:rPr>
                <w:t>0.08382</w:t>
              </w:r>
            </w:ins>
          </w:p>
        </w:tc>
        <w:tc>
          <w:tcPr>
            <w:tcW w:w="1262" w:type="dxa"/>
            <w:tcBorders>
              <w:top w:val="nil"/>
              <w:left w:val="nil"/>
              <w:bottom w:val="nil"/>
              <w:right w:val="nil"/>
            </w:tcBorders>
            <w:shd w:val="clear" w:color="auto" w:fill="auto"/>
            <w:noWrap/>
            <w:vAlign w:val="bottom"/>
            <w:hideMark/>
          </w:tcPr>
          <w:p w14:paraId="12B758C0" w14:textId="77777777" w:rsidR="00EC45A1" w:rsidRPr="00EC45A1" w:rsidRDefault="00EC45A1" w:rsidP="00EC45A1">
            <w:pPr>
              <w:jc w:val="center"/>
              <w:rPr>
                <w:ins w:id="3469" w:author="Dave Contreras" w:date="2019-07-19T09:29:00Z"/>
                <w:rFonts w:ascii="Calibri" w:eastAsia="Times New Roman" w:hAnsi="Calibri" w:cs="Times New Roman"/>
                <w:color w:val="000000"/>
              </w:rPr>
            </w:pPr>
            <w:ins w:id="3470" w:author="Dave Contreras" w:date="2019-07-19T09:29:00Z">
              <w:r w:rsidRPr="00EC45A1">
                <w:rPr>
                  <w:rFonts w:ascii="Calibri" w:eastAsia="Times New Roman" w:hAnsi="Calibri" w:cs="Times New Roman"/>
                  <w:color w:val="000000"/>
                </w:rPr>
                <w:t>0.001 *</w:t>
              </w:r>
            </w:ins>
          </w:p>
        </w:tc>
      </w:tr>
      <w:tr w:rsidR="00EC45A1" w:rsidRPr="00EC45A1" w14:paraId="043405A5" w14:textId="77777777" w:rsidTr="00EC45A1">
        <w:trPr>
          <w:trHeight w:val="300"/>
          <w:ins w:id="3471" w:author="Dave Contreras" w:date="2019-07-19T09:29:00Z"/>
        </w:trPr>
        <w:tc>
          <w:tcPr>
            <w:tcW w:w="1314" w:type="dxa"/>
            <w:tcBorders>
              <w:top w:val="nil"/>
              <w:left w:val="nil"/>
              <w:bottom w:val="nil"/>
              <w:right w:val="nil"/>
            </w:tcBorders>
            <w:shd w:val="clear" w:color="auto" w:fill="auto"/>
            <w:noWrap/>
            <w:vAlign w:val="bottom"/>
            <w:hideMark/>
          </w:tcPr>
          <w:p w14:paraId="5AF0E2BC" w14:textId="77777777" w:rsidR="00EC45A1" w:rsidRPr="00EC45A1" w:rsidRDefault="00EC45A1" w:rsidP="00EC45A1">
            <w:pPr>
              <w:rPr>
                <w:ins w:id="3472" w:author="Dave Contreras" w:date="2019-07-19T09:29:00Z"/>
                <w:rFonts w:ascii="Calibri" w:eastAsia="Times New Roman" w:hAnsi="Calibri" w:cs="Times New Roman"/>
                <w:color w:val="000000"/>
              </w:rPr>
            </w:pPr>
            <w:ins w:id="3473" w:author="Dave Contreras" w:date="2019-07-19T09:29:00Z">
              <w:r w:rsidRPr="00EC45A1">
                <w:rPr>
                  <w:rFonts w:ascii="Calibri" w:eastAsia="Times New Roman" w:hAnsi="Calibri" w:cs="Times New Roman"/>
                  <w:color w:val="000000"/>
                </w:rPr>
                <w:t>Month</w:t>
              </w:r>
            </w:ins>
          </w:p>
        </w:tc>
        <w:tc>
          <w:tcPr>
            <w:tcW w:w="352" w:type="dxa"/>
            <w:tcBorders>
              <w:top w:val="nil"/>
              <w:left w:val="nil"/>
              <w:bottom w:val="nil"/>
              <w:right w:val="nil"/>
            </w:tcBorders>
            <w:shd w:val="clear" w:color="auto" w:fill="auto"/>
            <w:noWrap/>
            <w:vAlign w:val="bottom"/>
            <w:hideMark/>
          </w:tcPr>
          <w:p w14:paraId="6637375D" w14:textId="77777777" w:rsidR="00EC45A1" w:rsidRPr="00EC45A1" w:rsidRDefault="00EC45A1" w:rsidP="00EC45A1">
            <w:pPr>
              <w:jc w:val="center"/>
              <w:rPr>
                <w:ins w:id="3474" w:author="Dave Contreras" w:date="2019-07-19T09:29:00Z"/>
                <w:rFonts w:ascii="Calibri" w:eastAsia="Times New Roman" w:hAnsi="Calibri" w:cs="Times New Roman"/>
                <w:color w:val="000000"/>
              </w:rPr>
            </w:pPr>
            <w:ins w:id="3475"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F53C84B" w14:textId="77777777" w:rsidR="00EC45A1" w:rsidRPr="00EC45A1" w:rsidRDefault="00EC45A1" w:rsidP="00EC45A1">
            <w:pPr>
              <w:jc w:val="center"/>
              <w:rPr>
                <w:ins w:id="3476" w:author="Dave Contreras" w:date="2019-07-19T09:29:00Z"/>
                <w:rFonts w:ascii="Calibri" w:eastAsia="Times New Roman" w:hAnsi="Calibri" w:cs="Times New Roman"/>
                <w:color w:val="000000"/>
              </w:rPr>
            </w:pPr>
            <w:ins w:id="3477" w:author="Dave Contreras" w:date="2019-07-19T09:29:00Z">
              <w:r w:rsidRPr="00EC45A1">
                <w:rPr>
                  <w:rFonts w:ascii="Calibri" w:eastAsia="Times New Roman" w:hAnsi="Calibri" w:cs="Times New Roman"/>
                  <w:color w:val="000000"/>
                </w:rPr>
                <w:t>3.2597</w:t>
              </w:r>
            </w:ins>
          </w:p>
        </w:tc>
        <w:tc>
          <w:tcPr>
            <w:tcW w:w="1206" w:type="dxa"/>
            <w:tcBorders>
              <w:top w:val="nil"/>
              <w:left w:val="nil"/>
              <w:bottom w:val="nil"/>
              <w:right w:val="nil"/>
            </w:tcBorders>
            <w:shd w:val="clear" w:color="auto" w:fill="auto"/>
            <w:noWrap/>
            <w:vAlign w:val="bottom"/>
            <w:hideMark/>
          </w:tcPr>
          <w:p w14:paraId="7C37D975" w14:textId="77777777" w:rsidR="00EC45A1" w:rsidRPr="00EC45A1" w:rsidRDefault="00EC45A1" w:rsidP="00EC45A1">
            <w:pPr>
              <w:jc w:val="center"/>
              <w:rPr>
                <w:ins w:id="3478" w:author="Dave Contreras" w:date="2019-07-19T09:29:00Z"/>
                <w:rFonts w:ascii="Calibri" w:eastAsia="Times New Roman" w:hAnsi="Calibri" w:cs="Times New Roman"/>
                <w:color w:val="000000"/>
              </w:rPr>
            </w:pPr>
            <w:ins w:id="3479" w:author="Dave Contreras" w:date="2019-07-19T09:29:00Z">
              <w:r w:rsidRPr="00EC45A1">
                <w:rPr>
                  <w:rFonts w:ascii="Calibri" w:eastAsia="Times New Roman" w:hAnsi="Calibri" w:cs="Times New Roman"/>
                  <w:color w:val="000000"/>
                </w:rPr>
                <w:t>3.2597</w:t>
              </w:r>
            </w:ins>
          </w:p>
        </w:tc>
        <w:tc>
          <w:tcPr>
            <w:tcW w:w="1087" w:type="dxa"/>
            <w:tcBorders>
              <w:top w:val="nil"/>
              <w:left w:val="nil"/>
              <w:bottom w:val="nil"/>
              <w:right w:val="nil"/>
            </w:tcBorders>
            <w:shd w:val="clear" w:color="auto" w:fill="auto"/>
            <w:noWrap/>
            <w:vAlign w:val="bottom"/>
            <w:hideMark/>
          </w:tcPr>
          <w:p w14:paraId="059E5338" w14:textId="77777777" w:rsidR="00EC45A1" w:rsidRPr="00EC45A1" w:rsidRDefault="00EC45A1" w:rsidP="00EC45A1">
            <w:pPr>
              <w:jc w:val="center"/>
              <w:rPr>
                <w:ins w:id="3480" w:author="Dave Contreras" w:date="2019-07-19T09:29:00Z"/>
                <w:rFonts w:ascii="Calibri" w:eastAsia="Times New Roman" w:hAnsi="Calibri" w:cs="Times New Roman"/>
                <w:color w:val="000000"/>
              </w:rPr>
            </w:pPr>
            <w:ins w:id="3481" w:author="Dave Contreras" w:date="2019-07-19T09:29:00Z">
              <w:r w:rsidRPr="00EC45A1">
                <w:rPr>
                  <w:rFonts w:ascii="Calibri" w:eastAsia="Times New Roman" w:hAnsi="Calibri" w:cs="Times New Roman"/>
                  <w:color w:val="000000"/>
                </w:rPr>
                <w:t>27.225</w:t>
              </w:r>
            </w:ins>
          </w:p>
        </w:tc>
        <w:tc>
          <w:tcPr>
            <w:tcW w:w="1047" w:type="dxa"/>
            <w:tcBorders>
              <w:top w:val="nil"/>
              <w:left w:val="nil"/>
              <w:bottom w:val="nil"/>
              <w:right w:val="nil"/>
            </w:tcBorders>
            <w:shd w:val="clear" w:color="auto" w:fill="auto"/>
            <w:noWrap/>
            <w:vAlign w:val="bottom"/>
            <w:hideMark/>
          </w:tcPr>
          <w:p w14:paraId="25EB4C9C" w14:textId="77777777" w:rsidR="00EC45A1" w:rsidRPr="00EC45A1" w:rsidRDefault="00EC45A1" w:rsidP="00EC45A1">
            <w:pPr>
              <w:jc w:val="center"/>
              <w:rPr>
                <w:ins w:id="3482" w:author="Dave Contreras" w:date="2019-07-19T09:29:00Z"/>
                <w:rFonts w:ascii="Calibri" w:eastAsia="Times New Roman" w:hAnsi="Calibri" w:cs="Times New Roman"/>
                <w:color w:val="000000"/>
              </w:rPr>
            </w:pPr>
            <w:ins w:id="3483" w:author="Dave Contreras" w:date="2019-07-19T09:29:00Z">
              <w:r w:rsidRPr="00EC45A1">
                <w:rPr>
                  <w:rFonts w:ascii="Calibri" w:eastAsia="Times New Roman" w:hAnsi="Calibri" w:cs="Times New Roman"/>
                  <w:color w:val="000000"/>
                </w:rPr>
                <w:t>0.16585</w:t>
              </w:r>
            </w:ins>
          </w:p>
        </w:tc>
        <w:tc>
          <w:tcPr>
            <w:tcW w:w="1262" w:type="dxa"/>
            <w:tcBorders>
              <w:top w:val="nil"/>
              <w:left w:val="nil"/>
              <w:bottom w:val="nil"/>
              <w:right w:val="nil"/>
            </w:tcBorders>
            <w:shd w:val="clear" w:color="auto" w:fill="auto"/>
            <w:noWrap/>
            <w:vAlign w:val="bottom"/>
            <w:hideMark/>
          </w:tcPr>
          <w:p w14:paraId="4EE6B82A" w14:textId="77777777" w:rsidR="00EC45A1" w:rsidRPr="00EC45A1" w:rsidRDefault="00EC45A1" w:rsidP="00EC45A1">
            <w:pPr>
              <w:jc w:val="center"/>
              <w:rPr>
                <w:ins w:id="3484" w:author="Dave Contreras" w:date="2019-07-19T09:29:00Z"/>
                <w:rFonts w:ascii="Calibri" w:eastAsia="Times New Roman" w:hAnsi="Calibri" w:cs="Times New Roman"/>
                <w:color w:val="000000"/>
              </w:rPr>
            </w:pPr>
            <w:ins w:id="3485" w:author="Dave Contreras" w:date="2019-07-19T09:29:00Z">
              <w:r w:rsidRPr="00EC45A1">
                <w:rPr>
                  <w:rFonts w:ascii="Calibri" w:eastAsia="Times New Roman" w:hAnsi="Calibri" w:cs="Times New Roman"/>
                  <w:color w:val="000000"/>
                </w:rPr>
                <w:t>0.001 *</w:t>
              </w:r>
            </w:ins>
          </w:p>
        </w:tc>
      </w:tr>
      <w:tr w:rsidR="00EC45A1" w:rsidRPr="00EC45A1" w14:paraId="3827E09F" w14:textId="77777777" w:rsidTr="00EC45A1">
        <w:trPr>
          <w:trHeight w:val="300"/>
          <w:ins w:id="3486" w:author="Dave Contreras" w:date="2019-07-19T09:29:00Z"/>
        </w:trPr>
        <w:tc>
          <w:tcPr>
            <w:tcW w:w="1314" w:type="dxa"/>
            <w:tcBorders>
              <w:top w:val="nil"/>
              <w:left w:val="nil"/>
              <w:bottom w:val="nil"/>
              <w:right w:val="nil"/>
            </w:tcBorders>
            <w:shd w:val="clear" w:color="auto" w:fill="auto"/>
            <w:noWrap/>
            <w:vAlign w:val="bottom"/>
            <w:hideMark/>
          </w:tcPr>
          <w:p w14:paraId="5AC92B02" w14:textId="77777777" w:rsidR="00EC45A1" w:rsidRPr="00EC45A1" w:rsidRDefault="00EC45A1" w:rsidP="00EC45A1">
            <w:pPr>
              <w:rPr>
                <w:ins w:id="3487" w:author="Dave Contreras" w:date="2019-07-19T09:29:00Z"/>
                <w:rFonts w:ascii="Calibri" w:eastAsia="Times New Roman" w:hAnsi="Calibri" w:cs="Times New Roman"/>
                <w:color w:val="000000"/>
              </w:rPr>
            </w:pPr>
            <w:ins w:id="3488" w:author="Dave Contreras" w:date="2019-07-19T09:29:00Z">
              <w:r w:rsidRPr="00EC45A1">
                <w:rPr>
                  <w:rFonts w:ascii="Calibri" w:eastAsia="Times New Roman" w:hAnsi="Calibri" w:cs="Times New Roman"/>
                  <w:color w:val="000000"/>
                </w:rPr>
                <w:t>Temp</w:t>
              </w:r>
            </w:ins>
          </w:p>
        </w:tc>
        <w:tc>
          <w:tcPr>
            <w:tcW w:w="352" w:type="dxa"/>
            <w:tcBorders>
              <w:top w:val="nil"/>
              <w:left w:val="nil"/>
              <w:bottom w:val="nil"/>
              <w:right w:val="nil"/>
            </w:tcBorders>
            <w:shd w:val="clear" w:color="auto" w:fill="auto"/>
            <w:noWrap/>
            <w:vAlign w:val="bottom"/>
            <w:hideMark/>
          </w:tcPr>
          <w:p w14:paraId="7283E209" w14:textId="77777777" w:rsidR="00EC45A1" w:rsidRPr="00EC45A1" w:rsidRDefault="00EC45A1" w:rsidP="00EC45A1">
            <w:pPr>
              <w:jc w:val="center"/>
              <w:rPr>
                <w:ins w:id="3489" w:author="Dave Contreras" w:date="2019-07-19T09:29:00Z"/>
                <w:rFonts w:ascii="Calibri" w:eastAsia="Times New Roman" w:hAnsi="Calibri" w:cs="Times New Roman"/>
                <w:color w:val="000000"/>
              </w:rPr>
            </w:pPr>
            <w:ins w:id="3490"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48836C34" w14:textId="77777777" w:rsidR="00EC45A1" w:rsidRPr="00EC45A1" w:rsidRDefault="00EC45A1" w:rsidP="00EC45A1">
            <w:pPr>
              <w:jc w:val="center"/>
              <w:rPr>
                <w:ins w:id="3491" w:author="Dave Contreras" w:date="2019-07-19T09:29:00Z"/>
                <w:rFonts w:ascii="Calibri" w:eastAsia="Times New Roman" w:hAnsi="Calibri" w:cs="Times New Roman"/>
                <w:color w:val="000000"/>
              </w:rPr>
            </w:pPr>
            <w:ins w:id="3492" w:author="Dave Contreras" w:date="2019-07-19T09:29:00Z">
              <w:r w:rsidRPr="00EC45A1">
                <w:rPr>
                  <w:rFonts w:ascii="Calibri" w:eastAsia="Times New Roman" w:hAnsi="Calibri" w:cs="Times New Roman"/>
                  <w:color w:val="000000"/>
                </w:rPr>
                <w:t>0.4023</w:t>
              </w:r>
            </w:ins>
          </w:p>
        </w:tc>
        <w:tc>
          <w:tcPr>
            <w:tcW w:w="1206" w:type="dxa"/>
            <w:tcBorders>
              <w:top w:val="nil"/>
              <w:left w:val="nil"/>
              <w:bottom w:val="nil"/>
              <w:right w:val="nil"/>
            </w:tcBorders>
            <w:shd w:val="clear" w:color="auto" w:fill="auto"/>
            <w:noWrap/>
            <w:vAlign w:val="bottom"/>
            <w:hideMark/>
          </w:tcPr>
          <w:p w14:paraId="74DAE752" w14:textId="77777777" w:rsidR="00EC45A1" w:rsidRPr="00EC45A1" w:rsidRDefault="00EC45A1" w:rsidP="00EC45A1">
            <w:pPr>
              <w:jc w:val="center"/>
              <w:rPr>
                <w:ins w:id="3493" w:author="Dave Contreras" w:date="2019-07-19T09:29:00Z"/>
                <w:rFonts w:ascii="Calibri" w:eastAsia="Times New Roman" w:hAnsi="Calibri" w:cs="Times New Roman"/>
                <w:color w:val="000000"/>
              </w:rPr>
            </w:pPr>
            <w:ins w:id="3494" w:author="Dave Contreras" w:date="2019-07-19T09:29:00Z">
              <w:r w:rsidRPr="00EC45A1">
                <w:rPr>
                  <w:rFonts w:ascii="Calibri" w:eastAsia="Times New Roman" w:hAnsi="Calibri" w:cs="Times New Roman"/>
                  <w:color w:val="000000"/>
                </w:rPr>
                <w:t>0.4023</w:t>
              </w:r>
            </w:ins>
          </w:p>
        </w:tc>
        <w:tc>
          <w:tcPr>
            <w:tcW w:w="1087" w:type="dxa"/>
            <w:tcBorders>
              <w:top w:val="nil"/>
              <w:left w:val="nil"/>
              <w:bottom w:val="nil"/>
              <w:right w:val="nil"/>
            </w:tcBorders>
            <w:shd w:val="clear" w:color="auto" w:fill="auto"/>
            <w:noWrap/>
            <w:vAlign w:val="bottom"/>
            <w:hideMark/>
          </w:tcPr>
          <w:p w14:paraId="0CE92C3A" w14:textId="77777777" w:rsidR="00EC45A1" w:rsidRPr="00EC45A1" w:rsidRDefault="00EC45A1" w:rsidP="00EC45A1">
            <w:pPr>
              <w:jc w:val="center"/>
              <w:rPr>
                <w:ins w:id="3495" w:author="Dave Contreras" w:date="2019-07-19T09:29:00Z"/>
                <w:rFonts w:ascii="Calibri" w:eastAsia="Times New Roman" w:hAnsi="Calibri" w:cs="Times New Roman"/>
                <w:color w:val="000000"/>
              </w:rPr>
            </w:pPr>
            <w:ins w:id="3496" w:author="Dave Contreras" w:date="2019-07-19T09:29:00Z">
              <w:r w:rsidRPr="00EC45A1">
                <w:rPr>
                  <w:rFonts w:ascii="Calibri" w:eastAsia="Times New Roman" w:hAnsi="Calibri" w:cs="Times New Roman"/>
                  <w:color w:val="000000"/>
                </w:rPr>
                <w:t>3.36</w:t>
              </w:r>
            </w:ins>
          </w:p>
        </w:tc>
        <w:tc>
          <w:tcPr>
            <w:tcW w:w="1047" w:type="dxa"/>
            <w:tcBorders>
              <w:top w:val="nil"/>
              <w:left w:val="nil"/>
              <w:bottom w:val="nil"/>
              <w:right w:val="nil"/>
            </w:tcBorders>
            <w:shd w:val="clear" w:color="auto" w:fill="auto"/>
            <w:noWrap/>
            <w:vAlign w:val="bottom"/>
            <w:hideMark/>
          </w:tcPr>
          <w:p w14:paraId="68527539" w14:textId="77777777" w:rsidR="00EC45A1" w:rsidRPr="00EC45A1" w:rsidRDefault="00EC45A1" w:rsidP="00EC45A1">
            <w:pPr>
              <w:jc w:val="center"/>
              <w:rPr>
                <w:ins w:id="3497" w:author="Dave Contreras" w:date="2019-07-19T09:29:00Z"/>
                <w:rFonts w:ascii="Calibri" w:eastAsia="Times New Roman" w:hAnsi="Calibri" w:cs="Times New Roman"/>
                <w:color w:val="000000"/>
              </w:rPr>
            </w:pPr>
            <w:ins w:id="3498" w:author="Dave Contreras" w:date="2019-07-19T09:29:00Z">
              <w:r w:rsidRPr="00EC45A1">
                <w:rPr>
                  <w:rFonts w:ascii="Calibri" w:eastAsia="Times New Roman" w:hAnsi="Calibri" w:cs="Times New Roman"/>
                  <w:color w:val="000000"/>
                </w:rPr>
                <w:t>0.02047</w:t>
              </w:r>
            </w:ins>
          </w:p>
        </w:tc>
        <w:tc>
          <w:tcPr>
            <w:tcW w:w="1262" w:type="dxa"/>
            <w:tcBorders>
              <w:top w:val="nil"/>
              <w:left w:val="nil"/>
              <w:bottom w:val="nil"/>
              <w:right w:val="nil"/>
            </w:tcBorders>
            <w:shd w:val="clear" w:color="auto" w:fill="auto"/>
            <w:noWrap/>
            <w:vAlign w:val="bottom"/>
            <w:hideMark/>
          </w:tcPr>
          <w:p w14:paraId="3E6808D6" w14:textId="77777777" w:rsidR="00EC45A1" w:rsidRPr="00EC45A1" w:rsidRDefault="00EC45A1" w:rsidP="00EC45A1">
            <w:pPr>
              <w:jc w:val="center"/>
              <w:rPr>
                <w:ins w:id="3499" w:author="Dave Contreras" w:date="2019-07-19T09:29:00Z"/>
                <w:rFonts w:ascii="Calibri" w:eastAsia="Times New Roman" w:hAnsi="Calibri" w:cs="Times New Roman"/>
                <w:color w:val="000000"/>
              </w:rPr>
            </w:pPr>
            <w:ins w:id="3500" w:author="Dave Contreras" w:date="2019-07-19T09:29:00Z">
              <w:r w:rsidRPr="00EC45A1">
                <w:rPr>
                  <w:rFonts w:ascii="Calibri" w:eastAsia="Times New Roman" w:hAnsi="Calibri" w:cs="Times New Roman"/>
                  <w:color w:val="000000"/>
                </w:rPr>
                <w:t>0.018 *</w:t>
              </w:r>
            </w:ins>
          </w:p>
        </w:tc>
      </w:tr>
      <w:tr w:rsidR="00EC45A1" w:rsidRPr="00EC45A1" w14:paraId="4AF400DC" w14:textId="77777777" w:rsidTr="00EC45A1">
        <w:trPr>
          <w:trHeight w:val="300"/>
          <w:ins w:id="3501" w:author="Dave Contreras" w:date="2019-07-19T09:29:00Z"/>
        </w:trPr>
        <w:tc>
          <w:tcPr>
            <w:tcW w:w="1314" w:type="dxa"/>
            <w:tcBorders>
              <w:top w:val="nil"/>
              <w:left w:val="nil"/>
              <w:bottom w:val="nil"/>
              <w:right w:val="nil"/>
            </w:tcBorders>
            <w:shd w:val="clear" w:color="auto" w:fill="auto"/>
            <w:noWrap/>
            <w:vAlign w:val="bottom"/>
            <w:hideMark/>
          </w:tcPr>
          <w:p w14:paraId="6CE0F64C" w14:textId="77777777" w:rsidR="00EC45A1" w:rsidRPr="00EC45A1" w:rsidRDefault="00EC45A1" w:rsidP="00EC45A1">
            <w:pPr>
              <w:rPr>
                <w:ins w:id="3502" w:author="Dave Contreras" w:date="2019-07-19T09:29:00Z"/>
                <w:rFonts w:ascii="Calibri" w:eastAsia="Times New Roman" w:hAnsi="Calibri" w:cs="Times New Roman"/>
                <w:color w:val="000000"/>
              </w:rPr>
            </w:pPr>
            <w:proofErr w:type="spellStart"/>
            <w:ins w:id="3503" w:author="Dave Contreras" w:date="2019-07-19T09:29:00Z">
              <w:r w:rsidRPr="00EC45A1">
                <w:rPr>
                  <w:rFonts w:ascii="Calibri" w:eastAsia="Times New Roman" w:hAnsi="Calibri" w:cs="Times New Roman"/>
                  <w:color w:val="000000"/>
                </w:rPr>
                <w:t>SpC</w:t>
              </w:r>
              <w:proofErr w:type="spellEnd"/>
            </w:ins>
          </w:p>
        </w:tc>
        <w:tc>
          <w:tcPr>
            <w:tcW w:w="352" w:type="dxa"/>
            <w:tcBorders>
              <w:top w:val="nil"/>
              <w:left w:val="nil"/>
              <w:bottom w:val="nil"/>
              <w:right w:val="nil"/>
            </w:tcBorders>
            <w:shd w:val="clear" w:color="auto" w:fill="auto"/>
            <w:noWrap/>
            <w:vAlign w:val="bottom"/>
            <w:hideMark/>
          </w:tcPr>
          <w:p w14:paraId="0D55A6D7" w14:textId="77777777" w:rsidR="00EC45A1" w:rsidRPr="00EC45A1" w:rsidRDefault="00EC45A1" w:rsidP="00EC45A1">
            <w:pPr>
              <w:jc w:val="center"/>
              <w:rPr>
                <w:ins w:id="3504" w:author="Dave Contreras" w:date="2019-07-19T09:29:00Z"/>
                <w:rFonts w:ascii="Calibri" w:eastAsia="Times New Roman" w:hAnsi="Calibri" w:cs="Times New Roman"/>
                <w:color w:val="000000"/>
              </w:rPr>
            </w:pPr>
            <w:ins w:id="3505"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9EE48DE" w14:textId="77777777" w:rsidR="00EC45A1" w:rsidRPr="00EC45A1" w:rsidRDefault="00EC45A1" w:rsidP="00EC45A1">
            <w:pPr>
              <w:jc w:val="center"/>
              <w:rPr>
                <w:ins w:id="3506" w:author="Dave Contreras" w:date="2019-07-19T09:29:00Z"/>
                <w:rFonts w:ascii="Calibri" w:eastAsia="Times New Roman" w:hAnsi="Calibri" w:cs="Times New Roman"/>
                <w:color w:val="000000"/>
              </w:rPr>
            </w:pPr>
            <w:ins w:id="3507" w:author="Dave Contreras" w:date="2019-07-19T09:29:00Z">
              <w:r w:rsidRPr="00EC45A1">
                <w:rPr>
                  <w:rFonts w:ascii="Calibri" w:eastAsia="Times New Roman" w:hAnsi="Calibri" w:cs="Times New Roman"/>
                  <w:color w:val="000000"/>
                </w:rPr>
                <w:t>0.5302</w:t>
              </w:r>
            </w:ins>
          </w:p>
        </w:tc>
        <w:tc>
          <w:tcPr>
            <w:tcW w:w="1206" w:type="dxa"/>
            <w:tcBorders>
              <w:top w:val="nil"/>
              <w:left w:val="nil"/>
              <w:bottom w:val="nil"/>
              <w:right w:val="nil"/>
            </w:tcBorders>
            <w:shd w:val="clear" w:color="auto" w:fill="auto"/>
            <w:noWrap/>
            <w:vAlign w:val="bottom"/>
            <w:hideMark/>
          </w:tcPr>
          <w:p w14:paraId="356E406B" w14:textId="77777777" w:rsidR="00EC45A1" w:rsidRPr="00EC45A1" w:rsidRDefault="00EC45A1" w:rsidP="00EC45A1">
            <w:pPr>
              <w:jc w:val="center"/>
              <w:rPr>
                <w:ins w:id="3508" w:author="Dave Contreras" w:date="2019-07-19T09:29:00Z"/>
                <w:rFonts w:ascii="Calibri" w:eastAsia="Times New Roman" w:hAnsi="Calibri" w:cs="Times New Roman"/>
                <w:color w:val="000000"/>
              </w:rPr>
            </w:pPr>
            <w:ins w:id="3509" w:author="Dave Contreras" w:date="2019-07-19T09:29:00Z">
              <w:r w:rsidRPr="00EC45A1">
                <w:rPr>
                  <w:rFonts w:ascii="Calibri" w:eastAsia="Times New Roman" w:hAnsi="Calibri" w:cs="Times New Roman"/>
                  <w:color w:val="000000"/>
                </w:rPr>
                <w:t>0.5302</w:t>
              </w:r>
            </w:ins>
          </w:p>
        </w:tc>
        <w:tc>
          <w:tcPr>
            <w:tcW w:w="1087" w:type="dxa"/>
            <w:tcBorders>
              <w:top w:val="nil"/>
              <w:left w:val="nil"/>
              <w:bottom w:val="nil"/>
              <w:right w:val="nil"/>
            </w:tcBorders>
            <w:shd w:val="clear" w:color="auto" w:fill="auto"/>
            <w:noWrap/>
            <w:vAlign w:val="bottom"/>
            <w:hideMark/>
          </w:tcPr>
          <w:p w14:paraId="61AA258E" w14:textId="77777777" w:rsidR="00EC45A1" w:rsidRPr="00EC45A1" w:rsidRDefault="00EC45A1" w:rsidP="00EC45A1">
            <w:pPr>
              <w:jc w:val="center"/>
              <w:rPr>
                <w:ins w:id="3510" w:author="Dave Contreras" w:date="2019-07-19T09:29:00Z"/>
                <w:rFonts w:ascii="Calibri" w:eastAsia="Times New Roman" w:hAnsi="Calibri" w:cs="Times New Roman"/>
                <w:color w:val="000000"/>
              </w:rPr>
            </w:pPr>
            <w:ins w:id="3511" w:author="Dave Contreras" w:date="2019-07-19T09:29:00Z">
              <w:r w:rsidRPr="00EC45A1">
                <w:rPr>
                  <w:rFonts w:ascii="Calibri" w:eastAsia="Times New Roman" w:hAnsi="Calibri" w:cs="Times New Roman"/>
                  <w:color w:val="000000"/>
                </w:rPr>
                <w:t>4.428</w:t>
              </w:r>
            </w:ins>
          </w:p>
        </w:tc>
        <w:tc>
          <w:tcPr>
            <w:tcW w:w="1047" w:type="dxa"/>
            <w:tcBorders>
              <w:top w:val="nil"/>
              <w:left w:val="nil"/>
              <w:bottom w:val="nil"/>
              <w:right w:val="nil"/>
            </w:tcBorders>
            <w:shd w:val="clear" w:color="auto" w:fill="auto"/>
            <w:noWrap/>
            <w:vAlign w:val="bottom"/>
            <w:hideMark/>
          </w:tcPr>
          <w:p w14:paraId="576FACE0" w14:textId="77777777" w:rsidR="00EC45A1" w:rsidRPr="00EC45A1" w:rsidRDefault="00EC45A1" w:rsidP="00EC45A1">
            <w:pPr>
              <w:jc w:val="center"/>
              <w:rPr>
                <w:ins w:id="3512" w:author="Dave Contreras" w:date="2019-07-19T09:29:00Z"/>
                <w:rFonts w:ascii="Calibri" w:eastAsia="Times New Roman" w:hAnsi="Calibri" w:cs="Times New Roman"/>
                <w:color w:val="000000"/>
              </w:rPr>
            </w:pPr>
            <w:ins w:id="3513" w:author="Dave Contreras" w:date="2019-07-19T09:29:00Z">
              <w:r w:rsidRPr="00EC45A1">
                <w:rPr>
                  <w:rFonts w:ascii="Calibri" w:eastAsia="Times New Roman" w:hAnsi="Calibri" w:cs="Times New Roman"/>
                  <w:color w:val="000000"/>
                </w:rPr>
                <w:t>0.02698</w:t>
              </w:r>
            </w:ins>
          </w:p>
        </w:tc>
        <w:tc>
          <w:tcPr>
            <w:tcW w:w="1262" w:type="dxa"/>
            <w:tcBorders>
              <w:top w:val="nil"/>
              <w:left w:val="nil"/>
              <w:bottom w:val="nil"/>
              <w:right w:val="nil"/>
            </w:tcBorders>
            <w:shd w:val="clear" w:color="auto" w:fill="auto"/>
            <w:noWrap/>
            <w:vAlign w:val="bottom"/>
            <w:hideMark/>
          </w:tcPr>
          <w:p w14:paraId="7247E39D" w14:textId="77777777" w:rsidR="00EC45A1" w:rsidRPr="00EC45A1" w:rsidRDefault="00EC45A1" w:rsidP="00EC45A1">
            <w:pPr>
              <w:jc w:val="center"/>
              <w:rPr>
                <w:ins w:id="3514" w:author="Dave Contreras" w:date="2019-07-19T09:29:00Z"/>
                <w:rFonts w:ascii="Calibri" w:eastAsia="Times New Roman" w:hAnsi="Calibri" w:cs="Times New Roman"/>
                <w:color w:val="000000"/>
              </w:rPr>
            </w:pPr>
            <w:ins w:id="3515" w:author="Dave Contreras" w:date="2019-07-19T09:29:00Z">
              <w:r w:rsidRPr="00EC45A1">
                <w:rPr>
                  <w:rFonts w:ascii="Calibri" w:eastAsia="Times New Roman" w:hAnsi="Calibri" w:cs="Times New Roman"/>
                  <w:color w:val="000000"/>
                </w:rPr>
                <w:t>0.007 *</w:t>
              </w:r>
            </w:ins>
          </w:p>
        </w:tc>
      </w:tr>
      <w:tr w:rsidR="00EC45A1" w:rsidRPr="00EC45A1" w14:paraId="2108E58F" w14:textId="77777777" w:rsidTr="00EC45A1">
        <w:trPr>
          <w:trHeight w:val="300"/>
          <w:ins w:id="3516" w:author="Dave Contreras" w:date="2019-07-19T09:29:00Z"/>
        </w:trPr>
        <w:tc>
          <w:tcPr>
            <w:tcW w:w="1314" w:type="dxa"/>
            <w:tcBorders>
              <w:top w:val="nil"/>
              <w:left w:val="nil"/>
              <w:bottom w:val="nil"/>
              <w:right w:val="nil"/>
            </w:tcBorders>
            <w:shd w:val="clear" w:color="auto" w:fill="auto"/>
            <w:noWrap/>
            <w:vAlign w:val="bottom"/>
            <w:hideMark/>
          </w:tcPr>
          <w:p w14:paraId="0DD1D775" w14:textId="77777777" w:rsidR="00EC45A1" w:rsidRPr="00EC45A1" w:rsidRDefault="00EC45A1" w:rsidP="00EC45A1">
            <w:pPr>
              <w:rPr>
                <w:ins w:id="3517" w:author="Dave Contreras" w:date="2019-07-19T09:29:00Z"/>
                <w:rFonts w:ascii="Calibri" w:eastAsia="Times New Roman" w:hAnsi="Calibri" w:cs="Times New Roman"/>
                <w:color w:val="000000"/>
              </w:rPr>
            </w:pPr>
            <w:ins w:id="3518" w:author="Dave Contreras" w:date="2019-07-19T09:29:00Z">
              <w:r w:rsidRPr="00EC45A1">
                <w:rPr>
                  <w:rFonts w:ascii="Calibri" w:eastAsia="Times New Roman" w:hAnsi="Calibri" w:cs="Times New Roman"/>
                  <w:color w:val="000000"/>
                </w:rPr>
                <w:t>Turbidity</w:t>
              </w:r>
            </w:ins>
          </w:p>
        </w:tc>
        <w:tc>
          <w:tcPr>
            <w:tcW w:w="352" w:type="dxa"/>
            <w:tcBorders>
              <w:top w:val="nil"/>
              <w:left w:val="nil"/>
              <w:bottom w:val="nil"/>
              <w:right w:val="nil"/>
            </w:tcBorders>
            <w:shd w:val="clear" w:color="auto" w:fill="auto"/>
            <w:noWrap/>
            <w:vAlign w:val="bottom"/>
            <w:hideMark/>
          </w:tcPr>
          <w:p w14:paraId="46436DAF" w14:textId="77777777" w:rsidR="00EC45A1" w:rsidRPr="00EC45A1" w:rsidRDefault="00EC45A1" w:rsidP="00EC45A1">
            <w:pPr>
              <w:jc w:val="center"/>
              <w:rPr>
                <w:ins w:id="3519" w:author="Dave Contreras" w:date="2019-07-19T09:29:00Z"/>
                <w:rFonts w:ascii="Calibri" w:eastAsia="Times New Roman" w:hAnsi="Calibri" w:cs="Times New Roman"/>
                <w:color w:val="000000"/>
              </w:rPr>
            </w:pPr>
            <w:ins w:id="3520"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3D3A5AC" w14:textId="77777777" w:rsidR="00EC45A1" w:rsidRPr="00EC45A1" w:rsidRDefault="00EC45A1" w:rsidP="00EC45A1">
            <w:pPr>
              <w:jc w:val="center"/>
              <w:rPr>
                <w:ins w:id="3521" w:author="Dave Contreras" w:date="2019-07-19T09:29:00Z"/>
                <w:rFonts w:ascii="Calibri" w:eastAsia="Times New Roman" w:hAnsi="Calibri" w:cs="Times New Roman"/>
                <w:color w:val="000000"/>
              </w:rPr>
            </w:pPr>
            <w:ins w:id="3522" w:author="Dave Contreras" w:date="2019-07-19T09:29:00Z">
              <w:r w:rsidRPr="00EC45A1">
                <w:rPr>
                  <w:rFonts w:ascii="Calibri" w:eastAsia="Times New Roman" w:hAnsi="Calibri" w:cs="Times New Roman"/>
                  <w:color w:val="000000"/>
                </w:rPr>
                <w:t>0.7014</w:t>
              </w:r>
            </w:ins>
          </w:p>
        </w:tc>
        <w:tc>
          <w:tcPr>
            <w:tcW w:w="1206" w:type="dxa"/>
            <w:tcBorders>
              <w:top w:val="nil"/>
              <w:left w:val="nil"/>
              <w:bottom w:val="nil"/>
              <w:right w:val="nil"/>
            </w:tcBorders>
            <w:shd w:val="clear" w:color="auto" w:fill="auto"/>
            <w:noWrap/>
            <w:vAlign w:val="bottom"/>
            <w:hideMark/>
          </w:tcPr>
          <w:p w14:paraId="09877BD3" w14:textId="77777777" w:rsidR="00EC45A1" w:rsidRPr="00EC45A1" w:rsidRDefault="00EC45A1" w:rsidP="00EC45A1">
            <w:pPr>
              <w:jc w:val="center"/>
              <w:rPr>
                <w:ins w:id="3523" w:author="Dave Contreras" w:date="2019-07-19T09:29:00Z"/>
                <w:rFonts w:ascii="Calibri" w:eastAsia="Times New Roman" w:hAnsi="Calibri" w:cs="Times New Roman"/>
                <w:color w:val="000000"/>
              </w:rPr>
            </w:pPr>
            <w:ins w:id="3524" w:author="Dave Contreras" w:date="2019-07-19T09:29:00Z">
              <w:r w:rsidRPr="00EC45A1">
                <w:rPr>
                  <w:rFonts w:ascii="Calibri" w:eastAsia="Times New Roman" w:hAnsi="Calibri" w:cs="Times New Roman"/>
                  <w:color w:val="000000"/>
                </w:rPr>
                <w:t>0.7014</w:t>
              </w:r>
            </w:ins>
          </w:p>
        </w:tc>
        <w:tc>
          <w:tcPr>
            <w:tcW w:w="1087" w:type="dxa"/>
            <w:tcBorders>
              <w:top w:val="nil"/>
              <w:left w:val="nil"/>
              <w:bottom w:val="nil"/>
              <w:right w:val="nil"/>
            </w:tcBorders>
            <w:shd w:val="clear" w:color="auto" w:fill="auto"/>
            <w:noWrap/>
            <w:vAlign w:val="bottom"/>
            <w:hideMark/>
          </w:tcPr>
          <w:p w14:paraId="2DA5F3F1" w14:textId="77777777" w:rsidR="00EC45A1" w:rsidRPr="00EC45A1" w:rsidRDefault="00EC45A1" w:rsidP="00EC45A1">
            <w:pPr>
              <w:jc w:val="center"/>
              <w:rPr>
                <w:ins w:id="3525" w:author="Dave Contreras" w:date="2019-07-19T09:29:00Z"/>
                <w:rFonts w:ascii="Calibri" w:eastAsia="Times New Roman" w:hAnsi="Calibri" w:cs="Times New Roman"/>
                <w:color w:val="000000"/>
              </w:rPr>
            </w:pPr>
            <w:ins w:id="3526" w:author="Dave Contreras" w:date="2019-07-19T09:29:00Z">
              <w:r w:rsidRPr="00EC45A1">
                <w:rPr>
                  <w:rFonts w:ascii="Calibri" w:eastAsia="Times New Roman" w:hAnsi="Calibri" w:cs="Times New Roman"/>
                  <w:color w:val="000000"/>
                </w:rPr>
                <w:t>5.858</w:t>
              </w:r>
            </w:ins>
          </w:p>
        </w:tc>
        <w:tc>
          <w:tcPr>
            <w:tcW w:w="1047" w:type="dxa"/>
            <w:tcBorders>
              <w:top w:val="nil"/>
              <w:left w:val="nil"/>
              <w:bottom w:val="nil"/>
              <w:right w:val="nil"/>
            </w:tcBorders>
            <w:shd w:val="clear" w:color="auto" w:fill="auto"/>
            <w:noWrap/>
            <w:vAlign w:val="bottom"/>
            <w:hideMark/>
          </w:tcPr>
          <w:p w14:paraId="528C376C" w14:textId="77777777" w:rsidR="00EC45A1" w:rsidRPr="00EC45A1" w:rsidRDefault="00EC45A1" w:rsidP="00EC45A1">
            <w:pPr>
              <w:jc w:val="center"/>
              <w:rPr>
                <w:ins w:id="3527" w:author="Dave Contreras" w:date="2019-07-19T09:29:00Z"/>
                <w:rFonts w:ascii="Calibri" w:eastAsia="Times New Roman" w:hAnsi="Calibri" w:cs="Times New Roman"/>
                <w:color w:val="000000"/>
              </w:rPr>
            </w:pPr>
            <w:ins w:id="3528" w:author="Dave Contreras" w:date="2019-07-19T09:29:00Z">
              <w:r w:rsidRPr="00EC45A1">
                <w:rPr>
                  <w:rFonts w:ascii="Calibri" w:eastAsia="Times New Roman" w:hAnsi="Calibri" w:cs="Times New Roman"/>
                  <w:color w:val="000000"/>
                </w:rPr>
                <w:t>0.03568</w:t>
              </w:r>
            </w:ins>
          </w:p>
        </w:tc>
        <w:tc>
          <w:tcPr>
            <w:tcW w:w="1262" w:type="dxa"/>
            <w:tcBorders>
              <w:top w:val="nil"/>
              <w:left w:val="nil"/>
              <w:bottom w:val="nil"/>
              <w:right w:val="nil"/>
            </w:tcBorders>
            <w:shd w:val="clear" w:color="auto" w:fill="auto"/>
            <w:noWrap/>
            <w:vAlign w:val="bottom"/>
            <w:hideMark/>
          </w:tcPr>
          <w:p w14:paraId="68370006" w14:textId="77777777" w:rsidR="00EC45A1" w:rsidRPr="00EC45A1" w:rsidRDefault="00EC45A1" w:rsidP="00EC45A1">
            <w:pPr>
              <w:jc w:val="center"/>
              <w:rPr>
                <w:ins w:id="3529" w:author="Dave Contreras" w:date="2019-07-19T09:29:00Z"/>
                <w:rFonts w:ascii="Calibri" w:eastAsia="Times New Roman" w:hAnsi="Calibri" w:cs="Times New Roman"/>
                <w:color w:val="000000"/>
              </w:rPr>
            </w:pPr>
            <w:ins w:id="3530" w:author="Dave Contreras" w:date="2019-07-19T09:29:00Z">
              <w:r w:rsidRPr="00EC45A1">
                <w:rPr>
                  <w:rFonts w:ascii="Calibri" w:eastAsia="Times New Roman" w:hAnsi="Calibri" w:cs="Times New Roman"/>
                  <w:color w:val="000000"/>
                </w:rPr>
                <w:t>0.002 *</w:t>
              </w:r>
            </w:ins>
          </w:p>
        </w:tc>
      </w:tr>
      <w:tr w:rsidR="00EC45A1" w:rsidRPr="00EC45A1" w14:paraId="31E6FE18" w14:textId="77777777" w:rsidTr="00EC45A1">
        <w:trPr>
          <w:trHeight w:val="300"/>
          <w:ins w:id="3531" w:author="Dave Contreras" w:date="2019-07-19T09:29:00Z"/>
        </w:trPr>
        <w:tc>
          <w:tcPr>
            <w:tcW w:w="1314" w:type="dxa"/>
            <w:tcBorders>
              <w:top w:val="nil"/>
              <w:left w:val="nil"/>
              <w:bottom w:val="nil"/>
              <w:right w:val="nil"/>
            </w:tcBorders>
            <w:shd w:val="clear" w:color="auto" w:fill="auto"/>
            <w:noWrap/>
            <w:vAlign w:val="bottom"/>
            <w:hideMark/>
          </w:tcPr>
          <w:p w14:paraId="6D5B70B2" w14:textId="77777777" w:rsidR="00EC45A1" w:rsidRPr="00EC45A1" w:rsidRDefault="00EC45A1" w:rsidP="00EC45A1">
            <w:pPr>
              <w:rPr>
                <w:ins w:id="3532" w:author="Dave Contreras" w:date="2019-07-19T09:29:00Z"/>
                <w:rFonts w:ascii="Calibri" w:eastAsia="Times New Roman" w:hAnsi="Calibri" w:cs="Times New Roman"/>
                <w:color w:val="000000"/>
              </w:rPr>
            </w:pPr>
            <w:ins w:id="3533" w:author="Dave Contreras" w:date="2019-07-19T09:29:00Z">
              <w:r w:rsidRPr="00EC45A1">
                <w:rPr>
                  <w:rFonts w:ascii="Calibri" w:eastAsia="Times New Roman" w:hAnsi="Calibri" w:cs="Times New Roman"/>
                  <w:color w:val="000000"/>
                </w:rPr>
                <w:t>Residuals</w:t>
              </w:r>
            </w:ins>
          </w:p>
        </w:tc>
        <w:tc>
          <w:tcPr>
            <w:tcW w:w="352" w:type="dxa"/>
            <w:tcBorders>
              <w:top w:val="nil"/>
              <w:left w:val="nil"/>
              <w:bottom w:val="nil"/>
              <w:right w:val="nil"/>
            </w:tcBorders>
            <w:shd w:val="clear" w:color="auto" w:fill="auto"/>
            <w:noWrap/>
            <w:vAlign w:val="bottom"/>
            <w:hideMark/>
          </w:tcPr>
          <w:p w14:paraId="67FF3D05" w14:textId="77777777" w:rsidR="00EC45A1" w:rsidRPr="00EC45A1" w:rsidRDefault="00EC45A1" w:rsidP="00EC45A1">
            <w:pPr>
              <w:jc w:val="center"/>
              <w:rPr>
                <w:ins w:id="3534" w:author="Dave Contreras" w:date="2019-07-19T09:29:00Z"/>
                <w:rFonts w:ascii="Calibri" w:eastAsia="Times New Roman" w:hAnsi="Calibri" w:cs="Times New Roman"/>
                <w:color w:val="000000"/>
              </w:rPr>
            </w:pPr>
            <w:ins w:id="3535" w:author="Dave Contreras" w:date="2019-07-19T09:29:00Z">
              <w:r w:rsidRPr="00EC45A1">
                <w:rPr>
                  <w:rFonts w:ascii="Calibri" w:eastAsia="Times New Roman" w:hAnsi="Calibri" w:cs="Times New Roman"/>
                  <w:color w:val="000000"/>
                </w:rPr>
                <w:t>63</w:t>
              </w:r>
            </w:ins>
          </w:p>
        </w:tc>
        <w:tc>
          <w:tcPr>
            <w:tcW w:w="1452" w:type="dxa"/>
            <w:tcBorders>
              <w:top w:val="nil"/>
              <w:left w:val="nil"/>
              <w:bottom w:val="nil"/>
              <w:right w:val="nil"/>
            </w:tcBorders>
            <w:shd w:val="clear" w:color="auto" w:fill="auto"/>
            <w:noWrap/>
            <w:vAlign w:val="bottom"/>
            <w:hideMark/>
          </w:tcPr>
          <w:p w14:paraId="45D4D96F" w14:textId="77777777" w:rsidR="00EC45A1" w:rsidRPr="00EC45A1" w:rsidRDefault="00EC45A1" w:rsidP="00EC45A1">
            <w:pPr>
              <w:jc w:val="center"/>
              <w:rPr>
                <w:ins w:id="3536" w:author="Dave Contreras" w:date="2019-07-19T09:29:00Z"/>
                <w:rFonts w:ascii="Calibri" w:eastAsia="Times New Roman" w:hAnsi="Calibri" w:cs="Times New Roman"/>
                <w:color w:val="000000"/>
              </w:rPr>
            </w:pPr>
            <w:ins w:id="3537" w:author="Dave Contreras" w:date="2019-07-19T09:29:00Z">
              <w:r w:rsidRPr="00EC45A1">
                <w:rPr>
                  <w:rFonts w:ascii="Calibri" w:eastAsia="Times New Roman" w:hAnsi="Calibri" w:cs="Times New Roman"/>
                  <w:color w:val="000000"/>
                </w:rPr>
                <w:t>7.5431</w:t>
              </w:r>
            </w:ins>
          </w:p>
        </w:tc>
        <w:tc>
          <w:tcPr>
            <w:tcW w:w="1206" w:type="dxa"/>
            <w:tcBorders>
              <w:top w:val="nil"/>
              <w:left w:val="nil"/>
              <w:bottom w:val="nil"/>
              <w:right w:val="nil"/>
            </w:tcBorders>
            <w:shd w:val="clear" w:color="auto" w:fill="auto"/>
            <w:noWrap/>
            <w:vAlign w:val="bottom"/>
            <w:hideMark/>
          </w:tcPr>
          <w:p w14:paraId="11A65164" w14:textId="77777777" w:rsidR="00EC45A1" w:rsidRPr="00EC45A1" w:rsidRDefault="00EC45A1" w:rsidP="00EC45A1">
            <w:pPr>
              <w:jc w:val="center"/>
              <w:rPr>
                <w:ins w:id="3538" w:author="Dave Contreras" w:date="2019-07-19T09:29:00Z"/>
                <w:rFonts w:ascii="Calibri" w:eastAsia="Times New Roman" w:hAnsi="Calibri" w:cs="Times New Roman"/>
                <w:color w:val="000000"/>
              </w:rPr>
            </w:pPr>
            <w:ins w:id="3539" w:author="Dave Contreras" w:date="2019-07-19T09:29:00Z">
              <w:r w:rsidRPr="00EC45A1">
                <w:rPr>
                  <w:rFonts w:ascii="Calibri" w:eastAsia="Times New Roman" w:hAnsi="Calibri" w:cs="Times New Roman"/>
                  <w:color w:val="000000"/>
                </w:rPr>
                <w:t>0.1197</w:t>
              </w:r>
            </w:ins>
          </w:p>
        </w:tc>
        <w:tc>
          <w:tcPr>
            <w:tcW w:w="1087" w:type="dxa"/>
            <w:tcBorders>
              <w:top w:val="nil"/>
              <w:left w:val="nil"/>
              <w:bottom w:val="nil"/>
              <w:right w:val="nil"/>
            </w:tcBorders>
            <w:shd w:val="clear" w:color="auto" w:fill="auto"/>
            <w:noWrap/>
            <w:vAlign w:val="bottom"/>
            <w:hideMark/>
          </w:tcPr>
          <w:p w14:paraId="348D298B" w14:textId="77777777" w:rsidR="00EC45A1" w:rsidRPr="00EC45A1" w:rsidRDefault="00EC45A1" w:rsidP="00EC45A1">
            <w:pPr>
              <w:jc w:val="center"/>
              <w:rPr>
                <w:ins w:id="3540"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67F8686" w14:textId="77777777" w:rsidR="00EC45A1" w:rsidRPr="00EC45A1" w:rsidRDefault="00EC45A1" w:rsidP="00EC45A1">
            <w:pPr>
              <w:jc w:val="center"/>
              <w:rPr>
                <w:ins w:id="3541" w:author="Dave Contreras" w:date="2019-07-19T09:29:00Z"/>
                <w:rFonts w:ascii="Calibri" w:eastAsia="Times New Roman" w:hAnsi="Calibri" w:cs="Times New Roman"/>
                <w:color w:val="000000"/>
              </w:rPr>
            </w:pPr>
            <w:ins w:id="3542" w:author="Dave Contreras" w:date="2019-07-19T09:29:00Z">
              <w:r w:rsidRPr="00EC45A1">
                <w:rPr>
                  <w:rFonts w:ascii="Calibri" w:eastAsia="Times New Roman" w:hAnsi="Calibri" w:cs="Times New Roman"/>
                  <w:color w:val="000000"/>
                </w:rPr>
                <w:t>0.38378</w:t>
              </w:r>
            </w:ins>
          </w:p>
        </w:tc>
        <w:tc>
          <w:tcPr>
            <w:tcW w:w="1262" w:type="dxa"/>
            <w:tcBorders>
              <w:top w:val="nil"/>
              <w:left w:val="nil"/>
              <w:bottom w:val="nil"/>
              <w:right w:val="nil"/>
            </w:tcBorders>
            <w:shd w:val="clear" w:color="auto" w:fill="auto"/>
            <w:noWrap/>
            <w:vAlign w:val="bottom"/>
            <w:hideMark/>
          </w:tcPr>
          <w:p w14:paraId="05589208" w14:textId="77777777" w:rsidR="00EC45A1" w:rsidRPr="00EC45A1" w:rsidRDefault="00EC45A1" w:rsidP="00EC45A1">
            <w:pPr>
              <w:jc w:val="center"/>
              <w:rPr>
                <w:ins w:id="3543" w:author="Dave Contreras" w:date="2019-07-19T09:29:00Z"/>
                <w:rFonts w:ascii="Calibri" w:eastAsia="Times New Roman" w:hAnsi="Calibri" w:cs="Times New Roman"/>
                <w:color w:val="000000"/>
              </w:rPr>
            </w:pPr>
          </w:p>
        </w:tc>
      </w:tr>
      <w:tr w:rsidR="00EC45A1" w:rsidRPr="00EC45A1" w14:paraId="73DB50F3" w14:textId="77777777" w:rsidTr="00EC45A1">
        <w:trPr>
          <w:trHeight w:val="300"/>
          <w:ins w:id="3544" w:author="Dave Contreras" w:date="2019-07-19T09:29:00Z"/>
        </w:trPr>
        <w:tc>
          <w:tcPr>
            <w:tcW w:w="1314" w:type="dxa"/>
            <w:tcBorders>
              <w:top w:val="nil"/>
              <w:left w:val="nil"/>
              <w:bottom w:val="nil"/>
              <w:right w:val="nil"/>
            </w:tcBorders>
            <w:shd w:val="clear" w:color="auto" w:fill="auto"/>
            <w:noWrap/>
            <w:vAlign w:val="bottom"/>
            <w:hideMark/>
          </w:tcPr>
          <w:p w14:paraId="05AEB99C" w14:textId="77777777" w:rsidR="00EC45A1" w:rsidRPr="00EC45A1" w:rsidRDefault="00EC45A1" w:rsidP="00EC45A1">
            <w:pPr>
              <w:rPr>
                <w:ins w:id="3545" w:author="Dave Contreras" w:date="2019-07-19T09:29:00Z"/>
                <w:rFonts w:ascii="Calibri" w:eastAsia="Times New Roman" w:hAnsi="Calibri" w:cs="Times New Roman"/>
                <w:color w:val="000000"/>
              </w:rPr>
            </w:pPr>
            <w:ins w:id="3546" w:author="Dave Contreras" w:date="2019-07-19T09:29:00Z">
              <w:r w:rsidRPr="00EC45A1">
                <w:rPr>
                  <w:rFonts w:ascii="Calibri" w:eastAsia="Times New Roman" w:hAnsi="Calibri" w:cs="Times New Roman"/>
                  <w:color w:val="000000"/>
                </w:rPr>
                <w:t>Total</w:t>
              </w:r>
            </w:ins>
          </w:p>
        </w:tc>
        <w:tc>
          <w:tcPr>
            <w:tcW w:w="352" w:type="dxa"/>
            <w:tcBorders>
              <w:top w:val="nil"/>
              <w:left w:val="nil"/>
              <w:bottom w:val="nil"/>
              <w:right w:val="nil"/>
            </w:tcBorders>
            <w:shd w:val="clear" w:color="auto" w:fill="auto"/>
            <w:noWrap/>
            <w:vAlign w:val="bottom"/>
            <w:hideMark/>
          </w:tcPr>
          <w:p w14:paraId="1B1355D0" w14:textId="77777777" w:rsidR="00EC45A1" w:rsidRPr="00EC45A1" w:rsidRDefault="00EC45A1" w:rsidP="00EC45A1">
            <w:pPr>
              <w:jc w:val="center"/>
              <w:rPr>
                <w:ins w:id="3547" w:author="Dave Contreras" w:date="2019-07-19T09:29:00Z"/>
                <w:rFonts w:ascii="Calibri" w:eastAsia="Times New Roman" w:hAnsi="Calibri" w:cs="Times New Roman"/>
                <w:color w:val="000000"/>
              </w:rPr>
            </w:pPr>
            <w:ins w:id="3548" w:author="Dave Contreras" w:date="2019-07-19T09:29:00Z">
              <w:r w:rsidRPr="00EC45A1">
                <w:rPr>
                  <w:rFonts w:ascii="Calibri" w:eastAsia="Times New Roman" w:hAnsi="Calibri" w:cs="Times New Roman"/>
                  <w:color w:val="000000"/>
                </w:rPr>
                <w:t>69</w:t>
              </w:r>
            </w:ins>
          </w:p>
        </w:tc>
        <w:tc>
          <w:tcPr>
            <w:tcW w:w="1452" w:type="dxa"/>
            <w:tcBorders>
              <w:top w:val="nil"/>
              <w:left w:val="nil"/>
              <w:bottom w:val="nil"/>
              <w:right w:val="nil"/>
            </w:tcBorders>
            <w:shd w:val="clear" w:color="auto" w:fill="auto"/>
            <w:noWrap/>
            <w:vAlign w:val="bottom"/>
            <w:hideMark/>
          </w:tcPr>
          <w:p w14:paraId="4FCFD29F" w14:textId="77777777" w:rsidR="00EC45A1" w:rsidRPr="00EC45A1" w:rsidRDefault="00EC45A1" w:rsidP="00EC45A1">
            <w:pPr>
              <w:jc w:val="center"/>
              <w:rPr>
                <w:ins w:id="3549" w:author="Dave Contreras" w:date="2019-07-19T09:29:00Z"/>
                <w:rFonts w:ascii="Calibri" w:eastAsia="Times New Roman" w:hAnsi="Calibri" w:cs="Times New Roman"/>
                <w:color w:val="000000"/>
              </w:rPr>
            </w:pPr>
            <w:ins w:id="3550" w:author="Dave Contreras" w:date="2019-07-19T09:29:00Z">
              <w:r w:rsidRPr="00EC45A1">
                <w:rPr>
                  <w:rFonts w:ascii="Calibri" w:eastAsia="Times New Roman" w:hAnsi="Calibri" w:cs="Times New Roman"/>
                  <w:color w:val="000000"/>
                </w:rPr>
                <w:t>19.6548</w:t>
              </w:r>
            </w:ins>
          </w:p>
        </w:tc>
        <w:tc>
          <w:tcPr>
            <w:tcW w:w="1206" w:type="dxa"/>
            <w:tcBorders>
              <w:top w:val="nil"/>
              <w:left w:val="nil"/>
              <w:bottom w:val="nil"/>
              <w:right w:val="nil"/>
            </w:tcBorders>
            <w:shd w:val="clear" w:color="auto" w:fill="auto"/>
            <w:noWrap/>
            <w:vAlign w:val="bottom"/>
            <w:hideMark/>
          </w:tcPr>
          <w:p w14:paraId="72CFF13B" w14:textId="77777777" w:rsidR="00EC45A1" w:rsidRPr="00EC45A1" w:rsidRDefault="00EC45A1" w:rsidP="00EC45A1">
            <w:pPr>
              <w:jc w:val="center"/>
              <w:rPr>
                <w:ins w:id="3551" w:author="Dave Contreras" w:date="2019-07-19T09:29:00Z"/>
                <w:rFonts w:ascii="Calibri" w:eastAsia="Times New Roman" w:hAnsi="Calibri" w:cs="Times New Roman"/>
                <w:color w:val="000000"/>
              </w:rPr>
            </w:pPr>
          </w:p>
        </w:tc>
        <w:tc>
          <w:tcPr>
            <w:tcW w:w="1087" w:type="dxa"/>
            <w:tcBorders>
              <w:top w:val="nil"/>
              <w:left w:val="nil"/>
              <w:bottom w:val="nil"/>
              <w:right w:val="nil"/>
            </w:tcBorders>
            <w:shd w:val="clear" w:color="auto" w:fill="auto"/>
            <w:noWrap/>
            <w:vAlign w:val="bottom"/>
            <w:hideMark/>
          </w:tcPr>
          <w:p w14:paraId="2E664B9C" w14:textId="77777777" w:rsidR="00EC45A1" w:rsidRPr="00EC45A1" w:rsidRDefault="00EC45A1" w:rsidP="00EC45A1">
            <w:pPr>
              <w:jc w:val="center"/>
              <w:rPr>
                <w:ins w:id="3552"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56F7E29" w14:textId="77777777" w:rsidR="00EC45A1" w:rsidRPr="00EC45A1" w:rsidRDefault="00EC45A1" w:rsidP="00EC45A1">
            <w:pPr>
              <w:jc w:val="center"/>
              <w:rPr>
                <w:ins w:id="3553" w:author="Dave Contreras" w:date="2019-07-19T09:29:00Z"/>
                <w:rFonts w:ascii="Calibri" w:eastAsia="Times New Roman" w:hAnsi="Calibri" w:cs="Times New Roman"/>
                <w:color w:val="000000"/>
              </w:rPr>
            </w:pPr>
            <w:ins w:id="3554"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4147A03E" w14:textId="77777777" w:rsidR="00EC45A1" w:rsidRPr="00EC45A1" w:rsidRDefault="00EC45A1" w:rsidP="00EC45A1">
            <w:pPr>
              <w:jc w:val="center"/>
              <w:rPr>
                <w:ins w:id="3555" w:author="Dave Contreras" w:date="2019-07-19T09:29:00Z"/>
                <w:rFonts w:ascii="Calibri" w:eastAsia="Times New Roman" w:hAnsi="Calibri" w:cs="Times New Roman"/>
                <w:color w:val="000000"/>
              </w:rPr>
            </w:pPr>
          </w:p>
        </w:tc>
      </w:tr>
      <w:tr w:rsidR="00EC45A1" w:rsidRPr="00EC45A1" w14:paraId="47148942" w14:textId="77777777" w:rsidTr="00EC45A1">
        <w:trPr>
          <w:trHeight w:val="300"/>
          <w:ins w:id="3556" w:author="Dave Contreras" w:date="2019-07-19T09:29:00Z"/>
        </w:trPr>
        <w:tc>
          <w:tcPr>
            <w:tcW w:w="1314" w:type="dxa"/>
            <w:tcBorders>
              <w:top w:val="nil"/>
              <w:left w:val="nil"/>
              <w:bottom w:val="nil"/>
              <w:right w:val="nil"/>
            </w:tcBorders>
            <w:shd w:val="clear" w:color="auto" w:fill="auto"/>
            <w:noWrap/>
            <w:vAlign w:val="bottom"/>
            <w:hideMark/>
          </w:tcPr>
          <w:p w14:paraId="3FBD5FBB" w14:textId="77777777" w:rsidR="00EC45A1" w:rsidRPr="00EC45A1" w:rsidRDefault="00EC45A1" w:rsidP="00EC45A1">
            <w:pPr>
              <w:jc w:val="center"/>
              <w:rPr>
                <w:ins w:id="3557" w:author="Dave Contreras" w:date="2019-07-19T09:29:00Z"/>
                <w:rFonts w:ascii="Times New Roman" w:eastAsia="Times New Roman" w:hAnsi="Times New Roman" w:cs="Times New Roman"/>
                <w:sz w:val="20"/>
                <w:szCs w:val="20"/>
              </w:rPr>
            </w:pPr>
          </w:p>
        </w:tc>
        <w:tc>
          <w:tcPr>
            <w:tcW w:w="352" w:type="dxa"/>
            <w:tcBorders>
              <w:top w:val="nil"/>
              <w:left w:val="nil"/>
              <w:bottom w:val="nil"/>
              <w:right w:val="nil"/>
            </w:tcBorders>
            <w:shd w:val="clear" w:color="auto" w:fill="auto"/>
            <w:noWrap/>
            <w:vAlign w:val="bottom"/>
            <w:hideMark/>
          </w:tcPr>
          <w:p w14:paraId="5F0E60AC" w14:textId="77777777" w:rsidR="00EC45A1" w:rsidRPr="00EC45A1" w:rsidRDefault="00EC45A1" w:rsidP="00EC45A1">
            <w:pPr>
              <w:rPr>
                <w:ins w:id="3558" w:author="Dave Contreras"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459F9B39" w14:textId="77777777" w:rsidR="00EC45A1" w:rsidRPr="00EC45A1" w:rsidRDefault="00EC45A1" w:rsidP="00EC45A1">
            <w:pPr>
              <w:jc w:val="center"/>
              <w:rPr>
                <w:ins w:id="3559" w:author="Dave Contreras"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1712B366" w14:textId="77777777" w:rsidR="00EC45A1" w:rsidRPr="00EC45A1" w:rsidRDefault="00EC45A1" w:rsidP="00EC45A1">
            <w:pPr>
              <w:jc w:val="center"/>
              <w:rPr>
                <w:ins w:id="3560" w:author="Dave Contreras" w:date="2019-07-19T09:29:00Z"/>
                <w:rFonts w:ascii="Times New Roman" w:eastAsia="Times New Roman" w:hAnsi="Times New Roman" w:cs="Times New Roman"/>
                <w:sz w:val="20"/>
                <w:szCs w:val="20"/>
              </w:rPr>
            </w:pPr>
          </w:p>
        </w:tc>
        <w:tc>
          <w:tcPr>
            <w:tcW w:w="1087" w:type="dxa"/>
            <w:tcBorders>
              <w:top w:val="nil"/>
              <w:left w:val="nil"/>
              <w:bottom w:val="nil"/>
              <w:right w:val="nil"/>
            </w:tcBorders>
            <w:shd w:val="clear" w:color="auto" w:fill="auto"/>
            <w:noWrap/>
            <w:vAlign w:val="bottom"/>
            <w:hideMark/>
          </w:tcPr>
          <w:p w14:paraId="437913CA" w14:textId="77777777" w:rsidR="00EC45A1" w:rsidRPr="00EC45A1" w:rsidRDefault="00EC45A1" w:rsidP="00EC45A1">
            <w:pPr>
              <w:jc w:val="center"/>
              <w:rPr>
                <w:ins w:id="3561"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16F90E04" w14:textId="77777777" w:rsidR="00EC45A1" w:rsidRPr="00EC45A1" w:rsidRDefault="00EC45A1" w:rsidP="00EC45A1">
            <w:pPr>
              <w:jc w:val="center"/>
              <w:rPr>
                <w:ins w:id="3562" w:author="Dave Contreras"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6B9B7CED" w14:textId="77777777" w:rsidR="00EC45A1" w:rsidRPr="00EC45A1" w:rsidRDefault="00EC45A1" w:rsidP="00EC45A1">
            <w:pPr>
              <w:jc w:val="center"/>
              <w:rPr>
                <w:ins w:id="3563" w:author="Dave Contreras" w:date="2019-07-19T09:29:00Z"/>
                <w:rFonts w:ascii="Times New Roman" w:eastAsia="Times New Roman" w:hAnsi="Times New Roman" w:cs="Times New Roman"/>
                <w:sz w:val="20"/>
                <w:szCs w:val="20"/>
              </w:rPr>
            </w:pPr>
          </w:p>
        </w:tc>
      </w:tr>
      <w:tr w:rsidR="00EC45A1" w:rsidRPr="00EC45A1" w14:paraId="001DB07C" w14:textId="77777777" w:rsidTr="00EC45A1">
        <w:trPr>
          <w:trHeight w:val="300"/>
          <w:ins w:id="3564" w:author="Dave Contreras" w:date="2019-07-19T09:29:00Z"/>
        </w:trPr>
        <w:tc>
          <w:tcPr>
            <w:tcW w:w="7720" w:type="dxa"/>
            <w:gridSpan w:val="7"/>
            <w:tcBorders>
              <w:top w:val="single" w:sz="4" w:space="0" w:color="auto"/>
              <w:left w:val="nil"/>
              <w:bottom w:val="single" w:sz="4" w:space="0" w:color="auto"/>
              <w:right w:val="nil"/>
            </w:tcBorders>
            <w:shd w:val="clear" w:color="auto" w:fill="auto"/>
            <w:noWrap/>
            <w:vAlign w:val="bottom"/>
            <w:hideMark/>
          </w:tcPr>
          <w:p w14:paraId="79E277DF" w14:textId="77777777" w:rsidR="00EC45A1" w:rsidRPr="00EC45A1" w:rsidRDefault="00EC45A1" w:rsidP="00EC45A1">
            <w:pPr>
              <w:jc w:val="center"/>
              <w:rPr>
                <w:ins w:id="3565" w:author="Dave Contreras" w:date="2019-07-19T09:29:00Z"/>
                <w:rFonts w:ascii="Calibri" w:eastAsia="Times New Roman" w:hAnsi="Calibri" w:cs="Times New Roman"/>
                <w:b/>
                <w:bCs/>
                <w:color w:val="000000"/>
              </w:rPr>
            </w:pPr>
            <w:ins w:id="3566" w:author="Dave Contreras" w:date="2019-07-19T09:29:00Z">
              <w:r w:rsidRPr="00EC45A1">
                <w:rPr>
                  <w:rFonts w:ascii="Calibri" w:eastAsia="Times New Roman" w:hAnsi="Calibri" w:cs="Times New Roman"/>
                  <w:b/>
                  <w:bCs/>
                  <w:color w:val="000000"/>
                </w:rPr>
                <w:t>Decker Island</w:t>
              </w:r>
            </w:ins>
          </w:p>
        </w:tc>
      </w:tr>
      <w:tr w:rsidR="00EC45A1" w:rsidRPr="00EC45A1" w14:paraId="3D058278" w14:textId="77777777" w:rsidTr="00EC45A1">
        <w:trPr>
          <w:trHeight w:val="300"/>
          <w:ins w:id="3567" w:author="Dave Contreras" w:date="2019-07-19T09:29:00Z"/>
        </w:trPr>
        <w:tc>
          <w:tcPr>
            <w:tcW w:w="1314" w:type="dxa"/>
            <w:tcBorders>
              <w:top w:val="nil"/>
              <w:left w:val="nil"/>
              <w:bottom w:val="single" w:sz="4" w:space="0" w:color="auto"/>
              <w:right w:val="nil"/>
            </w:tcBorders>
            <w:shd w:val="clear" w:color="auto" w:fill="auto"/>
            <w:noWrap/>
            <w:vAlign w:val="bottom"/>
            <w:hideMark/>
          </w:tcPr>
          <w:p w14:paraId="0E082BF0" w14:textId="77777777" w:rsidR="00EC45A1" w:rsidRPr="00EC45A1" w:rsidRDefault="00EC45A1" w:rsidP="00EC45A1">
            <w:pPr>
              <w:rPr>
                <w:ins w:id="3568" w:author="Dave Contreras" w:date="2019-07-19T09:29:00Z"/>
                <w:rFonts w:ascii="Calibri" w:eastAsia="Times New Roman" w:hAnsi="Calibri" w:cs="Times New Roman"/>
                <w:b/>
                <w:bCs/>
                <w:color w:val="000000"/>
              </w:rPr>
            </w:pPr>
            <w:ins w:id="3569" w:author="Dave Contreras" w:date="2019-07-19T09:29:00Z">
              <w:r w:rsidRPr="00EC45A1">
                <w:rPr>
                  <w:rFonts w:ascii="Calibri" w:eastAsia="Times New Roman" w:hAnsi="Calibri" w:cs="Times New Roman"/>
                  <w:b/>
                  <w:bCs/>
                  <w:color w:val="000000"/>
                </w:rPr>
                <w:t> </w:t>
              </w:r>
            </w:ins>
          </w:p>
        </w:tc>
        <w:tc>
          <w:tcPr>
            <w:tcW w:w="352" w:type="dxa"/>
            <w:tcBorders>
              <w:top w:val="nil"/>
              <w:left w:val="nil"/>
              <w:bottom w:val="single" w:sz="4" w:space="0" w:color="auto"/>
              <w:right w:val="nil"/>
            </w:tcBorders>
            <w:shd w:val="clear" w:color="auto" w:fill="auto"/>
            <w:noWrap/>
            <w:vAlign w:val="bottom"/>
            <w:hideMark/>
          </w:tcPr>
          <w:p w14:paraId="6A8A5414" w14:textId="77777777" w:rsidR="00EC45A1" w:rsidRPr="00EC45A1" w:rsidRDefault="00EC45A1" w:rsidP="00EC45A1">
            <w:pPr>
              <w:jc w:val="center"/>
              <w:rPr>
                <w:ins w:id="3570" w:author="Dave Contreras" w:date="2019-07-19T09:29:00Z"/>
                <w:rFonts w:ascii="Calibri" w:eastAsia="Times New Roman" w:hAnsi="Calibri" w:cs="Times New Roman"/>
                <w:b/>
                <w:bCs/>
                <w:color w:val="000000"/>
              </w:rPr>
            </w:pPr>
            <w:ins w:id="3571" w:author="Dave Contreras"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57C86CD2" w14:textId="77777777" w:rsidR="00EC45A1" w:rsidRPr="00EC45A1" w:rsidRDefault="00EC45A1" w:rsidP="00EC45A1">
            <w:pPr>
              <w:jc w:val="center"/>
              <w:rPr>
                <w:ins w:id="3572" w:author="Dave Contreras" w:date="2019-07-19T09:29:00Z"/>
                <w:rFonts w:ascii="Calibri" w:eastAsia="Times New Roman" w:hAnsi="Calibri" w:cs="Times New Roman"/>
                <w:b/>
                <w:bCs/>
                <w:color w:val="000000"/>
              </w:rPr>
            </w:pPr>
            <w:proofErr w:type="spellStart"/>
            <w:ins w:id="3573" w:author="Dave Contreras" w:date="2019-07-19T09:29:00Z">
              <w:r w:rsidRPr="00EC45A1">
                <w:rPr>
                  <w:rFonts w:ascii="Calibri" w:eastAsia="Times New Roman" w:hAnsi="Calibri" w:cs="Times New Roman"/>
                  <w:b/>
                  <w:bCs/>
                  <w:color w:val="000000"/>
                </w:rPr>
                <w:t>SumsOfSqs</w:t>
              </w:r>
              <w:proofErr w:type="spellEnd"/>
            </w:ins>
          </w:p>
        </w:tc>
        <w:tc>
          <w:tcPr>
            <w:tcW w:w="1206" w:type="dxa"/>
            <w:tcBorders>
              <w:top w:val="nil"/>
              <w:left w:val="nil"/>
              <w:bottom w:val="single" w:sz="4" w:space="0" w:color="auto"/>
              <w:right w:val="nil"/>
            </w:tcBorders>
            <w:shd w:val="clear" w:color="auto" w:fill="auto"/>
            <w:noWrap/>
            <w:vAlign w:val="bottom"/>
            <w:hideMark/>
          </w:tcPr>
          <w:p w14:paraId="3F039360" w14:textId="77777777" w:rsidR="00EC45A1" w:rsidRPr="00EC45A1" w:rsidRDefault="00EC45A1" w:rsidP="00EC45A1">
            <w:pPr>
              <w:jc w:val="center"/>
              <w:rPr>
                <w:ins w:id="3574" w:author="Dave Contreras" w:date="2019-07-19T09:29:00Z"/>
                <w:rFonts w:ascii="Calibri" w:eastAsia="Times New Roman" w:hAnsi="Calibri" w:cs="Times New Roman"/>
                <w:b/>
                <w:bCs/>
                <w:color w:val="000000"/>
              </w:rPr>
            </w:pPr>
            <w:proofErr w:type="spellStart"/>
            <w:ins w:id="3575" w:author="Dave Contreras" w:date="2019-07-19T09:29:00Z">
              <w:r w:rsidRPr="00EC45A1">
                <w:rPr>
                  <w:rFonts w:ascii="Calibri" w:eastAsia="Times New Roman" w:hAnsi="Calibri" w:cs="Times New Roman"/>
                  <w:b/>
                  <w:bCs/>
                  <w:color w:val="000000"/>
                </w:rPr>
                <w:t>MeanSqs</w:t>
              </w:r>
              <w:proofErr w:type="spellEnd"/>
            </w:ins>
          </w:p>
        </w:tc>
        <w:tc>
          <w:tcPr>
            <w:tcW w:w="1087" w:type="dxa"/>
            <w:tcBorders>
              <w:top w:val="nil"/>
              <w:left w:val="nil"/>
              <w:bottom w:val="single" w:sz="4" w:space="0" w:color="auto"/>
              <w:right w:val="nil"/>
            </w:tcBorders>
            <w:shd w:val="clear" w:color="auto" w:fill="auto"/>
            <w:noWrap/>
            <w:vAlign w:val="bottom"/>
            <w:hideMark/>
          </w:tcPr>
          <w:p w14:paraId="0739909C" w14:textId="77777777" w:rsidR="00EC45A1" w:rsidRPr="00EC45A1" w:rsidRDefault="00EC45A1" w:rsidP="00EC45A1">
            <w:pPr>
              <w:jc w:val="center"/>
              <w:rPr>
                <w:ins w:id="3576" w:author="Dave Contreras" w:date="2019-07-19T09:29:00Z"/>
                <w:rFonts w:ascii="Calibri" w:eastAsia="Times New Roman" w:hAnsi="Calibri" w:cs="Times New Roman"/>
                <w:b/>
                <w:bCs/>
                <w:color w:val="000000"/>
              </w:rPr>
            </w:pPr>
            <w:proofErr w:type="spellStart"/>
            <w:proofErr w:type="gramStart"/>
            <w:ins w:id="3577" w:author="Dave Contreras" w:date="2019-07-19T09:29:00Z">
              <w:r w:rsidRPr="00EC45A1">
                <w:rPr>
                  <w:rFonts w:ascii="Calibri" w:eastAsia="Times New Roman" w:hAnsi="Calibri" w:cs="Times New Roman"/>
                  <w:b/>
                  <w:bCs/>
                  <w:color w:val="000000"/>
                </w:rPr>
                <w:t>F.Model</w:t>
              </w:r>
              <w:proofErr w:type="spellEnd"/>
              <w:proofErr w:type="gramEnd"/>
            </w:ins>
          </w:p>
        </w:tc>
        <w:tc>
          <w:tcPr>
            <w:tcW w:w="1047" w:type="dxa"/>
            <w:tcBorders>
              <w:top w:val="nil"/>
              <w:left w:val="nil"/>
              <w:bottom w:val="single" w:sz="4" w:space="0" w:color="auto"/>
              <w:right w:val="nil"/>
            </w:tcBorders>
            <w:shd w:val="clear" w:color="auto" w:fill="auto"/>
            <w:noWrap/>
            <w:vAlign w:val="bottom"/>
            <w:hideMark/>
          </w:tcPr>
          <w:p w14:paraId="466D7621" w14:textId="77777777" w:rsidR="00EC45A1" w:rsidRPr="00EC45A1" w:rsidRDefault="00EC45A1" w:rsidP="00EC45A1">
            <w:pPr>
              <w:jc w:val="center"/>
              <w:rPr>
                <w:ins w:id="3578" w:author="Dave Contreras" w:date="2019-07-19T09:29:00Z"/>
                <w:rFonts w:ascii="Calibri" w:eastAsia="Times New Roman" w:hAnsi="Calibri" w:cs="Times New Roman"/>
                <w:b/>
                <w:bCs/>
                <w:color w:val="000000"/>
              </w:rPr>
            </w:pPr>
            <w:ins w:id="3579" w:author="Dave Contreras" w:date="2019-07-19T09:29:00Z">
              <w:r w:rsidRPr="00EC45A1">
                <w:rPr>
                  <w:rFonts w:ascii="Calibri" w:eastAsia="Times New Roman" w:hAnsi="Calibri" w:cs="Times New Roman"/>
                  <w:b/>
                  <w:bCs/>
                  <w:color w:val="000000"/>
                </w:rPr>
                <w:t>R2</w:t>
              </w:r>
            </w:ins>
          </w:p>
        </w:tc>
        <w:tc>
          <w:tcPr>
            <w:tcW w:w="1262" w:type="dxa"/>
            <w:tcBorders>
              <w:top w:val="nil"/>
              <w:left w:val="nil"/>
              <w:bottom w:val="single" w:sz="4" w:space="0" w:color="auto"/>
              <w:right w:val="nil"/>
            </w:tcBorders>
            <w:shd w:val="clear" w:color="auto" w:fill="auto"/>
            <w:noWrap/>
            <w:vAlign w:val="bottom"/>
            <w:hideMark/>
          </w:tcPr>
          <w:p w14:paraId="7059B870" w14:textId="77777777" w:rsidR="00EC45A1" w:rsidRPr="00EC45A1" w:rsidRDefault="00EC45A1" w:rsidP="00EC45A1">
            <w:pPr>
              <w:jc w:val="center"/>
              <w:rPr>
                <w:ins w:id="3580" w:author="Dave Contreras" w:date="2019-07-19T09:29:00Z"/>
                <w:rFonts w:ascii="Calibri" w:eastAsia="Times New Roman" w:hAnsi="Calibri" w:cs="Times New Roman"/>
                <w:b/>
                <w:bCs/>
                <w:color w:val="000000"/>
              </w:rPr>
            </w:pPr>
            <w:proofErr w:type="spellStart"/>
            <w:ins w:id="3581" w:author="Dave Contreras" w:date="2019-07-19T09:29:00Z">
              <w:r w:rsidRPr="00EC45A1">
                <w:rPr>
                  <w:rFonts w:ascii="Calibri" w:eastAsia="Times New Roman" w:hAnsi="Calibri" w:cs="Times New Roman"/>
                  <w:b/>
                  <w:bCs/>
                  <w:color w:val="000000"/>
                </w:rPr>
                <w:t>Pr</w:t>
              </w:r>
              <w:proofErr w:type="spellEnd"/>
              <w:r w:rsidRPr="00EC45A1">
                <w:rPr>
                  <w:rFonts w:ascii="Calibri" w:eastAsia="Times New Roman" w:hAnsi="Calibri" w:cs="Times New Roman"/>
                  <w:b/>
                  <w:bCs/>
                  <w:color w:val="000000"/>
                </w:rPr>
                <w:t>(&gt;F)</w:t>
              </w:r>
            </w:ins>
          </w:p>
        </w:tc>
      </w:tr>
      <w:tr w:rsidR="00EC45A1" w:rsidRPr="00EC45A1" w14:paraId="3D428DCA" w14:textId="77777777" w:rsidTr="00EC45A1">
        <w:trPr>
          <w:trHeight w:val="300"/>
          <w:ins w:id="3582" w:author="Dave Contreras" w:date="2019-07-19T09:29:00Z"/>
        </w:trPr>
        <w:tc>
          <w:tcPr>
            <w:tcW w:w="1314" w:type="dxa"/>
            <w:tcBorders>
              <w:top w:val="nil"/>
              <w:left w:val="nil"/>
              <w:bottom w:val="nil"/>
              <w:right w:val="nil"/>
            </w:tcBorders>
            <w:shd w:val="clear" w:color="auto" w:fill="auto"/>
            <w:noWrap/>
            <w:vAlign w:val="bottom"/>
            <w:hideMark/>
          </w:tcPr>
          <w:p w14:paraId="176B1116" w14:textId="77777777" w:rsidR="00EC45A1" w:rsidRPr="00EC45A1" w:rsidRDefault="00EC45A1" w:rsidP="00EC45A1">
            <w:pPr>
              <w:rPr>
                <w:ins w:id="3583" w:author="Dave Contreras" w:date="2019-07-19T09:29:00Z"/>
                <w:rFonts w:ascii="Calibri" w:eastAsia="Times New Roman" w:hAnsi="Calibri" w:cs="Times New Roman"/>
                <w:color w:val="000000"/>
              </w:rPr>
            </w:pPr>
            <w:proofErr w:type="spellStart"/>
            <w:ins w:id="3584" w:author="Dave Contreras" w:date="2019-07-19T09:29:00Z">
              <w:r w:rsidRPr="00EC45A1">
                <w:rPr>
                  <w:rFonts w:ascii="Calibri" w:eastAsia="Times New Roman" w:hAnsi="Calibri" w:cs="Times New Roman"/>
                  <w:color w:val="000000"/>
                </w:rPr>
                <w:t>Gear.Type</w:t>
              </w:r>
              <w:proofErr w:type="spellEnd"/>
            </w:ins>
          </w:p>
        </w:tc>
        <w:tc>
          <w:tcPr>
            <w:tcW w:w="352" w:type="dxa"/>
            <w:tcBorders>
              <w:top w:val="nil"/>
              <w:left w:val="nil"/>
              <w:bottom w:val="nil"/>
              <w:right w:val="nil"/>
            </w:tcBorders>
            <w:shd w:val="clear" w:color="auto" w:fill="auto"/>
            <w:noWrap/>
            <w:vAlign w:val="bottom"/>
            <w:hideMark/>
          </w:tcPr>
          <w:p w14:paraId="017B2428" w14:textId="77777777" w:rsidR="00EC45A1" w:rsidRPr="00EC45A1" w:rsidRDefault="00EC45A1" w:rsidP="00EC45A1">
            <w:pPr>
              <w:jc w:val="center"/>
              <w:rPr>
                <w:ins w:id="3585" w:author="Dave Contreras" w:date="2019-07-19T09:29:00Z"/>
                <w:rFonts w:ascii="Calibri" w:eastAsia="Times New Roman" w:hAnsi="Calibri" w:cs="Times New Roman"/>
                <w:color w:val="000000"/>
              </w:rPr>
            </w:pPr>
            <w:ins w:id="3586"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C26B79E" w14:textId="77777777" w:rsidR="00EC45A1" w:rsidRPr="00EC45A1" w:rsidRDefault="00EC45A1" w:rsidP="00EC45A1">
            <w:pPr>
              <w:jc w:val="center"/>
              <w:rPr>
                <w:ins w:id="3587" w:author="Dave Contreras" w:date="2019-07-19T09:29:00Z"/>
                <w:rFonts w:ascii="Calibri" w:eastAsia="Times New Roman" w:hAnsi="Calibri" w:cs="Times New Roman"/>
                <w:color w:val="000000"/>
              </w:rPr>
            </w:pPr>
            <w:ins w:id="3588" w:author="Dave Contreras" w:date="2019-07-19T09:29:00Z">
              <w:r w:rsidRPr="00EC45A1">
                <w:rPr>
                  <w:rFonts w:ascii="Calibri" w:eastAsia="Times New Roman" w:hAnsi="Calibri" w:cs="Times New Roman"/>
                  <w:color w:val="000000"/>
                </w:rPr>
                <w:t>4.6462</w:t>
              </w:r>
            </w:ins>
          </w:p>
        </w:tc>
        <w:tc>
          <w:tcPr>
            <w:tcW w:w="1206" w:type="dxa"/>
            <w:tcBorders>
              <w:top w:val="nil"/>
              <w:left w:val="nil"/>
              <w:bottom w:val="nil"/>
              <w:right w:val="nil"/>
            </w:tcBorders>
            <w:shd w:val="clear" w:color="auto" w:fill="auto"/>
            <w:noWrap/>
            <w:vAlign w:val="bottom"/>
            <w:hideMark/>
          </w:tcPr>
          <w:p w14:paraId="245F253B" w14:textId="77777777" w:rsidR="00EC45A1" w:rsidRPr="00EC45A1" w:rsidRDefault="00EC45A1" w:rsidP="00EC45A1">
            <w:pPr>
              <w:jc w:val="center"/>
              <w:rPr>
                <w:ins w:id="3589" w:author="Dave Contreras" w:date="2019-07-19T09:29:00Z"/>
                <w:rFonts w:ascii="Calibri" w:eastAsia="Times New Roman" w:hAnsi="Calibri" w:cs="Times New Roman"/>
                <w:color w:val="000000"/>
              </w:rPr>
            </w:pPr>
            <w:ins w:id="3590" w:author="Dave Contreras" w:date="2019-07-19T09:29:00Z">
              <w:r w:rsidRPr="00EC45A1">
                <w:rPr>
                  <w:rFonts w:ascii="Calibri" w:eastAsia="Times New Roman" w:hAnsi="Calibri" w:cs="Times New Roman"/>
                  <w:color w:val="000000"/>
                </w:rPr>
                <w:t>4.6462</w:t>
              </w:r>
            </w:ins>
          </w:p>
        </w:tc>
        <w:tc>
          <w:tcPr>
            <w:tcW w:w="1087" w:type="dxa"/>
            <w:tcBorders>
              <w:top w:val="nil"/>
              <w:left w:val="nil"/>
              <w:bottom w:val="nil"/>
              <w:right w:val="nil"/>
            </w:tcBorders>
            <w:shd w:val="clear" w:color="auto" w:fill="auto"/>
            <w:noWrap/>
            <w:vAlign w:val="bottom"/>
            <w:hideMark/>
          </w:tcPr>
          <w:p w14:paraId="71241EF9" w14:textId="77777777" w:rsidR="00EC45A1" w:rsidRPr="00EC45A1" w:rsidRDefault="00EC45A1" w:rsidP="00EC45A1">
            <w:pPr>
              <w:jc w:val="center"/>
              <w:rPr>
                <w:ins w:id="3591" w:author="Dave Contreras" w:date="2019-07-19T09:29:00Z"/>
                <w:rFonts w:ascii="Calibri" w:eastAsia="Times New Roman" w:hAnsi="Calibri" w:cs="Times New Roman"/>
                <w:color w:val="000000"/>
              </w:rPr>
            </w:pPr>
            <w:ins w:id="3592" w:author="Dave Contreras" w:date="2019-07-19T09:29:00Z">
              <w:r w:rsidRPr="00EC45A1">
                <w:rPr>
                  <w:rFonts w:ascii="Calibri" w:eastAsia="Times New Roman" w:hAnsi="Calibri" w:cs="Times New Roman"/>
                  <w:color w:val="000000"/>
                </w:rPr>
                <w:t>24.5225</w:t>
              </w:r>
            </w:ins>
          </w:p>
        </w:tc>
        <w:tc>
          <w:tcPr>
            <w:tcW w:w="1047" w:type="dxa"/>
            <w:tcBorders>
              <w:top w:val="nil"/>
              <w:left w:val="nil"/>
              <w:bottom w:val="nil"/>
              <w:right w:val="nil"/>
            </w:tcBorders>
            <w:shd w:val="clear" w:color="auto" w:fill="auto"/>
            <w:noWrap/>
            <w:vAlign w:val="bottom"/>
            <w:hideMark/>
          </w:tcPr>
          <w:p w14:paraId="11C52ECC" w14:textId="77777777" w:rsidR="00EC45A1" w:rsidRPr="00EC45A1" w:rsidRDefault="00EC45A1" w:rsidP="00EC45A1">
            <w:pPr>
              <w:jc w:val="center"/>
              <w:rPr>
                <w:ins w:id="3593" w:author="Dave Contreras" w:date="2019-07-19T09:29:00Z"/>
                <w:rFonts w:ascii="Calibri" w:eastAsia="Times New Roman" w:hAnsi="Calibri" w:cs="Times New Roman"/>
                <w:color w:val="000000"/>
              </w:rPr>
            </w:pPr>
            <w:ins w:id="3594" w:author="Dave Contreras" w:date="2019-07-19T09:29:00Z">
              <w:r w:rsidRPr="00EC45A1">
                <w:rPr>
                  <w:rFonts w:ascii="Calibri" w:eastAsia="Times New Roman" w:hAnsi="Calibri" w:cs="Times New Roman"/>
                  <w:color w:val="000000"/>
                </w:rPr>
                <w:t>0.34986</w:t>
              </w:r>
            </w:ins>
          </w:p>
        </w:tc>
        <w:tc>
          <w:tcPr>
            <w:tcW w:w="1262" w:type="dxa"/>
            <w:tcBorders>
              <w:top w:val="nil"/>
              <w:left w:val="nil"/>
              <w:bottom w:val="nil"/>
              <w:right w:val="nil"/>
            </w:tcBorders>
            <w:shd w:val="clear" w:color="auto" w:fill="auto"/>
            <w:noWrap/>
            <w:vAlign w:val="bottom"/>
            <w:hideMark/>
          </w:tcPr>
          <w:p w14:paraId="54A0F0CB" w14:textId="77777777" w:rsidR="00EC45A1" w:rsidRPr="00EC45A1" w:rsidRDefault="00EC45A1" w:rsidP="00EC45A1">
            <w:pPr>
              <w:jc w:val="center"/>
              <w:rPr>
                <w:ins w:id="3595" w:author="Dave Contreras" w:date="2019-07-19T09:29:00Z"/>
                <w:rFonts w:ascii="Calibri" w:eastAsia="Times New Roman" w:hAnsi="Calibri" w:cs="Times New Roman"/>
                <w:color w:val="000000"/>
              </w:rPr>
            </w:pPr>
            <w:ins w:id="3596" w:author="Dave Contreras" w:date="2019-07-19T09:29:00Z">
              <w:r w:rsidRPr="00EC45A1">
                <w:rPr>
                  <w:rFonts w:ascii="Calibri" w:eastAsia="Times New Roman" w:hAnsi="Calibri" w:cs="Times New Roman"/>
                  <w:color w:val="000000"/>
                </w:rPr>
                <w:t>0.001 *</w:t>
              </w:r>
            </w:ins>
          </w:p>
        </w:tc>
      </w:tr>
      <w:tr w:rsidR="00EC45A1" w:rsidRPr="00EC45A1" w14:paraId="50693875" w14:textId="77777777" w:rsidTr="00EC45A1">
        <w:trPr>
          <w:trHeight w:val="300"/>
          <w:ins w:id="3597" w:author="Dave Contreras" w:date="2019-07-19T09:29:00Z"/>
        </w:trPr>
        <w:tc>
          <w:tcPr>
            <w:tcW w:w="1314" w:type="dxa"/>
            <w:tcBorders>
              <w:top w:val="nil"/>
              <w:left w:val="nil"/>
              <w:bottom w:val="nil"/>
              <w:right w:val="nil"/>
            </w:tcBorders>
            <w:shd w:val="clear" w:color="auto" w:fill="auto"/>
            <w:noWrap/>
            <w:vAlign w:val="bottom"/>
            <w:hideMark/>
          </w:tcPr>
          <w:p w14:paraId="3D464364" w14:textId="77777777" w:rsidR="00EC45A1" w:rsidRPr="00EC45A1" w:rsidRDefault="00EC45A1" w:rsidP="00EC45A1">
            <w:pPr>
              <w:rPr>
                <w:ins w:id="3598" w:author="Dave Contreras" w:date="2019-07-19T09:29:00Z"/>
                <w:rFonts w:ascii="Calibri" w:eastAsia="Times New Roman" w:hAnsi="Calibri" w:cs="Times New Roman"/>
                <w:color w:val="000000"/>
              </w:rPr>
            </w:pPr>
            <w:ins w:id="3599" w:author="Dave Contreras" w:date="2019-07-19T09:29:00Z">
              <w:r w:rsidRPr="00EC45A1">
                <w:rPr>
                  <w:rFonts w:ascii="Calibri" w:eastAsia="Times New Roman" w:hAnsi="Calibri" w:cs="Times New Roman"/>
                  <w:color w:val="000000"/>
                </w:rPr>
                <w:t>Year</w:t>
              </w:r>
            </w:ins>
          </w:p>
        </w:tc>
        <w:tc>
          <w:tcPr>
            <w:tcW w:w="352" w:type="dxa"/>
            <w:tcBorders>
              <w:top w:val="nil"/>
              <w:left w:val="nil"/>
              <w:bottom w:val="nil"/>
              <w:right w:val="nil"/>
            </w:tcBorders>
            <w:shd w:val="clear" w:color="auto" w:fill="auto"/>
            <w:noWrap/>
            <w:vAlign w:val="bottom"/>
            <w:hideMark/>
          </w:tcPr>
          <w:p w14:paraId="4B943855" w14:textId="77777777" w:rsidR="00EC45A1" w:rsidRPr="00EC45A1" w:rsidRDefault="00EC45A1" w:rsidP="00EC45A1">
            <w:pPr>
              <w:jc w:val="center"/>
              <w:rPr>
                <w:ins w:id="3600" w:author="Dave Contreras" w:date="2019-07-19T09:29:00Z"/>
                <w:rFonts w:ascii="Calibri" w:eastAsia="Times New Roman" w:hAnsi="Calibri" w:cs="Times New Roman"/>
                <w:color w:val="000000"/>
              </w:rPr>
            </w:pPr>
            <w:ins w:id="3601"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1041E907" w14:textId="77777777" w:rsidR="00EC45A1" w:rsidRPr="00EC45A1" w:rsidRDefault="00EC45A1" w:rsidP="00EC45A1">
            <w:pPr>
              <w:jc w:val="center"/>
              <w:rPr>
                <w:ins w:id="3602" w:author="Dave Contreras" w:date="2019-07-19T09:29:00Z"/>
                <w:rFonts w:ascii="Calibri" w:eastAsia="Times New Roman" w:hAnsi="Calibri" w:cs="Times New Roman"/>
                <w:color w:val="000000"/>
              </w:rPr>
            </w:pPr>
            <w:ins w:id="3603" w:author="Dave Contreras" w:date="2019-07-19T09:29:00Z">
              <w:r w:rsidRPr="00EC45A1">
                <w:rPr>
                  <w:rFonts w:ascii="Calibri" w:eastAsia="Times New Roman" w:hAnsi="Calibri" w:cs="Times New Roman"/>
                  <w:color w:val="000000"/>
                </w:rPr>
                <w:t>0.4537</w:t>
              </w:r>
            </w:ins>
          </w:p>
        </w:tc>
        <w:tc>
          <w:tcPr>
            <w:tcW w:w="1206" w:type="dxa"/>
            <w:tcBorders>
              <w:top w:val="nil"/>
              <w:left w:val="nil"/>
              <w:bottom w:val="nil"/>
              <w:right w:val="nil"/>
            </w:tcBorders>
            <w:shd w:val="clear" w:color="auto" w:fill="auto"/>
            <w:noWrap/>
            <w:vAlign w:val="bottom"/>
            <w:hideMark/>
          </w:tcPr>
          <w:p w14:paraId="4B956458" w14:textId="77777777" w:rsidR="00EC45A1" w:rsidRPr="00EC45A1" w:rsidRDefault="00EC45A1" w:rsidP="00EC45A1">
            <w:pPr>
              <w:jc w:val="center"/>
              <w:rPr>
                <w:ins w:id="3604" w:author="Dave Contreras" w:date="2019-07-19T09:29:00Z"/>
                <w:rFonts w:ascii="Calibri" w:eastAsia="Times New Roman" w:hAnsi="Calibri" w:cs="Times New Roman"/>
                <w:color w:val="000000"/>
              </w:rPr>
            </w:pPr>
            <w:ins w:id="3605" w:author="Dave Contreras" w:date="2019-07-19T09:29:00Z">
              <w:r w:rsidRPr="00EC45A1">
                <w:rPr>
                  <w:rFonts w:ascii="Calibri" w:eastAsia="Times New Roman" w:hAnsi="Calibri" w:cs="Times New Roman"/>
                  <w:color w:val="000000"/>
                </w:rPr>
                <w:t>0.4537</w:t>
              </w:r>
            </w:ins>
          </w:p>
        </w:tc>
        <w:tc>
          <w:tcPr>
            <w:tcW w:w="1087" w:type="dxa"/>
            <w:tcBorders>
              <w:top w:val="nil"/>
              <w:left w:val="nil"/>
              <w:bottom w:val="nil"/>
              <w:right w:val="nil"/>
            </w:tcBorders>
            <w:shd w:val="clear" w:color="auto" w:fill="auto"/>
            <w:noWrap/>
            <w:vAlign w:val="bottom"/>
            <w:hideMark/>
          </w:tcPr>
          <w:p w14:paraId="3D3763A7" w14:textId="77777777" w:rsidR="00EC45A1" w:rsidRPr="00EC45A1" w:rsidRDefault="00EC45A1" w:rsidP="00EC45A1">
            <w:pPr>
              <w:jc w:val="center"/>
              <w:rPr>
                <w:ins w:id="3606" w:author="Dave Contreras" w:date="2019-07-19T09:29:00Z"/>
                <w:rFonts w:ascii="Calibri" w:eastAsia="Times New Roman" w:hAnsi="Calibri" w:cs="Times New Roman"/>
                <w:color w:val="000000"/>
              </w:rPr>
            </w:pPr>
            <w:ins w:id="3607" w:author="Dave Contreras" w:date="2019-07-19T09:29:00Z">
              <w:r w:rsidRPr="00EC45A1">
                <w:rPr>
                  <w:rFonts w:ascii="Calibri" w:eastAsia="Times New Roman" w:hAnsi="Calibri" w:cs="Times New Roman"/>
                  <w:color w:val="000000"/>
                </w:rPr>
                <w:t>2.3947</w:t>
              </w:r>
            </w:ins>
          </w:p>
        </w:tc>
        <w:tc>
          <w:tcPr>
            <w:tcW w:w="1047" w:type="dxa"/>
            <w:tcBorders>
              <w:top w:val="nil"/>
              <w:left w:val="nil"/>
              <w:bottom w:val="nil"/>
              <w:right w:val="nil"/>
            </w:tcBorders>
            <w:shd w:val="clear" w:color="auto" w:fill="auto"/>
            <w:noWrap/>
            <w:vAlign w:val="bottom"/>
            <w:hideMark/>
          </w:tcPr>
          <w:p w14:paraId="10F6D5C9" w14:textId="77777777" w:rsidR="00EC45A1" w:rsidRPr="00EC45A1" w:rsidRDefault="00EC45A1" w:rsidP="00EC45A1">
            <w:pPr>
              <w:jc w:val="center"/>
              <w:rPr>
                <w:ins w:id="3608" w:author="Dave Contreras" w:date="2019-07-19T09:29:00Z"/>
                <w:rFonts w:ascii="Calibri" w:eastAsia="Times New Roman" w:hAnsi="Calibri" w:cs="Times New Roman"/>
                <w:color w:val="000000"/>
              </w:rPr>
            </w:pPr>
            <w:ins w:id="3609" w:author="Dave Contreras" w:date="2019-07-19T09:29:00Z">
              <w:r w:rsidRPr="00EC45A1">
                <w:rPr>
                  <w:rFonts w:ascii="Calibri" w:eastAsia="Times New Roman" w:hAnsi="Calibri" w:cs="Times New Roman"/>
                  <w:color w:val="000000"/>
                </w:rPr>
                <w:t>0.03417</w:t>
              </w:r>
            </w:ins>
          </w:p>
        </w:tc>
        <w:tc>
          <w:tcPr>
            <w:tcW w:w="1262" w:type="dxa"/>
            <w:tcBorders>
              <w:top w:val="nil"/>
              <w:left w:val="nil"/>
              <w:bottom w:val="nil"/>
              <w:right w:val="nil"/>
            </w:tcBorders>
            <w:shd w:val="clear" w:color="auto" w:fill="auto"/>
            <w:noWrap/>
            <w:vAlign w:val="bottom"/>
            <w:hideMark/>
          </w:tcPr>
          <w:p w14:paraId="68744ADF" w14:textId="77777777" w:rsidR="00EC45A1" w:rsidRPr="00EC45A1" w:rsidRDefault="00EC45A1" w:rsidP="00EC45A1">
            <w:pPr>
              <w:jc w:val="center"/>
              <w:rPr>
                <w:ins w:id="3610" w:author="Dave Contreras" w:date="2019-07-19T09:29:00Z"/>
                <w:rFonts w:ascii="Calibri" w:eastAsia="Times New Roman" w:hAnsi="Calibri" w:cs="Times New Roman"/>
                <w:color w:val="000000"/>
              </w:rPr>
            </w:pPr>
            <w:ins w:id="3611" w:author="Dave Contreras" w:date="2019-07-19T09:29:00Z">
              <w:r w:rsidRPr="00EC45A1">
                <w:rPr>
                  <w:rFonts w:ascii="Calibri" w:eastAsia="Times New Roman" w:hAnsi="Calibri" w:cs="Times New Roman"/>
                  <w:color w:val="000000"/>
                </w:rPr>
                <w:t>0.047 *</w:t>
              </w:r>
            </w:ins>
          </w:p>
        </w:tc>
      </w:tr>
      <w:tr w:rsidR="00EC45A1" w:rsidRPr="00EC45A1" w14:paraId="7E051603" w14:textId="77777777" w:rsidTr="00EC45A1">
        <w:trPr>
          <w:trHeight w:val="300"/>
          <w:ins w:id="3612" w:author="Dave Contreras" w:date="2019-07-19T09:29:00Z"/>
        </w:trPr>
        <w:tc>
          <w:tcPr>
            <w:tcW w:w="1314" w:type="dxa"/>
            <w:tcBorders>
              <w:top w:val="nil"/>
              <w:left w:val="nil"/>
              <w:bottom w:val="nil"/>
              <w:right w:val="nil"/>
            </w:tcBorders>
            <w:shd w:val="clear" w:color="auto" w:fill="auto"/>
            <w:noWrap/>
            <w:vAlign w:val="bottom"/>
            <w:hideMark/>
          </w:tcPr>
          <w:p w14:paraId="6FA7CC79" w14:textId="77777777" w:rsidR="00EC45A1" w:rsidRPr="00EC45A1" w:rsidRDefault="00EC45A1" w:rsidP="00EC45A1">
            <w:pPr>
              <w:rPr>
                <w:ins w:id="3613" w:author="Dave Contreras" w:date="2019-07-19T09:29:00Z"/>
                <w:rFonts w:ascii="Calibri" w:eastAsia="Times New Roman" w:hAnsi="Calibri" w:cs="Times New Roman"/>
                <w:color w:val="000000"/>
              </w:rPr>
            </w:pPr>
            <w:ins w:id="3614" w:author="Dave Contreras" w:date="2019-07-19T09:29:00Z">
              <w:r w:rsidRPr="00EC45A1">
                <w:rPr>
                  <w:rFonts w:ascii="Calibri" w:eastAsia="Times New Roman" w:hAnsi="Calibri" w:cs="Times New Roman"/>
                  <w:color w:val="000000"/>
                </w:rPr>
                <w:t>Month</w:t>
              </w:r>
            </w:ins>
          </w:p>
        </w:tc>
        <w:tc>
          <w:tcPr>
            <w:tcW w:w="352" w:type="dxa"/>
            <w:tcBorders>
              <w:top w:val="nil"/>
              <w:left w:val="nil"/>
              <w:bottom w:val="nil"/>
              <w:right w:val="nil"/>
            </w:tcBorders>
            <w:shd w:val="clear" w:color="auto" w:fill="auto"/>
            <w:noWrap/>
            <w:vAlign w:val="bottom"/>
            <w:hideMark/>
          </w:tcPr>
          <w:p w14:paraId="135C3459" w14:textId="77777777" w:rsidR="00EC45A1" w:rsidRPr="00EC45A1" w:rsidRDefault="00EC45A1" w:rsidP="00EC45A1">
            <w:pPr>
              <w:jc w:val="center"/>
              <w:rPr>
                <w:ins w:id="3615" w:author="Dave Contreras" w:date="2019-07-19T09:29:00Z"/>
                <w:rFonts w:ascii="Calibri" w:eastAsia="Times New Roman" w:hAnsi="Calibri" w:cs="Times New Roman"/>
                <w:color w:val="000000"/>
              </w:rPr>
            </w:pPr>
            <w:ins w:id="3616"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350ED82" w14:textId="77777777" w:rsidR="00EC45A1" w:rsidRPr="00EC45A1" w:rsidRDefault="00EC45A1" w:rsidP="00EC45A1">
            <w:pPr>
              <w:jc w:val="center"/>
              <w:rPr>
                <w:ins w:id="3617" w:author="Dave Contreras" w:date="2019-07-19T09:29:00Z"/>
                <w:rFonts w:ascii="Calibri" w:eastAsia="Times New Roman" w:hAnsi="Calibri" w:cs="Times New Roman"/>
                <w:color w:val="000000"/>
              </w:rPr>
            </w:pPr>
            <w:ins w:id="3618" w:author="Dave Contreras" w:date="2019-07-19T09:29:00Z">
              <w:r w:rsidRPr="00EC45A1">
                <w:rPr>
                  <w:rFonts w:ascii="Calibri" w:eastAsia="Times New Roman" w:hAnsi="Calibri" w:cs="Times New Roman"/>
                  <w:color w:val="000000"/>
                </w:rPr>
                <w:t>0.9548</w:t>
              </w:r>
            </w:ins>
          </w:p>
        </w:tc>
        <w:tc>
          <w:tcPr>
            <w:tcW w:w="1206" w:type="dxa"/>
            <w:tcBorders>
              <w:top w:val="nil"/>
              <w:left w:val="nil"/>
              <w:bottom w:val="nil"/>
              <w:right w:val="nil"/>
            </w:tcBorders>
            <w:shd w:val="clear" w:color="auto" w:fill="auto"/>
            <w:noWrap/>
            <w:vAlign w:val="bottom"/>
            <w:hideMark/>
          </w:tcPr>
          <w:p w14:paraId="62B47063" w14:textId="77777777" w:rsidR="00EC45A1" w:rsidRPr="00EC45A1" w:rsidRDefault="00EC45A1" w:rsidP="00EC45A1">
            <w:pPr>
              <w:jc w:val="center"/>
              <w:rPr>
                <w:ins w:id="3619" w:author="Dave Contreras" w:date="2019-07-19T09:29:00Z"/>
                <w:rFonts w:ascii="Calibri" w:eastAsia="Times New Roman" w:hAnsi="Calibri" w:cs="Times New Roman"/>
                <w:color w:val="000000"/>
              </w:rPr>
            </w:pPr>
            <w:ins w:id="3620" w:author="Dave Contreras" w:date="2019-07-19T09:29:00Z">
              <w:r w:rsidRPr="00EC45A1">
                <w:rPr>
                  <w:rFonts w:ascii="Calibri" w:eastAsia="Times New Roman" w:hAnsi="Calibri" w:cs="Times New Roman"/>
                  <w:color w:val="000000"/>
                </w:rPr>
                <w:t>0.9548</w:t>
              </w:r>
            </w:ins>
          </w:p>
        </w:tc>
        <w:tc>
          <w:tcPr>
            <w:tcW w:w="1087" w:type="dxa"/>
            <w:tcBorders>
              <w:top w:val="nil"/>
              <w:left w:val="nil"/>
              <w:bottom w:val="nil"/>
              <w:right w:val="nil"/>
            </w:tcBorders>
            <w:shd w:val="clear" w:color="auto" w:fill="auto"/>
            <w:noWrap/>
            <w:vAlign w:val="bottom"/>
            <w:hideMark/>
          </w:tcPr>
          <w:p w14:paraId="3F486FD7" w14:textId="77777777" w:rsidR="00EC45A1" w:rsidRPr="00EC45A1" w:rsidRDefault="00EC45A1" w:rsidP="00EC45A1">
            <w:pPr>
              <w:jc w:val="center"/>
              <w:rPr>
                <w:ins w:id="3621" w:author="Dave Contreras" w:date="2019-07-19T09:29:00Z"/>
                <w:rFonts w:ascii="Calibri" w:eastAsia="Times New Roman" w:hAnsi="Calibri" w:cs="Times New Roman"/>
                <w:color w:val="000000"/>
              </w:rPr>
            </w:pPr>
            <w:ins w:id="3622" w:author="Dave Contreras" w:date="2019-07-19T09:29:00Z">
              <w:r w:rsidRPr="00EC45A1">
                <w:rPr>
                  <w:rFonts w:ascii="Calibri" w:eastAsia="Times New Roman" w:hAnsi="Calibri" w:cs="Times New Roman"/>
                  <w:color w:val="000000"/>
                </w:rPr>
                <w:t>5.0392</w:t>
              </w:r>
            </w:ins>
          </w:p>
        </w:tc>
        <w:tc>
          <w:tcPr>
            <w:tcW w:w="1047" w:type="dxa"/>
            <w:tcBorders>
              <w:top w:val="nil"/>
              <w:left w:val="nil"/>
              <w:bottom w:val="nil"/>
              <w:right w:val="nil"/>
            </w:tcBorders>
            <w:shd w:val="clear" w:color="auto" w:fill="auto"/>
            <w:noWrap/>
            <w:vAlign w:val="bottom"/>
            <w:hideMark/>
          </w:tcPr>
          <w:p w14:paraId="58F757D5" w14:textId="77777777" w:rsidR="00EC45A1" w:rsidRPr="00EC45A1" w:rsidRDefault="00EC45A1" w:rsidP="00EC45A1">
            <w:pPr>
              <w:jc w:val="center"/>
              <w:rPr>
                <w:ins w:id="3623" w:author="Dave Contreras" w:date="2019-07-19T09:29:00Z"/>
                <w:rFonts w:ascii="Calibri" w:eastAsia="Times New Roman" w:hAnsi="Calibri" w:cs="Times New Roman"/>
                <w:color w:val="000000"/>
              </w:rPr>
            </w:pPr>
            <w:ins w:id="3624" w:author="Dave Contreras" w:date="2019-07-19T09:29:00Z">
              <w:r w:rsidRPr="00EC45A1">
                <w:rPr>
                  <w:rFonts w:ascii="Calibri" w:eastAsia="Times New Roman" w:hAnsi="Calibri" w:cs="Times New Roman"/>
                  <w:color w:val="000000"/>
                </w:rPr>
                <w:t>0.07189</w:t>
              </w:r>
            </w:ins>
          </w:p>
        </w:tc>
        <w:tc>
          <w:tcPr>
            <w:tcW w:w="1262" w:type="dxa"/>
            <w:tcBorders>
              <w:top w:val="nil"/>
              <w:left w:val="nil"/>
              <w:bottom w:val="nil"/>
              <w:right w:val="nil"/>
            </w:tcBorders>
            <w:shd w:val="clear" w:color="auto" w:fill="auto"/>
            <w:noWrap/>
            <w:vAlign w:val="bottom"/>
            <w:hideMark/>
          </w:tcPr>
          <w:p w14:paraId="23F16038" w14:textId="77777777" w:rsidR="00EC45A1" w:rsidRPr="00EC45A1" w:rsidRDefault="00EC45A1" w:rsidP="00EC45A1">
            <w:pPr>
              <w:jc w:val="center"/>
              <w:rPr>
                <w:ins w:id="3625" w:author="Dave Contreras" w:date="2019-07-19T09:29:00Z"/>
                <w:rFonts w:ascii="Calibri" w:eastAsia="Times New Roman" w:hAnsi="Calibri" w:cs="Times New Roman"/>
                <w:color w:val="000000"/>
              </w:rPr>
            </w:pPr>
            <w:ins w:id="3626" w:author="Dave Contreras" w:date="2019-07-19T09:29:00Z">
              <w:r w:rsidRPr="00EC45A1">
                <w:rPr>
                  <w:rFonts w:ascii="Calibri" w:eastAsia="Times New Roman" w:hAnsi="Calibri" w:cs="Times New Roman"/>
                  <w:color w:val="000000"/>
                </w:rPr>
                <w:t>0.003 *</w:t>
              </w:r>
            </w:ins>
          </w:p>
        </w:tc>
      </w:tr>
      <w:tr w:rsidR="00EC45A1" w:rsidRPr="00EC45A1" w14:paraId="3D2DEA23" w14:textId="77777777" w:rsidTr="00EC45A1">
        <w:trPr>
          <w:trHeight w:val="300"/>
          <w:ins w:id="3627" w:author="Dave Contreras" w:date="2019-07-19T09:29:00Z"/>
        </w:trPr>
        <w:tc>
          <w:tcPr>
            <w:tcW w:w="1314" w:type="dxa"/>
            <w:tcBorders>
              <w:top w:val="nil"/>
              <w:left w:val="nil"/>
              <w:bottom w:val="nil"/>
              <w:right w:val="nil"/>
            </w:tcBorders>
            <w:shd w:val="clear" w:color="auto" w:fill="auto"/>
            <w:noWrap/>
            <w:vAlign w:val="bottom"/>
            <w:hideMark/>
          </w:tcPr>
          <w:p w14:paraId="242A70D8" w14:textId="77777777" w:rsidR="00EC45A1" w:rsidRPr="00EC45A1" w:rsidRDefault="00EC45A1" w:rsidP="00EC45A1">
            <w:pPr>
              <w:rPr>
                <w:ins w:id="3628" w:author="Dave Contreras" w:date="2019-07-19T09:29:00Z"/>
                <w:rFonts w:ascii="Calibri" w:eastAsia="Times New Roman" w:hAnsi="Calibri" w:cs="Times New Roman"/>
                <w:color w:val="000000"/>
              </w:rPr>
            </w:pPr>
            <w:ins w:id="3629" w:author="Dave Contreras" w:date="2019-07-19T09:29:00Z">
              <w:r w:rsidRPr="00EC45A1">
                <w:rPr>
                  <w:rFonts w:ascii="Calibri" w:eastAsia="Times New Roman" w:hAnsi="Calibri" w:cs="Times New Roman"/>
                  <w:color w:val="000000"/>
                </w:rPr>
                <w:t>Temp</w:t>
              </w:r>
            </w:ins>
          </w:p>
        </w:tc>
        <w:tc>
          <w:tcPr>
            <w:tcW w:w="352" w:type="dxa"/>
            <w:tcBorders>
              <w:top w:val="nil"/>
              <w:left w:val="nil"/>
              <w:bottom w:val="nil"/>
              <w:right w:val="nil"/>
            </w:tcBorders>
            <w:shd w:val="clear" w:color="auto" w:fill="auto"/>
            <w:noWrap/>
            <w:vAlign w:val="bottom"/>
            <w:hideMark/>
          </w:tcPr>
          <w:p w14:paraId="0B37DCC6" w14:textId="77777777" w:rsidR="00EC45A1" w:rsidRPr="00EC45A1" w:rsidRDefault="00EC45A1" w:rsidP="00EC45A1">
            <w:pPr>
              <w:jc w:val="center"/>
              <w:rPr>
                <w:ins w:id="3630" w:author="Dave Contreras" w:date="2019-07-19T09:29:00Z"/>
                <w:rFonts w:ascii="Calibri" w:eastAsia="Times New Roman" w:hAnsi="Calibri" w:cs="Times New Roman"/>
                <w:color w:val="000000"/>
              </w:rPr>
            </w:pPr>
            <w:ins w:id="3631"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791D4449" w14:textId="77777777" w:rsidR="00EC45A1" w:rsidRPr="00EC45A1" w:rsidRDefault="00EC45A1" w:rsidP="00EC45A1">
            <w:pPr>
              <w:jc w:val="center"/>
              <w:rPr>
                <w:ins w:id="3632" w:author="Dave Contreras" w:date="2019-07-19T09:29:00Z"/>
                <w:rFonts w:ascii="Calibri" w:eastAsia="Times New Roman" w:hAnsi="Calibri" w:cs="Times New Roman"/>
                <w:color w:val="000000"/>
              </w:rPr>
            </w:pPr>
            <w:ins w:id="3633" w:author="Dave Contreras" w:date="2019-07-19T09:29:00Z">
              <w:r w:rsidRPr="00EC45A1">
                <w:rPr>
                  <w:rFonts w:ascii="Calibri" w:eastAsia="Times New Roman" w:hAnsi="Calibri" w:cs="Times New Roman"/>
                  <w:color w:val="000000"/>
                </w:rPr>
                <w:t>0.4882</w:t>
              </w:r>
            </w:ins>
          </w:p>
        </w:tc>
        <w:tc>
          <w:tcPr>
            <w:tcW w:w="1206" w:type="dxa"/>
            <w:tcBorders>
              <w:top w:val="nil"/>
              <w:left w:val="nil"/>
              <w:bottom w:val="nil"/>
              <w:right w:val="nil"/>
            </w:tcBorders>
            <w:shd w:val="clear" w:color="auto" w:fill="auto"/>
            <w:noWrap/>
            <w:vAlign w:val="bottom"/>
            <w:hideMark/>
          </w:tcPr>
          <w:p w14:paraId="72D192BC" w14:textId="77777777" w:rsidR="00EC45A1" w:rsidRPr="00EC45A1" w:rsidRDefault="00EC45A1" w:rsidP="00EC45A1">
            <w:pPr>
              <w:jc w:val="center"/>
              <w:rPr>
                <w:ins w:id="3634" w:author="Dave Contreras" w:date="2019-07-19T09:29:00Z"/>
                <w:rFonts w:ascii="Calibri" w:eastAsia="Times New Roman" w:hAnsi="Calibri" w:cs="Times New Roman"/>
                <w:color w:val="000000"/>
              </w:rPr>
            </w:pPr>
            <w:ins w:id="3635" w:author="Dave Contreras" w:date="2019-07-19T09:29:00Z">
              <w:r w:rsidRPr="00EC45A1">
                <w:rPr>
                  <w:rFonts w:ascii="Calibri" w:eastAsia="Times New Roman" w:hAnsi="Calibri" w:cs="Times New Roman"/>
                  <w:color w:val="000000"/>
                </w:rPr>
                <w:t>0.4882</w:t>
              </w:r>
            </w:ins>
          </w:p>
        </w:tc>
        <w:tc>
          <w:tcPr>
            <w:tcW w:w="1087" w:type="dxa"/>
            <w:tcBorders>
              <w:top w:val="nil"/>
              <w:left w:val="nil"/>
              <w:bottom w:val="nil"/>
              <w:right w:val="nil"/>
            </w:tcBorders>
            <w:shd w:val="clear" w:color="auto" w:fill="auto"/>
            <w:noWrap/>
            <w:vAlign w:val="bottom"/>
            <w:hideMark/>
          </w:tcPr>
          <w:p w14:paraId="6CF73DFD" w14:textId="77777777" w:rsidR="00EC45A1" w:rsidRPr="00EC45A1" w:rsidRDefault="00EC45A1" w:rsidP="00EC45A1">
            <w:pPr>
              <w:jc w:val="center"/>
              <w:rPr>
                <w:ins w:id="3636" w:author="Dave Contreras" w:date="2019-07-19T09:29:00Z"/>
                <w:rFonts w:ascii="Calibri" w:eastAsia="Times New Roman" w:hAnsi="Calibri" w:cs="Times New Roman"/>
                <w:color w:val="000000"/>
              </w:rPr>
            </w:pPr>
            <w:ins w:id="3637" w:author="Dave Contreras" w:date="2019-07-19T09:29:00Z">
              <w:r w:rsidRPr="00EC45A1">
                <w:rPr>
                  <w:rFonts w:ascii="Calibri" w:eastAsia="Times New Roman" w:hAnsi="Calibri" w:cs="Times New Roman"/>
                  <w:color w:val="000000"/>
                </w:rPr>
                <w:t>2.5766</w:t>
              </w:r>
            </w:ins>
          </w:p>
        </w:tc>
        <w:tc>
          <w:tcPr>
            <w:tcW w:w="1047" w:type="dxa"/>
            <w:tcBorders>
              <w:top w:val="nil"/>
              <w:left w:val="nil"/>
              <w:bottom w:val="nil"/>
              <w:right w:val="nil"/>
            </w:tcBorders>
            <w:shd w:val="clear" w:color="auto" w:fill="auto"/>
            <w:noWrap/>
            <w:vAlign w:val="bottom"/>
            <w:hideMark/>
          </w:tcPr>
          <w:p w14:paraId="64121150" w14:textId="77777777" w:rsidR="00EC45A1" w:rsidRPr="00EC45A1" w:rsidRDefault="00EC45A1" w:rsidP="00EC45A1">
            <w:pPr>
              <w:jc w:val="center"/>
              <w:rPr>
                <w:ins w:id="3638" w:author="Dave Contreras" w:date="2019-07-19T09:29:00Z"/>
                <w:rFonts w:ascii="Calibri" w:eastAsia="Times New Roman" w:hAnsi="Calibri" w:cs="Times New Roman"/>
                <w:color w:val="000000"/>
              </w:rPr>
            </w:pPr>
            <w:ins w:id="3639" w:author="Dave Contreras" w:date="2019-07-19T09:29:00Z">
              <w:r w:rsidRPr="00EC45A1">
                <w:rPr>
                  <w:rFonts w:ascii="Calibri" w:eastAsia="Times New Roman" w:hAnsi="Calibri" w:cs="Times New Roman"/>
                  <w:color w:val="000000"/>
                </w:rPr>
                <w:t>0.03676</w:t>
              </w:r>
            </w:ins>
          </w:p>
        </w:tc>
        <w:tc>
          <w:tcPr>
            <w:tcW w:w="1262" w:type="dxa"/>
            <w:tcBorders>
              <w:top w:val="nil"/>
              <w:left w:val="nil"/>
              <w:bottom w:val="nil"/>
              <w:right w:val="nil"/>
            </w:tcBorders>
            <w:shd w:val="clear" w:color="auto" w:fill="auto"/>
            <w:noWrap/>
            <w:vAlign w:val="bottom"/>
            <w:hideMark/>
          </w:tcPr>
          <w:p w14:paraId="242F1463" w14:textId="77777777" w:rsidR="00EC45A1" w:rsidRPr="00EC45A1" w:rsidRDefault="00EC45A1" w:rsidP="00EC45A1">
            <w:pPr>
              <w:jc w:val="center"/>
              <w:rPr>
                <w:ins w:id="3640" w:author="Dave Contreras" w:date="2019-07-19T09:29:00Z"/>
                <w:rFonts w:ascii="Calibri" w:eastAsia="Times New Roman" w:hAnsi="Calibri" w:cs="Times New Roman"/>
                <w:color w:val="000000"/>
              </w:rPr>
            </w:pPr>
            <w:ins w:id="3641" w:author="Dave Contreras" w:date="2019-07-19T09:29:00Z">
              <w:r w:rsidRPr="00EC45A1">
                <w:rPr>
                  <w:rFonts w:ascii="Calibri" w:eastAsia="Times New Roman" w:hAnsi="Calibri" w:cs="Times New Roman"/>
                  <w:color w:val="000000"/>
                </w:rPr>
                <w:t>0.030 *</w:t>
              </w:r>
            </w:ins>
          </w:p>
        </w:tc>
      </w:tr>
      <w:tr w:rsidR="00EC45A1" w:rsidRPr="00EC45A1" w14:paraId="1B751D10" w14:textId="77777777" w:rsidTr="00EC45A1">
        <w:trPr>
          <w:trHeight w:val="300"/>
          <w:ins w:id="3642" w:author="Dave Contreras" w:date="2019-07-19T09:29:00Z"/>
        </w:trPr>
        <w:tc>
          <w:tcPr>
            <w:tcW w:w="1314" w:type="dxa"/>
            <w:tcBorders>
              <w:top w:val="nil"/>
              <w:left w:val="nil"/>
              <w:bottom w:val="nil"/>
              <w:right w:val="nil"/>
            </w:tcBorders>
            <w:shd w:val="clear" w:color="auto" w:fill="auto"/>
            <w:noWrap/>
            <w:vAlign w:val="bottom"/>
            <w:hideMark/>
          </w:tcPr>
          <w:p w14:paraId="257C2831" w14:textId="77777777" w:rsidR="00EC45A1" w:rsidRPr="00EC45A1" w:rsidRDefault="00EC45A1" w:rsidP="00EC45A1">
            <w:pPr>
              <w:rPr>
                <w:ins w:id="3643" w:author="Dave Contreras" w:date="2019-07-19T09:29:00Z"/>
                <w:rFonts w:ascii="Calibri" w:eastAsia="Times New Roman" w:hAnsi="Calibri" w:cs="Times New Roman"/>
                <w:color w:val="000000"/>
              </w:rPr>
            </w:pPr>
            <w:proofErr w:type="spellStart"/>
            <w:ins w:id="3644" w:author="Dave Contreras" w:date="2019-07-19T09:29:00Z">
              <w:r w:rsidRPr="00EC45A1">
                <w:rPr>
                  <w:rFonts w:ascii="Calibri" w:eastAsia="Times New Roman" w:hAnsi="Calibri" w:cs="Times New Roman"/>
                  <w:color w:val="000000"/>
                </w:rPr>
                <w:t>SpC</w:t>
              </w:r>
              <w:proofErr w:type="spellEnd"/>
            </w:ins>
          </w:p>
        </w:tc>
        <w:tc>
          <w:tcPr>
            <w:tcW w:w="352" w:type="dxa"/>
            <w:tcBorders>
              <w:top w:val="nil"/>
              <w:left w:val="nil"/>
              <w:bottom w:val="nil"/>
              <w:right w:val="nil"/>
            </w:tcBorders>
            <w:shd w:val="clear" w:color="auto" w:fill="auto"/>
            <w:noWrap/>
            <w:vAlign w:val="bottom"/>
            <w:hideMark/>
          </w:tcPr>
          <w:p w14:paraId="271EB3B9" w14:textId="77777777" w:rsidR="00EC45A1" w:rsidRPr="00EC45A1" w:rsidRDefault="00EC45A1" w:rsidP="00EC45A1">
            <w:pPr>
              <w:jc w:val="center"/>
              <w:rPr>
                <w:ins w:id="3645" w:author="Dave Contreras" w:date="2019-07-19T09:29:00Z"/>
                <w:rFonts w:ascii="Calibri" w:eastAsia="Times New Roman" w:hAnsi="Calibri" w:cs="Times New Roman"/>
                <w:color w:val="000000"/>
              </w:rPr>
            </w:pPr>
            <w:ins w:id="3646"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FE18477" w14:textId="77777777" w:rsidR="00EC45A1" w:rsidRPr="00EC45A1" w:rsidRDefault="00EC45A1" w:rsidP="00EC45A1">
            <w:pPr>
              <w:jc w:val="center"/>
              <w:rPr>
                <w:ins w:id="3647" w:author="Dave Contreras" w:date="2019-07-19T09:29:00Z"/>
                <w:rFonts w:ascii="Calibri" w:eastAsia="Times New Roman" w:hAnsi="Calibri" w:cs="Times New Roman"/>
                <w:color w:val="000000"/>
              </w:rPr>
            </w:pPr>
            <w:ins w:id="3648" w:author="Dave Contreras" w:date="2019-07-19T09:29:00Z">
              <w:r w:rsidRPr="00EC45A1">
                <w:rPr>
                  <w:rFonts w:ascii="Calibri" w:eastAsia="Times New Roman" w:hAnsi="Calibri" w:cs="Times New Roman"/>
                  <w:color w:val="000000"/>
                </w:rPr>
                <w:t>0.1863</w:t>
              </w:r>
            </w:ins>
          </w:p>
        </w:tc>
        <w:tc>
          <w:tcPr>
            <w:tcW w:w="1206" w:type="dxa"/>
            <w:tcBorders>
              <w:top w:val="nil"/>
              <w:left w:val="nil"/>
              <w:bottom w:val="nil"/>
              <w:right w:val="nil"/>
            </w:tcBorders>
            <w:shd w:val="clear" w:color="auto" w:fill="auto"/>
            <w:noWrap/>
            <w:vAlign w:val="bottom"/>
            <w:hideMark/>
          </w:tcPr>
          <w:p w14:paraId="69A3B546" w14:textId="77777777" w:rsidR="00EC45A1" w:rsidRPr="00EC45A1" w:rsidRDefault="00EC45A1" w:rsidP="00EC45A1">
            <w:pPr>
              <w:jc w:val="center"/>
              <w:rPr>
                <w:ins w:id="3649" w:author="Dave Contreras" w:date="2019-07-19T09:29:00Z"/>
                <w:rFonts w:ascii="Calibri" w:eastAsia="Times New Roman" w:hAnsi="Calibri" w:cs="Times New Roman"/>
                <w:color w:val="000000"/>
              </w:rPr>
            </w:pPr>
            <w:ins w:id="3650" w:author="Dave Contreras" w:date="2019-07-19T09:29:00Z">
              <w:r w:rsidRPr="00EC45A1">
                <w:rPr>
                  <w:rFonts w:ascii="Calibri" w:eastAsia="Times New Roman" w:hAnsi="Calibri" w:cs="Times New Roman"/>
                  <w:color w:val="000000"/>
                </w:rPr>
                <w:t>0.1863</w:t>
              </w:r>
            </w:ins>
          </w:p>
        </w:tc>
        <w:tc>
          <w:tcPr>
            <w:tcW w:w="1087" w:type="dxa"/>
            <w:tcBorders>
              <w:top w:val="nil"/>
              <w:left w:val="nil"/>
              <w:bottom w:val="nil"/>
              <w:right w:val="nil"/>
            </w:tcBorders>
            <w:shd w:val="clear" w:color="auto" w:fill="auto"/>
            <w:noWrap/>
            <w:vAlign w:val="bottom"/>
            <w:hideMark/>
          </w:tcPr>
          <w:p w14:paraId="486E3BC9" w14:textId="77777777" w:rsidR="00EC45A1" w:rsidRPr="00EC45A1" w:rsidRDefault="00EC45A1" w:rsidP="00EC45A1">
            <w:pPr>
              <w:jc w:val="center"/>
              <w:rPr>
                <w:ins w:id="3651" w:author="Dave Contreras" w:date="2019-07-19T09:29:00Z"/>
                <w:rFonts w:ascii="Calibri" w:eastAsia="Times New Roman" w:hAnsi="Calibri" w:cs="Times New Roman"/>
                <w:color w:val="000000"/>
              </w:rPr>
            </w:pPr>
            <w:ins w:id="3652" w:author="Dave Contreras" w:date="2019-07-19T09:29:00Z">
              <w:r w:rsidRPr="00EC45A1">
                <w:rPr>
                  <w:rFonts w:ascii="Calibri" w:eastAsia="Times New Roman" w:hAnsi="Calibri" w:cs="Times New Roman"/>
                  <w:color w:val="000000"/>
                </w:rPr>
                <w:t>0.9832</w:t>
              </w:r>
            </w:ins>
          </w:p>
        </w:tc>
        <w:tc>
          <w:tcPr>
            <w:tcW w:w="1047" w:type="dxa"/>
            <w:tcBorders>
              <w:top w:val="nil"/>
              <w:left w:val="nil"/>
              <w:bottom w:val="nil"/>
              <w:right w:val="nil"/>
            </w:tcBorders>
            <w:shd w:val="clear" w:color="auto" w:fill="auto"/>
            <w:noWrap/>
            <w:vAlign w:val="bottom"/>
            <w:hideMark/>
          </w:tcPr>
          <w:p w14:paraId="47F86370" w14:textId="77777777" w:rsidR="00EC45A1" w:rsidRPr="00EC45A1" w:rsidRDefault="00EC45A1" w:rsidP="00EC45A1">
            <w:pPr>
              <w:jc w:val="center"/>
              <w:rPr>
                <w:ins w:id="3653" w:author="Dave Contreras" w:date="2019-07-19T09:29:00Z"/>
                <w:rFonts w:ascii="Calibri" w:eastAsia="Times New Roman" w:hAnsi="Calibri" w:cs="Times New Roman"/>
                <w:color w:val="000000"/>
              </w:rPr>
            </w:pPr>
            <w:ins w:id="3654" w:author="Dave Contreras" w:date="2019-07-19T09:29:00Z">
              <w:r w:rsidRPr="00EC45A1">
                <w:rPr>
                  <w:rFonts w:ascii="Calibri" w:eastAsia="Times New Roman" w:hAnsi="Calibri" w:cs="Times New Roman"/>
                  <w:color w:val="000000"/>
                </w:rPr>
                <w:t>0.01403</w:t>
              </w:r>
            </w:ins>
          </w:p>
        </w:tc>
        <w:tc>
          <w:tcPr>
            <w:tcW w:w="1262" w:type="dxa"/>
            <w:tcBorders>
              <w:top w:val="nil"/>
              <w:left w:val="nil"/>
              <w:bottom w:val="nil"/>
              <w:right w:val="nil"/>
            </w:tcBorders>
            <w:shd w:val="clear" w:color="auto" w:fill="auto"/>
            <w:noWrap/>
            <w:vAlign w:val="bottom"/>
            <w:hideMark/>
          </w:tcPr>
          <w:p w14:paraId="1F0B9C3A" w14:textId="77777777" w:rsidR="00EC45A1" w:rsidRPr="00EC45A1" w:rsidRDefault="00EC45A1" w:rsidP="00EC45A1">
            <w:pPr>
              <w:jc w:val="center"/>
              <w:rPr>
                <w:ins w:id="3655" w:author="Dave Contreras" w:date="2019-07-19T09:29:00Z"/>
                <w:rFonts w:ascii="Calibri" w:eastAsia="Times New Roman" w:hAnsi="Calibri" w:cs="Times New Roman"/>
                <w:color w:val="000000"/>
              </w:rPr>
            </w:pPr>
            <w:ins w:id="3656" w:author="Dave Contreras" w:date="2019-07-19T09:29:00Z">
              <w:r w:rsidRPr="00EC45A1">
                <w:rPr>
                  <w:rFonts w:ascii="Calibri" w:eastAsia="Times New Roman" w:hAnsi="Calibri" w:cs="Times New Roman"/>
                  <w:color w:val="000000"/>
                </w:rPr>
                <w:t>0.41</w:t>
              </w:r>
            </w:ins>
          </w:p>
        </w:tc>
      </w:tr>
      <w:tr w:rsidR="00EC45A1" w:rsidRPr="00EC45A1" w14:paraId="002C9E9A" w14:textId="77777777" w:rsidTr="00EC45A1">
        <w:trPr>
          <w:trHeight w:val="300"/>
          <w:ins w:id="3657" w:author="Dave Contreras" w:date="2019-07-19T09:29:00Z"/>
        </w:trPr>
        <w:tc>
          <w:tcPr>
            <w:tcW w:w="1314" w:type="dxa"/>
            <w:tcBorders>
              <w:top w:val="nil"/>
              <w:left w:val="nil"/>
              <w:bottom w:val="nil"/>
              <w:right w:val="nil"/>
            </w:tcBorders>
            <w:shd w:val="clear" w:color="auto" w:fill="auto"/>
            <w:noWrap/>
            <w:vAlign w:val="bottom"/>
            <w:hideMark/>
          </w:tcPr>
          <w:p w14:paraId="76E8A6EE" w14:textId="77777777" w:rsidR="00EC45A1" w:rsidRPr="00EC45A1" w:rsidRDefault="00EC45A1" w:rsidP="00EC45A1">
            <w:pPr>
              <w:rPr>
                <w:ins w:id="3658" w:author="Dave Contreras" w:date="2019-07-19T09:29:00Z"/>
                <w:rFonts w:ascii="Calibri" w:eastAsia="Times New Roman" w:hAnsi="Calibri" w:cs="Times New Roman"/>
                <w:color w:val="000000"/>
              </w:rPr>
            </w:pPr>
            <w:ins w:id="3659" w:author="Dave Contreras" w:date="2019-07-19T09:29:00Z">
              <w:r w:rsidRPr="00EC45A1">
                <w:rPr>
                  <w:rFonts w:ascii="Calibri" w:eastAsia="Times New Roman" w:hAnsi="Calibri" w:cs="Times New Roman"/>
                  <w:color w:val="000000"/>
                </w:rPr>
                <w:t>Turbidity</w:t>
              </w:r>
            </w:ins>
          </w:p>
        </w:tc>
        <w:tc>
          <w:tcPr>
            <w:tcW w:w="352" w:type="dxa"/>
            <w:tcBorders>
              <w:top w:val="nil"/>
              <w:left w:val="nil"/>
              <w:bottom w:val="nil"/>
              <w:right w:val="nil"/>
            </w:tcBorders>
            <w:shd w:val="clear" w:color="auto" w:fill="auto"/>
            <w:noWrap/>
            <w:vAlign w:val="bottom"/>
            <w:hideMark/>
          </w:tcPr>
          <w:p w14:paraId="5658FA89" w14:textId="77777777" w:rsidR="00EC45A1" w:rsidRPr="00EC45A1" w:rsidRDefault="00EC45A1" w:rsidP="00EC45A1">
            <w:pPr>
              <w:jc w:val="center"/>
              <w:rPr>
                <w:ins w:id="3660" w:author="Dave Contreras" w:date="2019-07-19T09:29:00Z"/>
                <w:rFonts w:ascii="Calibri" w:eastAsia="Times New Roman" w:hAnsi="Calibri" w:cs="Times New Roman"/>
                <w:color w:val="000000"/>
              </w:rPr>
            </w:pPr>
            <w:ins w:id="3661"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E904033" w14:textId="77777777" w:rsidR="00EC45A1" w:rsidRPr="00EC45A1" w:rsidRDefault="00EC45A1" w:rsidP="00EC45A1">
            <w:pPr>
              <w:jc w:val="center"/>
              <w:rPr>
                <w:ins w:id="3662" w:author="Dave Contreras" w:date="2019-07-19T09:29:00Z"/>
                <w:rFonts w:ascii="Calibri" w:eastAsia="Times New Roman" w:hAnsi="Calibri" w:cs="Times New Roman"/>
                <w:color w:val="000000"/>
              </w:rPr>
            </w:pPr>
            <w:ins w:id="3663" w:author="Dave Contreras" w:date="2019-07-19T09:29:00Z">
              <w:r w:rsidRPr="00EC45A1">
                <w:rPr>
                  <w:rFonts w:ascii="Calibri" w:eastAsia="Times New Roman" w:hAnsi="Calibri" w:cs="Times New Roman"/>
                  <w:color w:val="000000"/>
                </w:rPr>
                <w:t>0.2985</w:t>
              </w:r>
            </w:ins>
          </w:p>
        </w:tc>
        <w:tc>
          <w:tcPr>
            <w:tcW w:w="1206" w:type="dxa"/>
            <w:tcBorders>
              <w:top w:val="nil"/>
              <w:left w:val="nil"/>
              <w:bottom w:val="nil"/>
              <w:right w:val="nil"/>
            </w:tcBorders>
            <w:shd w:val="clear" w:color="auto" w:fill="auto"/>
            <w:noWrap/>
            <w:vAlign w:val="bottom"/>
            <w:hideMark/>
          </w:tcPr>
          <w:p w14:paraId="6EFBA39D" w14:textId="77777777" w:rsidR="00EC45A1" w:rsidRPr="00EC45A1" w:rsidRDefault="00EC45A1" w:rsidP="00EC45A1">
            <w:pPr>
              <w:jc w:val="center"/>
              <w:rPr>
                <w:ins w:id="3664" w:author="Dave Contreras" w:date="2019-07-19T09:29:00Z"/>
                <w:rFonts w:ascii="Calibri" w:eastAsia="Times New Roman" w:hAnsi="Calibri" w:cs="Times New Roman"/>
                <w:color w:val="000000"/>
              </w:rPr>
            </w:pPr>
            <w:ins w:id="3665" w:author="Dave Contreras" w:date="2019-07-19T09:29:00Z">
              <w:r w:rsidRPr="00EC45A1">
                <w:rPr>
                  <w:rFonts w:ascii="Calibri" w:eastAsia="Times New Roman" w:hAnsi="Calibri" w:cs="Times New Roman"/>
                  <w:color w:val="000000"/>
                </w:rPr>
                <w:t>0.2985</w:t>
              </w:r>
            </w:ins>
          </w:p>
        </w:tc>
        <w:tc>
          <w:tcPr>
            <w:tcW w:w="1087" w:type="dxa"/>
            <w:tcBorders>
              <w:top w:val="nil"/>
              <w:left w:val="nil"/>
              <w:bottom w:val="nil"/>
              <w:right w:val="nil"/>
            </w:tcBorders>
            <w:shd w:val="clear" w:color="auto" w:fill="auto"/>
            <w:noWrap/>
            <w:vAlign w:val="bottom"/>
            <w:hideMark/>
          </w:tcPr>
          <w:p w14:paraId="46C0BBFD" w14:textId="77777777" w:rsidR="00EC45A1" w:rsidRPr="00EC45A1" w:rsidRDefault="00EC45A1" w:rsidP="00EC45A1">
            <w:pPr>
              <w:jc w:val="center"/>
              <w:rPr>
                <w:ins w:id="3666" w:author="Dave Contreras" w:date="2019-07-19T09:29:00Z"/>
                <w:rFonts w:ascii="Calibri" w:eastAsia="Times New Roman" w:hAnsi="Calibri" w:cs="Times New Roman"/>
                <w:color w:val="000000"/>
              </w:rPr>
            </w:pPr>
            <w:ins w:id="3667" w:author="Dave Contreras" w:date="2019-07-19T09:29:00Z">
              <w:r w:rsidRPr="00EC45A1">
                <w:rPr>
                  <w:rFonts w:ascii="Calibri" w:eastAsia="Times New Roman" w:hAnsi="Calibri" w:cs="Times New Roman"/>
                  <w:color w:val="000000"/>
                </w:rPr>
                <w:t>1.5756</w:t>
              </w:r>
            </w:ins>
          </w:p>
        </w:tc>
        <w:tc>
          <w:tcPr>
            <w:tcW w:w="1047" w:type="dxa"/>
            <w:tcBorders>
              <w:top w:val="nil"/>
              <w:left w:val="nil"/>
              <w:bottom w:val="nil"/>
              <w:right w:val="nil"/>
            </w:tcBorders>
            <w:shd w:val="clear" w:color="auto" w:fill="auto"/>
            <w:noWrap/>
            <w:vAlign w:val="bottom"/>
            <w:hideMark/>
          </w:tcPr>
          <w:p w14:paraId="6AF8BFC9" w14:textId="77777777" w:rsidR="00EC45A1" w:rsidRPr="00EC45A1" w:rsidRDefault="00EC45A1" w:rsidP="00EC45A1">
            <w:pPr>
              <w:jc w:val="center"/>
              <w:rPr>
                <w:ins w:id="3668" w:author="Dave Contreras" w:date="2019-07-19T09:29:00Z"/>
                <w:rFonts w:ascii="Calibri" w:eastAsia="Times New Roman" w:hAnsi="Calibri" w:cs="Times New Roman"/>
                <w:color w:val="000000"/>
              </w:rPr>
            </w:pPr>
            <w:ins w:id="3669" w:author="Dave Contreras" w:date="2019-07-19T09:29:00Z">
              <w:r w:rsidRPr="00EC45A1">
                <w:rPr>
                  <w:rFonts w:ascii="Calibri" w:eastAsia="Times New Roman" w:hAnsi="Calibri" w:cs="Times New Roman"/>
                  <w:color w:val="000000"/>
                </w:rPr>
                <w:t>0.02248</w:t>
              </w:r>
            </w:ins>
          </w:p>
        </w:tc>
        <w:tc>
          <w:tcPr>
            <w:tcW w:w="1262" w:type="dxa"/>
            <w:tcBorders>
              <w:top w:val="nil"/>
              <w:left w:val="nil"/>
              <w:bottom w:val="nil"/>
              <w:right w:val="nil"/>
            </w:tcBorders>
            <w:shd w:val="clear" w:color="auto" w:fill="auto"/>
            <w:noWrap/>
            <w:vAlign w:val="bottom"/>
            <w:hideMark/>
          </w:tcPr>
          <w:p w14:paraId="63E26AEB" w14:textId="77777777" w:rsidR="00EC45A1" w:rsidRPr="00EC45A1" w:rsidRDefault="00EC45A1" w:rsidP="00EC45A1">
            <w:pPr>
              <w:jc w:val="center"/>
              <w:rPr>
                <w:ins w:id="3670" w:author="Dave Contreras" w:date="2019-07-19T09:29:00Z"/>
                <w:rFonts w:ascii="Calibri" w:eastAsia="Times New Roman" w:hAnsi="Calibri" w:cs="Times New Roman"/>
                <w:color w:val="000000"/>
              </w:rPr>
            </w:pPr>
            <w:ins w:id="3671" w:author="Dave Contreras" w:date="2019-07-19T09:29:00Z">
              <w:r w:rsidRPr="00EC45A1">
                <w:rPr>
                  <w:rFonts w:ascii="Calibri" w:eastAsia="Times New Roman" w:hAnsi="Calibri" w:cs="Times New Roman"/>
                  <w:color w:val="000000"/>
                </w:rPr>
                <w:t>0.168</w:t>
              </w:r>
            </w:ins>
          </w:p>
        </w:tc>
      </w:tr>
      <w:tr w:rsidR="00EC45A1" w:rsidRPr="00EC45A1" w14:paraId="2535D8F9" w14:textId="77777777" w:rsidTr="00EC45A1">
        <w:trPr>
          <w:trHeight w:val="300"/>
          <w:ins w:id="3672" w:author="Dave Contreras" w:date="2019-07-19T09:29:00Z"/>
        </w:trPr>
        <w:tc>
          <w:tcPr>
            <w:tcW w:w="1314" w:type="dxa"/>
            <w:tcBorders>
              <w:top w:val="nil"/>
              <w:left w:val="nil"/>
              <w:bottom w:val="nil"/>
              <w:right w:val="nil"/>
            </w:tcBorders>
            <w:shd w:val="clear" w:color="auto" w:fill="auto"/>
            <w:noWrap/>
            <w:vAlign w:val="bottom"/>
            <w:hideMark/>
          </w:tcPr>
          <w:p w14:paraId="4ACD3CA2" w14:textId="77777777" w:rsidR="00EC45A1" w:rsidRPr="00EC45A1" w:rsidRDefault="00EC45A1" w:rsidP="00EC45A1">
            <w:pPr>
              <w:rPr>
                <w:ins w:id="3673" w:author="Dave Contreras" w:date="2019-07-19T09:29:00Z"/>
                <w:rFonts w:ascii="Calibri" w:eastAsia="Times New Roman" w:hAnsi="Calibri" w:cs="Times New Roman"/>
                <w:color w:val="000000"/>
              </w:rPr>
            </w:pPr>
            <w:ins w:id="3674" w:author="Dave Contreras" w:date="2019-07-19T09:29:00Z">
              <w:r w:rsidRPr="00EC45A1">
                <w:rPr>
                  <w:rFonts w:ascii="Calibri" w:eastAsia="Times New Roman" w:hAnsi="Calibri" w:cs="Times New Roman"/>
                  <w:color w:val="000000"/>
                </w:rPr>
                <w:t>Residuals</w:t>
              </w:r>
            </w:ins>
          </w:p>
        </w:tc>
        <w:tc>
          <w:tcPr>
            <w:tcW w:w="352" w:type="dxa"/>
            <w:tcBorders>
              <w:top w:val="nil"/>
              <w:left w:val="nil"/>
              <w:bottom w:val="nil"/>
              <w:right w:val="nil"/>
            </w:tcBorders>
            <w:shd w:val="clear" w:color="auto" w:fill="auto"/>
            <w:noWrap/>
            <w:vAlign w:val="bottom"/>
            <w:hideMark/>
          </w:tcPr>
          <w:p w14:paraId="3E9BDFA8" w14:textId="77777777" w:rsidR="00EC45A1" w:rsidRPr="00EC45A1" w:rsidRDefault="00EC45A1" w:rsidP="00EC45A1">
            <w:pPr>
              <w:jc w:val="center"/>
              <w:rPr>
                <w:ins w:id="3675" w:author="Dave Contreras" w:date="2019-07-19T09:29:00Z"/>
                <w:rFonts w:ascii="Calibri" w:eastAsia="Times New Roman" w:hAnsi="Calibri" w:cs="Times New Roman"/>
                <w:color w:val="000000"/>
              </w:rPr>
            </w:pPr>
            <w:ins w:id="3676" w:author="Dave Contreras" w:date="2019-07-19T09:29:00Z">
              <w:r w:rsidRPr="00EC45A1">
                <w:rPr>
                  <w:rFonts w:ascii="Calibri" w:eastAsia="Times New Roman" w:hAnsi="Calibri" w:cs="Times New Roman"/>
                  <w:color w:val="000000"/>
                </w:rPr>
                <w:t>33</w:t>
              </w:r>
            </w:ins>
          </w:p>
        </w:tc>
        <w:tc>
          <w:tcPr>
            <w:tcW w:w="1452" w:type="dxa"/>
            <w:tcBorders>
              <w:top w:val="nil"/>
              <w:left w:val="nil"/>
              <w:bottom w:val="nil"/>
              <w:right w:val="nil"/>
            </w:tcBorders>
            <w:shd w:val="clear" w:color="auto" w:fill="auto"/>
            <w:noWrap/>
            <w:vAlign w:val="bottom"/>
            <w:hideMark/>
          </w:tcPr>
          <w:p w14:paraId="7CDFF8DC" w14:textId="77777777" w:rsidR="00EC45A1" w:rsidRPr="00EC45A1" w:rsidRDefault="00EC45A1" w:rsidP="00EC45A1">
            <w:pPr>
              <w:jc w:val="center"/>
              <w:rPr>
                <w:ins w:id="3677" w:author="Dave Contreras" w:date="2019-07-19T09:29:00Z"/>
                <w:rFonts w:ascii="Calibri" w:eastAsia="Times New Roman" w:hAnsi="Calibri" w:cs="Times New Roman"/>
                <w:color w:val="000000"/>
              </w:rPr>
            </w:pPr>
            <w:ins w:id="3678" w:author="Dave Contreras" w:date="2019-07-19T09:29:00Z">
              <w:r w:rsidRPr="00EC45A1">
                <w:rPr>
                  <w:rFonts w:ascii="Calibri" w:eastAsia="Times New Roman" w:hAnsi="Calibri" w:cs="Times New Roman"/>
                  <w:color w:val="000000"/>
                </w:rPr>
                <w:t>6.2524</w:t>
              </w:r>
            </w:ins>
          </w:p>
        </w:tc>
        <w:tc>
          <w:tcPr>
            <w:tcW w:w="1206" w:type="dxa"/>
            <w:tcBorders>
              <w:top w:val="nil"/>
              <w:left w:val="nil"/>
              <w:bottom w:val="nil"/>
              <w:right w:val="nil"/>
            </w:tcBorders>
            <w:shd w:val="clear" w:color="auto" w:fill="auto"/>
            <w:noWrap/>
            <w:vAlign w:val="bottom"/>
            <w:hideMark/>
          </w:tcPr>
          <w:p w14:paraId="375AFF0B" w14:textId="77777777" w:rsidR="00EC45A1" w:rsidRPr="00EC45A1" w:rsidRDefault="00EC45A1" w:rsidP="00EC45A1">
            <w:pPr>
              <w:jc w:val="center"/>
              <w:rPr>
                <w:ins w:id="3679" w:author="Dave Contreras" w:date="2019-07-19T09:29:00Z"/>
                <w:rFonts w:ascii="Calibri" w:eastAsia="Times New Roman" w:hAnsi="Calibri" w:cs="Times New Roman"/>
                <w:color w:val="000000"/>
              </w:rPr>
            </w:pPr>
            <w:ins w:id="3680" w:author="Dave Contreras" w:date="2019-07-19T09:29:00Z">
              <w:r w:rsidRPr="00EC45A1">
                <w:rPr>
                  <w:rFonts w:ascii="Calibri" w:eastAsia="Times New Roman" w:hAnsi="Calibri" w:cs="Times New Roman"/>
                  <w:color w:val="000000"/>
                </w:rPr>
                <w:t>0.1895</w:t>
              </w:r>
            </w:ins>
          </w:p>
        </w:tc>
        <w:tc>
          <w:tcPr>
            <w:tcW w:w="1087" w:type="dxa"/>
            <w:tcBorders>
              <w:top w:val="nil"/>
              <w:left w:val="nil"/>
              <w:bottom w:val="nil"/>
              <w:right w:val="nil"/>
            </w:tcBorders>
            <w:shd w:val="clear" w:color="auto" w:fill="auto"/>
            <w:noWrap/>
            <w:vAlign w:val="bottom"/>
            <w:hideMark/>
          </w:tcPr>
          <w:p w14:paraId="38F70ADC" w14:textId="77777777" w:rsidR="00EC45A1" w:rsidRPr="00EC45A1" w:rsidRDefault="00EC45A1" w:rsidP="00EC45A1">
            <w:pPr>
              <w:jc w:val="center"/>
              <w:rPr>
                <w:ins w:id="3681"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786866CC" w14:textId="77777777" w:rsidR="00EC45A1" w:rsidRPr="00EC45A1" w:rsidRDefault="00EC45A1" w:rsidP="00EC45A1">
            <w:pPr>
              <w:jc w:val="center"/>
              <w:rPr>
                <w:ins w:id="3682" w:author="Dave Contreras" w:date="2019-07-19T09:29:00Z"/>
                <w:rFonts w:ascii="Calibri" w:eastAsia="Times New Roman" w:hAnsi="Calibri" w:cs="Times New Roman"/>
                <w:color w:val="000000"/>
              </w:rPr>
            </w:pPr>
            <w:ins w:id="3683" w:author="Dave Contreras" w:date="2019-07-19T09:29:00Z">
              <w:r w:rsidRPr="00EC45A1">
                <w:rPr>
                  <w:rFonts w:ascii="Calibri" w:eastAsia="Times New Roman" w:hAnsi="Calibri" w:cs="Times New Roman"/>
                  <w:color w:val="000000"/>
                </w:rPr>
                <w:t>0.47081</w:t>
              </w:r>
            </w:ins>
          </w:p>
        </w:tc>
        <w:tc>
          <w:tcPr>
            <w:tcW w:w="1262" w:type="dxa"/>
            <w:tcBorders>
              <w:top w:val="nil"/>
              <w:left w:val="nil"/>
              <w:bottom w:val="nil"/>
              <w:right w:val="nil"/>
            </w:tcBorders>
            <w:shd w:val="clear" w:color="auto" w:fill="auto"/>
            <w:noWrap/>
            <w:vAlign w:val="bottom"/>
            <w:hideMark/>
          </w:tcPr>
          <w:p w14:paraId="583C87E2" w14:textId="77777777" w:rsidR="00EC45A1" w:rsidRPr="00EC45A1" w:rsidRDefault="00EC45A1" w:rsidP="00EC45A1">
            <w:pPr>
              <w:jc w:val="center"/>
              <w:rPr>
                <w:ins w:id="3684" w:author="Dave Contreras" w:date="2019-07-19T09:29:00Z"/>
                <w:rFonts w:ascii="Calibri" w:eastAsia="Times New Roman" w:hAnsi="Calibri" w:cs="Times New Roman"/>
                <w:color w:val="000000"/>
              </w:rPr>
            </w:pPr>
          </w:p>
        </w:tc>
      </w:tr>
      <w:tr w:rsidR="00EC45A1" w:rsidRPr="00EC45A1" w14:paraId="20CE9E8E" w14:textId="77777777" w:rsidTr="00EC45A1">
        <w:trPr>
          <w:trHeight w:val="300"/>
          <w:ins w:id="3685" w:author="Dave Contreras" w:date="2019-07-19T09:29:00Z"/>
        </w:trPr>
        <w:tc>
          <w:tcPr>
            <w:tcW w:w="1314" w:type="dxa"/>
            <w:tcBorders>
              <w:top w:val="nil"/>
              <w:left w:val="nil"/>
              <w:bottom w:val="nil"/>
              <w:right w:val="nil"/>
            </w:tcBorders>
            <w:shd w:val="clear" w:color="auto" w:fill="auto"/>
            <w:noWrap/>
            <w:vAlign w:val="bottom"/>
            <w:hideMark/>
          </w:tcPr>
          <w:p w14:paraId="1DD18334" w14:textId="77777777" w:rsidR="00EC45A1" w:rsidRPr="00EC45A1" w:rsidRDefault="00EC45A1" w:rsidP="00EC45A1">
            <w:pPr>
              <w:rPr>
                <w:ins w:id="3686" w:author="Dave Contreras" w:date="2019-07-19T09:29:00Z"/>
                <w:rFonts w:ascii="Calibri" w:eastAsia="Times New Roman" w:hAnsi="Calibri" w:cs="Times New Roman"/>
                <w:color w:val="000000"/>
              </w:rPr>
            </w:pPr>
            <w:ins w:id="3687" w:author="Dave Contreras" w:date="2019-07-19T09:29:00Z">
              <w:r w:rsidRPr="00EC45A1">
                <w:rPr>
                  <w:rFonts w:ascii="Calibri" w:eastAsia="Times New Roman" w:hAnsi="Calibri" w:cs="Times New Roman"/>
                  <w:color w:val="000000"/>
                </w:rPr>
                <w:t>Total</w:t>
              </w:r>
            </w:ins>
          </w:p>
        </w:tc>
        <w:tc>
          <w:tcPr>
            <w:tcW w:w="352" w:type="dxa"/>
            <w:tcBorders>
              <w:top w:val="nil"/>
              <w:left w:val="nil"/>
              <w:bottom w:val="nil"/>
              <w:right w:val="nil"/>
            </w:tcBorders>
            <w:shd w:val="clear" w:color="auto" w:fill="auto"/>
            <w:noWrap/>
            <w:vAlign w:val="bottom"/>
            <w:hideMark/>
          </w:tcPr>
          <w:p w14:paraId="09A324F5" w14:textId="77777777" w:rsidR="00EC45A1" w:rsidRPr="00EC45A1" w:rsidRDefault="00EC45A1" w:rsidP="00EC45A1">
            <w:pPr>
              <w:jc w:val="center"/>
              <w:rPr>
                <w:ins w:id="3688" w:author="Dave Contreras" w:date="2019-07-19T09:29:00Z"/>
                <w:rFonts w:ascii="Calibri" w:eastAsia="Times New Roman" w:hAnsi="Calibri" w:cs="Times New Roman"/>
                <w:color w:val="000000"/>
              </w:rPr>
            </w:pPr>
            <w:ins w:id="3689" w:author="Dave Contreras" w:date="2019-07-19T09:29:00Z">
              <w:r w:rsidRPr="00EC45A1">
                <w:rPr>
                  <w:rFonts w:ascii="Calibri" w:eastAsia="Times New Roman" w:hAnsi="Calibri" w:cs="Times New Roman"/>
                  <w:color w:val="000000"/>
                </w:rPr>
                <w:t>39</w:t>
              </w:r>
            </w:ins>
          </w:p>
        </w:tc>
        <w:tc>
          <w:tcPr>
            <w:tcW w:w="1452" w:type="dxa"/>
            <w:tcBorders>
              <w:top w:val="nil"/>
              <w:left w:val="nil"/>
              <w:bottom w:val="nil"/>
              <w:right w:val="nil"/>
            </w:tcBorders>
            <w:shd w:val="clear" w:color="auto" w:fill="auto"/>
            <w:noWrap/>
            <w:vAlign w:val="bottom"/>
            <w:hideMark/>
          </w:tcPr>
          <w:p w14:paraId="52CD6DEB" w14:textId="77777777" w:rsidR="00EC45A1" w:rsidRPr="00EC45A1" w:rsidRDefault="00EC45A1" w:rsidP="00EC45A1">
            <w:pPr>
              <w:jc w:val="center"/>
              <w:rPr>
                <w:ins w:id="3690" w:author="Dave Contreras" w:date="2019-07-19T09:29:00Z"/>
                <w:rFonts w:ascii="Calibri" w:eastAsia="Times New Roman" w:hAnsi="Calibri" w:cs="Times New Roman"/>
                <w:color w:val="000000"/>
              </w:rPr>
            </w:pPr>
            <w:ins w:id="3691" w:author="Dave Contreras" w:date="2019-07-19T09:29:00Z">
              <w:r w:rsidRPr="00EC45A1">
                <w:rPr>
                  <w:rFonts w:ascii="Calibri" w:eastAsia="Times New Roman" w:hAnsi="Calibri" w:cs="Times New Roman"/>
                  <w:color w:val="000000"/>
                </w:rPr>
                <w:t>13.2802</w:t>
              </w:r>
            </w:ins>
          </w:p>
        </w:tc>
        <w:tc>
          <w:tcPr>
            <w:tcW w:w="1206" w:type="dxa"/>
            <w:tcBorders>
              <w:top w:val="nil"/>
              <w:left w:val="nil"/>
              <w:bottom w:val="nil"/>
              <w:right w:val="nil"/>
            </w:tcBorders>
            <w:shd w:val="clear" w:color="auto" w:fill="auto"/>
            <w:noWrap/>
            <w:vAlign w:val="bottom"/>
            <w:hideMark/>
          </w:tcPr>
          <w:p w14:paraId="2DFEC2F0" w14:textId="77777777" w:rsidR="00EC45A1" w:rsidRPr="00EC45A1" w:rsidRDefault="00EC45A1" w:rsidP="00EC45A1">
            <w:pPr>
              <w:jc w:val="center"/>
              <w:rPr>
                <w:ins w:id="3692" w:author="Dave Contreras" w:date="2019-07-19T09:29:00Z"/>
                <w:rFonts w:ascii="Calibri" w:eastAsia="Times New Roman" w:hAnsi="Calibri" w:cs="Times New Roman"/>
                <w:color w:val="000000"/>
              </w:rPr>
            </w:pPr>
          </w:p>
        </w:tc>
        <w:tc>
          <w:tcPr>
            <w:tcW w:w="1087" w:type="dxa"/>
            <w:tcBorders>
              <w:top w:val="nil"/>
              <w:left w:val="nil"/>
              <w:bottom w:val="nil"/>
              <w:right w:val="nil"/>
            </w:tcBorders>
            <w:shd w:val="clear" w:color="auto" w:fill="auto"/>
            <w:noWrap/>
            <w:vAlign w:val="bottom"/>
            <w:hideMark/>
          </w:tcPr>
          <w:p w14:paraId="2189409D" w14:textId="77777777" w:rsidR="00EC45A1" w:rsidRPr="00EC45A1" w:rsidRDefault="00EC45A1" w:rsidP="00EC45A1">
            <w:pPr>
              <w:jc w:val="center"/>
              <w:rPr>
                <w:ins w:id="3693"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9808F31" w14:textId="77777777" w:rsidR="00EC45A1" w:rsidRPr="00EC45A1" w:rsidRDefault="00EC45A1" w:rsidP="00EC45A1">
            <w:pPr>
              <w:jc w:val="center"/>
              <w:rPr>
                <w:ins w:id="3694" w:author="Dave Contreras" w:date="2019-07-19T09:29:00Z"/>
                <w:rFonts w:ascii="Calibri" w:eastAsia="Times New Roman" w:hAnsi="Calibri" w:cs="Times New Roman"/>
                <w:color w:val="000000"/>
              </w:rPr>
            </w:pPr>
            <w:ins w:id="3695"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44022191" w14:textId="77777777" w:rsidR="00EC45A1" w:rsidRPr="00EC45A1" w:rsidRDefault="00EC45A1" w:rsidP="00EC45A1">
            <w:pPr>
              <w:jc w:val="center"/>
              <w:rPr>
                <w:ins w:id="3696" w:author="Dave Contreras" w:date="2019-07-19T09:29:00Z"/>
                <w:rFonts w:ascii="Calibri" w:eastAsia="Times New Roman" w:hAnsi="Calibri" w:cs="Times New Roman"/>
                <w:color w:val="000000"/>
              </w:rPr>
            </w:pPr>
          </w:p>
        </w:tc>
      </w:tr>
      <w:tr w:rsidR="00EC45A1" w:rsidRPr="00EC45A1" w14:paraId="7CC3D942" w14:textId="77777777" w:rsidTr="00EC45A1">
        <w:trPr>
          <w:trHeight w:val="300"/>
          <w:ins w:id="3697" w:author="Dave Contreras" w:date="2019-07-19T09:29:00Z"/>
        </w:trPr>
        <w:tc>
          <w:tcPr>
            <w:tcW w:w="1314" w:type="dxa"/>
            <w:tcBorders>
              <w:top w:val="nil"/>
              <w:left w:val="nil"/>
              <w:bottom w:val="nil"/>
              <w:right w:val="nil"/>
            </w:tcBorders>
            <w:shd w:val="clear" w:color="auto" w:fill="auto"/>
            <w:noWrap/>
            <w:vAlign w:val="bottom"/>
            <w:hideMark/>
          </w:tcPr>
          <w:p w14:paraId="31A57020" w14:textId="77777777" w:rsidR="00EC45A1" w:rsidRPr="00EC45A1" w:rsidRDefault="00EC45A1" w:rsidP="00EC45A1">
            <w:pPr>
              <w:jc w:val="center"/>
              <w:rPr>
                <w:ins w:id="3698" w:author="Dave Contreras" w:date="2019-07-19T09:29:00Z"/>
                <w:rFonts w:ascii="Times New Roman" w:eastAsia="Times New Roman" w:hAnsi="Times New Roman" w:cs="Times New Roman"/>
                <w:sz w:val="20"/>
                <w:szCs w:val="20"/>
              </w:rPr>
            </w:pPr>
          </w:p>
        </w:tc>
        <w:tc>
          <w:tcPr>
            <w:tcW w:w="352" w:type="dxa"/>
            <w:tcBorders>
              <w:top w:val="nil"/>
              <w:left w:val="nil"/>
              <w:bottom w:val="nil"/>
              <w:right w:val="nil"/>
            </w:tcBorders>
            <w:shd w:val="clear" w:color="auto" w:fill="auto"/>
            <w:noWrap/>
            <w:vAlign w:val="bottom"/>
            <w:hideMark/>
          </w:tcPr>
          <w:p w14:paraId="32CB3A7E" w14:textId="77777777" w:rsidR="00EC45A1" w:rsidRPr="00EC45A1" w:rsidRDefault="00EC45A1" w:rsidP="00EC45A1">
            <w:pPr>
              <w:rPr>
                <w:ins w:id="3699" w:author="Dave Contreras"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398FB676" w14:textId="77777777" w:rsidR="00EC45A1" w:rsidRPr="00EC45A1" w:rsidRDefault="00EC45A1" w:rsidP="00EC45A1">
            <w:pPr>
              <w:jc w:val="center"/>
              <w:rPr>
                <w:ins w:id="3700" w:author="Dave Contreras"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595799AB" w14:textId="77777777" w:rsidR="00EC45A1" w:rsidRPr="00EC45A1" w:rsidRDefault="00EC45A1" w:rsidP="00EC45A1">
            <w:pPr>
              <w:jc w:val="center"/>
              <w:rPr>
                <w:ins w:id="3701" w:author="Dave Contreras" w:date="2019-07-19T09:29:00Z"/>
                <w:rFonts w:ascii="Times New Roman" w:eastAsia="Times New Roman" w:hAnsi="Times New Roman" w:cs="Times New Roman"/>
                <w:sz w:val="20"/>
                <w:szCs w:val="20"/>
              </w:rPr>
            </w:pPr>
          </w:p>
        </w:tc>
        <w:tc>
          <w:tcPr>
            <w:tcW w:w="1087" w:type="dxa"/>
            <w:tcBorders>
              <w:top w:val="nil"/>
              <w:left w:val="nil"/>
              <w:bottom w:val="nil"/>
              <w:right w:val="nil"/>
            </w:tcBorders>
            <w:shd w:val="clear" w:color="auto" w:fill="auto"/>
            <w:noWrap/>
            <w:vAlign w:val="bottom"/>
            <w:hideMark/>
          </w:tcPr>
          <w:p w14:paraId="10AF15EF" w14:textId="77777777" w:rsidR="00EC45A1" w:rsidRPr="00EC45A1" w:rsidRDefault="00EC45A1" w:rsidP="00EC45A1">
            <w:pPr>
              <w:jc w:val="center"/>
              <w:rPr>
                <w:ins w:id="3702"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7E91903" w14:textId="77777777" w:rsidR="00EC45A1" w:rsidRPr="00EC45A1" w:rsidRDefault="00EC45A1" w:rsidP="00EC45A1">
            <w:pPr>
              <w:jc w:val="center"/>
              <w:rPr>
                <w:ins w:id="3703" w:author="Dave Contreras"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347161DB" w14:textId="77777777" w:rsidR="00EC45A1" w:rsidRPr="00EC45A1" w:rsidRDefault="00EC45A1" w:rsidP="00EC45A1">
            <w:pPr>
              <w:jc w:val="center"/>
              <w:rPr>
                <w:ins w:id="3704" w:author="Dave Contreras" w:date="2019-07-19T09:29:00Z"/>
                <w:rFonts w:ascii="Times New Roman" w:eastAsia="Times New Roman" w:hAnsi="Times New Roman" w:cs="Times New Roman"/>
                <w:sz w:val="20"/>
                <w:szCs w:val="20"/>
              </w:rPr>
            </w:pPr>
          </w:p>
        </w:tc>
      </w:tr>
      <w:tr w:rsidR="00EC45A1" w:rsidRPr="00EC45A1" w14:paraId="4CC3C50C" w14:textId="77777777" w:rsidTr="00EC45A1">
        <w:trPr>
          <w:trHeight w:val="300"/>
          <w:ins w:id="3705" w:author="Dave Contreras" w:date="2019-07-19T09:29:00Z"/>
        </w:trPr>
        <w:tc>
          <w:tcPr>
            <w:tcW w:w="7720" w:type="dxa"/>
            <w:gridSpan w:val="7"/>
            <w:tcBorders>
              <w:top w:val="single" w:sz="4" w:space="0" w:color="auto"/>
              <w:left w:val="nil"/>
              <w:bottom w:val="single" w:sz="4" w:space="0" w:color="auto"/>
              <w:right w:val="nil"/>
            </w:tcBorders>
            <w:shd w:val="clear" w:color="auto" w:fill="auto"/>
            <w:noWrap/>
            <w:vAlign w:val="bottom"/>
            <w:hideMark/>
          </w:tcPr>
          <w:p w14:paraId="0072BCDB" w14:textId="77777777" w:rsidR="00EC45A1" w:rsidRPr="00EC45A1" w:rsidRDefault="00EC45A1" w:rsidP="00EC45A1">
            <w:pPr>
              <w:jc w:val="center"/>
              <w:rPr>
                <w:ins w:id="3706" w:author="Dave Contreras" w:date="2019-07-19T09:29:00Z"/>
                <w:rFonts w:ascii="Calibri" w:eastAsia="Times New Roman" w:hAnsi="Calibri" w:cs="Times New Roman"/>
                <w:b/>
                <w:bCs/>
                <w:color w:val="000000"/>
              </w:rPr>
            </w:pPr>
            <w:ins w:id="3707" w:author="Dave Contreras" w:date="2019-07-19T09:29:00Z">
              <w:r w:rsidRPr="00EC45A1">
                <w:rPr>
                  <w:rFonts w:ascii="Calibri" w:eastAsia="Times New Roman" w:hAnsi="Calibri" w:cs="Times New Roman"/>
                  <w:b/>
                  <w:bCs/>
                  <w:color w:val="000000"/>
                </w:rPr>
                <w:lastRenderedPageBreak/>
                <w:t>Prospect Island</w:t>
              </w:r>
            </w:ins>
          </w:p>
        </w:tc>
      </w:tr>
      <w:tr w:rsidR="00EC45A1" w:rsidRPr="00EC45A1" w14:paraId="06090B11" w14:textId="77777777" w:rsidTr="00EC45A1">
        <w:trPr>
          <w:trHeight w:val="300"/>
          <w:ins w:id="3708" w:author="Dave Contreras" w:date="2019-07-19T09:29:00Z"/>
        </w:trPr>
        <w:tc>
          <w:tcPr>
            <w:tcW w:w="1314" w:type="dxa"/>
            <w:tcBorders>
              <w:top w:val="nil"/>
              <w:left w:val="nil"/>
              <w:bottom w:val="single" w:sz="4" w:space="0" w:color="auto"/>
              <w:right w:val="nil"/>
            </w:tcBorders>
            <w:shd w:val="clear" w:color="auto" w:fill="auto"/>
            <w:noWrap/>
            <w:vAlign w:val="bottom"/>
            <w:hideMark/>
          </w:tcPr>
          <w:p w14:paraId="0D6B2CA3" w14:textId="77777777" w:rsidR="00EC45A1" w:rsidRPr="00EC45A1" w:rsidRDefault="00EC45A1" w:rsidP="00EC45A1">
            <w:pPr>
              <w:rPr>
                <w:ins w:id="3709" w:author="Dave Contreras" w:date="2019-07-19T09:29:00Z"/>
                <w:rFonts w:ascii="Calibri" w:eastAsia="Times New Roman" w:hAnsi="Calibri" w:cs="Times New Roman"/>
                <w:b/>
                <w:bCs/>
                <w:color w:val="000000"/>
              </w:rPr>
            </w:pPr>
            <w:ins w:id="3710" w:author="Dave Contreras" w:date="2019-07-19T09:29:00Z">
              <w:r w:rsidRPr="00EC45A1">
                <w:rPr>
                  <w:rFonts w:ascii="Calibri" w:eastAsia="Times New Roman" w:hAnsi="Calibri" w:cs="Times New Roman"/>
                  <w:b/>
                  <w:bCs/>
                  <w:color w:val="000000"/>
                </w:rPr>
                <w:t> </w:t>
              </w:r>
            </w:ins>
          </w:p>
        </w:tc>
        <w:tc>
          <w:tcPr>
            <w:tcW w:w="352" w:type="dxa"/>
            <w:tcBorders>
              <w:top w:val="nil"/>
              <w:left w:val="nil"/>
              <w:bottom w:val="single" w:sz="4" w:space="0" w:color="auto"/>
              <w:right w:val="nil"/>
            </w:tcBorders>
            <w:shd w:val="clear" w:color="auto" w:fill="auto"/>
            <w:noWrap/>
            <w:vAlign w:val="bottom"/>
            <w:hideMark/>
          </w:tcPr>
          <w:p w14:paraId="639C2EE5" w14:textId="77777777" w:rsidR="00EC45A1" w:rsidRPr="00EC45A1" w:rsidRDefault="00EC45A1" w:rsidP="00EC45A1">
            <w:pPr>
              <w:jc w:val="center"/>
              <w:rPr>
                <w:ins w:id="3711" w:author="Dave Contreras" w:date="2019-07-19T09:29:00Z"/>
                <w:rFonts w:ascii="Calibri" w:eastAsia="Times New Roman" w:hAnsi="Calibri" w:cs="Times New Roman"/>
                <w:b/>
                <w:bCs/>
                <w:color w:val="000000"/>
              </w:rPr>
            </w:pPr>
            <w:ins w:id="3712" w:author="Dave Contreras"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79C0048B" w14:textId="77777777" w:rsidR="00EC45A1" w:rsidRPr="00EC45A1" w:rsidRDefault="00EC45A1" w:rsidP="00EC45A1">
            <w:pPr>
              <w:jc w:val="center"/>
              <w:rPr>
                <w:ins w:id="3713" w:author="Dave Contreras" w:date="2019-07-19T09:29:00Z"/>
                <w:rFonts w:ascii="Calibri" w:eastAsia="Times New Roman" w:hAnsi="Calibri" w:cs="Times New Roman"/>
                <w:b/>
                <w:bCs/>
                <w:color w:val="000000"/>
              </w:rPr>
            </w:pPr>
            <w:proofErr w:type="spellStart"/>
            <w:ins w:id="3714" w:author="Dave Contreras" w:date="2019-07-19T09:29:00Z">
              <w:r w:rsidRPr="00EC45A1">
                <w:rPr>
                  <w:rFonts w:ascii="Calibri" w:eastAsia="Times New Roman" w:hAnsi="Calibri" w:cs="Times New Roman"/>
                  <w:b/>
                  <w:bCs/>
                  <w:color w:val="000000"/>
                </w:rPr>
                <w:t>SumsOfSqs</w:t>
              </w:r>
              <w:proofErr w:type="spellEnd"/>
            </w:ins>
          </w:p>
        </w:tc>
        <w:tc>
          <w:tcPr>
            <w:tcW w:w="1206" w:type="dxa"/>
            <w:tcBorders>
              <w:top w:val="nil"/>
              <w:left w:val="nil"/>
              <w:bottom w:val="single" w:sz="4" w:space="0" w:color="auto"/>
              <w:right w:val="nil"/>
            </w:tcBorders>
            <w:shd w:val="clear" w:color="auto" w:fill="auto"/>
            <w:noWrap/>
            <w:vAlign w:val="bottom"/>
            <w:hideMark/>
          </w:tcPr>
          <w:p w14:paraId="567B4447" w14:textId="77777777" w:rsidR="00EC45A1" w:rsidRPr="00EC45A1" w:rsidRDefault="00EC45A1" w:rsidP="00EC45A1">
            <w:pPr>
              <w:jc w:val="center"/>
              <w:rPr>
                <w:ins w:id="3715" w:author="Dave Contreras" w:date="2019-07-19T09:29:00Z"/>
                <w:rFonts w:ascii="Calibri" w:eastAsia="Times New Roman" w:hAnsi="Calibri" w:cs="Times New Roman"/>
                <w:b/>
                <w:bCs/>
                <w:color w:val="000000"/>
              </w:rPr>
            </w:pPr>
            <w:proofErr w:type="spellStart"/>
            <w:ins w:id="3716" w:author="Dave Contreras" w:date="2019-07-19T09:29:00Z">
              <w:r w:rsidRPr="00EC45A1">
                <w:rPr>
                  <w:rFonts w:ascii="Calibri" w:eastAsia="Times New Roman" w:hAnsi="Calibri" w:cs="Times New Roman"/>
                  <w:b/>
                  <w:bCs/>
                  <w:color w:val="000000"/>
                </w:rPr>
                <w:t>MeanSqs</w:t>
              </w:r>
              <w:proofErr w:type="spellEnd"/>
            </w:ins>
          </w:p>
        </w:tc>
        <w:tc>
          <w:tcPr>
            <w:tcW w:w="1087" w:type="dxa"/>
            <w:tcBorders>
              <w:top w:val="nil"/>
              <w:left w:val="nil"/>
              <w:bottom w:val="single" w:sz="4" w:space="0" w:color="auto"/>
              <w:right w:val="nil"/>
            </w:tcBorders>
            <w:shd w:val="clear" w:color="auto" w:fill="auto"/>
            <w:noWrap/>
            <w:vAlign w:val="bottom"/>
            <w:hideMark/>
          </w:tcPr>
          <w:p w14:paraId="51F73454" w14:textId="77777777" w:rsidR="00EC45A1" w:rsidRPr="00EC45A1" w:rsidRDefault="00EC45A1" w:rsidP="00EC45A1">
            <w:pPr>
              <w:jc w:val="center"/>
              <w:rPr>
                <w:ins w:id="3717" w:author="Dave Contreras" w:date="2019-07-19T09:29:00Z"/>
                <w:rFonts w:ascii="Calibri" w:eastAsia="Times New Roman" w:hAnsi="Calibri" w:cs="Times New Roman"/>
                <w:b/>
                <w:bCs/>
                <w:color w:val="000000"/>
              </w:rPr>
            </w:pPr>
            <w:proofErr w:type="spellStart"/>
            <w:proofErr w:type="gramStart"/>
            <w:ins w:id="3718" w:author="Dave Contreras" w:date="2019-07-19T09:29:00Z">
              <w:r w:rsidRPr="00EC45A1">
                <w:rPr>
                  <w:rFonts w:ascii="Calibri" w:eastAsia="Times New Roman" w:hAnsi="Calibri" w:cs="Times New Roman"/>
                  <w:b/>
                  <w:bCs/>
                  <w:color w:val="000000"/>
                </w:rPr>
                <w:t>F.Model</w:t>
              </w:r>
              <w:proofErr w:type="spellEnd"/>
              <w:proofErr w:type="gramEnd"/>
            </w:ins>
          </w:p>
        </w:tc>
        <w:tc>
          <w:tcPr>
            <w:tcW w:w="1047" w:type="dxa"/>
            <w:tcBorders>
              <w:top w:val="nil"/>
              <w:left w:val="nil"/>
              <w:bottom w:val="single" w:sz="4" w:space="0" w:color="auto"/>
              <w:right w:val="nil"/>
            </w:tcBorders>
            <w:shd w:val="clear" w:color="auto" w:fill="auto"/>
            <w:noWrap/>
            <w:vAlign w:val="bottom"/>
            <w:hideMark/>
          </w:tcPr>
          <w:p w14:paraId="139F60DF" w14:textId="77777777" w:rsidR="00EC45A1" w:rsidRPr="00EC45A1" w:rsidRDefault="00EC45A1" w:rsidP="00EC45A1">
            <w:pPr>
              <w:jc w:val="center"/>
              <w:rPr>
                <w:ins w:id="3719" w:author="Dave Contreras" w:date="2019-07-19T09:29:00Z"/>
                <w:rFonts w:ascii="Calibri" w:eastAsia="Times New Roman" w:hAnsi="Calibri" w:cs="Times New Roman"/>
                <w:b/>
                <w:bCs/>
                <w:color w:val="000000"/>
              </w:rPr>
            </w:pPr>
            <w:ins w:id="3720" w:author="Dave Contreras" w:date="2019-07-19T09:29:00Z">
              <w:r w:rsidRPr="00EC45A1">
                <w:rPr>
                  <w:rFonts w:ascii="Calibri" w:eastAsia="Times New Roman" w:hAnsi="Calibri" w:cs="Times New Roman"/>
                  <w:b/>
                  <w:bCs/>
                  <w:color w:val="000000"/>
                </w:rPr>
                <w:t>R2</w:t>
              </w:r>
            </w:ins>
          </w:p>
        </w:tc>
        <w:tc>
          <w:tcPr>
            <w:tcW w:w="1262" w:type="dxa"/>
            <w:tcBorders>
              <w:top w:val="nil"/>
              <w:left w:val="nil"/>
              <w:bottom w:val="single" w:sz="4" w:space="0" w:color="auto"/>
              <w:right w:val="nil"/>
            </w:tcBorders>
            <w:shd w:val="clear" w:color="auto" w:fill="auto"/>
            <w:noWrap/>
            <w:vAlign w:val="bottom"/>
            <w:hideMark/>
          </w:tcPr>
          <w:p w14:paraId="64540322" w14:textId="77777777" w:rsidR="00EC45A1" w:rsidRPr="00EC45A1" w:rsidRDefault="00EC45A1" w:rsidP="00EC45A1">
            <w:pPr>
              <w:jc w:val="center"/>
              <w:rPr>
                <w:ins w:id="3721" w:author="Dave Contreras" w:date="2019-07-19T09:29:00Z"/>
                <w:rFonts w:ascii="Calibri" w:eastAsia="Times New Roman" w:hAnsi="Calibri" w:cs="Times New Roman"/>
                <w:b/>
                <w:bCs/>
                <w:color w:val="000000"/>
              </w:rPr>
            </w:pPr>
            <w:proofErr w:type="spellStart"/>
            <w:ins w:id="3722" w:author="Dave Contreras" w:date="2019-07-19T09:29:00Z">
              <w:r w:rsidRPr="00EC45A1">
                <w:rPr>
                  <w:rFonts w:ascii="Calibri" w:eastAsia="Times New Roman" w:hAnsi="Calibri" w:cs="Times New Roman"/>
                  <w:b/>
                  <w:bCs/>
                  <w:color w:val="000000"/>
                </w:rPr>
                <w:t>Pr</w:t>
              </w:r>
              <w:proofErr w:type="spellEnd"/>
              <w:r w:rsidRPr="00EC45A1">
                <w:rPr>
                  <w:rFonts w:ascii="Calibri" w:eastAsia="Times New Roman" w:hAnsi="Calibri" w:cs="Times New Roman"/>
                  <w:b/>
                  <w:bCs/>
                  <w:color w:val="000000"/>
                </w:rPr>
                <w:t>(&gt;F)</w:t>
              </w:r>
            </w:ins>
          </w:p>
        </w:tc>
      </w:tr>
      <w:tr w:rsidR="00EC45A1" w:rsidRPr="00EC45A1" w14:paraId="5B965543" w14:textId="77777777" w:rsidTr="00EC45A1">
        <w:trPr>
          <w:trHeight w:val="300"/>
          <w:ins w:id="3723" w:author="Dave Contreras" w:date="2019-07-19T09:29:00Z"/>
        </w:trPr>
        <w:tc>
          <w:tcPr>
            <w:tcW w:w="1314" w:type="dxa"/>
            <w:tcBorders>
              <w:top w:val="nil"/>
              <w:left w:val="nil"/>
              <w:bottom w:val="nil"/>
              <w:right w:val="nil"/>
            </w:tcBorders>
            <w:shd w:val="clear" w:color="auto" w:fill="auto"/>
            <w:noWrap/>
            <w:vAlign w:val="bottom"/>
            <w:hideMark/>
          </w:tcPr>
          <w:p w14:paraId="23FA4B3E" w14:textId="77777777" w:rsidR="00EC45A1" w:rsidRPr="00EC45A1" w:rsidRDefault="00EC45A1" w:rsidP="00EC45A1">
            <w:pPr>
              <w:rPr>
                <w:ins w:id="3724" w:author="Dave Contreras" w:date="2019-07-19T09:29:00Z"/>
                <w:rFonts w:ascii="Calibri" w:eastAsia="Times New Roman" w:hAnsi="Calibri" w:cs="Times New Roman"/>
                <w:color w:val="000000"/>
              </w:rPr>
            </w:pPr>
            <w:proofErr w:type="spellStart"/>
            <w:ins w:id="3725" w:author="Dave Contreras" w:date="2019-07-19T09:29:00Z">
              <w:r w:rsidRPr="00EC45A1">
                <w:rPr>
                  <w:rFonts w:ascii="Calibri" w:eastAsia="Times New Roman" w:hAnsi="Calibri" w:cs="Times New Roman"/>
                  <w:color w:val="000000"/>
                </w:rPr>
                <w:t>Gear.Type</w:t>
              </w:r>
              <w:proofErr w:type="spellEnd"/>
            </w:ins>
          </w:p>
        </w:tc>
        <w:tc>
          <w:tcPr>
            <w:tcW w:w="352" w:type="dxa"/>
            <w:tcBorders>
              <w:top w:val="nil"/>
              <w:left w:val="nil"/>
              <w:bottom w:val="nil"/>
              <w:right w:val="nil"/>
            </w:tcBorders>
            <w:shd w:val="clear" w:color="auto" w:fill="auto"/>
            <w:noWrap/>
            <w:vAlign w:val="bottom"/>
            <w:hideMark/>
          </w:tcPr>
          <w:p w14:paraId="5425489D" w14:textId="77777777" w:rsidR="00EC45A1" w:rsidRPr="00EC45A1" w:rsidRDefault="00EC45A1" w:rsidP="00EC45A1">
            <w:pPr>
              <w:jc w:val="center"/>
              <w:rPr>
                <w:ins w:id="3726" w:author="Dave Contreras" w:date="2019-07-19T09:29:00Z"/>
                <w:rFonts w:ascii="Calibri" w:eastAsia="Times New Roman" w:hAnsi="Calibri" w:cs="Times New Roman"/>
                <w:color w:val="000000"/>
              </w:rPr>
            </w:pPr>
            <w:ins w:id="3727"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55F86A1" w14:textId="77777777" w:rsidR="00EC45A1" w:rsidRPr="00EC45A1" w:rsidRDefault="00EC45A1" w:rsidP="00EC45A1">
            <w:pPr>
              <w:jc w:val="center"/>
              <w:rPr>
                <w:ins w:id="3728" w:author="Dave Contreras" w:date="2019-07-19T09:29:00Z"/>
                <w:rFonts w:ascii="Calibri" w:eastAsia="Times New Roman" w:hAnsi="Calibri" w:cs="Times New Roman"/>
                <w:color w:val="000000"/>
              </w:rPr>
            </w:pPr>
            <w:ins w:id="3729" w:author="Dave Contreras" w:date="2019-07-19T09:29:00Z">
              <w:r w:rsidRPr="00EC45A1">
                <w:rPr>
                  <w:rFonts w:ascii="Calibri" w:eastAsia="Times New Roman" w:hAnsi="Calibri" w:cs="Times New Roman"/>
                  <w:color w:val="000000"/>
                </w:rPr>
                <w:t>1.7182</w:t>
              </w:r>
            </w:ins>
          </w:p>
        </w:tc>
        <w:tc>
          <w:tcPr>
            <w:tcW w:w="1206" w:type="dxa"/>
            <w:tcBorders>
              <w:top w:val="nil"/>
              <w:left w:val="nil"/>
              <w:bottom w:val="nil"/>
              <w:right w:val="nil"/>
            </w:tcBorders>
            <w:shd w:val="clear" w:color="auto" w:fill="auto"/>
            <w:noWrap/>
            <w:vAlign w:val="bottom"/>
            <w:hideMark/>
          </w:tcPr>
          <w:p w14:paraId="2CBC8EEE" w14:textId="77777777" w:rsidR="00EC45A1" w:rsidRPr="00EC45A1" w:rsidRDefault="00EC45A1" w:rsidP="00EC45A1">
            <w:pPr>
              <w:jc w:val="center"/>
              <w:rPr>
                <w:ins w:id="3730" w:author="Dave Contreras" w:date="2019-07-19T09:29:00Z"/>
                <w:rFonts w:ascii="Calibri" w:eastAsia="Times New Roman" w:hAnsi="Calibri" w:cs="Times New Roman"/>
                <w:color w:val="000000"/>
              </w:rPr>
            </w:pPr>
            <w:ins w:id="3731" w:author="Dave Contreras" w:date="2019-07-19T09:29:00Z">
              <w:r w:rsidRPr="00EC45A1">
                <w:rPr>
                  <w:rFonts w:ascii="Calibri" w:eastAsia="Times New Roman" w:hAnsi="Calibri" w:cs="Times New Roman"/>
                  <w:color w:val="000000"/>
                </w:rPr>
                <w:t>1.7182</w:t>
              </w:r>
            </w:ins>
          </w:p>
        </w:tc>
        <w:tc>
          <w:tcPr>
            <w:tcW w:w="1087" w:type="dxa"/>
            <w:tcBorders>
              <w:top w:val="nil"/>
              <w:left w:val="nil"/>
              <w:bottom w:val="nil"/>
              <w:right w:val="nil"/>
            </w:tcBorders>
            <w:shd w:val="clear" w:color="auto" w:fill="auto"/>
            <w:noWrap/>
            <w:vAlign w:val="bottom"/>
            <w:hideMark/>
          </w:tcPr>
          <w:p w14:paraId="58C3FC07" w14:textId="77777777" w:rsidR="00EC45A1" w:rsidRPr="00EC45A1" w:rsidRDefault="00EC45A1" w:rsidP="00EC45A1">
            <w:pPr>
              <w:jc w:val="center"/>
              <w:rPr>
                <w:ins w:id="3732" w:author="Dave Contreras" w:date="2019-07-19T09:29:00Z"/>
                <w:rFonts w:ascii="Calibri" w:eastAsia="Times New Roman" w:hAnsi="Calibri" w:cs="Times New Roman"/>
                <w:color w:val="000000"/>
              </w:rPr>
            </w:pPr>
            <w:ins w:id="3733" w:author="Dave Contreras" w:date="2019-07-19T09:29:00Z">
              <w:r w:rsidRPr="00EC45A1">
                <w:rPr>
                  <w:rFonts w:ascii="Calibri" w:eastAsia="Times New Roman" w:hAnsi="Calibri" w:cs="Times New Roman"/>
                  <w:color w:val="000000"/>
                </w:rPr>
                <w:t>5.1698</w:t>
              </w:r>
            </w:ins>
          </w:p>
        </w:tc>
        <w:tc>
          <w:tcPr>
            <w:tcW w:w="1047" w:type="dxa"/>
            <w:tcBorders>
              <w:top w:val="nil"/>
              <w:left w:val="nil"/>
              <w:bottom w:val="nil"/>
              <w:right w:val="nil"/>
            </w:tcBorders>
            <w:shd w:val="clear" w:color="auto" w:fill="auto"/>
            <w:noWrap/>
            <w:vAlign w:val="bottom"/>
            <w:hideMark/>
          </w:tcPr>
          <w:p w14:paraId="71A881E4" w14:textId="77777777" w:rsidR="00EC45A1" w:rsidRPr="00EC45A1" w:rsidRDefault="00EC45A1" w:rsidP="00EC45A1">
            <w:pPr>
              <w:jc w:val="center"/>
              <w:rPr>
                <w:ins w:id="3734" w:author="Dave Contreras" w:date="2019-07-19T09:29:00Z"/>
                <w:rFonts w:ascii="Calibri" w:eastAsia="Times New Roman" w:hAnsi="Calibri" w:cs="Times New Roman"/>
                <w:color w:val="000000"/>
              </w:rPr>
            </w:pPr>
            <w:ins w:id="3735" w:author="Dave Contreras" w:date="2019-07-19T09:29:00Z">
              <w:r w:rsidRPr="00EC45A1">
                <w:rPr>
                  <w:rFonts w:ascii="Calibri" w:eastAsia="Times New Roman" w:hAnsi="Calibri" w:cs="Times New Roman"/>
                  <w:color w:val="000000"/>
                </w:rPr>
                <w:t>0.2045</w:t>
              </w:r>
            </w:ins>
          </w:p>
        </w:tc>
        <w:tc>
          <w:tcPr>
            <w:tcW w:w="1262" w:type="dxa"/>
            <w:tcBorders>
              <w:top w:val="nil"/>
              <w:left w:val="nil"/>
              <w:bottom w:val="nil"/>
              <w:right w:val="nil"/>
            </w:tcBorders>
            <w:shd w:val="clear" w:color="auto" w:fill="auto"/>
            <w:noWrap/>
            <w:vAlign w:val="bottom"/>
            <w:hideMark/>
          </w:tcPr>
          <w:p w14:paraId="688BF080" w14:textId="77777777" w:rsidR="00EC45A1" w:rsidRPr="00EC45A1" w:rsidRDefault="00EC45A1" w:rsidP="00EC45A1">
            <w:pPr>
              <w:jc w:val="center"/>
              <w:rPr>
                <w:ins w:id="3736" w:author="Dave Contreras" w:date="2019-07-19T09:29:00Z"/>
                <w:rFonts w:ascii="Calibri" w:eastAsia="Times New Roman" w:hAnsi="Calibri" w:cs="Times New Roman"/>
                <w:color w:val="000000"/>
              </w:rPr>
            </w:pPr>
            <w:ins w:id="3737" w:author="Dave Contreras" w:date="2019-07-19T09:29:00Z">
              <w:r w:rsidRPr="00EC45A1">
                <w:rPr>
                  <w:rFonts w:ascii="Calibri" w:eastAsia="Times New Roman" w:hAnsi="Calibri" w:cs="Times New Roman"/>
                  <w:color w:val="000000"/>
                </w:rPr>
                <w:t>0.001 *</w:t>
              </w:r>
            </w:ins>
          </w:p>
        </w:tc>
      </w:tr>
      <w:tr w:rsidR="00EC45A1" w:rsidRPr="00EC45A1" w14:paraId="25AB694E" w14:textId="77777777" w:rsidTr="00EC45A1">
        <w:trPr>
          <w:trHeight w:val="300"/>
          <w:ins w:id="3738" w:author="Dave Contreras" w:date="2019-07-19T09:29:00Z"/>
        </w:trPr>
        <w:tc>
          <w:tcPr>
            <w:tcW w:w="1314" w:type="dxa"/>
            <w:tcBorders>
              <w:top w:val="nil"/>
              <w:left w:val="nil"/>
              <w:bottom w:val="nil"/>
              <w:right w:val="nil"/>
            </w:tcBorders>
            <w:shd w:val="clear" w:color="auto" w:fill="auto"/>
            <w:noWrap/>
            <w:vAlign w:val="bottom"/>
            <w:hideMark/>
          </w:tcPr>
          <w:p w14:paraId="3151C15C" w14:textId="77777777" w:rsidR="00EC45A1" w:rsidRPr="00EC45A1" w:rsidRDefault="00EC45A1" w:rsidP="00EC45A1">
            <w:pPr>
              <w:rPr>
                <w:ins w:id="3739" w:author="Dave Contreras" w:date="2019-07-19T09:29:00Z"/>
                <w:rFonts w:ascii="Calibri" w:eastAsia="Times New Roman" w:hAnsi="Calibri" w:cs="Times New Roman"/>
                <w:color w:val="000000"/>
              </w:rPr>
            </w:pPr>
            <w:ins w:id="3740" w:author="Dave Contreras" w:date="2019-07-19T09:29:00Z">
              <w:r w:rsidRPr="00EC45A1">
                <w:rPr>
                  <w:rFonts w:ascii="Calibri" w:eastAsia="Times New Roman" w:hAnsi="Calibri" w:cs="Times New Roman"/>
                  <w:color w:val="000000"/>
                </w:rPr>
                <w:t>Year</w:t>
              </w:r>
            </w:ins>
          </w:p>
        </w:tc>
        <w:tc>
          <w:tcPr>
            <w:tcW w:w="352" w:type="dxa"/>
            <w:tcBorders>
              <w:top w:val="nil"/>
              <w:left w:val="nil"/>
              <w:bottom w:val="nil"/>
              <w:right w:val="nil"/>
            </w:tcBorders>
            <w:shd w:val="clear" w:color="auto" w:fill="auto"/>
            <w:noWrap/>
            <w:vAlign w:val="bottom"/>
            <w:hideMark/>
          </w:tcPr>
          <w:p w14:paraId="2873ADFB" w14:textId="77777777" w:rsidR="00EC45A1" w:rsidRPr="00EC45A1" w:rsidRDefault="00EC45A1" w:rsidP="00EC45A1">
            <w:pPr>
              <w:jc w:val="center"/>
              <w:rPr>
                <w:ins w:id="3741" w:author="Dave Contreras" w:date="2019-07-19T09:29:00Z"/>
                <w:rFonts w:ascii="Calibri" w:eastAsia="Times New Roman" w:hAnsi="Calibri" w:cs="Times New Roman"/>
                <w:color w:val="000000"/>
              </w:rPr>
            </w:pPr>
            <w:ins w:id="3742"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78E63B90" w14:textId="77777777" w:rsidR="00EC45A1" w:rsidRPr="00EC45A1" w:rsidRDefault="00EC45A1" w:rsidP="00EC45A1">
            <w:pPr>
              <w:jc w:val="center"/>
              <w:rPr>
                <w:ins w:id="3743" w:author="Dave Contreras" w:date="2019-07-19T09:29:00Z"/>
                <w:rFonts w:ascii="Calibri" w:eastAsia="Times New Roman" w:hAnsi="Calibri" w:cs="Times New Roman"/>
                <w:color w:val="000000"/>
              </w:rPr>
            </w:pPr>
            <w:ins w:id="3744" w:author="Dave Contreras" w:date="2019-07-19T09:29:00Z">
              <w:r w:rsidRPr="00EC45A1">
                <w:rPr>
                  <w:rFonts w:ascii="Calibri" w:eastAsia="Times New Roman" w:hAnsi="Calibri" w:cs="Times New Roman"/>
                  <w:color w:val="000000"/>
                </w:rPr>
                <w:t>0.5789</w:t>
              </w:r>
            </w:ins>
          </w:p>
        </w:tc>
        <w:tc>
          <w:tcPr>
            <w:tcW w:w="1206" w:type="dxa"/>
            <w:tcBorders>
              <w:top w:val="nil"/>
              <w:left w:val="nil"/>
              <w:bottom w:val="nil"/>
              <w:right w:val="nil"/>
            </w:tcBorders>
            <w:shd w:val="clear" w:color="auto" w:fill="auto"/>
            <w:noWrap/>
            <w:vAlign w:val="bottom"/>
            <w:hideMark/>
          </w:tcPr>
          <w:p w14:paraId="33880B29" w14:textId="77777777" w:rsidR="00EC45A1" w:rsidRPr="00EC45A1" w:rsidRDefault="00EC45A1" w:rsidP="00EC45A1">
            <w:pPr>
              <w:jc w:val="center"/>
              <w:rPr>
                <w:ins w:id="3745" w:author="Dave Contreras" w:date="2019-07-19T09:29:00Z"/>
                <w:rFonts w:ascii="Calibri" w:eastAsia="Times New Roman" w:hAnsi="Calibri" w:cs="Times New Roman"/>
                <w:color w:val="000000"/>
              </w:rPr>
            </w:pPr>
            <w:ins w:id="3746" w:author="Dave Contreras" w:date="2019-07-19T09:29:00Z">
              <w:r w:rsidRPr="00EC45A1">
                <w:rPr>
                  <w:rFonts w:ascii="Calibri" w:eastAsia="Times New Roman" w:hAnsi="Calibri" w:cs="Times New Roman"/>
                  <w:color w:val="000000"/>
                </w:rPr>
                <w:t>0.57891</w:t>
              </w:r>
            </w:ins>
          </w:p>
        </w:tc>
        <w:tc>
          <w:tcPr>
            <w:tcW w:w="1087" w:type="dxa"/>
            <w:tcBorders>
              <w:top w:val="nil"/>
              <w:left w:val="nil"/>
              <w:bottom w:val="nil"/>
              <w:right w:val="nil"/>
            </w:tcBorders>
            <w:shd w:val="clear" w:color="auto" w:fill="auto"/>
            <w:noWrap/>
            <w:vAlign w:val="bottom"/>
            <w:hideMark/>
          </w:tcPr>
          <w:p w14:paraId="0520E383" w14:textId="77777777" w:rsidR="00EC45A1" w:rsidRPr="00EC45A1" w:rsidRDefault="00EC45A1" w:rsidP="00EC45A1">
            <w:pPr>
              <w:jc w:val="center"/>
              <w:rPr>
                <w:ins w:id="3747" w:author="Dave Contreras" w:date="2019-07-19T09:29:00Z"/>
                <w:rFonts w:ascii="Calibri" w:eastAsia="Times New Roman" w:hAnsi="Calibri" w:cs="Times New Roman"/>
                <w:color w:val="000000"/>
              </w:rPr>
            </w:pPr>
            <w:ins w:id="3748" w:author="Dave Contreras" w:date="2019-07-19T09:29:00Z">
              <w:r w:rsidRPr="00EC45A1">
                <w:rPr>
                  <w:rFonts w:ascii="Calibri" w:eastAsia="Times New Roman" w:hAnsi="Calibri" w:cs="Times New Roman"/>
                  <w:color w:val="000000"/>
                </w:rPr>
                <w:t>1.7419</w:t>
              </w:r>
            </w:ins>
          </w:p>
        </w:tc>
        <w:tc>
          <w:tcPr>
            <w:tcW w:w="1047" w:type="dxa"/>
            <w:tcBorders>
              <w:top w:val="nil"/>
              <w:left w:val="nil"/>
              <w:bottom w:val="nil"/>
              <w:right w:val="nil"/>
            </w:tcBorders>
            <w:shd w:val="clear" w:color="auto" w:fill="auto"/>
            <w:noWrap/>
            <w:vAlign w:val="bottom"/>
            <w:hideMark/>
          </w:tcPr>
          <w:p w14:paraId="59C4D43B" w14:textId="77777777" w:rsidR="00EC45A1" w:rsidRPr="00EC45A1" w:rsidRDefault="00EC45A1" w:rsidP="00EC45A1">
            <w:pPr>
              <w:jc w:val="center"/>
              <w:rPr>
                <w:ins w:id="3749" w:author="Dave Contreras" w:date="2019-07-19T09:29:00Z"/>
                <w:rFonts w:ascii="Calibri" w:eastAsia="Times New Roman" w:hAnsi="Calibri" w:cs="Times New Roman"/>
                <w:color w:val="000000"/>
              </w:rPr>
            </w:pPr>
            <w:ins w:id="3750" w:author="Dave Contreras" w:date="2019-07-19T09:29:00Z">
              <w:r w:rsidRPr="00EC45A1">
                <w:rPr>
                  <w:rFonts w:ascii="Calibri" w:eastAsia="Times New Roman" w:hAnsi="Calibri" w:cs="Times New Roman"/>
                  <w:color w:val="000000"/>
                </w:rPr>
                <w:t>0.0689</w:t>
              </w:r>
            </w:ins>
          </w:p>
        </w:tc>
        <w:tc>
          <w:tcPr>
            <w:tcW w:w="1262" w:type="dxa"/>
            <w:tcBorders>
              <w:top w:val="nil"/>
              <w:left w:val="nil"/>
              <w:bottom w:val="nil"/>
              <w:right w:val="nil"/>
            </w:tcBorders>
            <w:shd w:val="clear" w:color="auto" w:fill="auto"/>
            <w:noWrap/>
            <w:vAlign w:val="bottom"/>
            <w:hideMark/>
          </w:tcPr>
          <w:p w14:paraId="6F0ECBC0" w14:textId="77777777" w:rsidR="00EC45A1" w:rsidRPr="00EC45A1" w:rsidRDefault="00EC45A1" w:rsidP="00EC45A1">
            <w:pPr>
              <w:jc w:val="center"/>
              <w:rPr>
                <w:ins w:id="3751" w:author="Dave Contreras" w:date="2019-07-19T09:29:00Z"/>
                <w:rFonts w:ascii="Calibri" w:eastAsia="Times New Roman" w:hAnsi="Calibri" w:cs="Times New Roman"/>
                <w:color w:val="000000"/>
              </w:rPr>
            </w:pPr>
            <w:ins w:id="3752" w:author="Dave Contreras" w:date="2019-07-19T09:29:00Z">
              <w:r w:rsidRPr="00EC45A1">
                <w:rPr>
                  <w:rFonts w:ascii="Calibri" w:eastAsia="Times New Roman" w:hAnsi="Calibri" w:cs="Times New Roman"/>
                  <w:color w:val="000000"/>
                </w:rPr>
                <w:t>0.095</w:t>
              </w:r>
            </w:ins>
          </w:p>
        </w:tc>
      </w:tr>
      <w:tr w:rsidR="00EC45A1" w:rsidRPr="00EC45A1" w14:paraId="14236054" w14:textId="77777777" w:rsidTr="00EC45A1">
        <w:trPr>
          <w:trHeight w:val="300"/>
          <w:ins w:id="3753" w:author="Dave Contreras" w:date="2019-07-19T09:29:00Z"/>
        </w:trPr>
        <w:tc>
          <w:tcPr>
            <w:tcW w:w="1314" w:type="dxa"/>
            <w:tcBorders>
              <w:top w:val="nil"/>
              <w:left w:val="nil"/>
              <w:bottom w:val="nil"/>
              <w:right w:val="nil"/>
            </w:tcBorders>
            <w:shd w:val="clear" w:color="auto" w:fill="auto"/>
            <w:noWrap/>
            <w:vAlign w:val="bottom"/>
            <w:hideMark/>
          </w:tcPr>
          <w:p w14:paraId="3BF3A62F" w14:textId="77777777" w:rsidR="00EC45A1" w:rsidRPr="00EC45A1" w:rsidRDefault="00EC45A1" w:rsidP="00EC45A1">
            <w:pPr>
              <w:rPr>
                <w:ins w:id="3754" w:author="Dave Contreras" w:date="2019-07-19T09:29:00Z"/>
                <w:rFonts w:ascii="Calibri" w:eastAsia="Times New Roman" w:hAnsi="Calibri" w:cs="Times New Roman"/>
                <w:color w:val="000000"/>
              </w:rPr>
            </w:pPr>
            <w:ins w:id="3755" w:author="Dave Contreras" w:date="2019-07-19T09:29:00Z">
              <w:r w:rsidRPr="00EC45A1">
                <w:rPr>
                  <w:rFonts w:ascii="Calibri" w:eastAsia="Times New Roman" w:hAnsi="Calibri" w:cs="Times New Roman"/>
                  <w:color w:val="000000"/>
                </w:rPr>
                <w:t>Month</w:t>
              </w:r>
            </w:ins>
          </w:p>
        </w:tc>
        <w:tc>
          <w:tcPr>
            <w:tcW w:w="352" w:type="dxa"/>
            <w:tcBorders>
              <w:top w:val="nil"/>
              <w:left w:val="nil"/>
              <w:bottom w:val="nil"/>
              <w:right w:val="nil"/>
            </w:tcBorders>
            <w:shd w:val="clear" w:color="auto" w:fill="auto"/>
            <w:noWrap/>
            <w:vAlign w:val="bottom"/>
            <w:hideMark/>
          </w:tcPr>
          <w:p w14:paraId="0D3B328B" w14:textId="77777777" w:rsidR="00EC45A1" w:rsidRPr="00EC45A1" w:rsidRDefault="00EC45A1" w:rsidP="00EC45A1">
            <w:pPr>
              <w:jc w:val="center"/>
              <w:rPr>
                <w:ins w:id="3756" w:author="Dave Contreras" w:date="2019-07-19T09:29:00Z"/>
                <w:rFonts w:ascii="Calibri" w:eastAsia="Times New Roman" w:hAnsi="Calibri" w:cs="Times New Roman"/>
                <w:color w:val="000000"/>
              </w:rPr>
            </w:pPr>
            <w:ins w:id="3757"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30EAD54" w14:textId="77777777" w:rsidR="00EC45A1" w:rsidRPr="00EC45A1" w:rsidRDefault="00EC45A1" w:rsidP="00EC45A1">
            <w:pPr>
              <w:jc w:val="center"/>
              <w:rPr>
                <w:ins w:id="3758" w:author="Dave Contreras" w:date="2019-07-19T09:29:00Z"/>
                <w:rFonts w:ascii="Calibri" w:eastAsia="Times New Roman" w:hAnsi="Calibri" w:cs="Times New Roman"/>
                <w:color w:val="000000"/>
              </w:rPr>
            </w:pPr>
            <w:ins w:id="3759" w:author="Dave Contreras" w:date="2019-07-19T09:29:00Z">
              <w:r w:rsidRPr="00EC45A1">
                <w:rPr>
                  <w:rFonts w:ascii="Calibri" w:eastAsia="Times New Roman" w:hAnsi="Calibri" w:cs="Times New Roman"/>
                  <w:color w:val="000000"/>
                </w:rPr>
                <w:t>0.609</w:t>
              </w:r>
            </w:ins>
          </w:p>
        </w:tc>
        <w:tc>
          <w:tcPr>
            <w:tcW w:w="1206" w:type="dxa"/>
            <w:tcBorders>
              <w:top w:val="nil"/>
              <w:left w:val="nil"/>
              <w:bottom w:val="nil"/>
              <w:right w:val="nil"/>
            </w:tcBorders>
            <w:shd w:val="clear" w:color="auto" w:fill="auto"/>
            <w:noWrap/>
            <w:vAlign w:val="bottom"/>
            <w:hideMark/>
          </w:tcPr>
          <w:p w14:paraId="551C3725" w14:textId="77777777" w:rsidR="00EC45A1" w:rsidRPr="00EC45A1" w:rsidRDefault="00EC45A1" w:rsidP="00EC45A1">
            <w:pPr>
              <w:jc w:val="center"/>
              <w:rPr>
                <w:ins w:id="3760" w:author="Dave Contreras" w:date="2019-07-19T09:29:00Z"/>
                <w:rFonts w:ascii="Calibri" w:eastAsia="Times New Roman" w:hAnsi="Calibri" w:cs="Times New Roman"/>
                <w:color w:val="000000"/>
              </w:rPr>
            </w:pPr>
            <w:ins w:id="3761" w:author="Dave Contreras" w:date="2019-07-19T09:29:00Z">
              <w:r w:rsidRPr="00EC45A1">
                <w:rPr>
                  <w:rFonts w:ascii="Calibri" w:eastAsia="Times New Roman" w:hAnsi="Calibri" w:cs="Times New Roman"/>
                  <w:color w:val="000000"/>
                </w:rPr>
                <w:t>0.60905</w:t>
              </w:r>
            </w:ins>
          </w:p>
        </w:tc>
        <w:tc>
          <w:tcPr>
            <w:tcW w:w="1087" w:type="dxa"/>
            <w:tcBorders>
              <w:top w:val="nil"/>
              <w:left w:val="nil"/>
              <w:bottom w:val="nil"/>
              <w:right w:val="nil"/>
            </w:tcBorders>
            <w:shd w:val="clear" w:color="auto" w:fill="auto"/>
            <w:noWrap/>
            <w:vAlign w:val="bottom"/>
            <w:hideMark/>
          </w:tcPr>
          <w:p w14:paraId="367C7928" w14:textId="77777777" w:rsidR="00EC45A1" w:rsidRPr="00EC45A1" w:rsidRDefault="00EC45A1" w:rsidP="00EC45A1">
            <w:pPr>
              <w:jc w:val="center"/>
              <w:rPr>
                <w:ins w:id="3762" w:author="Dave Contreras" w:date="2019-07-19T09:29:00Z"/>
                <w:rFonts w:ascii="Calibri" w:eastAsia="Times New Roman" w:hAnsi="Calibri" w:cs="Times New Roman"/>
                <w:color w:val="000000"/>
              </w:rPr>
            </w:pPr>
            <w:ins w:id="3763" w:author="Dave Contreras" w:date="2019-07-19T09:29:00Z">
              <w:r w:rsidRPr="00EC45A1">
                <w:rPr>
                  <w:rFonts w:ascii="Calibri" w:eastAsia="Times New Roman" w:hAnsi="Calibri" w:cs="Times New Roman"/>
                  <w:color w:val="000000"/>
                </w:rPr>
                <w:t>1.8325</w:t>
              </w:r>
            </w:ins>
          </w:p>
        </w:tc>
        <w:tc>
          <w:tcPr>
            <w:tcW w:w="1047" w:type="dxa"/>
            <w:tcBorders>
              <w:top w:val="nil"/>
              <w:left w:val="nil"/>
              <w:bottom w:val="nil"/>
              <w:right w:val="nil"/>
            </w:tcBorders>
            <w:shd w:val="clear" w:color="auto" w:fill="auto"/>
            <w:noWrap/>
            <w:vAlign w:val="bottom"/>
            <w:hideMark/>
          </w:tcPr>
          <w:p w14:paraId="6040D0E4" w14:textId="77777777" w:rsidR="00EC45A1" w:rsidRPr="00EC45A1" w:rsidRDefault="00EC45A1" w:rsidP="00EC45A1">
            <w:pPr>
              <w:jc w:val="center"/>
              <w:rPr>
                <w:ins w:id="3764" w:author="Dave Contreras" w:date="2019-07-19T09:29:00Z"/>
                <w:rFonts w:ascii="Calibri" w:eastAsia="Times New Roman" w:hAnsi="Calibri" w:cs="Times New Roman"/>
                <w:color w:val="000000"/>
              </w:rPr>
            </w:pPr>
            <w:ins w:id="3765" w:author="Dave Contreras" w:date="2019-07-19T09:29:00Z">
              <w:r w:rsidRPr="00EC45A1">
                <w:rPr>
                  <w:rFonts w:ascii="Calibri" w:eastAsia="Times New Roman" w:hAnsi="Calibri" w:cs="Times New Roman"/>
                  <w:color w:val="000000"/>
                </w:rPr>
                <w:t>0.07249</w:t>
              </w:r>
            </w:ins>
          </w:p>
        </w:tc>
        <w:tc>
          <w:tcPr>
            <w:tcW w:w="1262" w:type="dxa"/>
            <w:tcBorders>
              <w:top w:val="nil"/>
              <w:left w:val="nil"/>
              <w:bottom w:val="nil"/>
              <w:right w:val="nil"/>
            </w:tcBorders>
            <w:shd w:val="clear" w:color="auto" w:fill="auto"/>
            <w:noWrap/>
            <w:vAlign w:val="bottom"/>
            <w:hideMark/>
          </w:tcPr>
          <w:p w14:paraId="319AA11B" w14:textId="77777777" w:rsidR="00EC45A1" w:rsidRPr="00EC45A1" w:rsidRDefault="00EC45A1" w:rsidP="00EC45A1">
            <w:pPr>
              <w:jc w:val="center"/>
              <w:rPr>
                <w:ins w:id="3766" w:author="Dave Contreras" w:date="2019-07-19T09:29:00Z"/>
                <w:rFonts w:ascii="Calibri" w:eastAsia="Times New Roman" w:hAnsi="Calibri" w:cs="Times New Roman"/>
                <w:color w:val="000000"/>
              </w:rPr>
            </w:pPr>
            <w:ins w:id="3767" w:author="Dave Contreras" w:date="2019-07-19T09:29:00Z">
              <w:r w:rsidRPr="00EC45A1">
                <w:rPr>
                  <w:rFonts w:ascii="Calibri" w:eastAsia="Times New Roman" w:hAnsi="Calibri" w:cs="Times New Roman"/>
                  <w:color w:val="000000"/>
                </w:rPr>
                <w:t>0.08</w:t>
              </w:r>
            </w:ins>
          </w:p>
        </w:tc>
      </w:tr>
      <w:tr w:rsidR="00EC45A1" w:rsidRPr="00EC45A1" w14:paraId="6603CAD4" w14:textId="77777777" w:rsidTr="00EC45A1">
        <w:trPr>
          <w:trHeight w:val="300"/>
          <w:ins w:id="3768" w:author="Dave Contreras" w:date="2019-07-19T09:29:00Z"/>
        </w:trPr>
        <w:tc>
          <w:tcPr>
            <w:tcW w:w="1314" w:type="dxa"/>
            <w:tcBorders>
              <w:top w:val="nil"/>
              <w:left w:val="nil"/>
              <w:bottom w:val="nil"/>
              <w:right w:val="nil"/>
            </w:tcBorders>
            <w:shd w:val="clear" w:color="auto" w:fill="auto"/>
            <w:noWrap/>
            <w:vAlign w:val="bottom"/>
            <w:hideMark/>
          </w:tcPr>
          <w:p w14:paraId="2C332FFD" w14:textId="77777777" w:rsidR="00EC45A1" w:rsidRPr="00EC45A1" w:rsidRDefault="00EC45A1" w:rsidP="00EC45A1">
            <w:pPr>
              <w:rPr>
                <w:ins w:id="3769" w:author="Dave Contreras" w:date="2019-07-19T09:29:00Z"/>
                <w:rFonts w:ascii="Calibri" w:eastAsia="Times New Roman" w:hAnsi="Calibri" w:cs="Times New Roman"/>
                <w:color w:val="000000"/>
              </w:rPr>
            </w:pPr>
            <w:ins w:id="3770" w:author="Dave Contreras" w:date="2019-07-19T09:29:00Z">
              <w:r w:rsidRPr="00EC45A1">
                <w:rPr>
                  <w:rFonts w:ascii="Calibri" w:eastAsia="Times New Roman" w:hAnsi="Calibri" w:cs="Times New Roman"/>
                  <w:color w:val="000000"/>
                </w:rPr>
                <w:t>Temp</w:t>
              </w:r>
            </w:ins>
          </w:p>
        </w:tc>
        <w:tc>
          <w:tcPr>
            <w:tcW w:w="352" w:type="dxa"/>
            <w:tcBorders>
              <w:top w:val="nil"/>
              <w:left w:val="nil"/>
              <w:bottom w:val="nil"/>
              <w:right w:val="nil"/>
            </w:tcBorders>
            <w:shd w:val="clear" w:color="auto" w:fill="auto"/>
            <w:noWrap/>
            <w:vAlign w:val="bottom"/>
            <w:hideMark/>
          </w:tcPr>
          <w:p w14:paraId="42C4BC99" w14:textId="77777777" w:rsidR="00EC45A1" w:rsidRPr="00EC45A1" w:rsidRDefault="00EC45A1" w:rsidP="00EC45A1">
            <w:pPr>
              <w:jc w:val="center"/>
              <w:rPr>
                <w:ins w:id="3771" w:author="Dave Contreras" w:date="2019-07-19T09:29:00Z"/>
                <w:rFonts w:ascii="Calibri" w:eastAsia="Times New Roman" w:hAnsi="Calibri" w:cs="Times New Roman"/>
                <w:color w:val="000000"/>
              </w:rPr>
            </w:pPr>
            <w:ins w:id="3772"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1084228F" w14:textId="77777777" w:rsidR="00EC45A1" w:rsidRPr="00EC45A1" w:rsidRDefault="00EC45A1" w:rsidP="00EC45A1">
            <w:pPr>
              <w:jc w:val="center"/>
              <w:rPr>
                <w:ins w:id="3773" w:author="Dave Contreras" w:date="2019-07-19T09:29:00Z"/>
                <w:rFonts w:ascii="Calibri" w:eastAsia="Times New Roman" w:hAnsi="Calibri" w:cs="Times New Roman"/>
                <w:color w:val="000000"/>
              </w:rPr>
            </w:pPr>
            <w:ins w:id="3774" w:author="Dave Contreras" w:date="2019-07-19T09:29:00Z">
              <w:r w:rsidRPr="00EC45A1">
                <w:rPr>
                  <w:rFonts w:ascii="Calibri" w:eastAsia="Times New Roman" w:hAnsi="Calibri" w:cs="Times New Roman"/>
                  <w:color w:val="000000"/>
                </w:rPr>
                <w:t>0.4082</w:t>
              </w:r>
            </w:ins>
          </w:p>
        </w:tc>
        <w:tc>
          <w:tcPr>
            <w:tcW w:w="1206" w:type="dxa"/>
            <w:tcBorders>
              <w:top w:val="nil"/>
              <w:left w:val="nil"/>
              <w:bottom w:val="nil"/>
              <w:right w:val="nil"/>
            </w:tcBorders>
            <w:shd w:val="clear" w:color="auto" w:fill="auto"/>
            <w:noWrap/>
            <w:vAlign w:val="bottom"/>
            <w:hideMark/>
          </w:tcPr>
          <w:p w14:paraId="382E8DC8" w14:textId="77777777" w:rsidR="00EC45A1" w:rsidRPr="00EC45A1" w:rsidRDefault="00EC45A1" w:rsidP="00EC45A1">
            <w:pPr>
              <w:jc w:val="center"/>
              <w:rPr>
                <w:ins w:id="3775" w:author="Dave Contreras" w:date="2019-07-19T09:29:00Z"/>
                <w:rFonts w:ascii="Calibri" w:eastAsia="Times New Roman" w:hAnsi="Calibri" w:cs="Times New Roman"/>
                <w:color w:val="000000"/>
              </w:rPr>
            </w:pPr>
            <w:ins w:id="3776" w:author="Dave Contreras" w:date="2019-07-19T09:29:00Z">
              <w:r w:rsidRPr="00EC45A1">
                <w:rPr>
                  <w:rFonts w:ascii="Calibri" w:eastAsia="Times New Roman" w:hAnsi="Calibri" w:cs="Times New Roman"/>
                  <w:color w:val="000000"/>
                </w:rPr>
                <w:t>0.40818</w:t>
              </w:r>
            </w:ins>
          </w:p>
        </w:tc>
        <w:tc>
          <w:tcPr>
            <w:tcW w:w="1087" w:type="dxa"/>
            <w:tcBorders>
              <w:top w:val="nil"/>
              <w:left w:val="nil"/>
              <w:bottom w:val="nil"/>
              <w:right w:val="nil"/>
            </w:tcBorders>
            <w:shd w:val="clear" w:color="auto" w:fill="auto"/>
            <w:noWrap/>
            <w:vAlign w:val="bottom"/>
            <w:hideMark/>
          </w:tcPr>
          <w:p w14:paraId="6D021695" w14:textId="77777777" w:rsidR="00EC45A1" w:rsidRPr="00EC45A1" w:rsidRDefault="00EC45A1" w:rsidP="00EC45A1">
            <w:pPr>
              <w:jc w:val="center"/>
              <w:rPr>
                <w:ins w:id="3777" w:author="Dave Contreras" w:date="2019-07-19T09:29:00Z"/>
                <w:rFonts w:ascii="Calibri" w:eastAsia="Times New Roman" w:hAnsi="Calibri" w:cs="Times New Roman"/>
                <w:color w:val="000000"/>
              </w:rPr>
            </w:pPr>
            <w:ins w:id="3778" w:author="Dave Contreras" w:date="2019-07-19T09:29:00Z">
              <w:r w:rsidRPr="00EC45A1">
                <w:rPr>
                  <w:rFonts w:ascii="Calibri" w:eastAsia="Times New Roman" w:hAnsi="Calibri" w:cs="Times New Roman"/>
                  <w:color w:val="000000"/>
                </w:rPr>
                <w:t>1.2282</w:t>
              </w:r>
            </w:ins>
          </w:p>
        </w:tc>
        <w:tc>
          <w:tcPr>
            <w:tcW w:w="1047" w:type="dxa"/>
            <w:tcBorders>
              <w:top w:val="nil"/>
              <w:left w:val="nil"/>
              <w:bottom w:val="nil"/>
              <w:right w:val="nil"/>
            </w:tcBorders>
            <w:shd w:val="clear" w:color="auto" w:fill="auto"/>
            <w:noWrap/>
            <w:vAlign w:val="bottom"/>
            <w:hideMark/>
          </w:tcPr>
          <w:p w14:paraId="042945AC" w14:textId="77777777" w:rsidR="00EC45A1" w:rsidRPr="00EC45A1" w:rsidRDefault="00EC45A1" w:rsidP="00EC45A1">
            <w:pPr>
              <w:jc w:val="center"/>
              <w:rPr>
                <w:ins w:id="3779" w:author="Dave Contreras" w:date="2019-07-19T09:29:00Z"/>
                <w:rFonts w:ascii="Calibri" w:eastAsia="Times New Roman" w:hAnsi="Calibri" w:cs="Times New Roman"/>
                <w:color w:val="000000"/>
              </w:rPr>
            </w:pPr>
            <w:ins w:id="3780" w:author="Dave Contreras" w:date="2019-07-19T09:29:00Z">
              <w:r w:rsidRPr="00EC45A1">
                <w:rPr>
                  <w:rFonts w:ascii="Calibri" w:eastAsia="Times New Roman" w:hAnsi="Calibri" w:cs="Times New Roman"/>
                  <w:color w:val="000000"/>
                </w:rPr>
                <w:t>0.04858</w:t>
              </w:r>
            </w:ins>
          </w:p>
        </w:tc>
        <w:tc>
          <w:tcPr>
            <w:tcW w:w="1262" w:type="dxa"/>
            <w:tcBorders>
              <w:top w:val="nil"/>
              <w:left w:val="nil"/>
              <w:bottom w:val="nil"/>
              <w:right w:val="nil"/>
            </w:tcBorders>
            <w:shd w:val="clear" w:color="auto" w:fill="auto"/>
            <w:noWrap/>
            <w:vAlign w:val="bottom"/>
            <w:hideMark/>
          </w:tcPr>
          <w:p w14:paraId="3E628E8F" w14:textId="77777777" w:rsidR="00EC45A1" w:rsidRPr="00EC45A1" w:rsidRDefault="00EC45A1" w:rsidP="00EC45A1">
            <w:pPr>
              <w:jc w:val="center"/>
              <w:rPr>
                <w:ins w:id="3781" w:author="Dave Contreras" w:date="2019-07-19T09:29:00Z"/>
                <w:rFonts w:ascii="Calibri" w:eastAsia="Times New Roman" w:hAnsi="Calibri" w:cs="Times New Roman"/>
                <w:color w:val="000000"/>
              </w:rPr>
            </w:pPr>
            <w:ins w:id="3782" w:author="Dave Contreras" w:date="2019-07-19T09:29:00Z">
              <w:r w:rsidRPr="00EC45A1">
                <w:rPr>
                  <w:rFonts w:ascii="Calibri" w:eastAsia="Times New Roman" w:hAnsi="Calibri" w:cs="Times New Roman"/>
                  <w:color w:val="000000"/>
                </w:rPr>
                <w:t>0.268</w:t>
              </w:r>
            </w:ins>
          </w:p>
        </w:tc>
      </w:tr>
      <w:tr w:rsidR="00EC45A1" w:rsidRPr="00EC45A1" w14:paraId="454CFF81" w14:textId="77777777" w:rsidTr="00EC45A1">
        <w:trPr>
          <w:trHeight w:val="300"/>
          <w:ins w:id="3783" w:author="Dave Contreras" w:date="2019-07-19T09:29:00Z"/>
        </w:trPr>
        <w:tc>
          <w:tcPr>
            <w:tcW w:w="1314" w:type="dxa"/>
            <w:tcBorders>
              <w:top w:val="nil"/>
              <w:left w:val="nil"/>
              <w:bottom w:val="nil"/>
              <w:right w:val="nil"/>
            </w:tcBorders>
            <w:shd w:val="clear" w:color="auto" w:fill="auto"/>
            <w:noWrap/>
            <w:vAlign w:val="bottom"/>
            <w:hideMark/>
          </w:tcPr>
          <w:p w14:paraId="3A8920C6" w14:textId="77777777" w:rsidR="00EC45A1" w:rsidRPr="00EC45A1" w:rsidRDefault="00EC45A1" w:rsidP="00EC45A1">
            <w:pPr>
              <w:rPr>
                <w:ins w:id="3784" w:author="Dave Contreras" w:date="2019-07-19T09:29:00Z"/>
                <w:rFonts w:ascii="Calibri" w:eastAsia="Times New Roman" w:hAnsi="Calibri" w:cs="Times New Roman"/>
                <w:color w:val="000000"/>
              </w:rPr>
            </w:pPr>
            <w:proofErr w:type="spellStart"/>
            <w:ins w:id="3785" w:author="Dave Contreras" w:date="2019-07-19T09:29:00Z">
              <w:r w:rsidRPr="00EC45A1">
                <w:rPr>
                  <w:rFonts w:ascii="Calibri" w:eastAsia="Times New Roman" w:hAnsi="Calibri" w:cs="Times New Roman"/>
                  <w:color w:val="000000"/>
                </w:rPr>
                <w:t>SpC</w:t>
              </w:r>
              <w:proofErr w:type="spellEnd"/>
            </w:ins>
          </w:p>
        </w:tc>
        <w:tc>
          <w:tcPr>
            <w:tcW w:w="352" w:type="dxa"/>
            <w:tcBorders>
              <w:top w:val="nil"/>
              <w:left w:val="nil"/>
              <w:bottom w:val="nil"/>
              <w:right w:val="nil"/>
            </w:tcBorders>
            <w:shd w:val="clear" w:color="auto" w:fill="auto"/>
            <w:noWrap/>
            <w:vAlign w:val="bottom"/>
            <w:hideMark/>
          </w:tcPr>
          <w:p w14:paraId="39BB2C23" w14:textId="77777777" w:rsidR="00EC45A1" w:rsidRPr="00EC45A1" w:rsidRDefault="00EC45A1" w:rsidP="00EC45A1">
            <w:pPr>
              <w:jc w:val="center"/>
              <w:rPr>
                <w:ins w:id="3786" w:author="Dave Contreras" w:date="2019-07-19T09:29:00Z"/>
                <w:rFonts w:ascii="Calibri" w:eastAsia="Times New Roman" w:hAnsi="Calibri" w:cs="Times New Roman"/>
                <w:color w:val="000000"/>
              </w:rPr>
            </w:pPr>
            <w:ins w:id="3787"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C991D3E" w14:textId="77777777" w:rsidR="00EC45A1" w:rsidRPr="00EC45A1" w:rsidRDefault="00EC45A1" w:rsidP="00EC45A1">
            <w:pPr>
              <w:jc w:val="center"/>
              <w:rPr>
                <w:ins w:id="3788" w:author="Dave Contreras" w:date="2019-07-19T09:29:00Z"/>
                <w:rFonts w:ascii="Calibri" w:eastAsia="Times New Roman" w:hAnsi="Calibri" w:cs="Times New Roman"/>
                <w:color w:val="000000"/>
              </w:rPr>
            </w:pPr>
            <w:ins w:id="3789" w:author="Dave Contreras" w:date="2019-07-19T09:29:00Z">
              <w:r w:rsidRPr="00EC45A1">
                <w:rPr>
                  <w:rFonts w:ascii="Calibri" w:eastAsia="Times New Roman" w:hAnsi="Calibri" w:cs="Times New Roman"/>
                  <w:color w:val="000000"/>
                </w:rPr>
                <w:t>0.2568</w:t>
              </w:r>
            </w:ins>
          </w:p>
        </w:tc>
        <w:tc>
          <w:tcPr>
            <w:tcW w:w="1206" w:type="dxa"/>
            <w:tcBorders>
              <w:top w:val="nil"/>
              <w:left w:val="nil"/>
              <w:bottom w:val="nil"/>
              <w:right w:val="nil"/>
            </w:tcBorders>
            <w:shd w:val="clear" w:color="auto" w:fill="auto"/>
            <w:noWrap/>
            <w:vAlign w:val="bottom"/>
            <w:hideMark/>
          </w:tcPr>
          <w:p w14:paraId="7903CE41" w14:textId="77777777" w:rsidR="00EC45A1" w:rsidRPr="00EC45A1" w:rsidRDefault="00EC45A1" w:rsidP="00EC45A1">
            <w:pPr>
              <w:jc w:val="center"/>
              <w:rPr>
                <w:ins w:id="3790" w:author="Dave Contreras" w:date="2019-07-19T09:29:00Z"/>
                <w:rFonts w:ascii="Calibri" w:eastAsia="Times New Roman" w:hAnsi="Calibri" w:cs="Times New Roman"/>
                <w:color w:val="000000"/>
              </w:rPr>
            </w:pPr>
            <w:ins w:id="3791" w:author="Dave Contreras" w:date="2019-07-19T09:29:00Z">
              <w:r w:rsidRPr="00EC45A1">
                <w:rPr>
                  <w:rFonts w:ascii="Calibri" w:eastAsia="Times New Roman" w:hAnsi="Calibri" w:cs="Times New Roman"/>
                  <w:color w:val="000000"/>
                </w:rPr>
                <w:t>0.2568</w:t>
              </w:r>
            </w:ins>
          </w:p>
        </w:tc>
        <w:tc>
          <w:tcPr>
            <w:tcW w:w="1087" w:type="dxa"/>
            <w:tcBorders>
              <w:top w:val="nil"/>
              <w:left w:val="nil"/>
              <w:bottom w:val="nil"/>
              <w:right w:val="nil"/>
            </w:tcBorders>
            <w:shd w:val="clear" w:color="auto" w:fill="auto"/>
            <w:noWrap/>
            <w:vAlign w:val="bottom"/>
            <w:hideMark/>
          </w:tcPr>
          <w:p w14:paraId="220C81AF" w14:textId="77777777" w:rsidR="00EC45A1" w:rsidRPr="00EC45A1" w:rsidRDefault="00EC45A1" w:rsidP="00EC45A1">
            <w:pPr>
              <w:jc w:val="center"/>
              <w:rPr>
                <w:ins w:id="3792" w:author="Dave Contreras" w:date="2019-07-19T09:29:00Z"/>
                <w:rFonts w:ascii="Calibri" w:eastAsia="Times New Roman" w:hAnsi="Calibri" w:cs="Times New Roman"/>
                <w:color w:val="000000"/>
              </w:rPr>
            </w:pPr>
            <w:ins w:id="3793" w:author="Dave Contreras" w:date="2019-07-19T09:29:00Z">
              <w:r w:rsidRPr="00EC45A1">
                <w:rPr>
                  <w:rFonts w:ascii="Calibri" w:eastAsia="Times New Roman" w:hAnsi="Calibri" w:cs="Times New Roman"/>
                  <w:color w:val="000000"/>
                </w:rPr>
                <w:t>0.7727</w:t>
              </w:r>
            </w:ins>
          </w:p>
        </w:tc>
        <w:tc>
          <w:tcPr>
            <w:tcW w:w="1047" w:type="dxa"/>
            <w:tcBorders>
              <w:top w:val="nil"/>
              <w:left w:val="nil"/>
              <w:bottom w:val="nil"/>
              <w:right w:val="nil"/>
            </w:tcBorders>
            <w:shd w:val="clear" w:color="auto" w:fill="auto"/>
            <w:noWrap/>
            <w:vAlign w:val="bottom"/>
            <w:hideMark/>
          </w:tcPr>
          <w:p w14:paraId="54D7E9F8" w14:textId="77777777" w:rsidR="00EC45A1" w:rsidRPr="00EC45A1" w:rsidRDefault="00EC45A1" w:rsidP="00EC45A1">
            <w:pPr>
              <w:jc w:val="center"/>
              <w:rPr>
                <w:ins w:id="3794" w:author="Dave Contreras" w:date="2019-07-19T09:29:00Z"/>
                <w:rFonts w:ascii="Calibri" w:eastAsia="Times New Roman" w:hAnsi="Calibri" w:cs="Times New Roman"/>
                <w:color w:val="000000"/>
              </w:rPr>
            </w:pPr>
            <w:ins w:id="3795" w:author="Dave Contreras" w:date="2019-07-19T09:29:00Z">
              <w:r w:rsidRPr="00EC45A1">
                <w:rPr>
                  <w:rFonts w:ascii="Calibri" w:eastAsia="Times New Roman" w:hAnsi="Calibri" w:cs="Times New Roman"/>
                  <w:color w:val="000000"/>
                </w:rPr>
                <w:t>0.03056</w:t>
              </w:r>
            </w:ins>
          </w:p>
        </w:tc>
        <w:tc>
          <w:tcPr>
            <w:tcW w:w="1262" w:type="dxa"/>
            <w:tcBorders>
              <w:top w:val="nil"/>
              <w:left w:val="nil"/>
              <w:bottom w:val="nil"/>
              <w:right w:val="nil"/>
            </w:tcBorders>
            <w:shd w:val="clear" w:color="auto" w:fill="auto"/>
            <w:noWrap/>
            <w:vAlign w:val="bottom"/>
            <w:hideMark/>
          </w:tcPr>
          <w:p w14:paraId="7A37AF4C" w14:textId="77777777" w:rsidR="00EC45A1" w:rsidRPr="00EC45A1" w:rsidRDefault="00EC45A1" w:rsidP="00EC45A1">
            <w:pPr>
              <w:jc w:val="center"/>
              <w:rPr>
                <w:ins w:id="3796" w:author="Dave Contreras" w:date="2019-07-19T09:29:00Z"/>
                <w:rFonts w:ascii="Calibri" w:eastAsia="Times New Roman" w:hAnsi="Calibri" w:cs="Times New Roman"/>
                <w:color w:val="000000"/>
              </w:rPr>
            </w:pPr>
            <w:ins w:id="3797" w:author="Dave Contreras" w:date="2019-07-19T09:29:00Z">
              <w:r w:rsidRPr="00EC45A1">
                <w:rPr>
                  <w:rFonts w:ascii="Calibri" w:eastAsia="Times New Roman" w:hAnsi="Calibri" w:cs="Times New Roman"/>
                  <w:color w:val="000000"/>
                </w:rPr>
                <w:t>0.622</w:t>
              </w:r>
            </w:ins>
          </w:p>
        </w:tc>
      </w:tr>
      <w:tr w:rsidR="00EC45A1" w:rsidRPr="00EC45A1" w14:paraId="35729479" w14:textId="77777777" w:rsidTr="00EC45A1">
        <w:trPr>
          <w:trHeight w:val="300"/>
          <w:ins w:id="3798" w:author="Dave Contreras" w:date="2019-07-19T09:29:00Z"/>
        </w:trPr>
        <w:tc>
          <w:tcPr>
            <w:tcW w:w="1314" w:type="dxa"/>
            <w:tcBorders>
              <w:top w:val="nil"/>
              <w:left w:val="nil"/>
              <w:bottom w:val="nil"/>
              <w:right w:val="nil"/>
            </w:tcBorders>
            <w:shd w:val="clear" w:color="auto" w:fill="auto"/>
            <w:noWrap/>
            <w:vAlign w:val="bottom"/>
            <w:hideMark/>
          </w:tcPr>
          <w:p w14:paraId="35F2CC4F" w14:textId="77777777" w:rsidR="00EC45A1" w:rsidRPr="00EC45A1" w:rsidRDefault="00EC45A1" w:rsidP="00EC45A1">
            <w:pPr>
              <w:rPr>
                <w:ins w:id="3799" w:author="Dave Contreras" w:date="2019-07-19T09:29:00Z"/>
                <w:rFonts w:ascii="Calibri" w:eastAsia="Times New Roman" w:hAnsi="Calibri" w:cs="Times New Roman"/>
                <w:color w:val="000000"/>
              </w:rPr>
            </w:pPr>
            <w:ins w:id="3800" w:author="Dave Contreras" w:date="2019-07-19T09:29:00Z">
              <w:r w:rsidRPr="00EC45A1">
                <w:rPr>
                  <w:rFonts w:ascii="Calibri" w:eastAsia="Times New Roman" w:hAnsi="Calibri" w:cs="Times New Roman"/>
                  <w:color w:val="000000"/>
                </w:rPr>
                <w:t>Turbidity</w:t>
              </w:r>
            </w:ins>
          </w:p>
        </w:tc>
        <w:tc>
          <w:tcPr>
            <w:tcW w:w="352" w:type="dxa"/>
            <w:tcBorders>
              <w:top w:val="nil"/>
              <w:left w:val="nil"/>
              <w:bottom w:val="nil"/>
              <w:right w:val="nil"/>
            </w:tcBorders>
            <w:shd w:val="clear" w:color="auto" w:fill="auto"/>
            <w:noWrap/>
            <w:vAlign w:val="bottom"/>
            <w:hideMark/>
          </w:tcPr>
          <w:p w14:paraId="3E94C160" w14:textId="77777777" w:rsidR="00EC45A1" w:rsidRPr="00EC45A1" w:rsidRDefault="00EC45A1" w:rsidP="00EC45A1">
            <w:pPr>
              <w:jc w:val="center"/>
              <w:rPr>
                <w:ins w:id="3801" w:author="Dave Contreras" w:date="2019-07-19T09:29:00Z"/>
                <w:rFonts w:ascii="Calibri" w:eastAsia="Times New Roman" w:hAnsi="Calibri" w:cs="Times New Roman"/>
                <w:color w:val="000000"/>
              </w:rPr>
            </w:pPr>
            <w:ins w:id="3802"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BCB4F12" w14:textId="77777777" w:rsidR="00EC45A1" w:rsidRPr="00EC45A1" w:rsidRDefault="00EC45A1" w:rsidP="00EC45A1">
            <w:pPr>
              <w:jc w:val="center"/>
              <w:rPr>
                <w:ins w:id="3803" w:author="Dave Contreras" w:date="2019-07-19T09:29:00Z"/>
                <w:rFonts w:ascii="Calibri" w:eastAsia="Times New Roman" w:hAnsi="Calibri" w:cs="Times New Roman"/>
                <w:color w:val="000000"/>
              </w:rPr>
            </w:pPr>
            <w:ins w:id="3804" w:author="Dave Contreras" w:date="2019-07-19T09:29:00Z">
              <w:r w:rsidRPr="00EC45A1">
                <w:rPr>
                  <w:rFonts w:ascii="Calibri" w:eastAsia="Times New Roman" w:hAnsi="Calibri" w:cs="Times New Roman"/>
                  <w:color w:val="000000"/>
                </w:rPr>
                <w:t>0.1778</w:t>
              </w:r>
            </w:ins>
          </w:p>
        </w:tc>
        <w:tc>
          <w:tcPr>
            <w:tcW w:w="1206" w:type="dxa"/>
            <w:tcBorders>
              <w:top w:val="nil"/>
              <w:left w:val="nil"/>
              <w:bottom w:val="nil"/>
              <w:right w:val="nil"/>
            </w:tcBorders>
            <w:shd w:val="clear" w:color="auto" w:fill="auto"/>
            <w:noWrap/>
            <w:vAlign w:val="bottom"/>
            <w:hideMark/>
          </w:tcPr>
          <w:p w14:paraId="71A56584" w14:textId="77777777" w:rsidR="00EC45A1" w:rsidRPr="00EC45A1" w:rsidRDefault="00EC45A1" w:rsidP="00EC45A1">
            <w:pPr>
              <w:jc w:val="center"/>
              <w:rPr>
                <w:ins w:id="3805" w:author="Dave Contreras" w:date="2019-07-19T09:29:00Z"/>
                <w:rFonts w:ascii="Calibri" w:eastAsia="Times New Roman" w:hAnsi="Calibri" w:cs="Times New Roman"/>
                <w:color w:val="000000"/>
              </w:rPr>
            </w:pPr>
            <w:ins w:id="3806" w:author="Dave Contreras" w:date="2019-07-19T09:29:00Z">
              <w:r w:rsidRPr="00EC45A1">
                <w:rPr>
                  <w:rFonts w:ascii="Calibri" w:eastAsia="Times New Roman" w:hAnsi="Calibri" w:cs="Times New Roman"/>
                  <w:color w:val="000000"/>
                </w:rPr>
                <w:t>0.17785</w:t>
              </w:r>
            </w:ins>
          </w:p>
        </w:tc>
        <w:tc>
          <w:tcPr>
            <w:tcW w:w="1087" w:type="dxa"/>
            <w:tcBorders>
              <w:top w:val="nil"/>
              <w:left w:val="nil"/>
              <w:bottom w:val="nil"/>
              <w:right w:val="nil"/>
            </w:tcBorders>
            <w:shd w:val="clear" w:color="auto" w:fill="auto"/>
            <w:noWrap/>
            <w:vAlign w:val="bottom"/>
            <w:hideMark/>
          </w:tcPr>
          <w:p w14:paraId="71345C15" w14:textId="77777777" w:rsidR="00EC45A1" w:rsidRPr="00EC45A1" w:rsidRDefault="00EC45A1" w:rsidP="00EC45A1">
            <w:pPr>
              <w:jc w:val="center"/>
              <w:rPr>
                <w:ins w:id="3807" w:author="Dave Contreras" w:date="2019-07-19T09:29:00Z"/>
                <w:rFonts w:ascii="Calibri" w:eastAsia="Times New Roman" w:hAnsi="Calibri" w:cs="Times New Roman"/>
                <w:color w:val="000000"/>
              </w:rPr>
            </w:pPr>
            <w:ins w:id="3808" w:author="Dave Contreras" w:date="2019-07-19T09:29:00Z">
              <w:r w:rsidRPr="00EC45A1">
                <w:rPr>
                  <w:rFonts w:ascii="Calibri" w:eastAsia="Times New Roman" w:hAnsi="Calibri" w:cs="Times New Roman"/>
                  <w:color w:val="000000"/>
                </w:rPr>
                <w:t>0.5351</w:t>
              </w:r>
            </w:ins>
          </w:p>
        </w:tc>
        <w:tc>
          <w:tcPr>
            <w:tcW w:w="1047" w:type="dxa"/>
            <w:tcBorders>
              <w:top w:val="nil"/>
              <w:left w:val="nil"/>
              <w:bottom w:val="nil"/>
              <w:right w:val="nil"/>
            </w:tcBorders>
            <w:shd w:val="clear" w:color="auto" w:fill="auto"/>
            <w:noWrap/>
            <w:vAlign w:val="bottom"/>
            <w:hideMark/>
          </w:tcPr>
          <w:p w14:paraId="00BD7776" w14:textId="77777777" w:rsidR="00EC45A1" w:rsidRPr="00EC45A1" w:rsidRDefault="00EC45A1" w:rsidP="00EC45A1">
            <w:pPr>
              <w:jc w:val="center"/>
              <w:rPr>
                <w:ins w:id="3809" w:author="Dave Contreras" w:date="2019-07-19T09:29:00Z"/>
                <w:rFonts w:ascii="Calibri" w:eastAsia="Times New Roman" w:hAnsi="Calibri" w:cs="Times New Roman"/>
                <w:color w:val="000000"/>
              </w:rPr>
            </w:pPr>
            <w:ins w:id="3810" w:author="Dave Contreras" w:date="2019-07-19T09:29:00Z">
              <w:r w:rsidRPr="00EC45A1">
                <w:rPr>
                  <w:rFonts w:ascii="Calibri" w:eastAsia="Times New Roman" w:hAnsi="Calibri" w:cs="Times New Roman"/>
                  <w:color w:val="000000"/>
                </w:rPr>
                <w:t>0.02117</w:t>
              </w:r>
            </w:ins>
          </w:p>
        </w:tc>
        <w:tc>
          <w:tcPr>
            <w:tcW w:w="1262" w:type="dxa"/>
            <w:tcBorders>
              <w:top w:val="nil"/>
              <w:left w:val="nil"/>
              <w:bottom w:val="nil"/>
              <w:right w:val="nil"/>
            </w:tcBorders>
            <w:shd w:val="clear" w:color="auto" w:fill="auto"/>
            <w:noWrap/>
            <w:vAlign w:val="bottom"/>
            <w:hideMark/>
          </w:tcPr>
          <w:p w14:paraId="7F9C97A5" w14:textId="77777777" w:rsidR="00EC45A1" w:rsidRPr="00EC45A1" w:rsidRDefault="00EC45A1" w:rsidP="00EC45A1">
            <w:pPr>
              <w:jc w:val="center"/>
              <w:rPr>
                <w:ins w:id="3811" w:author="Dave Contreras" w:date="2019-07-19T09:29:00Z"/>
                <w:rFonts w:ascii="Calibri" w:eastAsia="Times New Roman" w:hAnsi="Calibri" w:cs="Times New Roman"/>
                <w:color w:val="000000"/>
              </w:rPr>
            </w:pPr>
            <w:ins w:id="3812" w:author="Dave Contreras" w:date="2019-07-19T09:29:00Z">
              <w:r w:rsidRPr="00EC45A1">
                <w:rPr>
                  <w:rFonts w:ascii="Calibri" w:eastAsia="Times New Roman" w:hAnsi="Calibri" w:cs="Times New Roman"/>
                  <w:color w:val="000000"/>
                </w:rPr>
                <w:t>0.849</w:t>
              </w:r>
            </w:ins>
          </w:p>
        </w:tc>
      </w:tr>
      <w:tr w:rsidR="00EC45A1" w:rsidRPr="00EC45A1" w14:paraId="59F8BAAC" w14:textId="77777777" w:rsidTr="00EC45A1">
        <w:trPr>
          <w:trHeight w:val="300"/>
          <w:ins w:id="3813" w:author="Dave Contreras" w:date="2019-07-19T09:29:00Z"/>
        </w:trPr>
        <w:tc>
          <w:tcPr>
            <w:tcW w:w="1314" w:type="dxa"/>
            <w:tcBorders>
              <w:top w:val="nil"/>
              <w:left w:val="nil"/>
              <w:bottom w:val="nil"/>
              <w:right w:val="nil"/>
            </w:tcBorders>
            <w:shd w:val="clear" w:color="auto" w:fill="auto"/>
            <w:noWrap/>
            <w:vAlign w:val="bottom"/>
            <w:hideMark/>
          </w:tcPr>
          <w:p w14:paraId="07B6AAD2" w14:textId="77777777" w:rsidR="00EC45A1" w:rsidRPr="00EC45A1" w:rsidRDefault="00EC45A1" w:rsidP="00EC45A1">
            <w:pPr>
              <w:rPr>
                <w:ins w:id="3814" w:author="Dave Contreras" w:date="2019-07-19T09:29:00Z"/>
                <w:rFonts w:ascii="Calibri" w:eastAsia="Times New Roman" w:hAnsi="Calibri" w:cs="Times New Roman"/>
                <w:color w:val="000000"/>
              </w:rPr>
            </w:pPr>
            <w:ins w:id="3815" w:author="Dave Contreras" w:date="2019-07-19T09:29:00Z">
              <w:r w:rsidRPr="00EC45A1">
                <w:rPr>
                  <w:rFonts w:ascii="Calibri" w:eastAsia="Times New Roman" w:hAnsi="Calibri" w:cs="Times New Roman"/>
                  <w:color w:val="000000"/>
                </w:rPr>
                <w:t>Residuals</w:t>
              </w:r>
            </w:ins>
          </w:p>
        </w:tc>
        <w:tc>
          <w:tcPr>
            <w:tcW w:w="352" w:type="dxa"/>
            <w:tcBorders>
              <w:top w:val="nil"/>
              <w:left w:val="nil"/>
              <w:bottom w:val="nil"/>
              <w:right w:val="nil"/>
            </w:tcBorders>
            <w:shd w:val="clear" w:color="auto" w:fill="auto"/>
            <w:noWrap/>
            <w:vAlign w:val="bottom"/>
            <w:hideMark/>
          </w:tcPr>
          <w:p w14:paraId="05C3EAFF" w14:textId="77777777" w:rsidR="00EC45A1" w:rsidRPr="00EC45A1" w:rsidRDefault="00EC45A1" w:rsidP="00EC45A1">
            <w:pPr>
              <w:jc w:val="center"/>
              <w:rPr>
                <w:ins w:id="3816" w:author="Dave Contreras" w:date="2019-07-19T09:29:00Z"/>
                <w:rFonts w:ascii="Calibri" w:eastAsia="Times New Roman" w:hAnsi="Calibri" w:cs="Times New Roman"/>
                <w:color w:val="000000"/>
              </w:rPr>
            </w:pPr>
            <w:ins w:id="3817" w:author="Dave Contreras" w:date="2019-07-19T09:29:00Z">
              <w:r w:rsidRPr="00EC45A1">
                <w:rPr>
                  <w:rFonts w:ascii="Calibri" w:eastAsia="Times New Roman" w:hAnsi="Calibri" w:cs="Times New Roman"/>
                  <w:color w:val="000000"/>
                </w:rPr>
                <w:t>14</w:t>
              </w:r>
            </w:ins>
          </w:p>
        </w:tc>
        <w:tc>
          <w:tcPr>
            <w:tcW w:w="1452" w:type="dxa"/>
            <w:tcBorders>
              <w:top w:val="nil"/>
              <w:left w:val="nil"/>
              <w:bottom w:val="nil"/>
              <w:right w:val="nil"/>
            </w:tcBorders>
            <w:shd w:val="clear" w:color="auto" w:fill="auto"/>
            <w:noWrap/>
            <w:vAlign w:val="bottom"/>
            <w:hideMark/>
          </w:tcPr>
          <w:p w14:paraId="481AEEA9" w14:textId="77777777" w:rsidR="00EC45A1" w:rsidRPr="00EC45A1" w:rsidRDefault="00EC45A1" w:rsidP="00EC45A1">
            <w:pPr>
              <w:jc w:val="center"/>
              <w:rPr>
                <w:ins w:id="3818" w:author="Dave Contreras" w:date="2019-07-19T09:29:00Z"/>
                <w:rFonts w:ascii="Calibri" w:eastAsia="Times New Roman" w:hAnsi="Calibri" w:cs="Times New Roman"/>
                <w:color w:val="000000"/>
              </w:rPr>
            </w:pPr>
            <w:ins w:id="3819" w:author="Dave Contreras" w:date="2019-07-19T09:29:00Z">
              <w:r w:rsidRPr="00EC45A1">
                <w:rPr>
                  <w:rFonts w:ascii="Calibri" w:eastAsia="Times New Roman" w:hAnsi="Calibri" w:cs="Times New Roman"/>
                  <w:color w:val="000000"/>
                </w:rPr>
                <w:t>4.6529</w:t>
              </w:r>
            </w:ins>
          </w:p>
        </w:tc>
        <w:tc>
          <w:tcPr>
            <w:tcW w:w="1206" w:type="dxa"/>
            <w:tcBorders>
              <w:top w:val="nil"/>
              <w:left w:val="nil"/>
              <w:bottom w:val="nil"/>
              <w:right w:val="nil"/>
            </w:tcBorders>
            <w:shd w:val="clear" w:color="auto" w:fill="auto"/>
            <w:noWrap/>
            <w:vAlign w:val="bottom"/>
            <w:hideMark/>
          </w:tcPr>
          <w:p w14:paraId="4C42A1CF" w14:textId="77777777" w:rsidR="00EC45A1" w:rsidRPr="00EC45A1" w:rsidRDefault="00EC45A1" w:rsidP="00EC45A1">
            <w:pPr>
              <w:jc w:val="center"/>
              <w:rPr>
                <w:ins w:id="3820" w:author="Dave Contreras" w:date="2019-07-19T09:29:00Z"/>
                <w:rFonts w:ascii="Calibri" w:eastAsia="Times New Roman" w:hAnsi="Calibri" w:cs="Times New Roman"/>
                <w:color w:val="000000"/>
              </w:rPr>
            </w:pPr>
            <w:ins w:id="3821" w:author="Dave Contreras" w:date="2019-07-19T09:29:00Z">
              <w:r w:rsidRPr="00EC45A1">
                <w:rPr>
                  <w:rFonts w:ascii="Calibri" w:eastAsia="Times New Roman" w:hAnsi="Calibri" w:cs="Times New Roman"/>
                  <w:color w:val="000000"/>
                </w:rPr>
                <w:t>0.33235</w:t>
              </w:r>
            </w:ins>
          </w:p>
        </w:tc>
        <w:tc>
          <w:tcPr>
            <w:tcW w:w="1087" w:type="dxa"/>
            <w:tcBorders>
              <w:top w:val="nil"/>
              <w:left w:val="nil"/>
              <w:bottom w:val="nil"/>
              <w:right w:val="nil"/>
            </w:tcBorders>
            <w:shd w:val="clear" w:color="auto" w:fill="auto"/>
            <w:noWrap/>
            <w:vAlign w:val="bottom"/>
            <w:hideMark/>
          </w:tcPr>
          <w:p w14:paraId="334668ED" w14:textId="77777777" w:rsidR="00EC45A1" w:rsidRPr="00EC45A1" w:rsidRDefault="00EC45A1" w:rsidP="00EC45A1">
            <w:pPr>
              <w:jc w:val="center"/>
              <w:rPr>
                <w:ins w:id="3822"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F342710" w14:textId="77777777" w:rsidR="00EC45A1" w:rsidRPr="00EC45A1" w:rsidRDefault="00EC45A1" w:rsidP="00EC45A1">
            <w:pPr>
              <w:jc w:val="center"/>
              <w:rPr>
                <w:ins w:id="3823" w:author="Dave Contreras" w:date="2019-07-19T09:29:00Z"/>
                <w:rFonts w:ascii="Calibri" w:eastAsia="Times New Roman" w:hAnsi="Calibri" w:cs="Times New Roman"/>
                <w:color w:val="000000"/>
              </w:rPr>
            </w:pPr>
            <w:ins w:id="3824" w:author="Dave Contreras" w:date="2019-07-19T09:29:00Z">
              <w:r w:rsidRPr="00EC45A1">
                <w:rPr>
                  <w:rFonts w:ascii="Calibri" w:eastAsia="Times New Roman" w:hAnsi="Calibri" w:cs="Times New Roman"/>
                  <w:color w:val="000000"/>
                </w:rPr>
                <w:t>0.55379</w:t>
              </w:r>
            </w:ins>
          </w:p>
        </w:tc>
        <w:tc>
          <w:tcPr>
            <w:tcW w:w="1262" w:type="dxa"/>
            <w:tcBorders>
              <w:top w:val="nil"/>
              <w:left w:val="nil"/>
              <w:bottom w:val="nil"/>
              <w:right w:val="nil"/>
            </w:tcBorders>
            <w:shd w:val="clear" w:color="auto" w:fill="auto"/>
            <w:noWrap/>
            <w:vAlign w:val="bottom"/>
            <w:hideMark/>
          </w:tcPr>
          <w:p w14:paraId="7ECB57EA" w14:textId="77777777" w:rsidR="00EC45A1" w:rsidRPr="00EC45A1" w:rsidRDefault="00EC45A1" w:rsidP="00EC45A1">
            <w:pPr>
              <w:jc w:val="center"/>
              <w:rPr>
                <w:ins w:id="3825" w:author="Dave Contreras" w:date="2019-07-19T09:29:00Z"/>
                <w:rFonts w:ascii="Calibri" w:eastAsia="Times New Roman" w:hAnsi="Calibri" w:cs="Times New Roman"/>
                <w:color w:val="000000"/>
              </w:rPr>
            </w:pPr>
          </w:p>
        </w:tc>
      </w:tr>
      <w:tr w:rsidR="00EC45A1" w:rsidRPr="00EC45A1" w14:paraId="1B8BE15E" w14:textId="77777777" w:rsidTr="00EC45A1">
        <w:trPr>
          <w:trHeight w:val="300"/>
          <w:ins w:id="3826" w:author="Dave Contreras" w:date="2019-07-19T09:29:00Z"/>
        </w:trPr>
        <w:tc>
          <w:tcPr>
            <w:tcW w:w="1314" w:type="dxa"/>
            <w:tcBorders>
              <w:top w:val="nil"/>
              <w:left w:val="nil"/>
              <w:bottom w:val="nil"/>
              <w:right w:val="nil"/>
            </w:tcBorders>
            <w:shd w:val="clear" w:color="auto" w:fill="auto"/>
            <w:noWrap/>
            <w:vAlign w:val="bottom"/>
            <w:hideMark/>
          </w:tcPr>
          <w:p w14:paraId="361E2C54" w14:textId="77777777" w:rsidR="00EC45A1" w:rsidRPr="00EC45A1" w:rsidRDefault="00EC45A1" w:rsidP="00EC45A1">
            <w:pPr>
              <w:rPr>
                <w:ins w:id="3827" w:author="Dave Contreras" w:date="2019-07-19T09:29:00Z"/>
                <w:rFonts w:ascii="Calibri" w:eastAsia="Times New Roman" w:hAnsi="Calibri" w:cs="Times New Roman"/>
                <w:color w:val="000000"/>
              </w:rPr>
            </w:pPr>
            <w:ins w:id="3828" w:author="Dave Contreras" w:date="2019-07-19T09:29:00Z">
              <w:r w:rsidRPr="00EC45A1">
                <w:rPr>
                  <w:rFonts w:ascii="Calibri" w:eastAsia="Times New Roman" w:hAnsi="Calibri" w:cs="Times New Roman"/>
                  <w:color w:val="000000"/>
                </w:rPr>
                <w:t>Total</w:t>
              </w:r>
            </w:ins>
          </w:p>
        </w:tc>
        <w:tc>
          <w:tcPr>
            <w:tcW w:w="352" w:type="dxa"/>
            <w:tcBorders>
              <w:top w:val="nil"/>
              <w:left w:val="nil"/>
              <w:bottom w:val="nil"/>
              <w:right w:val="nil"/>
            </w:tcBorders>
            <w:shd w:val="clear" w:color="auto" w:fill="auto"/>
            <w:noWrap/>
            <w:vAlign w:val="bottom"/>
            <w:hideMark/>
          </w:tcPr>
          <w:p w14:paraId="3E97762C" w14:textId="77777777" w:rsidR="00EC45A1" w:rsidRPr="00EC45A1" w:rsidRDefault="00EC45A1" w:rsidP="00EC45A1">
            <w:pPr>
              <w:jc w:val="center"/>
              <w:rPr>
                <w:ins w:id="3829" w:author="Dave Contreras" w:date="2019-07-19T09:29:00Z"/>
                <w:rFonts w:ascii="Calibri" w:eastAsia="Times New Roman" w:hAnsi="Calibri" w:cs="Times New Roman"/>
                <w:color w:val="000000"/>
              </w:rPr>
            </w:pPr>
            <w:ins w:id="3830" w:author="Dave Contreras" w:date="2019-07-19T09:29:00Z">
              <w:r w:rsidRPr="00EC45A1">
                <w:rPr>
                  <w:rFonts w:ascii="Calibri" w:eastAsia="Times New Roman" w:hAnsi="Calibri" w:cs="Times New Roman"/>
                  <w:color w:val="000000"/>
                </w:rPr>
                <w:t>20</w:t>
              </w:r>
            </w:ins>
          </w:p>
        </w:tc>
        <w:tc>
          <w:tcPr>
            <w:tcW w:w="1452" w:type="dxa"/>
            <w:tcBorders>
              <w:top w:val="nil"/>
              <w:left w:val="nil"/>
              <w:bottom w:val="nil"/>
              <w:right w:val="nil"/>
            </w:tcBorders>
            <w:shd w:val="clear" w:color="auto" w:fill="auto"/>
            <w:noWrap/>
            <w:vAlign w:val="bottom"/>
            <w:hideMark/>
          </w:tcPr>
          <w:p w14:paraId="539D3FCA" w14:textId="77777777" w:rsidR="00EC45A1" w:rsidRPr="00EC45A1" w:rsidRDefault="00EC45A1" w:rsidP="00EC45A1">
            <w:pPr>
              <w:jc w:val="center"/>
              <w:rPr>
                <w:ins w:id="3831" w:author="Dave Contreras" w:date="2019-07-19T09:29:00Z"/>
                <w:rFonts w:ascii="Calibri" w:eastAsia="Times New Roman" w:hAnsi="Calibri" w:cs="Times New Roman"/>
                <w:color w:val="000000"/>
              </w:rPr>
            </w:pPr>
            <w:ins w:id="3832" w:author="Dave Contreras" w:date="2019-07-19T09:29:00Z">
              <w:r w:rsidRPr="00EC45A1">
                <w:rPr>
                  <w:rFonts w:ascii="Calibri" w:eastAsia="Times New Roman" w:hAnsi="Calibri" w:cs="Times New Roman"/>
                  <w:color w:val="000000"/>
                </w:rPr>
                <w:t>8.4019</w:t>
              </w:r>
            </w:ins>
          </w:p>
        </w:tc>
        <w:tc>
          <w:tcPr>
            <w:tcW w:w="1206" w:type="dxa"/>
            <w:tcBorders>
              <w:top w:val="nil"/>
              <w:left w:val="nil"/>
              <w:bottom w:val="nil"/>
              <w:right w:val="nil"/>
            </w:tcBorders>
            <w:shd w:val="clear" w:color="auto" w:fill="auto"/>
            <w:noWrap/>
            <w:vAlign w:val="bottom"/>
            <w:hideMark/>
          </w:tcPr>
          <w:p w14:paraId="52A4FF00" w14:textId="77777777" w:rsidR="00EC45A1" w:rsidRPr="00EC45A1" w:rsidRDefault="00EC45A1" w:rsidP="00EC45A1">
            <w:pPr>
              <w:jc w:val="center"/>
              <w:rPr>
                <w:ins w:id="3833" w:author="Dave Contreras" w:date="2019-07-19T09:29:00Z"/>
                <w:rFonts w:ascii="Calibri" w:eastAsia="Times New Roman" w:hAnsi="Calibri" w:cs="Times New Roman"/>
                <w:color w:val="000000"/>
              </w:rPr>
            </w:pPr>
          </w:p>
        </w:tc>
        <w:tc>
          <w:tcPr>
            <w:tcW w:w="1087" w:type="dxa"/>
            <w:tcBorders>
              <w:top w:val="nil"/>
              <w:left w:val="nil"/>
              <w:bottom w:val="nil"/>
              <w:right w:val="nil"/>
            </w:tcBorders>
            <w:shd w:val="clear" w:color="auto" w:fill="auto"/>
            <w:noWrap/>
            <w:vAlign w:val="bottom"/>
            <w:hideMark/>
          </w:tcPr>
          <w:p w14:paraId="1ED77BF1" w14:textId="77777777" w:rsidR="00EC45A1" w:rsidRPr="00EC45A1" w:rsidRDefault="00EC45A1" w:rsidP="00EC45A1">
            <w:pPr>
              <w:jc w:val="center"/>
              <w:rPr>
                <w:ins w:id="3834"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4BBA9754" w14:textId="77777777" w:rsidR="00EC45A1" w:rsidRPr="00EC45A1" w:rsidRDefault="00EC45A1" w:rsidP="00EC45A1">
            <w:pPr>
              <w:jc w:val="center"/>
              <w:rPr>
                <w:ins w:id="3835" w:author="Dave Contreras" w:date="2019-07-19T09:29:00Z"/>
                <w:rFonts w:ascii="Calibri" w:eastAsia="Times New Roman" w:hAnsi="Calibri" w:cs="Times New Roman"/>
                <w:color w:val="000000"/>
              </w:rPr>
            </w:pPr>
            <w:ins w:id="3836"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504C55FE" w14:textId="77777777" w:rsidR="00EC45A1" w:rsidRPr="00EC45A1" w:rsidRDefault="00EC45A1" w:rsidP="00EC45A1">
            <w:pPr>
              <w:jc w:val="center"/>
              <w:rPr>
                <w:ins w:id="3837" w:author="Dave Contreras" w:date="2019-07-19T09:29:00Z"/>
                <w:rFonts w:ascii="Calibri" w:eastAsia="Times New Roman" w:hAnsi="Calibri" w:cs="Times New Roman"/>
                <w:color w:val="000000"/>
              </w:rPr>
            </w:pPr>
          </w:p>
        </w:tc>
      </w:tr>
      <w:tr w:rsidR="00EC45A1" w:rsidRPr="00EC45A1" w14:paraId="1837535D" w14:textId="77777777" w:rsidTr="00EC45A1">
        <w:trPr>
          <w:trHeight w:val="300"/>
          <w:ins w:id="3838" w:author="Dave Contreras" w:date="2019-07-19T09:29:00Z"/>
        </w:trPr>
        <w:tc>
          <w:tcPr>
            <w:tcW w:w="1314" w:type="dxa"/>
            <w:tcBorders>
              <w:top w:val="nil"/>
              <w:left w:val="nil"/>
              <w:bottom w:val="nil"/>
              <w:right w:val="nil"/>
            </w:tcBorders>
            <w:shd w:val="clear" w:color="auto" w:fill="auto"/>
            <w:noWrap/>
            <w:vAlign w:val="bottom"/>
            <w:hideMark/>
          </w:tcPr>
          <w:p w14:paraId="6051A2CC" w14:textId="77777777" w:rsidR="00EC45A1" w:rsidRPr="00EC45A1" w:rsidRDefault="00EC45A1" w:rsidP="00EC45A1">
            <w:pPr>
              <w:jc w:val="center"/>
              <w:rPr>
                <w:ins w:id="3839" w:author="Dave Contreras" w:date="2019-07-19T09:29:00Z"/>
                <w:rFonts w:ascii="Times New Roman" w:eastAsia="Times New Roman" w:hAnsi="Times New Roman" w:cs="Times New Roman"/>
                <w:sz w:val="20"/>
                <w:szCs w:val="20"/>
              </w:rPr>
            </w:pPr>
          </w:p>
        </w:tc>
        <w:tc>
          <w:tcPr>
            <w:tcW w:w="352" w:type="dxa"/>
            <w:tcBorders>
              <w:top w:val="nil"/>
              <w:left w:val="nil"/>
              <w:bottom w:val="nil"/>
              <w:right w:val="nil"/>
            </w:tcBorders>
            <w:shd w:val="clear" w:color="auto" w:fill="auto"/>
            <w:noWrap/>
            <w:vAlign w:val="bottom"/>
            <w:hideMark/>
          </w:tcPr>
          <w:p w14:paraId="36DF492C" w14:textId="77777777" w:rsidR="00EC45A1" w:rsidRPr="00EC45A1" w:rsidRDefault="00EC45A1" w:rsidP="00EC45A1">
            <w:pPr>
              <w:rPr>
                <w:ins w:id="3840" w:author="Dave Contreras"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2F06E764" w14:textId="77777777" w:rsidR="00EC45A1" w:rsidRPr="00EC45A1" w:rsidRDefault="00EC45A1" w:rsidP="00EC45A1">
            <w:pPr>
              <w:jc w:val="center"/>
              <w:rPr>
                <w:ins w:id="3841" w:author="Dave Contreras"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36E7A8F7" w14:textId="77777777" w:rsidR="00EC45A1" w:rsidRPr="00EC45A1" w:rsidRDefault="00EC45A1" w:rsidP="00EC45A1">
            <w:pPr>
              <w:jc w:val="center"/>
              <w:rPr>
                <w:ins w:id="3842" w:author="Dave Contreras" w:date="2019-07-19T09:29:00Z"/>
                <w:rFonts w:ascii="Times New Roman" w:eastAsia="Times New Roman" w:hAnsi="Times New Roman" w:cs="Times New Roman"/>
                <w:sz w:val="20"/>
                <w:szCs w:val="20"/>
              </w:rPr>
            </w:pPr>
          </w:p>
        </w:tc>
        <w:tc>
          <w:tcPr>
            <w:tcW w:w="1087" w:type="dxa"/>
            <w:tcBorders>
              <w:top w:val="nil"/>
              <w:left w:val="nil"/>
              <w:bottom w:val="nil"/>
              <w:right w:val="nil"/>
            </w:tcBorders>
            <w:shd w:val="clear" w:color="auto" w:fill="auto"/>
            <w:noWrap/>
            <w:vAlign w:val="bottom"/>
            <w:hideMark/>
          </w:tcPr>
          <w:p w14:paraId="7049EA10" w14:textId="77777777" w:rsidR="00EC45A1" w:rsidRPr="00EC45A1" w:rsidRDefault="00EC45A1" w:rsidP="00EC45A1">
            <w:pPr>
              <w:jc w:val="center"/>
              <w:rPr>
                <w:ins w:id="3843"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5EA55BF3" w14:textId="77777777" w:rsidR="00EC45A1" w:rsidRPr="00EC45A1" w:rsidRDefault="00EC45A1" w:rsidP="00EC45A1">
            <w:pPr>
              <w:jc w:val="center"/>
              <w:rPr>
                <w:ins w:id="3844" w:author="Dave Contreras"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08C5681A" w14:textId="77777777" w:rsidR="00EC45A1" w:rsidRPr="00EC45A1" w:rsidRDefault="00EC45A1" w:rsidP="00EC45A1">
            <w:pPr>
              <w:jc w:val="center"/>
              <w:rPr>
                <w:ins w:id="3845" w:author="Dave Contreras" w:date="2019-07-19T09:29:00Z"/>
                <w:rFonts w:ascii="Times New Roman" w:eastAsia="Times New Roman" w:hAnsi="Times New Roman" w:cs="Times New Roman"/>
                <w:sz w:val="20"/>
                <w:szCs w:val="20"/>
              </w:rPr>
            </w:pPr>
          </w:p>
        </w:tc>
      </w:tr>
      <w:tr w:rsidR="00EC45A1" w:rsidRPr="00EC45A1" w14:paraId="302903F6" w14:textId="77777777" w:rsidTr="00EC45A1">
        <w:trPr>
          <w:trHeight w:val="300"/>
          <w:ins w:id="3846" w:author="Dave Contreras" w:date="2019-07-19T09:29:00Z"/>
        </w:trPr>
        <w:tc>
          <w:tcPr>
            <w:tcW w:w="7720" w:type="dxa"/>
            <w:gridSpan w:val="7"/>
            <w:tcBorders>
              <w:top w:val="single" w:sz="4" w:space="0" w:color="auto"/>
              <w:left w:val="nil"/>
              <w:bottom w:val="single" w:sz="4" w:space="0" w:color="auto"/>
              <w:right w:val="nil"/>
            </w:tcBorders>
            <w:shd w:val="clear" w:color="auto" w:fill="auto"/>
            <w:noWrap/>
            <w:vAlign w:val="bottom"/>
            <w:hideMark/>
          </w:tcPr>
          <w:p w14:paraId="1D85C6D1" w14:textId="77777777" w:rsidR="00EC45A1" w:rsidRPr="00EC45A1" w:rsidRDefault="00EC45A1" w:rsidP="00EC45A1">
            <w:pPr>
              <w:jc w:val="center"/>
              <w:rPr>
                <w:ins w:id="3847" w:author="Dave Contreras" w:date="2019-07-19T09:29:00Z"/>
                <w:rFonts w:ascii="Calibri" w:eastAsia="Times New Roman" w:hAnsi="Calibri" w:cs="Times New Roman"/>
                <w:b/>
                <w:bCs/>
                <w:color w:val="000000"/>
              </w:rPr>
            </w:pPr>
            <w:ins w:id="3848" w:author="Dave Contreras" w:date="2019-07-19T09:29:00Z">
              <w:r w:rsidRPr="00EC45A1">
                <w:rPr>
                  <w:rFonts w:ascii="Calibri" w:eastAsia="Times New Roman" w:hAnsi="Calibri" w:cs="Times New Roman"/>
                  <w:b/>
                  <w:bCs/>
                  <w:color w:val="000000"/>
                </w:rPr>
                <w:t>Tule Red</w:t>
              </w:r>
            </w:ins>
          </w:p>
        </w:tc>
      </w:tr>
      <w:tr w:rsidR="00EC45A1" w:rsidRPr="00EC45A1" w14:paraId="53728B90" w14:textId="77777777" w:rsidTr="00EC45A1">
        <w:trPr>
          <w:trHeight w:val="300"/>
          <w:ins w:id="3849" w:author="Dave Contreras" w:date="2019-07-19T09:29:00Z"/>
        </w:trPr>
        <w:tc>
          <w:tcPr>
            <w:tcW w:w="1314" w:type="dxa"/>
            <w:tcBorders>
              <w:top w:val="nil"/>
              <w:left w:val="nil"/>
              <w:bottom w:val="single" w:sz="4" w:space="0" w:color="auto"/>
              <w:right w:val="nil"/>
            </w:tcBorders>
            <w:shd w:val="clear" w:color="auto" w:fill="auto"/>
            <w:noWrap/>
            <w:vAlign w:val="bottom"/>
            <w:hideMark/>
          </w:tcPr>
          <w:p w14:paraId="3089CB83" w14:textId="77777777" w:rsidR="00EC45A1" w:rsidRPr="00EC45A1" w:rsidRDefault="00EC45A1" w:rsidP="00EC45A1">
            <w:pPr>
              <w:rPr>
                <w:ins w:id="3850" w:author="Dave Contreras" w:date="2019-07-19T09:29:00Z"/>
                <w:rFonts w:ascii="Calibri" w:eastAsia="Times New Roman" w:hAnsi="Calibri" w:cs="Times New Roman"/>
                <w:b/>
                <w:bCs/>
                <w:color w:val="000000"/>
              </w:rPr>
            </w:pPr>
            <w:ins w:id="3851" w:author="Dave Contreras" w:date="2019-07-19T09:29:00Z">
              <w:r w:rsidRPr="00EC45A1">
                <w:rPr>
                  <w:rFonts w:ascii="Calibri" w:eastAsia="Times New Roman" w:hAnsi="Calibri" w:cs="Times New Roman"/>
                  <w:b/>
                  <w:bCs/>
                  <w:color w:val="000000"/>
                </w:rPr>
                <w:t> </w:t>
              </w:r>
            </w:ins>
          </w:p>
        </w:tc>
        <w:tc>
          <w:tcPr>
            <w:tcW w:w="352" w:type="dxa"/>
            <w:tcBorders>
              <w:top w:val="nil"/>
              <w:left w:val="nil"/>
              <w:bottom w:val="single" w:sz="4" w:space="0" w:color="auto"/>
              <w:right w:val="nil"/>
            </w:tcBorders>
            <w:shd w:val="clear" w:color="auto" w:fill="auto"/>
            <w:noWrap/>
            <w:vAlign w:val="bottom"/>
            <w:hideMark/>
          </w:tcPr>
          <w:p w14:paraId="31511D95" w14:textId="77777777" w:rsidR="00EC45A1" w:rsidRPr="00EC45A1" w:rsidRDefault="00EC45A1" w:rsidP="00EC45A1">
            <w:pPr>
              <w:jc w:val="center"/>
              <w:rPr>
                <w:ins w:id="3852" w:author="Dave Contreras" w:date="2019-07-19T09:29:00Z"/>
                <w:rFonts w:ascii="Calibri" w:eastAsia="Times New Roman" w:hAnsi="Calibri" w:cs="Times New Roman"/>
                <w:b/>
                <w:bCs/>
                <w:color w:val="000000"/>
              </w:rPr>
            </w:pPr>
            <w:ins w:id="3853" w:author="Dave Contreras"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0FE8B16D" w14:textId="77777777" w:rsidR="00EC45A1" w:rsidRPr="00EC45A1" w:rsidRDefault="00EC45A1" w:rsidP="00EC45A1">
            <w:pPr>
              <w:jc w:val="center"/>
              <w:rPr>
                <w:ins w:id="3854" w:author="Dave Contreras" w:date="2019-07-19T09:29:00Z"/>
                <w:rFonts w:ascii="Calibri" w:eastAsia="Times New Roman" w:hAnsi="Calibri" w:cs="Times New Roman"/>
                <w:b/>
                <w:bCs/>
                <w:color w:val="000000"/>
              </w:rPr>
            </w:pPr>
            <w:proofErr w:type="spellStart"/>
            <w:ins w:id="3855" w:author="Dave Contreras" w:date="2019-07-19T09:29:00Z">
              <w:r w:rsidRPr="00EC45A1">
                <w:rPr>
                  <w:rFonts w:ascii="Calibri" w:eastAsia="Times New Roman" w:hAnsi="Calibri" w:cs="Times New Roman"/>
                  <w:b/>
                  <w:bCs/>
                  <w:color w:val="000000"/>
                </w:rPr>
                <w:t>SumsOfSqs</w:t>
              </w:r>
              <w:proofErr w:type="spellEnd"/>
            </w:ins>
          </w:p>
        </w:tc>
        <w:tc>
          <w:tcPr>
            <w:tcW w:w="1206" w:type="dxa"/>
            <w:tcBorders>
              <w:top w:val="nil"/>
              <w:left w:val="nil"/>
              <w:bottom w:val="single" w:sz="4" w:space="0" w:color="auto"/>
              <w:right w:val="nil"/>
            </w:tcBorders>
            <w:shd w:val="clear" w:color="auto" w:fill="auto"/>
            <w:noWrap/>
            <w:vAlign w:val="bottom"/>
            <w:hideMark/>
          </w:tcPr>
          <w:p w14:paraId="6CEB6355" w14:textId="77777777" w:rsidR="00EC45A1" w:rsidRPr="00EC45A1" w:rsidRDefault="00EC45A1" w:rsidP="00EC45A1">
            <w:pPr>
              <w:jc w:val="center"/>
              <w:rPr>
                <w:ins w:id="3856" w:author="Dave Contreras" w:date="2019-07-19T09:29:00Z"/>
                <w:rFonts w:ascii="Calibri" w:eastAsia="Times New Roman" w:hAnsi="Calibri" w:cs="Times New Roman"/>
                <w:b/>
                <w:bCs/>
                <w:color w:val="000000"/>
              </w:rPr>
            </w:pPr>
            <w:proofErr w:type="spellStart"/>
            <w:ins w:id="3857" w:author="Dave Contreras" w:date="2019-07-19T09:29:00Z">
              <w:r w:rsidRPr="00EC45A1">
                <w:rPr>
                  <w:rFonts w:ascii="Calibri" w:eastAsia="Times New Roman" w:hAnsi="Calibri" w:cs="Times New Roman"/>
                  <w:b/>
                  <w:bCs/>
                  <w:color w:val="000000"/>
                </w:rPr>
                <w:t>MeanSqs</w:t>
              </w:r>
              <w:proofErr w:type="spellEnd"/>
            </w:ins>
          </w:p>
        </w:tc>
        <w:tc>
          <w:tcPr>
            <w:tcW w:w="1087" w:type="dxa"/>
            <w:tcBorders>
              <w:top w:val="nil"/>
              <w:left w:val="nil"/>
              <w:bottom w:val="single" w:sz="4" w:space="0" w:color="auto"/>
              <w:right w:val="nil"/>
            </w:tcBorders>
            <w:shd w:val="clear" w:color="auto" w:fill="auto"/>
            <w:noWrap/>
            <w:vAlign w:val="bottom"/>
            <w:hideMark/>
          </w:tcPr>
          <w:p w14:paraId="1D4EB1B0" w14:textId="77777777" w:rsidR="00EC45A1" w:rsidRPr="00EC45A1" w:rsidRDefault="00EC45A1" w:rsidP="00EC45A1">
            <w:pPr>
              <w:jc w:val="center"/>
              <w:rPr>
                <w:ins w:id="3858" w:author="Dave Contreras" w:date="2019-07-19T09:29:00Z"/>
                <w:rFonts w:ascii="Calibri" w:eastAsia="Times New Roman" w:hAnsi="Calibri" w:cs="Times New Roman"/>
                <w:b/>
                <w:bCs/>
                <w:color w:val="000000"/>
              </w:rPr>
            </w:pPr>
            <w:proofErr w:type="spellStart"/>
            <w:proofErr w:type="gramStart"/>
            <w:ins w:id="3859" w:author="Dave Contreras" w:date="2019-07-19T09:29:00Z">
              <w:r w:rsidRPr="00EC45A1">
                <w:rPr>
                  <w:rFonts w:ascii="Calibri" w:eastAsia="Times New Roman" w:hAnsi="Calibri" w:cs="Times New Roman"/>
                  <w:b/>
                  <w:bCs/>
                  <w:color w:val="000000"/>
                </w:rPr>
                <w:t>F.Model</w:t>
              </w:r>
              <w:proofErr w:type="spellEnd"/>
              <w:proofErr w:type="gramEnd"/>
            </w:ins>
          </w:p>
        </w:tc>
        <w:tc>
          <w:tcPr>
            <w:tcW w:w="1047" w:type="dxa"/>
            <w:tcBorders>
              <w:top w:val="nil"/>
              <w:left w:val="nil"/>
              <w:bottom w:val="single" w:sz="4" w:space="0" w:color="auto"/>
              <w:right w:val="nil"/>
            </w:tcBorders>
            <w:shd w:val="clear" w:color="auto" w:fill="auto"/>
            <w:noWrap/>
            <w:vAlign w:val="bottom"/>
            <w:hideMark/>
          </w:tcPr>
          <w:p w14:paraId="6F035F83" w14:textId="77777777" w:rsidR="00EC45A1" w:rsidRPr="00EC45A1" w:rsidRDefault="00EC45A1" w:rsidP="00EC45A1">
            <w:pPr>
              <w:jc w:val="center"/>
              <w:rPr>
                <w:ins w:id="3860" w:author="Dave Contreras" w:date="2019-07-19T09:29:00Z"/>
                <w:rFonts w:ascii="Calibri" w:eastAsia="Times New Roman" w:hAnsi="Calibri" w:cs="Times New Roman"/>
                <w:b/>
                <w:bCs/>
                <w:color w:val="000000"/>
              </w:rPr>
            </w:pPr>
            <w:ins w:id="3861" w:author="Dave Contreras" w:date="2019-07-19T09:29:00Z">
              <w:r w:rsidRPr="00EC45A1">
                <w:rPr>
                  <w:rFonts w:ascii="Calibri" w:eastAsia="Times New Roman" w:hAnsi="Calibri" w:cs="Times New Roman"/>
                  <w:b/>
                  <w:bCs/>
                  <w:color w:val="000000"/>
                </w:rPr>
                <w:t>R2</w:t>
              </w:r>
            </w:ins>
          </w:p>
        </w:tc>
        <w:tc>
          <w:tcPr>
            <w:tcW w:w="1262" w:type="dxa"/>
            <w:tcBorders>
              <w:top w:val="nil"/>
              <w:left w:val="nil"/>
              <w:bottom w:val="single" w:sz="4" w:space="0" w:color="auto"/>
              <w:right w:val="nil"/>
            </w:tcBorders>
            <w:shd w:val="clear" w:color="auto" w:fill="auto"/>
            <w:noWrap/>
            <w:vAlign w:val="bottom"/>
            <w:hideMark/>
          </w:tcPr>
          <w:p w14:paraId="6F7415BB" w14:textId="77777777" w:rsidR="00EC45A1" w:rsidRPr="00EC45A1" w:rsidRDefault="00EC45A1" w:rsidP="00EC45A1">
            <w:pPr>
              <w:jc w:val="center"/>
              <w:rPr>
                <w:ins w:id="3862" w:author="Dave Contreras" w:date="2019-07-19T09:29:00Z"/>
                <w:rFonts w:ascii="Calibri" w:eastAsia="Times New Roman" w:hAnsi="Calibri" w:cs="Times New Roman"/>
                <w:b/>
                <w:bCs/>
                <w:color w:val="000000"/>
              </w:rPr>
            </w:pPr>
            <w:proofErr w:type="spellStart"/>
            <w:ins w:id="3863" w:author="Dave Contreras" w:date="2019-07-19T09:29:00Z">
              <w:r w:rsidRPr="00EC45A1">
                <w:rPr>
                  <w:rFonts w:ascii="Calibri" w:eastAsia="Times New Roman" w:hAnsi="Calibri" w:cs="Times New Roman"/>
                  <w:b/>
                  <w:bCs/>
                  <w:color w:val="000000"/>
                </w:rPr>
                <w:t>Pr</w:t>
              </w:r>
              <w:proofErr w:type="spellEnd"/>
              <w:r w:rsidRPr="00EC45A1">
                <w:rPr>
                  <w:rFonts w:ascii="Calibri" w:eastAsia="Times New Roman" w:hAnsi="Calibri" w:cs="Times New Roman"/>
                  <w:b/>
                  <w:bCs/>
                  <w:color w:val="000000"/>
                </w:rPr>
                <w:t>(&gt;F)</w:t>
              </w:r>
            </w:ins>
          </w:p>
        </w:tc>
      </w:tr>
      <w:tr w:rsidR="00EC45A1" w:rsidRPr="00EC45A1" w14:paraId="54A84692" w14:textId="77777777" w:rsidTr="00EC45A1">
        <w:trPr>
          <w:trHeight w:val="300"/>
          <w:ins w:id="3864" w:author="Dave Contreras" w:date="2019-07-19T09:29:00Z"/>
        </w:trPr>
        <w:tc>
          <w:tcPr>
            <w:tcW w:w="1314" w:type="dxa"/>
            <w:tcBorders>
              <w:top w:val="nil"/>
              <w:left w:val="nil"/>
              <w:bottom w:val="nil"/>
              <w:right w:val="nil"/>
            </w:tcBorders>
            <w:shd w:val="clear" w:color="auto" w:fill="auto"/>
            <w:noWrap/>
            <w:vAlign w:val="bottom"/>
            <w:hideMark/>
          </w:tcPr>
          <w:p w14:paraId="6C60EB0D" w14:textId="77777777" w:rsidR="00EC45A1" w:rsidRPr="00EC45A1" w:rsidRDefault="00EC45A1" w:rsidP="00EC45A1">
            <w:pPr>
              <w:rPr>
                <w:ins w:id="3865" w:author="Dave Contreras" w:date="2019-07-19T09:29:00Z"/>
                <w:rFonts w:ascii="Calibri" w:eastAsia="Times New Roman" w:hAnsi="Calibri" w:cs="Times New Roman"/>
                <w:color w:val="000000"/>
              </w:rPr>
            </w:pPr>
            <w:ins w:id="3866" w:author="Dave Contreras" w:date="2019-07-19T09:29:00Z">
              <w:r w:rsidRPr="00EC45A1">
                <w:rPr>
                  <w:rFonts w:ascii="Calibri" w:eastAsia="Times New Roman" w:hAnsi="Calibri" w:cs="Times New Roman"/>
                  <w:color w:val="000000"/>
                </w:rPr>
                <w:t>Gear</w:t>
              </w:r>
            </w:ins>
          </w:p>
        </w:tc>
        <w:tc>
          <w:tcPr>
            <w:tcW w:w="352" w:type="dxa"/>
            <w:tcBorders>
              <w:top w:val="nil"/>
              <w:left w:val="nil"/>
              <w:bottom w:val="nil"/>
              <w:right w:val="nil"/>
            </w:tcBorders>
            <w:shd w:val="clear" w:color="auto" w:fill="auto"/>
            <w:noWrap/>
            <w:vAlign w:val="bottom"/>
            <w:hideMark/>
          </w:tcPr>
          <w:p w14:paraId="5D264676" w14:textId="77777777" w:rsidR="00EC45A1" w:rsidRPr="00EC45A1" w:rsidRDefault="00EC45A1" w:rsidP="00EC45A1">
            <w:pPr>
              <w:jc w:val="center"/>
              <w:rPr>
                <w:ins w:id="3867" w:author="Dave Contreras" w:date="2019-07-19T09:29:00Z"/>
                <w:rFonts w:ascii="Calibri" w:eastAsia="Times New Roman" w:hAnsi="Calibri" w:cs="Times New Roman"/>
                <w:color w:val="000000"/>
              </w:rPr>
            </w:pPr>
            <w:ins w:id="3868"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069F6B5" w14:textId="77777777" w:rsidR="00EC45A1" w:rsidRPr="00EC45A1" w:rsidRDefault="00EC45A1" w:rsidP="00EC45A1">
            <w:pPr>
              <w:jc w:val="center"/>
              <w:rPr>
                <w:ins w:id="3869" w:author="Dave Contreras" w:date="2019-07-19T09:29:00Z"/>
                <w:rFonts w:ascii="Calibri" w:eastAsia="Times New Roman" w:hAnsi="Calibri" w:cs="Times New Roman"/>
                <w:color w:val="000000"/>
              </w:rPr>
            </w:pPr>
            <w:ins w:id="3870" w:author="Dave Contreras" w:date="2019-07-19T09:29:00Z">
              <w:r w:rsidRPr="00EC45A1">
                <w:rPr>
                  <w:rFonts w:ascii="Calibri" w:eastAsia="Times New Roman" w:hAnsi="Calibri" w:cs="Times New Roman"/>
                  <w:color w:val="000000"/>
                </w:rPr>
                <w:t>5.2779</w:t>
              </w:r>
            </w:ins>
          </w:p>
        </w:tc>
        <w:tc>
          <w:tcPr>
            <w:tcW w:w="1206" w:type="dxa"/>
            <w:tcBorders>
              <w:top w:val="nil"/>
              <w:left w:val="nil"/>
              <w:bottom w:val="nil"/>
              <w:right w:val="nil"/>
            </w:tcBorders>
            <w:shd w:val="clear" w:color="auto" w:fill="auto"/>
            <w:noWrap/>
            <w:vAlign w:val="bottom"/>
            <w:hideMark/>
          </w:tcPr>
          <w:p w14:paraId="1C2A4F6E" w14:textId="77777777" w:rsidR="00EC45A1" w:rsidRPr="00EC45A1" w:rsidRDefault="00EC45A1" w:rsidP="00EC45A1">
            <w:pPr>
              <w:jc w:val="center"/>
              <w:rPr>
                <w:ins w:id="3871" w:author="Dave Contreras" w:date="2019-07-19T09:29:00Z"/>
                <w:rFonts w:ascii="Calibri" w:eastAsia="Times New Roman" w:hAnsi="Calibri" w:cs="Times New Roman"/>
                <w:color w:val="000000"/>
              </w:rPr>
            </w:pPr>
            <w:ins w:id="3872" w:author="Dave Contreras" w:date="2019-07-19T09:29:00Z">
              <w:r w:rsidRPr="00EC45A1">
                <w:rPr>
                  <w:rFonts w:ascii="Calibri" w:eastAsia="Times New Roman" w:hAnsi="Calibri" w:cs="Times New Roman"/>
                  <w:color w:val="000000"/>
                </w:rPr>
                <w:t>5.2779</w:t>
              </w:r>
            </w:ins>
          </w:p>
        </w:tc>
        <w:tc>
          <w:tcPr>
            <w:tcW w:w="1087" w:type="dxa"/>
            <w:tcBorders>
              <w:top w:val="nil"/>
              <w:left w:val="nil"/>
              <w:bottom w:val="nil"/>
              <w:right w:val="nil"/>
            </w:tcBorders>
            <w:shd w:val="clear" w:color="auto" w:fill="auto"/>
            <w:noWrap/>
            <w:vAlign w:val="bottom"/>
            <w:hideMark/>
          </w:tcPr>
          <w:p w14:paraId="1E35E1FD" w14:textId="77777777" w:rsidR="00EC45A1" w:rsidRPr="00EC45A1" w:rsidRDefault="00EC45A1" w:rsidP="00EC45A1">
            <w:pPr>
              <w:jc w:val="center"/>
              <w:rPr>
                <w:ins w:id="3873" w:author="Dave Contreras" w:date="2019-07-19T09:29:00Z"/>
                <w:rFonts w:ascii="Calibri" w:eastAsia="Times New Roman" w:hAnsi="Calibri" w:cs="Times New Roman"/>
                <w:color w:val="000000"/>
              </w:rPr>
            </w:pPr>
            <w:ins w:id="3874" w:author="Dave Contreras" w:date="2019-07-19T09:29:00Z">
              <w:r w:rsidRPr="00EC45A1">
                <w:rPr>
                  <w:rFonts w:ascii="Calibri" w:eastAsia="Times New Roman" w:hAnsi="Calibri" w:cs="Times New Roman"/>
                  <w:color w:val="000000"/>
                </w:rPr>
                <w:t>23.9257</w:t>
              </w:r>
            </w:ins>
          </w:p>
        </w:tc>
        <w:tc>
          <w:tcPr>
            <w:tcW w:w="1047" w:type="dxa"/>
            <w:tcBorders>
              <w:top w:val="nil"/>
              <w:left w:val="nil"/>
              <w:bottom w:val="nil"/>
              <w:right w:val="nil"/>
            </w:tcBorders>
            <w:shd w:val="clear" w:color="auto" w:fill="auto"/>
            <w:noWrap/>
            <w:vAlign w:val="bottom"/>
            <w:hideMark/>
          </w:tcPr>
          <w:p w14:paraId="142B7523" w14:textId="77777777" w:rsidR="00EC45A1" w:rsidRPr="00EC45A1" w:rsidRDefault="00EC45A1" w:rsidP="00EC45A1">
            <w:pPr>
              <w:jc w:val="center"/>
              <w:rPr>
                <w:ins w:id="3875" w:author="Dave Contreras" w:date="2019-07-19T09:29:00Z"/>
                <w:rFonts w:ascii="Calibri" w:eastAsia="Times New Roman" w:hAnsi="Calibri" w:cs="Times New Roman"/>
                <w:color w:val="000000"/>
              </w:rPr>
            </w:pPr>
            <w:ins w:id="3876" w:author="Dave Contreras" w:date="2019-07-19T09:29:00Z">
              <w:r w:rsidRPr="00EC45A1">
                <w:rPr>
                  <w:rFonts w:ascii="Calibri" w:eastAsia="Times New Roman" w:hAnsi="Calibri" w:cs="Times New Roman"/>
                  <w:color w:val="000000"/>
                </w:rPr>
                <w:t>0.27281</w:t>
              </w:r>
            </w:ins>
          </w:p>
        </w:tc>
        <w:tc>
          <w:tcPr>
            <w:tcW w:w="1262" w:type="dxa"/>
            <w:tcBorders>
              <w:top w:val="nil"/>
              <w:left w:val="nil"/>
              <w:bottom w:val="nil"/>
              <w:right w:val="nil"/>
            </w:tcBorders>
            <w:shd w:val="clear" w:color="auto" w:fill="auto"/>
            <w:noWrap/>
            <w:vAlign w:val="bottom"/>
            <w:hideMark/>
          </w:tcPr>
          <w:p w14:paraId="62398B77" w14:textId="0BFD9485" w:rsidR="00EC45A1" w:rsidRPr="00EC45A1" w:rsidRDefault="00EC45A1" w:rsidP="00EC45A1">
            <w:pPr>
              <w:jc w:val="center"/>
              <w:rPr>
                <w:ins w:id="3877" w:author="Dave Contreras" w:date="2019-07-19T09:29:00Z"/>
                <w:rFonts w:ascii="Calibri" w:eastAsia="Times New Roman" w:hAnsi="Calibri" w:cs="Times New Roman"/>
                <w:color w:val="000000"/>
              </w:rPr>
            </w:pPr>
            <w:ins w:id="3878" w:author="Dave Contreras" w:date="2019-07-19T09:29:00Z">
              <w:r w:rsidRPr="00EC45A1">
                <w:rPr>
                  <w:rFonts w:ascii="Calibri" w:eastAsia="Times New Roman" w:hAnsi="Calibri" w:cs="Times New Roman"/>
                  <w:color w:val="000000"/>
                </w:rPr>
                <w:t>0.001 *</w:t>
              </w:r>
            </w:ins>
          </w:p>
        </w:tc>
      </w:tr>
      <w:tr w:rsidR="00EC45A1" w:rsidRPr="00EC45A1" w14:paraId="639A75A2" w14:textId="77777777" w:rsidTr="00EC45A1">
        <w:trPr>
          <w:trHeight w:val="300"/>
          <w:ins w:id="3879" w:author="Dave Contreras" w:date="2019-07-19T09:29:00Z"/>
        </w:trPr>
        <w:tc>
          <w:tcPr>
            <w:tcW w:w="1314" w:type="dxa"/>
            <w:tcBorders>
              <w:top w:val="nil"/>
              <w:left w:val="nil"/>
              <w:bottom w:val="nil"/>
              <w:right w:val="nil"/>
            </w:tcBorders>
            <w:shd w:val="clear" w:color="auto" w:fill="auto"/>
            <w:noWrap/>
            <w:vAlign w:val="bottom"/>
            <w:hideMark/>
          </w:tcPr>
          <w:p w14:paraId="56A82FEC" w14:textId="77777777" w:rsidR="00EC45A1" w:rsidRPr="00EC45A1" w:rsidRDefault="00EC45A1" w:rsidP="00EC45A1">
            <w:pPr>
              <w:rPr>
                <w:ins w:id="3880" w:author="Dave Contreras" w:date="2019-07-19T09:29:00Z"/>
                <w:rFonts w:ascii="Calibri" w:eastAsia="Times New Roman" w:hAnsi="Calibri" w:cs="Times New Roman"/>
                <w:color w:val="000000"/>
              </w:rPr>
            </w:pPr>
            <w:ins w:id="3881" w:author="Dave Contreras" w:date="2019-07-19T09:29:00Z">
              <w:r w:rsidRPr="00EC45A1">
                <w:rPr>
                  <w:rFonts w:ascii="Calibri" w:eastAsia="Times New Roman" w:hAnsi="Calibri" w:cs="Times New Roman"/>
                  <w:color w:val="000000"/>
                </w:rPr>
                <w:t>Year</w:t>
              </w:r>
            </w:ins>
          </w:p>
        </w:tc>
        <w:tc>
          <w:tcPr>
            <w:tcW w:w="352" w:type="dxa"/>
            <w:tcBorders>
              <w:top w:val="nil"/>
              <w:left w:val="nil"/>
              <w:bottom w:val="nil"/>
              <w:right w:val="nil"/>
            </w:tcBorders>
            <w:shd w:val="clear" w:color="auto" w:fill="auto"/>
            <w:noWrap/>
            <w:vAlign w:val="bottom"/>
            <w:hideMark/>
          </w:tcPr>
          <w:p w14:paraId="0D434542" w14:textId="77777777" w:rsidR="00EC45A1" w:rsidRPr="00EC45A1" w:rsidRDefault="00EC45A1" w:rsidP="00EC45A1">
            <w:pPr>
              <w:jc w:val="center"/>
              <w:rPr>
                <w:ins w:id="3882" w:author="Dave Contreras" w:date="2019-07-19T09:29:00Z"/>
                <w:rFonts w:ascii="Calibri" w:eastAsia="Times New Roman" w:hAnsi="Calibri" w:cs="Times New Roman"/>
                <w:color w:val="000000"/>
              </w:rPr>
            </w:pPr>
            <w:ins w:id="3883"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8C4A441" w14:textId="77777777" w:rsidR="00EC45A1" w:rsidRPr="00EC45A1" w:rsidRDefault="00EC45A1" w:rsidP="00EC45A1">
            <w:pPr>
              <w:jc w:val="center"/>
              <w:rPr>
                <w:ins w:id="3884" w:author="Dave Contreras" w:date="2019-07-19T09:29:00Z"/>
                <w:rFonts w:ascii="Calibri" w:eastAsia="Times New Roman" w:hAnsi="Calibri" w:cs="Times New Roman"/>
                <w:color w:val="000000"/>
              </w:rPr>
            </w:pPr>
            <w:ins w:id="3885" w:author="Dave Contreras" w:date="2019-07-19T09:29:00Z">
              <w:r w:rsidRPr="00EC45A1">
                <w:rPr>
                  <w:rFonts w:ascii="Calibri" w:eastAsia="Times New Roman" w:hAnsi="Calibri" w:cs="Times New Roman"/>
                  <w:color w:val="000000"/>
                </w:rPr>
                <w:t>1.4141</w:t>
              </w:r>
            </w:ins>
          </w:p>
        </w:tc>
        <w:tc>
          <w:tcPr>
            <w:tcW w:w="1206" w:type="dxa"/>
            <w:tcBorders>
              <w:top w:val="nil"/>
              <w:left w:val="nil"/>
              <w:bottom w:val="nil"/>
              <w:right w:val="nil"/>
            </w:tcBorders>
            <w:shd w:val="clear" w:color="auto" w:fill="auto"/>
            <w:noWrap/>
            <w:vAlign w:val="bottom"/>
            <w:hideMark/>
          </w:tcPr>
          <w:p w14:paraId="5ADE430E" w14:textId="77777777" w:rsidR="00EC45A1" w:rsidRPr="00EC45A1" w:rsidRDefault="00EC45A1" w:rsidP="00EC45A1">
            <w:pPr>
              <w:jc w:val="center"/>
              <w:rPr>
                <w:ins w:id="3886" w:author="Dave Contreras" w:date="2019-07-19T09:29:00Z"/>
                <w:rFonts w:ascii="Calibri" w:eastAsia="Times New Roman" w:hAnsi="Calibri" w:cs="Times New Roman"/>
                <w:color w:val="000000"/>
              </w:rPr>
            </w:pPr>
            <w:ins w:id="3887" w:author="Dave Contreras" w:date="2019-07-19T09:29:00Z">
              <w:r w:rsidRPr="00EC45A1">
                <w:rPr>
                  <w:rFonts w:ascii="Calibri" w:eastAsia="Times New Roman" w:hAnsi="Calibri" w:cs="Times New Roman"/>
                  <w:color w:val="000000"/>
                </w:rPr>
                <w:t>1.4141</w:t>
              </w:r>
            </w:ins>
          </w:p>
        </w:tc>
        <w:tc>
          <w:tcPr>
            <w:tcW w:w="1087" w:type="dxa"/>
            <w:tcBorders>
              <w:top w:val="nil"/>
              <w:left w:val="nil"/>
              <w:bottom w:val="nil"/>
              <w:right w:val="nil"/>
            </w:tcBorders>
            <w:shd w:val="clear" w:color="auto" w:fill="auto"/>
            <w:noWrap/>
            <w:vAlign w:val="bottom"/>
            <w:hideMark/>
          </w:tcPr>
          <w:p w14:paraId="1BBF4A14" w14:textId="77777777" w:rsidR="00EC45A1" w:rsidRPr="00EC45A1" w:rsidRDefault="00EC45A1" w:rsidP="00EC45A1">
            <w:pPr>
              <w:jc w:val="center"/>
              <w:rPr>
                <w:ins w:id="3888" w:author="Dave Contreras" w:date="2019-07-19T09:29:00Z"/>
                <w:rFonts w:ascii="Calibri" w:eastAsia="Times New Roman" w:hAnsi="Calibri" w:cs="Times New Roman"/>
                <w:color w:val="000000"/>
              </w:rPr>
            </w:pPr>
            <w:ins w:id="3889" w:author="Dave Contreras" w:date="2019-07-19T09:29:00Z">
              <w:r w:rsidRPr="00EC45A1">
                <w:rPr>
                  <w:rFonts w:ascii="Calibri" w:eastAsia="Times New Roman" w:hAnsi="Calibri" w:cs="Times New Roman"/>
                  <w:color w:val="000000"/>
                </w:rPr>
                <w:t>6.4103</w:t>
              </w:r>
            </w:ins>
          </w:p>
        </w:tc>
        <w:tc>
          <w:tcPr>
            <w:tcW w:w="1047" w:type="dxa"/>
            <w:tcBorders>
              <w:top w:val="nil"/>
              <w:left w:val="nil"/>
              <w:bottom w:val="nil"/>
              <w:right w:val="nil"/>
            </w:tcBorders>
            <w:shd w:val="clear" w:color="auto" w:fill="auto"/>
            <w:noWrap/>
            <w:vAlign w:val="bottom"/>
            <w:hideMark/>
          </w:tcPr>
          <w:p w14:paraId="14899A84" w14:textId="77777777" w:rsidR="00EC45A1" w:rsidRPr="00EC45A1" w:rsidRDefault="00EC45A1" w:rsidP="00EC45A1">
            <w:pPr>
              <w:jc w:val="center"/>
              <w:rPr>
                <w:ins w:id="3890" w:author="Dave Contreras" w:date="2019-07-19T09:29:00Z"/>
                <w:rFonts w:ascii="Calibri" w:eastAsia="Times New Roman" w:hAnsi="Calibri" w:cs="Times New Roman"/>
                <w:color w:val="000000"/>
              </w:rPr>
            </w:pPr>
            <w:ins w:id="3891" w:author="Dave Contreras" w:date="2019-07-19T09:29:00Z">
              <w:r w:rsidRPr="00EC45A1">
                <w:rPr>
                  <w:rFonts w:ascii="Calibri" w:eastAsia="Times New Roman" w:hAnsi="Calibri" w:cs="Times New Roman"/>
                  <w:color w:val="000000"/>
                </w:rPr>
                <w:t>0.07309</w:t>
              </w:r>
            </w:ins>
          </w:p>
        </w:tc>
        <w:tc>
          <w:tcPr>
            <w:tcW w:w="1262" w:type="dxa"/>
            <w:tcBorders>
              <w:top w:val="nil"/>
              <w:left w:val="nil"/>
              <w:bottom w:val="nil"/>
              <w:right w:val="nil"/>
            </w:tcBorders>
            <w:shd w:val="clear" w:color="auto" w:fill="auto"/>
            <w:noWrap/>
            <w:vAlign w:val="bottom"/>
            <w:hideMark/>
          </w:tcPr>
          <w:p w14:paraId="7DF964BC" w14:textId="735FB36B" w:rsidR="00EC45A1" w:rsidRPr="00EC45A1" w:rsidRDefault="00EC45A1" w:rsidP="00EC45A1">
            <w:pPr>
              <w:jc w:val="center"/>
              <w:rPr>
                <w:ins w:id="3892" w:author="Dave Contreras" w:date="2019-07-19T09:29:00Z"/>
                <w:rFonts w:ascii="Calibri" w:eastAsia="Times New Roman" w:hAnsi="Calibri" w:cs="Times New Roman"/>
                <w:color w:val="000000"/>
              </w:rPr>
            </w:pPr>
            <w:ins w:id="3893" w:author="Dave Contreras" w:date="2019-07-19T09:29:00Z">
              <w:r w:rsidRPr="00EC45A1">
                <w:rPr>
                  <w:rFonts w:ascii="Calibri" w:eastAsia="Times New Roman" w:hAnsi="Calibri" w:cs="Times New Roman"/>
                  <w:color w:val="000000"/>
                </w:rPr>
                <w:t>0.001 *</w:t>
              </w:r>
            </w:ins>
          </w:p>
        </w:tc>
      </w:tr>
      <w:tr w:rsidR="00EC45A1" w:rsidRPr="00EC45A1" w14:paraId="64A885D3" w14:textId="77777777" w:rsidTr="00EC45A1">
        <w:trPr>
          <w:trHeight w:val="300"/>
          <w:ins w:id="3894" w:author="Dave Contreras" w:date="2019-07-19T09:29:00Z"/>
        </w:trPr>
        <w:tc>
          <w:tcPr>
            <w:tcW w:w="1314" w:type="dxa"/>
            <w:tcBorders>
              <w:top w:val="nil"/>
              <w:left w:val="nil"/>
              <w:bottom w:val="nil"/>
              <w:right w:val="nil"/>
            </w:tcBorders>
            <w:shd w:val="clear" w:color="auto" w:fill="auto"/>
            <w:noWrap/>
            <w:vAlign w:val="bottom"/>
            <w:hideMark/>
          </w:tcPr>
          <w:p w14:paraId="379FB313" w14:textId="77777777" w:rsidR="00EC45A1" w:rsidRPr="00EC45A1" w:rsidRDefault="00EC45A1" w:rsidP="00EC45A1">
            <w:pPr>
              <w:rPr>
                <w:ins w:id="3895" w:author="Dave Contreras" w:date="2019-07-19T09:29:00Z"/>
                <w:rFonts w:ascii="Calibri" w:eastAsia="Times New Roman" w:hAnsi="Calibri" w:cs="Times New Roman"/>
                <w:color w:val="000000"/>
              </w:rPr>
            </w:pPr>
            <w:ins w:id="3896" w:author="Dave Contreras" w:date="2019-07-19T09:29:00Z">
              <w:r w:rsidRPr="00EC45A1">
                <w:rPr>
                  <w:rFonts w:ascii="Calibri" w:eastAsia="Times New Roman" w:hAnsi="Calibri" w:cs="Times New Roman"/>
                  <w:color w:val="000000"/>
                </w:rPr>
                <w:t>Month</w:t>
              </w:r>
            </w:ins>
          </w:p>
        </w:tc>
        <w:tc>
          <w:tcPr>
            <w:tcW w:w="352" w:type="dxa"/>
            <w:tcBorders>
              <w:top w:val="nil"/>
              <w:left w:val="nil"/>
              <w:bottom w:val="nil"/>
              <w:right w:val="nil"/>
            </w:tcBorders>
            <w:shd w:val="clear" w:color="auto" w:fill="auto"/>
            <w:noWrap/>
            <w:vAlign w:val="bottom"/>
            <w:hideMark/>
          </w:tcPr>
          <w:p w14:paraId="04A5B6F9" w14:textId="77777777" w:rsidR="00EC45A1" w:rsidRPr="00EC45A1" w:rsidRDefault="00EC45A1" w:rsidP="00EC45A1">
            <w:pPr>
              <w:jc w:val="center"/>
              <w:rPr>
                <w:ins w:id="3897" w:author="Dave Contreras" w:date="2019-07-19T09:29:00Z"/>
                <w:rFonts w:ascii="Calibri" w:eastAsia="Times New Roman" w:hAnsi="Calibri" w:cs="Times New Roman"/>
                <w:color w:val="000000"/>
              </w:rPr>
            </w:pPr>
            <w:ins w:id="3898"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469247A" w14:textId="77777777" w:rsidR="00EC45A1" w:rsidRPr="00EC45A1" w:rsidRDefault="00EC45A1" w:rsidP="00EC45A1">
            <w:pPr>
              <w:jc w:val="center"/>
              <w:rPr>
                <w:ins w:id="3899" w:author="Dave Contreras" w:date="2019-07-19T09:29:00Z"/>
                <w:rFonts w:ascii="Calibri" w:eastAsia="Times New Roman" w:hAnsi="Calibri" w:cs="Times New Roman"/>
                <w:color w:val="000000"/>
              </w:rPr>
            </w:pPr>
            <w:ins w:id="3900" w:author="Dave Contreras" w:date="2019-07-19T09:29:00Z">
              <w:r w:rsidRPr="00EC45A1">
                <w:rPr>
                  <w:rFonts w:ascii="Calibri" w:eastAsia="Times New Roman" w:hAnsi="Calibri" w:cs="Times New Roman"/>
                  <w:color w:val="000000"/>
                </w:rPr>
                <w:t>0.8726</w:t>
              </w:r>
            </w:ins>
          </w:p>
        </w:tc>
        <w:tc>
          <w:tcPr>
            <w:tcW w:w="1206" w:type="dxa"/>
            <w:tcBorders>
              <w:top w:val="nil"/>
              <w:left w:val="nil"/>
              <w:bottom w:val="nil"/>
              <w:right w:val="nil"/>
            </w:tcBorders>
            <w:shd w:val="clear" w:color="auto" w:fill="auto"/>
            <w:noWrap/>
            <w:vAlign w:val="bottom"/>
            <w:hideMark/>
          </w:tcPr>
          <w:p w14:paraId="30A95B1A" w14:textId="77777777" w:rsidR="00EC45A1" w:rsidRPr="00EC45A1" w:rsidRDefault="00EC45A1" w:rsidP="00EC45A1">
            <w:pPr>
              <w:jc w:val="center"/>
              <w:rPr>
                <w:ins w:id="3901" w:author="Dave Contreras" w:date="2019-07-19T09:29:00Z"/>
                <w:rFonts w:ascii="Calibri" w:eastAsia="Times New Roman" w:hAnsi="Calibri" w:cs="Times New Roman"/>
                <w:color w:val="000000"/>
              </w:rPr>
            </w:pPr>
            <w:ins w:id="3902" w:author="Dave Contreras" w:date="2019-07-19T09:29:00Z">
              <w:r w:rsidRPr="00EC45A1">
                <w:rPr>
                  <w:rFonts w:ascii="Calibri" w:eastAsia="Times New Roman" w:hAnsi="Calibri" w:cs="Times New Roman"/>
                  <w:color w:val="000000"/>
                </w:rPr>
                <w:t>0.8726</w:t>
              </w:r>
            </w:ins>
          </w:p>
        </w:tc>
        <w:tc>
          <w:tcPr>
            <w:tcW w:w="1087" w:type="dxa"/>
            <w:tcBorders>
              <w:top w:val="nil"/>
              <w:left w:val="nil"/>
              <w:bottom w:val="nil"/>
              <w:right w:val="nil"/>
            </w:tcBorders>
            <w:shd w:val="clear" w:color="auto" w:fill="auto"/>
            <w:noWrap/>
            <w:vAlign w:val="bottom"/>
            <w:hideMark/>
          </w:tcPr>
          <w:p w14:paraId="6C18B4CE" w14:textId="77777777" w:rsidR="00EC45A1" w:rsidRPr="00EC45A1" w:rsidRDefault="00EC45A1" w:rsidP="00EC45A1">
            <w:pPr>
              <w:jc w:val="center"/>
              <w:rPr>
                <w:ins w:id="3903" w:author="Dave Contreras" w:date="2019-07-19T09:29:00Z"/>
                <w:rFonts w:ascii="Calibri" w:eastAsia="Times New Roman" w:hAnsi="Calibri" w:cs="Times New Roman"/>
                <w:color w:val="000000"/>
              </w:rPr>
            </w:pPr>
            <w:ins w:id="3904" w:author="Dave Contreras" w:date="2019-07-19T09:29:00Z">
              <w:r w:rsidRPr="00EC45A1">
                <w:rPr>
                  <w:rFonts w:ascii="Calibri" w:eastAsia="Times New Roman" w:hAnsi="Calibri" w:cs="Times New Roman"/>
                  <w:color w:val="000000"/>
                </w:rPr>
                <w:t>3.9556</w:t>
              </w:r>
            </w:ins>
          </w:p>
        </w:tc>
        <w:tc>
          <w:tcPr>
            <w:tcW w:w="1047" w:type="dxa"/>
            <w:tcBorders>
              <w:top w:val="nil"/>
              <w:left w:val="nil"/>
              <w:bottom w:val="nil"/>
              <w:right w:val="nil"/>
            </w:tcBorders>
            <w:shd w:val="clear" w:color="auto" w:fill="auto"/>
            <w:noWrap/>
            <w:vAlign w:val="bottom"/>
            <w:hideMark/>
          </w:tcPr>
          <w:p w14:paraId="0ADD442A" w14:textId="77777777" w:rsidR="00EC45A1" w:rsidRPr="00EC45A1" w:rsidRDefault="00EC45A1" w:rsidP="00EC45A1">
            <w:pPr>
              <w:jc w:val="center"/>
              <w:rPr>
                <w:ins w:id="3905" w:author="Dave Contreras" w:date="2019-07-19T09:29:00Z"/>
                <w:rFonts w:ascii="Calibri" w:eastAsia="Times New Roman" w:hAnsi="Calibri" w:cs="Times New Roman"/>
                <w:color w:val="000000"/>
              </w:rPr>
            </w:pPr>
            <w:ins w:id="3906" w:author="Dave Contreras" w:date="2019-07-19T09:29:00Z">
              <w:r w:rsidRPr="00EC45A1">
                <w:rPr>
                  <w:rFonts w:ascii="Calibri" w:eastAsia="Times New Roman" w:hAnsi="Calibri" w:cs="Times New Roman"/>
                  <w:color w:val="000000"/>
                </w:rPr>
                <w:t>0.0451</w:t>
              </w:r>
            </w:ins>
          </w:p>
        </w:tc>
        <w:tc>
          <w:tcPr>
            <w:tcW w:w="1262" w:type="dxa"/>
            <w:tcBorders>
              <w:top w:val="nil"/>
              <w:left w:val="nil"/>
              <w:bottom w:val="nil"/>
              <w:right w:val="nil"/>
            </w:tcBorders>
            <w:shd w:val="clear" w:color="auto" w:fill="auto"/>
            <w:noWrap/>
            <w:vAlign w:val="bottom"/>
            <w:hideMark/>
          </w:tcPr>
          <w:p w14:paraId="658CC683" w14:textId="77777777" w:rsidR="00EC45A1" w:rsidRPr="00EC45A1" w:rsidRDefault="00EC45A1" w:rsidP="00EC45A1">
            <w:pPr>
              <w:jc w:val="center"/>
              <w:rPr>
                <w:ins w:id="3907" w:author="Dave Contreras" w:date="2019-07-19T09:29:00Z"/>
                <w:rFonts w:ascii="Calibri" w:eastAsia="Times New Roman" w:hAnsi="Calibri" w:cs="Times New Roman"/>
                <w:color w:val="000000"/>
              </w:rPr>
            </w:pPr>
            <w:ins w:id="3908" w:author="Dave Contreras" w:date="2019-07-19T09:29:00Z">
              <w:r w:rsidRPr="00EC45A1">
                <w:rPr>
                  <w:rFonts w:ascii="Calibri" w:eastAsia="Times New Roman" w:hAnsi="Calibri" w:cs="Times New Roman"/>
                  <w:color w:val="000000"/>
                </w:rPr>
                <w:t>0.004 *</w:t>
              </w:r>
              <w:del w:id="3909" w:author="Dave Contreras" w:date="2019-07-22T07:25:00Z">
                <w:r w:rsidRPr="00EC45A1" w:rsidDel="00AA52A9">
                  <w:rPr>
                    <w:rFonts w:ascii="Calibri" w:eastAsia="Times New Roman" w:hAnsi="Calibri" w:cs="Times New Roman"/>
                    <w:color w:val="000000"/>
                  </w:rPr>
                  <w:delText>*</w:delText>
                </w:r>
              </w:del>
            </w:ins>
          </w:p>
        </w:tc>
      </w:tr>
      <w:tr w:rsidR="00EC45A1" w:rsidRPr="00EC45A1" w14:paraId="5FB02398" w14:textId="77777777" w:rsidTr="00EC45A1">
        <w:trPr>
          <w:trHeight w:val="300"/>
          <w:ins w:id="3910" w:author="Dave Contreras" w:date="2019-07-19T09:29:00Z"/>
        </w:trPr>
        <w:tc>
          <w:tcPr>
            <w:tcW w:w="1314" w:type="dxa"/>
            <w:tcBorders>
              <w:top w:val="nil"/>
              <w:left w:val="nil"/>
              <w:bottom w:val="nil"/>
              <w:right w:val="nil"/>
            </w:tcBorders>
            <w:shd w:val="clear" w:color="auto" w:fill="auto"/>
            <w:noWrap/>
            <w:vAlign w:val="bottom"/>
            <w:hideMark/>
          </w:tcPr>
          <w:p w14:paraId="3022E19F" w14:textId="77777777" w:rsidR="00EC45A1" w:rsidRPr="00EC45A1" w:rsidRDefault="00EC45A1" w:rsidP="00EC45A1">
            <w:pPr>
              <w:rPr>
                <w:ins w:id="3911" w:author="Dave Contreras" w:date="2019-07-19T09:29:00Z"/>
                <w:rFonts w:ascii="Calibri" w:eastAsia="Times New Roman" w:hAnsi="Calibri" w:cs="Times New Roman"/>
                <w:color w:val="000000"/>
              </w:rPr>
            </w:pPr>
            <w:ins w:id="3912" w:author="Dave Contreras" w:date="2019-07-19T09:29:00Z">
              <w:r w:rsidRPr="00EC45A1">
                <w:rPr>
                  <w:rFonts w:ascii="Calibri" w:eastAsia="Times New Roman" w:hAnsi="Calibri" w:cs="Times New Roman"/>
                  <w:color w:val="000000"/>
                </w:rPr>
                <w:t>Temp</w:t>
              </w:r>
            </w:ins>
          </w:p>
        </w:tc>
        <w:tc>
          <w:tcPr>
            <w:tcW w:w="352" w:type="dxa"/>
            <w:tcBorders>
              <w:top w:val="nil"/>
              <w:left w:val="nil"/>
              <w:bottom w:val="nil"/>
              <w:right w:val="nil"/>
            </w:tcBorders>
            <w:shd w:val="clear" w:color="auto" w:fill="auto"/>
            <w:noWrap/>
            <w:vAlign w:val="bottom"/>
            <w:hideMark/>
          </w:tcPr>
          <w:p w14:paraId="45364ECD" w14:textId="77777777" w:rsidR="00EC45A1" w:rsidRPr="00EC45A1" w:rsidRDefault="00EC45A1" w:rsidP="00EC45A1">
            <w:pPr>
              <w:jc w:val="center"/>
              <w:rPr>
                <w:ins w:id="3913" w:author="Dave Contreras" w:date="2019-07-19T09:29:00Z"/>
                <w:rFonts w:ascii="Calibri" w:eastAsia="Times New Roman" w:hAnsi="Calibri" w:cs="Times New Roman"/>
                <w:color w:val="000000"/>
              </w:rPr>
            </w:pPr>
            <w:ins w:id="3914"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4F79F799" w14:textId="77777777" w:rsidR="00EC45A1" w:rsidRPr="00EC45A1" w:rsidRDefault="00EC45A1" w:rsidP="00EC45A1">
            <w:pPr>
              <w:jc w:val="center"/>
              <w:rPr>
                <w:ins w:id="3915" w:author="Dave Contreras" w:date="2019-07-19T09:29:00Z"/>
                <w:rFonts w:ascii="Calibri" w:eastAsia="Times New Roman" w:hAnsi="Calibri" w:cs="Times New Roman"/>
                <w:color w:val="000000"/>
              </w:rPr>
            </w:pPr>
            <w:ins w:id="3916" w:author="Dave Contreras" w:date="2019-07-19T09:29:00Z">
              <w:r w:rsidRPr="00EC45A1">
                <w:rPr>
                  <w:rFonts w:ascii="Calibri" w:eastAsia="Times New Roman" w:hAnsi="Calibri" w:cs="Times New Roman"/>
                  <w:color w:val="000000"/>
                </w:rPr>
                <w:t>0.9395</w:t>
              </w:r>
            </w:ins>
          </w:p>
        </w:tc>
        <w:tc>
          <w:tcPr>
            <w:tcW w:w="1206" w:type="dxa"/>
            <w:tcBorders>
              <w:top w:val="nil"/>
              <w:left w:val="nil"/>
              <w:bottom w:val="nil"/>
              <w:right w:val="nil"/>
            </w:tcBorders>
            <w:shd w:val="clear" w:color="auto" w:fill="auto"/>
            <w:noWrap/>
            <w:vAlign w:val="bottom"/>
            <w:hideMark/>
          </w:tcPr>
          <w:p w14:paraId="151C7C5B" w14:textId="77777777" w:rsidR="00EC45A1" w:rsidRPr="00EC45A1" w:rsidRDefault="00EC45A1" w:rsidP="00EC45A1">
            <w:pPr>
              <w:jc w:val="center"/>
              <w:rPr>
                <w:ins w:id="3917" w:author="Dave Contreras" w:date="2019-07-19T09:29:00Z"/>
                <w:rFonts w:ascii="Calibri" w:eastAsia="Times New Roman" w:hAnsi="Calibri" w:cs="Times New Roman"/>
                <w:color w:val="000000"/>
              </w:rPr>
            </w:pPr>
            <w:ins w:id="3918" w:author="Dave Contreras" w:date="2019-07-19T09:29:00Z">
              <w:r w:rsidRPr="00EC45A1">
                <w:rPr>
                  <w:rFonts w:ascii="Calibri" w:eastAsia="Times New Roman" w:hAnsi="Calibri" w:cs="Times New Roman"/>
                  <w:color w:val="000000"/>
                </w:rPr>
                <w:t>0.9395</w:t>
              </w:r>
            </w:ins>
          </w:p>
        </w:tc>
        <w:tc>
          <w:tcPr>
            <w:tcW w:w="1087" w:type="dxa"/>
            <w:tcBorders>
              <w:top w:val="nil"/>
              <w:left w:val="nil"/>
              <w:bottom w:val="nil"/>
              <w:right w:val="nil"/>
            </w:tcBorders>
            <w:shd w:val="clear" w:color="auto" w:fill="auto"/>
            <w:noWrap/>
            <w:vAlign w:val="bottom"/>
            <w:hideMark/>
          </w:tcPr>
          <w:p w14:paraId="00DB6563" w14:textId="77777777" w:rsidR="00EC45A1" w:rsidRPr="00EC45A1" w:rsidRDefault="00EC45A1" w:rsidP="00EC45A1">
            <w:pPr>
              <w:jc w:val="center"/>
              <w:rPr>
                <w:ins w:id="3919" w:author="Dave Contreras" w:date="2019-07-19T09:29:00Z"/>
                <w:rFonts w:ascii="Calibri" w:eastAsia="Times New Roman" w:hAnsi="Calibri" w:cs="Times New Roman"/>
                <w:color w:val="000000"/>
              </w:rPr>
            </w:pPr>
            <w:ins w:id="3920" w:author="Dave Contreras" w:date="2019-07-19T09:29:00Z">
              <w:r w:rsidRPr="00EC45A1">
                <w:rPr>
                  <w:rFonts w:ascii="Calibri" w:eastAsia="Times New Roman" w:hAnsi="Calibri" w:cs="Times New Roman"/>
                  <w:color w:val="000000"/>
                </w:rPr>
                <w:t>4.259</w:t>
              </w:r>
            </w:ins>
          </w:p>
        </w:tc>
        <w:tc>
          <w:tcPr>
            <w:tcW w:w="1047" w:type="dxa"/>
            <w:tcBorders>
              <w:top w:val="nil"/>
              <w:left w:val="nil"/>
              <w:bottom w:val="nil"/>
              <w:right w:val="nil"/>
            </w:tcBorders>
            <w:shd w:val="clear" w:color="auto" w:fill="auto"/>
            <w:noWrap/>
            <w:vAlign w:val="bottom"/>
            <w:hideMark/>
          </w:tcPr>
          <w:p w14:paraId="7BCD2E86" w14:textId="77777777" w:rsidR="00EC45A1" w:rsidRPr="00EC45A1" w:rsidRDefault="00EC45A1" w:rsidP="00EC45A1">
            <w:pPr>
              <w:jc w:val="center"/>
              <w:rPr>
                <w:ins w:id="3921" w:author="Dave Contreras" w:date="2019-07-19T09:29:00Z"/>
                <w:rFonts w:ascii="Calibri" w:eastAsia="Times New Roman" w:hAnsi="Calibri" w:cs="Times New Roman"/>
                <w:color w:val="000000"/>
              </w:rPr>
            </w:pPr>
            <w:ins w:id="3922" w:author="Dave Contreras" w:date="2019-07-19T09:29:00Z">
              <w:r w:rsidRPr="00EC45A1">
                <w:rPr>
                  <w:rFonts w:ascii="Calibri" w:eastAsia="Times New Roman" w:hAnsi="Calibri" w:cs="Times New Roman"/>
                  <w:color w:val="000000"/>
                </w:rPr>
                <w:t>0.04856</w:t>
              </w:r>
            </w:ins>
          </w:p>
        </w:tc>
        <w:tc>
          <w:tcPr>
            <w:tcW w:w="1262" w:type="dxa"/>
            <w:tcBorders>
              <w:top w:val="nil"/>
              <w:left w:val="nil"/>
              <w:bottom w:val="nil"/>
              <w:right w:val="nil"/>
            </w:tcBorders>
            <w:shd w:val="clear" w:color="auto" w:fill="auto"/>
            <w:noWrap/>
            <w:vAlign w:val="bottom"/>
            <w:hideMark/>
          </w:tcPr>
          <w:p w14:paraId="097EC74A" w14:textId="1AA2DCEE" w:rsidR="00EC45A1" w:rsidRPr="00EC45A1" w:rsidRDefault="00EC45A1" w:rsidP="00EC45A1">
            <w:pPr>
              <w:jc w:val="center"/>
              <w:rPr>
                <w:ins w:id="3923" w:author="Dave Contreras" w:date="2019-07-19T09:29:00Z"/>
                <w:rFonts w:ascii="Calibri" w:eastAsia="Times New Roman" w:hAnsi="Calibri" w:cs="Times New Roman"/>
                <w:color w:val="000000"/>
              </w:rPr>
            </w:pPr>
            <w:ins w:id="3924" w:author="Dave Contreras" w:date="2019-07-19T09:29:00Z">
              <w:r w:rsidRPr="00EC45A1">
                <w:rPr>
                  <w:rFonts w:ascii="Calibri" w:eastAsia="Times New Roman" w:hAnsi="Calibri" w:cs="Times New Roman"/>
                  <w:color w:val="000000"/>
                </w:rPr>
                <w:t>0.006 *</w:t>
              </w:r>
            </w:ins>
          </w:p>
        </w:tc>
      </w:tr>
      <w:tr w:rsidR="00EC45A1" w:rsidRPr="00EC45A1" w14:paraId="6D574B33" w14:textId="77777777" w:rsidTr="00EC45A1">
        <w:trPr>
          <w:trHeight w:val="300"/>
          <w:ins w:id="3925" w:author="Dave Contreras" w:date="2019-07-19T09:29:00Z"/>
        </w:trPr>
        <w:tc>
          <w:tcPr>
            <w:tcW w:w="1314" w:type="dxa"/>
            <w:tcBorders>
              <w:top w:val="nil"/>
              <w:left w:val="nil"/>
              <w:bottom w:val="nil"/>
              <w:right w:val="nil"/>
            </w:tcBorders>
            <w:shd w:val="clear" w:color="auto" w:fill="auto"/>
            <w:noWrap/>
            <w:vAlign w:val="bottom"/>
            <w:hideMark/>
          </w:tcPr>
          <w:p w14:paraId="03526387" w14:textId="77777777" w:rsidR="00EC45A1" w:rsidRPr="00EC45A1" w:rsidRDefault="00EC45A1" w:rsidP="00EC45A1">
            <w:pPr>
              <w:rPr>
                <w:ins w:id="3926" w:author="Dave Contreras" w:date="2019-07-19T09:29:00Z"/>
                <w:rFonts w:ascii="Calibri" w:eastAsia="Times New Roman" w:hAnsi="Calibri" w:cs="Times New Roman"/>
                <w:color w:val="000000"/>
              </w:rPr>
            </w:pPr>
            <w:proofErr w:type="spellStart"/>
            <w:ins w:id="3927" w:author="Dave Contreras" w:date="2019-07-19T09:29:00Z">
              <w:r w:rsidRPr="00EC45A1">
                <w:rPr>
                  <w:rFonts w:ascii="Calibri" w:eastAsia="Times New Roman" w:hAnsi="Calibri" w:cs="Times New Roman"/>
                  <w:color w:val="000000"/>
                </w:rPr>
                <w:t>SpC</w:t>
              </w:r>
              <w:proofErr w:type="spellEnd"/>
            </w:ins>
          </w:p>
        </w:tc>
        <w:tc>
          <w:tcPr>
            <w:tcW w:w="352" w:type="dxa"/>
            <w:tcBorders>
              <w:top w:val="nil"/>
              <w:left w:val="nil"/>
              <w:bottom w:val="nil"/>
              <w:right w:val="nil"/>
            </w:tcBorders>
            <w:shd w:val="clear" w:color="auto" w:fill="auto"/>
            <w:noWrap/>
            <w:vAlign w:val="bottom"/>
            <w:hideMark/>
          </w:tcPr>
          <w:p w14:paraId="0AC0D556" w14:textId="77777777" w:rsidR="00EC45A1" w:rsidRPr="00EC45A1" w:rsidRDefault="00EC45A1" w:rsidP="00EC45A1">
            <w:pPr>
              <w:jc w:val="center"/>
              <w:rPr>
                <w:ins w:id="3928" w:author="Dave Contreras" w:date="2019-07-19T09:29:00Z"/>
                <w:rFonts w:ascii="Calibri" w:eastAsia="Times New Roman" w:hAnsi="Calibri" w:cs="Times New Roman"/>
                <w:color w:val="000000"/>
              </w:rPr>
            </w:pPr>
            <w:ins w:id="3929"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2C50CED" w14:textId="77777777" w:rsidR="00EC45A1" w:rsidRPr="00EC45A1" w:rsidRDefault="00EC45A1" w:rsidP="00EC45A1">
            <w:pPr>
              <w:jc w:val="center"/>
              <w:rPr>
                <w:ins w:id="3930" w:author="Dave Contreras" w:date="2019-07-19T09:29:00Z"/>
                <w:rFonts w:ascii="Calibri" w:eastAsia="Times New Roman" w:hAnsi="Calibri" w:cs="Times New Roman"/>
                <w:color w:val="000000"/>
              </w:rPr>
            </w:pPr>
            <w:ins w:id="3931" w:author="Dave Contreras" w:date="2019-07-19T09:29:00Z">
              <w:r w:rsidRPr="00EC45A1">
                <w:rPr>
                  <w:rFonts w:ascii="Calibri" w:eastAsia="Times New Roman" w:hAnsi="Calibri" w:cs="Times New Roman"/>
                  <w:color w:val="000000"/>
                </w:rPr>
                <w:t>0.2593</w:t>
              </w:r>
            </w:ins>
          </w:p>
        </w:tc>
        <w:tc>
          <w:tcPr>
            <w:tcW w:w="1206" w:type="dxa"/>
            <w:tcBorders>
              <w:top w:val="nil"/>
              <w:left w:val="nil"/>
              <w:bottom w:val="nil"/>
              <w:right w:val="nil"/>
            </w:tcBorders>
            <w:shd w:val="clear" w:color="auto" w:fill="auto"/>
            <w:noWrap/>
            <w:vAlign w:val="bottom"/>
            <w:hideMark/>
          </w:tcPr>
          <w:p w14:paraId="7C8DB1E8" w14:textId="77777777" w:rsidR="00EC45A1" w:rsidRPr="00EC45A1" w:rsidRDefault="00EC45A1" w:rsidP="00EC45A1">
            <w:pPr>
              <w:jc w:val="center"/>
              <w:rPr>
                <w:ins w:id="3932" w:author="Dave Contreras" w:date="2019-07-19T09:29:00Z"/>
                <w:rFonts w:ascii="Calibri" w:eastAsia="Times New Roman" w:hAnsi="Calibri" w:cs="Times New Roman"/>
                <w:color w:val="000000"/>
              </w:rPr>
            </w:pPr>
            <w:ins w:id="3933" w:author="Dave Contreras" w:date="2019-07-19T09:29:00Z">
              <w:r w:rsidRPr="00EC45A1">
                <w:rPr>
                  <w:rFonts w:ascii="Calibri" w:eastAsia="Times New Roman" w:hAnsi="Calibri" w:cs="Times New Roman"/>
                  <w:color w:val="000000"/>
                </w:rPr>
                <w:t>0.2593</w:t>
              </w:r>
            </w:ins>
          </w:p>
        </w:tc>
        <w:tc>
          <w:tcPr>
            <w:tcW w:w="1087" w:type="dxa"/>
            <w:tcBorders>
              <w:top w:val="nil"/>
              <w:left w:val="nil"/>
              <w:bottom w:val="nil"/>
              <w:right w:val="nil"/>
            </w:tcBorders>
            <w:shd w:val="clear" w:color="auto" w:fill="auto"/>
            <w:noWrap/>
            <w:vAlign w:val="bottom"/>
            <w:hideMark/>
          </w:tcPr>
          <w:p w14:paraId="62EF0FB9" w14:textId="77777777" w:rsidR="00EC45A1" w:rsidRPr="00EC45A1" w:rsidRDefault="00EC45A1" w:rsidP="00EC45A1">
            <w:pPr>
              <w:jc w:val="center"/>
              <w:rPr>
                <w:ins w:id="3934" w:author="Dave Contreras" w:date="2019-07-19T09:29:00Z"/>
                <w:rFonts w:ascii="Calibri" w:eastAsia="Times New Roman" w:hAnsi="Calibri" w:cs="Times New Roman"/>
                <w:color w:val="000000"/>
              </w:rPr>
            </w:pPr>
            <w:ins w:id="3935" w:author="Dave Contreras" w:date="2019-07-19T09:29:00Z">
              <w:r w:rsidRPr="00EC45A1">
                <w:rPr>
                  <w:rFonts w:ascii="Calibri" w:eastAsia="Times New Roman" w:hAnsi="Calibri" w:cs="Times New Roman"/>
                  <w:color w:val="000000"/>
                </w:rPr>
                <w:t>1.1756</w:t>
              </w:r>
            </w:ins>
          </w:p>
        </w:tc>
        <w:tc>
          <w:tcPr>
            <w:tcW w:w="1047" w:type="dxa"/>
            <w:tcBorders>
              <w:top w:val="nil"/>
              <w:left w:val="nil"/>
              <w:bottom w:val="nil"/>
              <w:right w:val="nil"/>
            </w:tcBorders>
            <w:shd w:val="clear" w:color="auto" w:fill="auto"/>
            <w:noWrap/>
            <w:vAlign w:val="bottom"/>
            <w:hideMark/>
          </w:tcPr>
          <w:p w14:paraId="083B06CD" w14:textId="77777777" w:rsidR="00EC45A1" w:rsidRPr="00EC45A1" w:rsidRDefault="00EC45A1" w:rsidP="00EC45A1">
            <w:pPr>
              <w:jc w:val="center"/>
              <w:rPr>
                <w:ins w:id="3936" w:author="Dave Contreras" w:date="2019-07-19T09:29:00Z"/>
                <w:rFonts w:ascii="Calibri" w:eastAsia="Times New Roman" w:hAnsi="Calibri" w:cs="Times New Roman"/>
                <w:color w:val="000000"/>
              </w:rPr>
            </w:pPr>
            <w:ins w:id="3937" w:author="Dave Contreras" w:date="2019-07-19T09:29:00Z">
              <w:r w:rsidRPr="00EC45A1">
                <w:rPr>
                  <w:rFonts w:ascii="Calibri" w:eastAsia="Times New Roman" w:hAnsi="Calibri" w:cs="Times New Roman"/>
                  <w:color w:val="000000"/>
                </w:rPr>
                <w:t>0.0134</w:t>
              </w:r>
            </w:ins>
          </w:p>
        </w:tc>
        <w:tc>
          <w:tcPr>
            <w:tcW w:w="1262" w:type="dxa"/>
            <w:tcBorders>
              <w:top w:val="nil"/>
              <w:left w:val="nil"/>
              <w:bottom w:val="nil"/>
              <w:right w:val="nil"/>
            </w:tcBorders>
            <w:shd w:val="clear" w:color="auto" w:fill="auto"/>
            <w:noWrap/>
            <w:vAlign w:val="bottom"/>
            <w:hideMark/>
          </w:tcPr>
          <w:p w14:paraId="5B808ABD" w14:textId="77777777" w:rsidR="00EC45A1" w:rsidRPr="00EC45A1" w:rsidRDefault="00EC45A1" w:rsidP="00EC45A1">
            <w:pPr>
              <w:jc w:val="center"/>
              <w:rPr>
                <w:ins w:id="3938" w:author="Dave Contreras" w:date="2019-07-19T09:29:00Z"/>
                <w:rFonts w:ascii="Calibri" w:eastAsia="Times New Roman" w:hAnsi="Calibri" w:cs="Times New Roman"/>
                <w:color w:val="000000"/>
              </w:rPr>
            </w:pPr>
            <w:ins w:id="3939" w:author="Dave Contreras" w:date="2019-07-19T09:29:00Z">
              <w:r w:rsidRPr="00EC45A1">
                <w:rPr>
                  <w:rFonts w:ascii="Calibri" w:eastAsia="Times New Roman" w:hAnsi="Calibri" w:cs="Times New Roman"/>
                  <w:color w:val="000000"/>
                </w:rPr>
                <w:t>0.314</w:t>
              </w:r>
            </w:ins>
          </w:p>
        </w:tc>
      </w:tr>
      <w:tr w:rsidR="00EC45A1" w:rsidRPr="00EC45A1" w14:paraId="6CE12447" w14:textId="77777777" w:rsidTr="00EC45A1">
        <w:trPr>
          <w:trHeight w:val="300"/>
          <w:ins w:id="3940" w:author="Dave Contreras" w:date="2019-07-19T09:29:00Z"/>
        </w:trPr>
        <w:tc>
          <w:tcPr>
            <w:tcW w:w="1314" w:type="dxa"/>
            <w:tcBorders>
              <w:top w:val="nil"/>
              <w:left w:val="nil"/>
              <w:bottom w:val="nil"/>
              <w:right w:val="nil"/>
            </w:tcBorders>
            <w:shd w:val="clear" w:color="auto" w:fill="auto"/>
            <w:noWrap/>
            <w:vAlign w:val="bottom"/>
            <w:hideMark/>
          </w:tcPr>
          <w:p w14:paraId="48ECDBDD" w14:textId="77777777" w:rsidR="00EC45A1" w:rsidRPr="00EC45A1" w:rsidRDefault="00EC45A1" w:rsidP="00EC45A1">
            <w:pPr>
              <w:rPr>
                <w:ins w:id="3941" w:author="Dave Contreras" w:date="2019-07-19T09:29:00Z"/>
                <w:rFonts w:ascii="Calibri" w:eastAsia="Times New Roman" w:hAnsi="Calibri" w:cs="Times New Roman"/>
                <w:color w:val="000000"/>
              </w:rPr>
            </w:pPr>
            <w:ins w:id="3942" w:author="Dave Contreras" w:date="2019-07-19T09:29:00Z">
              <w:r w:rsidRPr="00EC45A1">
                <w:rPr>
                  <w:rFonts w:ascii="Calibri" w:eastAsia="Times New Roman" w:hAnsi="Calibri" w:cs="Times New Roman"/>
                  <w:color w:val="000000"/>
                </w:rPr>
                <w:t>Turbidity</w:t>
              </w:r>
            </w:ins>
          </w:p>
        </w:tc>
        <w:tc>
          <w:tcPr>
            <w:tcW w:w="352" w:type="dxa"/>
            <w:tcBorders>
              <w:top w:val="nil"/>
              <w:left w:val="nil"/>
              <w:bottom w:val="nil"/>
              <w:right w:val="nil"/>
            </w:tcBorders>
            <w:shd w:val="clear" w:color="auto" w:fill="auto"/>
            <w:noWrap/>
            <w:vAlign w:val="bottom"/>
            <w:hideMark/>
          </w:tcPr>
          <w:p w14:paraId="41BB7C56" w14:textId="77777777" w:rsidR="00EC45A1" w:rsidRPr="00EC45A1" w:rsidRDefault="00EC45A1" w:rsidP="00EC45A1">
            <w:pPr>
              <w:jc w:val="center"/>
              <w:rPr>
                <w:ins w:id="3943" w:author="Dave Contreras" w:date="2019-07-19T09:29:00Z"/>
                <w:rFonts w:ascii="Calibri" w:eastAsia="Times New Roman" w:hAnsi="Calibri" w:cs="Times New Roman"/>
                <w:color w:val="000000"/>
              </w:rPr>
            </w:pPr>
            <w:ins w:id="3944"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09DBAEB" w14:textId="77777777" w:rsidR="00EC45A1" w:rsidRPr="00EC45A1" w:rsidRDefault="00EC45A1" w:rsidP="00EC45A1">
            <w:pPr>
              <w:jc w:val="center"/>
              <w:rPr>
                <w:ins w:id="3945" w:author="Dave Contreras" w:date="2019-07-19T09:29:00Z"/>
                <w:rFonts w:ascii="Calibri" w:eastAsia="Times New Roman" w:hAnsi="Calibri" w:cs="Times New Roman"/>
                <w:color w:val="000000"/>
              </w:rPr>
            </w:pPr>
            <w:ins w:id="3946" w:author="Dave Contreras" w:date="2019-07-19T09:29:00Z">
              <w:r w:rsidRPr="00EC45A1">
                <w:rPr>
                  <w:rFonts w:ascii="Calibri" w:eastAsia="Times New Roman" w:hAnsi="Calibri" w:cs="Times New Roman"/>
                  <w:color w:val="000000"/>
                </w:rPr>
                <w:t>0.4355</w:t>
              </w:r>
            </w:ins>
          </w:p>
        </w:tc>
        <w:tc>
          <w:tcPr>
            <w:tcW w:w="1206" w:type="dxa"/>
            <w:tcBorders>
              <w:top w:val="nil"/>
              <w:left w:val="nil"/>
              <w:bottom w:val="nil"/>
              <w:right w:val="nil"/>
            </w:tcBorders>
            <w:shd w:val="clear" w:color="auto" w:fill="auto"/>
            <w:noWrap/>
            <w:vAlign w:val="bottom"/>
            <w:hideMark/>
          </w:tcPr>
          <w:p w14:paraId="4E18B4BE" w14:textId="77777777" w:rsidR="00EC45A1" w:rsidRPr="00EC45A1" w:rsidRDefault="00EC45A1" w:rsidP="00EC45A1">
            <w:pPr>
              <w:jc w:val="center"/>
              <w:rPr>
                <w:ins w:id="3947" w:author="Dave Contreras" w:date="2019-07-19T09:29:00Z"/>
                <w:rFonts w:ascii="Calibri" w:eastAsia="Times New Roman" w:hAnsi="Calibri" w:cs="Times New Roman"/>
                <w:color w:val="000000"/>
              </w:rPr>
            </w:pPr>
            <w:ins w:id="3948" w:author="Dave Contreras" w:date="2019-07-19T09:29:00Z">
              <w:r w:rsidRPr="00EC45A1">
                <w:rPr>
                  <w:rFonts w:ascii="Calibri" w:eastAsia="Times New Roman" w:hAnsi="Calibri" w:cs="Times New Roman"/>
                  <w:color w:val="000000"/>
                </w:rPr>
                <w:t>0.4355</w:t>
              </w:r>
            </w:ins>
          </w:p>
        </w:tc>
        <w:tc>
          <w:tcPr>
            <w:tcW w:w="1087" w:type="dxa"/>
            <w:tcBorders>
              <w:top w:val="nil"/>
              <w:left w:val="nil"/>
              <w:bottom w:val="nil"/>
              <w:right w:val="nil"/>
            </w:tcBorders>
            <w:shd w:val="clear" w:color="auto" w:fill="auto"/>
            <w:noWrap/>
            <w:vAlign w:val="bottom"/>
            <w:hideMark/>
          </w:tcPr>
          <w:p w14:paraId="24DAC207" w14:textId="77777777" w:rsidR="00EC45A1" w:rsidRPr="00EC45A1" w:rsidRDefault="00EC45A1" w:rsidP="00EC45A1">
            <w:pPr>
              <w:jc w:val="center"/>
              <w:rPr>
                <w:ins w:id="3949" w:author="Dave Contreras" w:date="2019-07-19T09:29:00Z"/>
                <w:rFonts w:ascii="Calibri" w:eastAsia="Times New Roman" w:hAnsi="Calibri" w:cs="Times New Roman"/>
                <w:color w:val="000000"/>
              </w:rPr>
            </w:pPr>
            <w:ins w:id="3950" w:author="Dave Contreras" w:date="2019-07-19T09:29:00Z">
              <w:r w:rsidRPr="00EC45A1">
                <w:rPr>
                  <w:rFonts w:ascii="Calibri" w:eastAsia="Times New Roman" w:hAnsi="Calibri" w:cs="Times New Roman"/>
                  <w:color w:val="000000"/>
                </w:rPr>
                <w:t>1.974</w:t>
              </w:r>
            </w:ins>
          </w:p>
        </w:tc>
        <w:tc>
          <w:tcPr>
            <w:tcW w:w="1047" w:type="dxa"/>
            <w:tcBorders>
              <w:top w:val="nil"/>
              <w:left w:val="nil"/>
              <w:bottom w:val="nil"/>
              <w:right w:val="nil"/>
            </w:tcBorders>
            <w:shd w:val="clear" w:color="auto" w:fill="auto"/>
            <w:noWrap/>
            <w:vAlign w:val="bottom"/>
            <w:hideMark/>
          </w:tcPr>
          <w:p w14:paraId="77525AAF" w14:textId="77777777" w:rsidR="00EC45A1" w:rsidRPr="00EC45A1" w:rsidRDefault="00EC45A1" w:rsidP="00EC45A1">
            <w:pPr>
              <w:jc w:val="center"/>
              <w:rPr>
                <w:ins w:id="3951" w:author="Dave Contreras" w:date="2019-07-19T09:29:00Z"/>
                <w:rFonts w:ascii="Calibri" w:eastAsia="Times New Roman" w:hAnsi="Calibri" w:cs="Times New Roman"/>
                <w:color w:val="000000"/>
              </w:rPr>
            </w:pPr>
            <w:ins w:id="3952" w:author="Dave Contreras" w:date="2019-07-19T09:29:00Z">
              <w:r w:rsidRPr="00EC45A1">
                <w:rPr>
                  <w:rFonts w:ascii="Calibri" w:eastAsia="Times New Roman" w:hAnsi="Calibri" w:cs="Times New Roman"/>
                  <w:color w:val="000000"/>
                </w:rPr>
                <w:t>0.02251</w:t>
              </w:r>
            </w:ins>
          </w:p>
        </w:tc>
        <w:tc>
          <w:tcPr>
            <w:tcW w:w="1262" w:type="dxa"/>
            <w:tcBorders>
              <w:top w:val="nil"/>
              <w:left w:val="nil"/>
              <w:bottom w:val="nil"/>
              <w:right w:val="nil"/>
            </w:tcBorders>
            <w:shd w:val="clear" w:color="auto" w:fill="auto"/>
            <w:noWrap/>
            <w:vAlign w:val="bottom"/>
            <w:hideMark/>
          </w:tcPr>
          <w:p w14:paraId="2D6DEB1B" w14:textId="77777777" w:rsidR="00EC45A1" w:rsidRPr="00EC45A1" w:rsidRDefault="00EC45A1" w:rsidP="00EC45A1">
            <w:pPr>
              <w:jc w:val="center"/>
              <w:rPr>
                <w:ins w:id="3953" w:author="Dave Contreras" w:date="2019-07-19T09:29:00Z"/>
                <w:rFonts w:ascii="Calibri" w:eastAsia="Times New Roman" w:hAnsi="Calibri" w:cs="Times New Roman"/>
                <w:color w:val="000000"/>
              </w:rPr>
            </w:pPr>
            <w:ins w:id="3954" w:author="Dave Contreras" w:date="2019-07-19T09:29:00Z">
              <w:r w:rsidRPr="00EC45A1">
                <w:rPr>
                  <w:rFonts w:ascii="Calibri" w:eastAsia="Times New Roman" w:hAnsi="Calibri" w:cs="Times New Roman"/>
                  <w:color w:val="000000"/>
                </w:rPr>
                <w:t>0.096</w:t>
              </w:r>
            </w:ins>
          </w:p>
        </w:tc>
      </w:tr>
      <w:tr w:rsidR="00EC45A1" w:rsidRPr="00EC45A1" w14:paraId="435AA77E" w14:textId="77777777" w:rsidTr="00EC45A1">
        <w:trPr>
          <w:trHeight w:val="300"/>
          <w:ins w:id="3955" w:author="Dave Contreras" w:date="2019-07-19T09:29:00Z"/>
        </w:trPr>
        <w:tc>
          <w:tcPr>
            <w:tcW w:w="1314" w:type="dxa"/>
            <w:tcBorders>
              <w:top w:val="nil"/>
              <w:left w:val="nil"/>
              <w:bottom w:val="nil"/>
              <w:right w:val="nil"/>
            </w:tcBorders>
            <w:shd w:val="clear" w:color="auto" w:fill="auto"/>
            <w:noWrap/>
            <w:vAlign w:val="bottom"/>
            <w:hideMark/>
          </w:tcPr>
          <w:p w14:paraId="14399DD9" w14:textId="77777777" w:rsidR="00EC45A1" w:rsidRPr="00EC45A1" w:rsidRDefault="00EC45A1" w:rsidP="00EC45A1">
            <w:pPr>
              <w:rPr>
                <w:ins w:id="3956" w:author="Dave Contreras" w:date="2019-07-19T09:29:00Z"/>
                <w:rFonts w:ascii="Calibri" w:eastAsia="Times New Roman" w:hAnsi="Calibri" w:cs="Times New Roman"/>
                <w:color w:val="000000"/>
              </w:rPr>
            </w:pPr>
            <w:ins w:id="3957" w:author="Dave Contreras" w:date="2019-07-19T09:29:00Z">
              <w:r w:rsidRPr="00EC45A1">
                <w:rPr>
                  <w:rFonts w:ascii="Calibri" w:eastAsia="Times New Roman" w:hAnsi="Calibri" w:cs="Times New Roman"/>
                  <w:color w:val="000000"/>
                </w:rPr>
                <w:t>Residuals</w:t>
              </w:r>
            </w:ins>
          </w:p>
        </w:tc>
        <w:tc>
          <w:tcPr>
            <w:tcW w:w="352" w:type="dxa"/>
            <w:tcBorders>
              <w:top w:val="nil"/>
              <w:left w:val="nil"/>
              <w:bottom w:val="nil"/>
              <w:right w:val="nil"/>
            </w:tcBorders>
            <w:shd w:val="clear" w:color="auto" w:fill="auto"/>
            <w:noWrap/>
            <w:vAlign w:val="bottom"/>
            <w:hideMark/>
          </w:tcPr>
          <w:p w14:paraId="01695099" w14:textId="77777777" w:rsidR="00EC45A1" w:rsidRPr="00EC45A1" w:rsidRDefault="00EC45A1" w:rsidP="00EC45A1">
            <w:pPr>
              <w:jc w:val="center"/>
              <w:rPr>
                <w:ins w:id="3958" w:author="Dave Contreras" w:date="2019-07-19T09:29:00Z"/>
                <w:rFonts w:ascii="Calibri" w:eastAsia="Times New Roman" w:hAnsi="Calibri" w:cs="Times New Roman"/>
                <w:color w:val="000000"/>
              </w:rPr>
            </w:pPr>
            <w:ins w:id="3959" w:author="Dave Contreras" w:date="2019-07-19T09:29:00Z">
              <w:r w:rsidRPr="00EC45A1">
                <w:rPr>
                  <w:rFonts w:ascii="Calibri" w:eastAsia="Times New Roman" w:hAnsi="Calibri" w:cs="Times New Roman"/>
                  <w:color w:val="000000"/>
                </w:rPr>
                <w:t>46</w:t>
              </w:r>
            </w:ins>
          </w:p>
        </w:tc>
        <w:tc>
          <w:tcPr>
            <w:tcW w:w="1452" w:type="dxa"/>
            <w:tcBorders>
              <w:top w:val="nil"/>
              <w:left w:val="nil"/>
              <w:bottom w:val="nil"/>
              <w:right w:val="nil"/>
            </w:tcBorders>
            <w:shd w:val="clear" w:color="auto" w:fill="auto"/>
            <w:noWrap/>
            <w:vAlign w:val="bottom"/>
            <w:hideMark/>
          </w:tcPr>
          <w:p w14:paraId="4045AAFD" w14:textId="77777777" w:rsidR="00EC45A1" w:rsidRPr="00EC45A1" w:rsidRDefault="00EC45A1" w:rsidP="00EC45A1">
            <w:pPr>
              <w:jc w:val="center"/>
              <w:rPr>
                <w:ins w:id="3960" w:author="Dave Contreras" w:date="2019-07-19T09:29:00Z"/>
                <w:rFonts w:ascii="Calibri" w:eastAsia="Times New Roman" w:hAnsi="Calibri" w:cs="Times New Roman"/>
                <w:color w:val="000000"/>
              </w:rPr>
            </w:pPr>
            <w:ins w:id="3961" w:author="Dave Contreras" w:date="2019-07-19T09:29:00Z">
              <w:r w:rsidRPr="00EC45A1">
                <w:rPr>
                  <w:rFonts w:ascii="Calibri" w:eastAsia="Times New Roman" w:hAnsi="Calibri" w:cs="Times New Roman"/>
                  <w:color w:val="000000"/>
                </w:rPr>
                <w:t>10.1473</w:t>
              </w:r>
            </w:ins>
          </w:p>
        </w:tc>
        <w:tc>
          <w:tcPr>
            <w:tcW w:w="1206" w:type="dxa"/>
            <w:tcBorders>
              <w:top w:val="nil"/>
              <w:left w:val="nil"/>
              <w:bottom w:val="nil"/>
              <w:right w:val="nil"/>
            </w:tcBorders>
            <w:shd w:val="clear" w:color="auto" w:fill="auto"/>
            <w:noWrap/>
            <w:vAlign w:val="bottom"/>
            <w:hideMark/>
          </w:tcPr>
          <w:p w14:paraId="4BBD8899" w14:textId="77777777" w:rsidR="00EC45A1" w:rsidRPr="00EC45A1" w:rsidRDefault="00EC45A1" w:rsidP="00EC45A1">
            <w:pPr>
              <w:jc w:val="center"/>
              <w:rPr>
                <w:ins w:id="3962" w:author="Dave Contreras" w:date="2019-07-19T09:29:00Z"/>
                <w:rFonts w:ascii="Calibri" w:eastAsia="Times New Roman" w:hAnsi="Calibri" w:cs="Times New Roman"/>
                <w:color w:val="000000"/>
              </w:rPr>
            </w:pPr>
            <w:ins w:id="3963" w:author="Dave Contreras" w:date="2019-07-19T09:29:00Z">
              <w:r w:rsidRPr="00EC45A1">
                <w:rPr>
                  <w:rFonts w:ascii="Calibri" w:eastAsia="Times New Roman" w:hAnsi="Calibri" w:cs="Times New Roman"/>
                  <w:color w:val="000000"/>
                </w:rPr>
                <w:t>0.2206</w:t>
              </w:r>
            </w:ins>
          </w:p>
        </w:tc>
        <w:tc>
          <w:tcPr>
            <w:tcW w:w="1087" w:type="dxa"/>
            <w:tcBorders>
              <w:top w:val="nil"/>
              <w:left w:val="nil"/>
              <w:bottom w:val="nil"/>
              <w:right w:val="nil"/>
            </w:tcBorders>
            <w:shd w:val="clear" w:color="auto" w:fill="auto"/>
            <w:noWrap/>
            <w:vAlign w:val="bottom"/>
            <w:hideMark/>
          </w:tcPr>
          <w:p w14:paraId="412E2EF9" w14:textId="77777777" w:rsidR="00EC45A1" w:rsidRPr="00EC45A1" w:rsidRDefault="00EC45A1" w:rsidP="00EC45A1">
            <w:pPr>
              <w:jc w:val="center"/>
              <w:rPr>
                <w:ins w:id="3964"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3CCD4AF" w14:textId="77777777" w:rsidR="00EC45A1" w:rsidRPr="00EC45A1" w:rsidRDefault="00EC45A1" w:rsidP="00EC45A1">
            <w:pPr>
              <w:jc w:val="center"/>
              <w:rPr>
                <w:ins w:id="3965" w:author="Dave Contreras" w:date="2019-07-19T09:29:00Z"/>
                <w:rFonts w:ascii="Calibri" w:eastAsia="Times New Roman" w:hAnsi="Calibri" w:cs="Times New Roman"/>
                <w:color w:val="000000"/>
              </w:rPr>
            </w:pPr>
            <w:ins w:id="3966" w:author="Dave Contreras" w:date="2019-07-19T09:29:00Z">
              <w:r w:rsidRPr="00EC45A1">
                <w:rPr>
                  <w:rFonts w:ascii="Calibri" w:eastAsia="Times New Roman" w:hAnsi="Calibri" w:cs="Times New Roman"/>
                  <w:color w:val="000000"/>
                </w:rPr>
                <w:t>0.52451</w:t>
              </w:r>
            </w:ins>
          </w:p>
        </w:tc>
        <w:tc>
          <w:tcPr>
            <w:tcW w:w="1262" w:type="dxa"/>
            <w:tcBorders>
              <w:top w:val="nil"/>
              <w:left w:val="nil"/>
              <w:bottom w:val="nil"/>
              <w:right w:val="nil"/>
            </w:tcBorders>
            <w:shd w:val="clear" w:color="auto" w:fill="auto"/>
            <w:noWrap/>
            <w:vAlign w:val="bottom"/>
            <w:hideMark/>
          </w:tcPr>
          <w:p w14:paraId="04080955" w14:textId="77777777" w:rsidR="00EC45A1" w:rsidRPr="00EC45A1" w:rsidRDefault="00EC45A1" w:rsidP="00EC45A1">
            <w:pPr>
              <w:jc w:val="center"/>
              <w:rPr>
                <w:ins w:id="3967" w:author="Dave Contreras" w:date="2019-07-19T09:29:00Z"/>
                <w:rFonts w:ascii="Calibri" w:eastAsia="Times New Roman" w:hAnsi="Calibri" w:cs="Times New Roman"/>
                <w:color w:val="000000"/>
              </w:rPr>
            </w:pPr>
          </w:p>
        </w:tc>
      </w:tr>
      <w:tr w:rsidR="00EC45A1" w:rsidRPr="00EC45A1" w14:paraId="499C8A0E" w14:textId="77777777" w:rsidTr="00EC45A1">
        <w:trPr>
          <w:trHeight w:val="300"/>
          <w:ins w:id="3968" w:author="Dave Contreras" w:date="2019-07-19T09:29:00Z"/>
        </w:trPr>
        <w:tc>
          <w:tcPr>
            <w:tcW w:w="1314" w:type="dxa"/>
            <w:tcBorders>
              <w:top w:val="nil"/>
              <w:left w:val="nil"/>
              <w:bottom w:val="nil"/>
              <w:right w:val="nil"/>
            </w:tcBorders>
            <w:shd w:val="clear" w:color="auto" w:fill="auto"/>
            <w:noWrap/>
            <w:vAlign w:val="bottom"/>
            <w:hideMark/>
          </w:tcPr>
          <w:p w14:paraId="07D86DA9" w14:textId="77777777" w:rsidR="00EC45A1" w:rsidRPr="00EC45A1" w:rsidRDefault="00EC45A1" w:rsidP="00EC45A1">
            <w:pPr>
              <w:rPr>
                <w:ins w:id="3969" w:author="Dave Contreras" w:date="2019-07-19T09:29:00Z"/>
                <w:rFonts w:ascii="Calibri" w:eastAsia="Times New Roman" w:hAnsi="Calibri" w:cs="Times New Roman"/>
                <w:color w:val="000000"/>
              </w:rPr>
            </w:pPr>
            <w:ins w:id="3970" w:author="Dave Contreras" w:date="2019-07-19T09:29:00Z">
              <w:r w:rsidRPr="00EC45A1">
                <w:rPr>
                  <w:rFonts w:ascii="Calibri" w:eastAsia="Times New Roman" w:hAnsi="Calibri" w:cs="Times New Roman"/>
                  <w:color w:val="000000"/>
                </w:rPr>
                <w:t>Total</w:t>
              </w:r>
            </w:ins>
          </w:p>
        </w:tc>
        <w:tc>
          <w:tcPr>
            <w:tcW w:w="352" w:type="dxa"/>
            <w:tcBorders>
              <w:top w:val="nil"/>
              <w:left w:val="nil"/>
              <w:bottom w:val="nil"/>
              <w:right w:val="nil"/>
            </w:tcBorders>
            <w:shd w:val="clear" w:color="auto" w:fill="auto"/>
            <w:noWrap/>
            <w:vAlign w:val="bottom"/>
            <w:hideMark/>
          </w:tcPr>
          <w:p w14:paraId="14F39A8E" w14:textId="77777777" w:rsidR="00EC45A1" w:rsidRPr="00EC45A1" w:rsidRDefault="00EC45A1" w:rsidP="00EC45A1">
            <w:pPr>
              <w:jc w:val="center"/>
              <w:rPr>
                <w:ins w:id="3971" w:author="Dave Contreras" w:date="2019-07-19T09:29:00Z"/>
                <w:rFonts w:ascii="Calibri" w:eastAsia="Times New Roman" w:hAnsi="Calibri" w:cs="Times New Roman"/>
                <w:color w:val="000000"/>
              </w:rPr>
            </w:pPr>
            <w:ins w:id="3972" w:author="Dave Contreras" w:date="2019-07-19T09:29:00Z">
              <w:r w:rsidRPr="00EC45A1">
                <w:rPr>
                  <w:rFonts w:ascii="Calibri" w:eastAsia="Times New Roman" w:hAnsi="Calibri" w:cs="Times New Roman"/>
                  <w:color w:val="000000"/>
                </w:rPr>
                <w:t>52</w:t>
              </w:r>
            </w:ins>
          </w:p>
        </w:tc>
        <w:tc>
          <w:tcPr>
            <w:tcW w:w="1452" w:type="dxa"/>
            <w:tcBorders>
              <w:top w:val="nil"/>
              <w:left w:val="nil"/>
              <w:bottom w:val="nil"/>
              <w:right w:val="nil"/>
            </w:tcBorders>
            <w:shd w:val="clear" w:color="auto" w:fill="auto"/>
            <w:noWrap/>
            <w:vAlign w:val="bottom"/>
            <w:hideMark/>
          </w:tcPr>
          <w:p w14:paraId="607CE8DD" w14:textId="77777777" w:rsidR="00EC45A1" w:rsidRPr="00EC45A1" w:rsidRDefault="00EC45A1" w:rsidP="00EC45A1">
            <w:pPr>
              <w:jc w:val="center"/>
              <w:rPr>
                <w:ins w:id="3973" w:author="Dave Contreras" w:date="2019-07-19T09:29:00Z"/>
                <w:rFonts w:ascii="Calibri" w:eastAsia="Times New Roman" w:hAnsi="Calibri" w:cs="Times New Roman"/>
                <w:color w:val="000000"/>
              </w:rPr>
            </w:pPr>
            <w:ins w:id="3974" w:author="Dave Contreras" w:date="2019-07-19T09:29:00Z">
              <w:r w:rsidRPr="00EC45A1">
                <w:rPr>
                  <w:rFonts w:ascii="Calibri" w:eastAsia="Times New Roman" w:hAnsi="Calibri" w:cs="Times New Roman"/>
                  <w:color w:val="000000"/>
                </w:rPr>
                <w:t>19.3462</w:t>
              </w:r>
            </w:ins>
          </w:p>
        </w:tc>
        <w:tc>
          <w:tcPr>
            <w:tcW w:w="1206" w:type="dxa"/>
            <w:tcBorders>
              <w:top w:val="nil"/>
              <w:left w:val="nil"/>
              <w:bottom w:val="nil"/>
              <w:right w:val="nil"/>
            </w:tcBorders>
            <w:shd w:val="clear" w:color="auto" w:fill="auto"/>
            <w:noWrap/>
            <w:vAlign w:val="bottom"/>
            <w:hideMark/>
          </w:tcPr>
          <w:p w14:paraId="32FE57BA" w14:textId="77777777" w:rsidR="00EC45A1" w:rsidRPr="00EC45A1" w:rsidRDefault="00EC45A1" w:rsidP="00EC45A1">
            <w:pPr>
              <w:jc w:val="center"/>
              <w:rPr>
                <w:ins w:id="3975" w:author="Dave Contreras" w:date="2019-07-19T09:29:00Z"/>
                <w:rFonts w:ascii="Calibri" w:eastAsia="Times New Roman" w:hAnsi="Calibri" w:cs="Times New Roman"/>
                <w:color w:val="000000"/>
              </w:rPr>
            </w:pPr>
          </w:p>
        </w:tc>
        <w:tc>
          <w:tcPr>
            <w:tcW w:w="1087" w:type="dxa"/>
            <w:tcBorders>
              <w:top w:val="nil"/>
              <w:left w:val="nil"/>
              <w:bottom w:val="nil"/>
              <w:right w:val="nil"/>
            </w:tcBorders>
            <w:shd w:val="clear" w:color="auto" w:fill="auto"/>
            <w:noWrap/>
            <w:vAlign w:val="bottom"/>
            <w:hideMark/>
          </w:tcPr>
          <w:p w14:paraId="6278548F" w14:textId="77777777" w:rsidR="00EC45A1" w:rsidRPr="00EC45A1" w:rsidRDefault="00EC45A1" w:rsidP="00EC45A1">
            <w:pPr>
              <w:jc w:val="center"/>
              <w:rPr>
                <w:ins w:id="3976"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3D50D18F" w14:textId="77777777" w:rsidR="00EC45A1" w:rsidRPr="00EC45A1" w:rsidRDefault="00EC45A1" w:rsidP="00EC45A1">
            <w:pPr>
              <w:jc w:val="center"/>
              <w:rPr>
                <w:ins w:id="3977" w:author="Dave Contreras" w:date="2019-07-19T09:29:00Z"/>
                <w:rFonts w:ascii="Calibri" w:eastAsia="Times New Roman" w:hAnsi="Calibri" w:cs="Times New Roman"/>
                <w:color w:val="000000"/>
              </w:rPr>
            </w:pPr>
            <w:ins w:id="3978"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60842C18" w14:textId="77777777" w:rsidR="00EC45A1" w:rsidRPr="00EC45A1" w:rsidRDefault="00EC45A1" w:rsidP="00EC45A1">
            <w:pPr>
              <w:jc w:val="center"/>
              <w:rPr>
                <w:ins w:id="3979" w:author="Dave Contreras" w:date="2019-07-19T09:29:00Z"/>
                <w:rFonts w:ascii="Calibri" w:eastAsia="Times New Roman" w:hAnsi="Calibri" w:cs="Times New Roman"/>
                <w:color w:val="000000"/>
              </w:rPr>
            </w:pPr>
          </w:p>
        </w:tc>
      </w:tr>
      <w:tr w:rsidR="00EC45A1" w:rsidRPr="00EC45A1" w14:paraId="6B3A3B87" w14:textId="77777777" w:rsidTr="00EC45A1">
        <w:trPr>
          <w:trHeight w:val="300"/>
          <w:ins w:id="3980" w:author="Dave Contreras" w:date="2019-07-19T09:29:00Z"/>
        </w:trPr>
        <w:tc>
          <w:tcPr>
            <w:tcW w:w="1314" w:type="dxa"/>
            <w:tcBorders>
              <w:top w:val="nil"/>
              <w:left w:val="nil"/>
              <w:bottom w:val="nil"/>
              <w:right w:val="nil"/>
            </w:tcBorders>
            <w:shd w:val="clear" w:color="auto" w:fill="auto"/>
            <w:noWrap/>
            <w:vAlign w:val="bottom"/>
            <w:hideMark/>
          </w:tcPr>
          <w:p w14:paraId="15692629" w14:textId="77777777" w:rsidR="00EC45A1" w:rsidRPr="00EC45A1" w:rsidRDefault="00EC45A1" w:rsidP="00EC45A1">
            <w:pPr>
              <w:jc w:val="center"/>
              <w:rPr>
                <w:ins w:id="3981" w:author="Dave Contreras" w:date="2019-07-19T09:29:00Z"/>
                <w:rFonts w:ascii="Times New Roman" w:eastAsia="Times New Roman" w:hAnsi="Times New Roman" w:cs="Times New Roman"/>
                <w:sz w:val="20"/>
                <w:szCs w:val="20"/>
              </w:rPr>
            </w:pPr>
          </w:p>
        </w:tc>
        <w:tc>
          <w:tcPr>
            <w:tcW w:w="352" w:type="dxa"/>
            <w:tcBorders>
              <w:top w:val="nil"/>
              <w:left w:val="nil"/>
              <w:bottom w:val="nil"/>
              <w:right w:val="nil"/>
            </w:tcBorders>
            <w:shd w:val="clear" w:color="auto" w:fill="auto"/>
            <w:noWrap/>
            <w:vAlign w:val="bottom"/>
            <w:hideMark/>
          </w:tcPr>
          <w:p w14:paraId="7DE9BC05" w14:textId="77777777" w:rsidR="00EC45A1" w:rsidRPr="00EC45A1" w:rsidRDefault="00EC45A1" w:rsidP="00EC45A1">
            <w:pPr>
              <w:rPr>
                <w:ins w:id="3982" w:author="Dave Contreras"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0ADF16D0" w14:textId="77777777" w:rsidR="00EC45A1" w:rsidRPr="00EC45A1" w:rsidRDefault="00EC45A1" w:rsidP="00EC45A1">
            <w:pPr>
              <w:jc w:val="center"/>
              <w:rPr>
                <w:ins w:id="3983" w:author="Dave Contreras"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2B7ADAF1" w14:textId="77777777" w:rsidR="00EC45A1" w:rsidRPr="00EC45A1" w:rsidRDefault="00EC45A1" w:rsidP="00EC45A1">
            <w:pPr>
              <w:jc w:val="center"/>
              <w:rPr>
                <w:ins w:id="3984" w:author="Dave Contreras" w:date="2019-07-19T09:29:00Z"/>
                <w:rFonts w:ascii="Times New Roman" w:eastAsia="Times New Roman" w:hAnsi="Times New Roman" w:cs="Times New Roman"/>
                <w:sz w:val="20"/>
                <w:szCs w:val="20"/>
              </w:rPr>
            </w:pPr>
          </w:p>
        </w:tc>
        <w:tc>
          <w:tcPr>
            <w:tcW w:w="1087" w:type="dxa"/>
            <w:tcBorders>
              <w:top w:val="nil"/>
              <w:left w:val="nil"/>
              <w:bottom w:val="nil"/>
              <w:right w:val="nil"/>
            </w:tcBorders>
            <w:shd w:val="clear" w:color="auto" w:fill="auto"/>
            <w:noWrap/>
            <w:vAlign w:val="bottom"/>
            <w:hideMark/>
          </w:tcPr>
          <w:p w14:paraId="232E1DEE" w14:textId="77777777" w:rsidR="00EC45A1" w:rsidRPr="00EC45A1" w:rsidRDefault="00EC45A1" w:rsidP="00EC45A1">
            <w:pPr>
              <w:jc w:val="center"/>
              <w:rPr>
                <w:ins w:id="3985"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3B3EE6CA" w14:textId="77777777" w:rsidR="00EC45A1" w:rsidRPr="00EC45A1" w:rsidRDefault="00EC45A1" w:rsidP="00EC45A1">
            <w:pPr>
              <w:jc w:val="center"/>
              <w:rPr>
                <w:ins w:id="3986" w:author="Dave Contreras"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7728971D" w14:textId="77777777" w:rsidR="00EC45A1" w:rsidRPr="00EC45A1" w:rsidRDefault="00EC45A1" w:rsidP="00EC45A1">
            <w:pPr>
              <w:jc w:val="center"/>
              <w:rPr>
                <w:ins w:id="3987" w:author="Dave Contreras" w:date="2019-07-19T09:29:00Z"/>
                <w:rFonts w:ascii="Times New Roman" w:eastAsia="Times New Roman" w:hAnsi="Times New Roman" w:cs="Times New Roman"/>
                <w:sz w:val="20"/>
                <w:szCs w:val="20"/>
              </w:rPr>
            </w:pPr>
          </w:p>
        </w:tc>
      </w:tr>
      <w:tr w:rsidR="00EC45A1" w:rsidRPr="00EC45A1" w14:paraId="165A99D9" w14:textId="77777777" w:rsidTr="00EC45A1">
        <w:trPr>
          <w:trHeight w:val="300"/>
          <w:ins w:id="3988" w:author="Dave Contreras" w:date="2019-07-19T09:29:00Z"/>
        </w:trPr>
        <w:tc>
          <w:tcPr>
            <w:tcW w:w="7720" w:type="dxa"/>
            <w:gridSpan w:val="7"/>
            <w:tcBorders>
              <w:top w:val="single" w:sz="4" w:space="0" w:color="auto"/>
              <w:left w:val="nil"/>
              <w:bottom w:val="single" w:sz="4" w:space="0" w:color="auto"/>
              <w:right w:val="nil"/>
            </w:tcBorders>
            <w:shd w:val="clear" w:color="auto" w:fill="auto"/>
            <w:noWrap/>
            <w:vAlign w:val="bottom"/>
            <w:hideMark/>
          </w:tcPr>
          <w:p w14:paraId="340A9DF5" w14:textId="77777777" w:rsidR="00EC45A1" w:rsidRPr="00EC45A1" w:rsidRDefault="00EC45A1" w:rsidP="00EC45A1">
            <w:pPr>
              <w:jc w:val="center"/>
              <w:rPr>
                <w:ins w:id="3989" w:author="Dave Contreras" w:date="2019-07-19T09:29:00Z"/>
                <w:rFonts w:ascii="Calibri" w:eastAsia="Times New Roman" w:hAnsi="Calibri" w:cs="Times New Roman"/>
                <w:b/>
                <w:bCs/>
                <w:color w:val="000000"/>
              </w:rPr>
            </w:pPr>
            <w:ins w:id="3990" w:author="Dave Contreras" w:date="2019-07-19T09:29:00Z">
              <w:r w:rsidRPr="00EC45A1">
                <w:rPr>
                  <w:rFonts w:ascii="Calibri" w:eastAsia="Times New Roman" w:hAnsi="Calibri" w:cs="Times New Roman"/>
                  <w:b/>
                  <w:bCs/>
                  <w:color w:val="000000"/>
                </w:rPr>
                <w:t>Winter Island</w:t>
              </w:r>
            </w:ins>
          </w:p>
        </w:tc>
      </w:tr>
      <w:tr w:rsidR="00EC45A1" w:rsidRPr="00EC45A1" w14:paraId="163820F8" w14:textId="77777777" w:rsidTr="00EC45A1">
        <w:trPr>
          <w:trHeight w:val="300"/>
          <w:ins w:id="3991" w:author="Dave Contreras" w:date="2019-07-19T09:29:00Z"/>
        </w:trPr>
        <w:tc>
          <w:tcPr>
            <w:tcW w:w="1314" w:type="dxa"/>
            <w:tcBorders>
              <w:top w:val="nil"/>
              <w:left w:val="nil"/>
              <w:bottom w:val="single" w:sz="4" w:space="0" w:color="auto"/>
              <w:right w:val="nil"/>
            </w:tcBorders>
            <w:shd w:val="clear" w:color="auto" w:fill="auto"/>
            <w:noWrap/>
            <w:vAlign w:val="bottom"/>
            <w:hideMark/>
          </w:tcPr>
          <w:p w14:paraId="2CCCC524" w14:textId="77777777" w:rsidR="00EC45A1" w:rsidRPr="00EC45A1" w:rsidRDefault="00EC45A1" w:rsidP="00EC45A1">
            <w:pPr>
              <w:rPr>
                <w:ins w:id="3992" w:author="Dave Contreras" w:date="2019-07-19T09:29:00Z"/>
                <w:rFonts w:ascii="Calibri" w:eastAsia="Times New Roman" w:hAnsi="Calibri" w:cs="Times New Roman"/>
                <w:b/>
                <w:bCs/>
                <w:color w:val="000000"/>
              </w:rPr>
            </w:pPr>
            <w:ins w:id="3993" w:author="Dave Contreras" w:date="2019-07-19T09:29:00Z">
              <w:r w:rsidRPr="00EC45A1">
                <w:rPr>
                  <w:rFonts w:ascii="Calibri" w:eastAsia="Times New Roman" w:hAnsi="Calibri" w:cs="Times New Roman"/>
                  <w:b/>
                  <w:bCs/>
                  <w:color w:val="000000"/>
                </w:rPr>
                <w:t> </w:t>
              </w:r>
            </w:ins>
          </w:p>
        </w:tc>
        <w:tc>
          <w:tcPr>
            <w:tcW w:w="352" w:type="dxa"/>
            <w:tcBorders>
              <w:top w:val="nil"/>
              <w:left w:val="nil"/>
              <w:bottom w:val="single" w:sz="4" w:space="0" w:color="auto"/>
              <w:right w:val="nil"/>
            </w:tcBorders>
            <w:shd w:val="clear" w:color="auto" w:fill="auto"/>
            <w:noWrap/>
            <w:vAlign w:val="bottom"/>
            <w:hideMark/>
          </w:tcPr>
          <w:p w14:paraId="46B3CF78" w14:textId="77777777" w:rsidR="00EC45A1" w:rsidRPr="00EC45A1" w:rsidRDefault="00EC45A1" w:rsidP="00EC45A1">
            <w:pPr>
              <w:jc w:val="center"/>
              <w:rPr>
                <w:ins w:id="3994" w:author="Dave Contreras" w:date="2019-07-19T09:29:00Z"/>
                <w:rFonts w:ascii="Calibri" w:eastAsia="Times New Roman" w:hAnsi="Calibri" w:cs="Times New Roman"/>
                <w:b/>
                <w:bCs/>
                <w:color w:val="000000"/>
              </w:rPr>
            </w:pPr>
            <w:ins w:id="3995" w:author="Dave Contreras"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7B2AFCD1" w14:textId="77777777" w:rsidR="00EC45A1" w:rsidRPr="00EC45A1" w:rsidRDefault="00EC45A1" w:rsidP="00EC45A1">
            <w:pPr>
              <w:jc w:val="center"/>
              <w:rPr>
                <w:ins w:id="3996" w:author="Dave Contreras" w:date="2019-07-19T09:29:00Z"/>
                <w:rFonts w:ascii="Calibri" w:eastAsia="Times New Roman" w:hAnsi="Calibri" w:cs="Times New Roman"/>
                <w:b/>
                <w:bCs/>
                <w:color w:val="000000"/>
              </w:rPr>
            </w:pPr>
            <w:proofErr w:type="spellStart"/>
            <w:ins w:id="3997" w:author="Dave Contreras" w:date="2019-07-19T09:29:00Z">
              <w:r w:rsidRPr="00EC45A1">
                <w:rPr>
                  <w:rFonts w:ascii="Calibri" w:eastAsia="Times New Roman" w:hAnsi="Calibri" w:cs="Times New Roman"/>
                  <w:b/>
                  <w:bCs/>
                  <w:color w:val="000000"/>
                </w:rPr>
                <w:t>SumsOfSqs</w:t>
              </w:r>
              <w:proofErr w:type="spellEnd"/>
            </w:ins>
          </w:p>
        </w:tc>
        <w:tc>
          <w:tcPr>
            <w:tcW w:w="1206" w:type="dxa"/>
            <w:tcBorders>
              <w:top w:val="nil"/>
              <w:left w:val="nil"/>
              <w:bottom w:val="single" w:sz="4" w:space="0" w:color="auto"/>
              <w:right w:val="nil"/>
            </w:tcBorders>
            <w:shd w:val="clear" w:color="auto" w:fill="auto"/>
            <w:noWrap/>
            <w:vAlign w:val="bottom"/>
            <w:hideMark/>
          </w:tcPr>
          <w:p w14:paraId="3B31D00B" w14:textId="77777777" w:rsidR="00EC45A1" w:rsidRPr="00EC45A1" w:rsidRDefault="00EC45A1" w:rsidP="00EC45A1">
            <w:pPr>
              <w:jc w:val="center"/>
              <w:rPr>
                <w:ins w:id="3998" w:author="Dave Contreras" w:date="2019-07-19T09:29:00Z"/>
                <w:rFonts w:ascii="Calibri" w:eastAsia="Times New Roman" w:hAnsi="Calibri" w:cs="Times New Roman"/>
                <w:b/>
                <w:bCs/>
                <w:color w:val="000000"/>
              </w:rPr>
            </w:pPr>
            <w:proofErr w:type="spellStart"/>
            <w:ins w:id="3999" w:author="Dave Contreras" w:date="2019-07-19T09:29:00Z">
              <w:r w:rsidRPr="00EC45A1">
                <w:rPr>
                  <w:rFonts w:ascii="Calibri" w:eastAsia="Times New Roman" w:hAnsi="Calibri" w:cs="Times New Roman"/>
                  <w:b/>
                  <w:bCs/>
                  <w:color w:val="000000"/>
                </w:rPr>
                <w:t>MeanSqs</w:t>
              </w:r>
              <w:proofErr w:type="spellEnd"/>
            </w:ins>
          </w:p>
        </w:tc>
        <w:tc>
          <w:tcPr>
            <w:tcW w:w="1087" w:type="dxa"/>
            <w:tcBorders>
              <w:top w:val="nil"/>
              <w:left w:val="nil"/>
              <w:bottom w:val="single" w:sz="4" w:space="0" w:color="auto"/>
              <w:right w:val="nil"/>
            </w:tcBorders>
            <w:shd w:val="clear" w:color="auto" w:fill="auto"/>
            <w:noWrap/>
            <w:vAlign w:val="bottom"/>
            <w:hideMark/>
          </w:tcPr>
          <w:p w14:paraId="0107020D" w14:textId="77777777" w:rsidR="00EC45A1" w:rsidRPr="00EC45A1" w:rsidRDefault="00EC45A1" w:rsidP="00EC45A1">
            <w:pPr>
              <w:jc w:val="center"/>
              <w:rPr>
                <w:ins w:id="4000" w:author="Dave Contreras" w:date="2019-07-19T09:29:00Z"/>
                <w:rFonts w:ascii="Calibri" w:eastAsia="Times New Roman" w:hAnsi="Calibri" w:cs="Times New Roman"/>
                <w:b/>
                <w:bCs/>
                <w:color w:val="000000"/>
              </w:rPr>
            </w:pPr>
            <w:proofErr w:type="spellStart"/>
            <w:proofErr w:type="gramStart"/>
            <w:ins w:id="4001" w:author="Dave Contreras" w:date="2019-07-19T09:29:00Z">
              <w:r w:rsidRPr="00EC45A1">
                <w:rPr>
                  <w:rFonts w:ascii="Calibri" w:eastAsia="Times New Roman" w:hAnsi="Calibri" w:cs="Times New Roman"/>
                  <w:b/>
                  <w:bCs/>
                  <w:color w:val="000000"/>
                </w:rPr>
                <w:t>F.Model</w:t>
              </w:r>
              <w:proofErr w:type="spellEnd"/>
              <w:proofErr w:type="gramEnd"/>
            </w:ins>
          </w:p>
        </w:tc>
        <w:tc>
          <w:tcPr>
            <w:tcW w:w="1047" w:type="dxa"/>
            <w:tcBorders>
              <w:top w:val="nil"/>
              <w:left w:val="nil"/>
              <w:bottom w:val="single" w:sz="4" w:space="0" w:color="auto"/>
              <w:right w:val="nil"/>
            </w:tcBorders>
            <w:shd w:val="clear" w:color="auto" w:fill="auto"/>
            <w:noWrap/>
            <w:vAlign w:val="bottom"/>
            <w:hideMark/>
          </w:tcPr>
          <w:p w14:paraId="04E66E37" w14:textId="77777777" w:rsidR="00EC45A1" w:rsidRPr="00EC45A1" w:rsidRDefault="00EC45A1" w:rsidP="00EC45A1">
            <w:pPr>
              <w:jc w:val="center"/>
              <w:rPr>
                <w:ins w:id="4002" w:author="Dave Contreras" w:date="2019-07-19T09:29:00Z"/>
                <w:rFonts w:ascii="Calibri" w:eastAsia="Times New Roman" w:hAnsi="Calibri" w:cs="Times New Roman"/>
                <w:b/>
                <w:bCs/>
                <w:color w:val="000000"/>
              </w:rPr>
            </w:pPr>
            <w:ins w:id="4003" w:author="Dave Contreras" w:date="2019-07-19T09:29:00Z">
              <w:r w:rsidRPr="00EC45A1">
                <w:rPr>
                  <w:rFonts w:ascii="Calibri" w:eastAsia="Times New Roman" w:hAnsi="Calibri" w:cs="Times New Roman"/>
                  <w:b/>
                  <w:bCs/>
                  <w:color w:val="000000"/>
                </w:rPr>
                <w:t>R2</w:t>
              </w:r>
            </w:ins>
          </w:p>
        </w:tc>
        <w:tc>
          <w:tcPr>
            <w:tcW w:w="1262" w:type="dxa"/>
            <w:tcBorders>
              <w:top w:val="nil"/>
              <w:left w:val="nil"/>
              <w:bottom w:val="single" w:sz="4" w:space="0" w:color="auto"/>
              <w:right w:val="nil"/>
            </w:tcBorders>
            <w:shd w:val="clear" w:color="auto" w:fill="auto"/>
            <w:noWrap/>
            <w:vAlign w:val="bottom"/>
            <w:hideMark/>
          </w:tcPr>
          <w:p w14:paraId="171EDE05" w14:textId="77777777" w:rsidR="00EC45A1" w:rsidRPr="00EC45A1" w:rsidRDefault="00EC45A1" w:rsidP="00EC45A1">
            <w:pPr>
              <w:jc w:val="center"/>
              <w:rPr>
                <w:ins w:id="4004" w:author="Dave Contreras" w:date="2019-07-19T09:29:00Z"/>
                <w:rFonts w:ascii="Calibri" w:eastAsia="Times New Roman" w:hAnsi="Calibri" w:cs="Times New Roman"/>
                <w:b/>
                <w:bCs/>
                <w:color w:val="000000"/>
              </w:rPr>
            </w:pPr>
            <w:proofErr w:type="spellStart"/>
            <w:ins w:id="4005" w:author="Dave Contreras" w:date="2019-07-19T09:29:00Z">
              <w:r w:rsidRPr="00EC45A1">
                <w:rPr>
                  <w:rFonts w:ascii="Calibri" w:eastAsia="Times New Roman" w:hAnsi="Calibri" w:cs="Times New Roman"/>
                  <w:b/>
                  <w:bCs/>
                  <w:color w:val="000000"/>
                </w:rPr>
                <w:t>Pr</w:t>
              </w:r>
              <w:proofErr w:type="spellEnd"/>
              <w:r w:rsidRPr="00EC45A1">
                <w:rPr>
                  <w:rFonts w:ascii="Calibri" w:eastAsia="Times New Roman" w:hAnsi="Calibri" w:cs="Times New Roman"/>
                  <w:b/>
                  <w:bCs/>
                  <w:color w:val="000000"/>
                </w:rPr>
                <w:t>(&gt;F)</w:t>
              </w:r>
            </w:ins>
          </w:p>
        </w:tc>
      </w:tr>
      <w:tr w:rsidR="00EC45A1" w:rsidRPr="00EC45A1" w14:paraId="7A52C3F7" w14:textId="77777777" w:rsidTr="00EC45A1">
        <w:trPr>
          <w:trHeight w:val="300"/>
          <w:ins w:id="4006" w:author="Dave Contreras" w:date="2019-07-19T09:29:00Z"/>
        </w:trPr>
        <w:tc>
          <w:tcPr>
            <w:tcW w:w="1314" w:type="dxa"/>
            <w:tcBorders>
              <w:top w:val="nil"/>
              <w:left w:val="nil"/>
              <w:bottom w:val="nil"/>
              <w:right w:val="nil"/>
            </w:tcBorders>
            <w:shd w:val="clear" w:color="auto" w:fill="auto"/>
            <w:noWrap/>
            <w:vAlign w:val="bottom"/>
            <w:hideMark/>
          </w:tcPr>
          <w:p w14:paraId="025598AE" w14:textId="77777777" w:rsidR="00EC45A1" w:rsidRPr="00EC45A1" w:rsidRDefault="00EC45A1" w:rsidP="00EC45A1">
            <w:pPr>
              <w:rPr>
                <w:ins w:id="4007" w:author="Dave Contreras" w:date="2019-07-19T09:29:00Z"/>
                <w:rFonts w:ascii="Calibri" w:eastAsia="Times New Roman" w:hAnsi="Calibri" w:cs="Times New Roman"/>
                <w:color w:val="000000"/>
              </w:rPr>
            </w:pPr>
            <w:proofErr w:type="spellStart"/>
            <w:ins w:id="4008" w:author="Dave Contreras" w:date="2019-07-19T09:29:00Z">
              <w:r w:rsidRPr="00EC45A1">
                <w:rPr>
                  <w:rFonts w:ascii="Calibri" w:eastAsia="Times New Roman" w:hAnsi="Calibri" w:cs="Times New Roman"/>
                  <w:color w:val="000000"/>
                </w:rPr>
                <w:t>Gear.Type</w:t>
              </w:r>
              <w:proofErr w:type="spellEnd"/>
            </w:ins>
          </w:p>
        </w:tc>
        <w:tc>
          <w:tcPr>
            <w:tcW w:w="352" w:type="dxa"/>
            <w:tcBorders>
              <w:top w:val="nil"/>
              <w:left w:val="nil"/>
              <w:bottom w:val="nil"/>
              <w:right w:val="nil"/>
            </w:tcBorders>
            <w:shd w:val="clear" w:color="auto" w:fill="auto"/>
            <w:noWrap/>
            <w:vAlign w:val="bottom"/>
            <w:hideMark/>
          </w:tcPr>
          <w:p w14:paraId="28CEF4EE" w14:textId="77777777" w:rsidR="00EC45A1" w:rsidRPr="00EC45A1" w:rsidRDefault="00EC45A1" w:rsidP="00EC45A1">
            <w:pPr>
              <w:jc w:val="center"/>
              <w:rPr>
                <w:ins w:id="4009" w:author="Dave Contreras" w:date="2019-07-19T09:29:00Z"/>
                <w:rFonts w:ascii="Calibri" w:eastAsia="Times New Roman" w:hAnsi="Calibri" w:cs="Times New Roman"/>
                <w:color w:val="000000"/>
              </w:rPr>
            </w:pPr>
            <w:ins w:id="4010"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6971075" w14:textId="77777777" w:rsidR="00EC45A1" w:rsidRPr="00EC45A1" w:rsidRDefault="00EC45A1" w:rsidP="00EC45A1">
            <w:pPr>
              <w:jc w:val="center"/>
              <w:rPr>
                <w:ins w:id="4011" w:author="Dave Contreras" w:date="2019-07-19T09:29:00Z"/>
                <w:rFonts w:ascii="Calibri" w:eastAsia="Times New Roman" w:hAnsi="Calibri" w:cs="Times New Roman"/>
                <w:color w:val="000000"/>
              </w:rPr>
            </w:pPr>
            <w:ins w:id="4012" w:author="Dave Contreras" w:date="2019-07-19T09:29:00Z">
              <w:r w:rsidRPr="00EC45A1">
                <w:rPr>
                  <w:rFonts w:ascii="Calibri" w:eastAsia="Times New Roman" w:hAnsi="Calibri" w:cs="Times New Roman"/>
                  <w:color w:val="000000"/>
                </w:rPr>
                <w:t>2.0206</w:t>
              </w:r>
            </w:ins>
          </w:p>
        </w:tc>
        <w:tc>
          <w:tcPr>
            <w:tcW w:w="1206" w:type="dxa"/>
            <w:tcBorders>
              <w:top w:val="nil"/>
              <w:left w:val="nil"/>
              <w:bottom w:val="nil"/>
              <w:right w:val="nil"/>
            </w:tcBorders>
            <w:shd w:val="clear" w:color="auto" w:fill="auto"/>
            <w:noWrap/>
            <w:vAlign w:val="bottom"/>
            <w:hideMark/>
          </w:tcPr>
          <w:p w14:paraId="0C5F2BCA" w14:textId="77777777" w:rsidR="00EC45A1" w:rsidRPr="00EC45A1" w:rsidRDefault="00EC45A1" w:rsidP="00EC45A1">
            <w:pPr>
              <w:jc w:val="center"/>
              <w:rPr>
                <w:ins w:id="4013" w:author="Dave Contreras" w:date="2019-07-19T09:29:00Z"/>
                <w:rFonts w:ascii="Calibri" w:eastAsia="Times New Roman" w:hAnsi="Calibri" w:cs="Times New Roman"/>
                <w:color w:val="000000"/>
              </w:rPr>
            </w:pPr>
            <w:ins w:id="4014" w:author="Dave Contreras" w:date="2019-07-19T09:29:00Z">
              <w:r w:rsidRPr="00EC45A1">
                <w:rPr>
                  <w:rFonts w:ascii="Calibri" w:eastAsia="Times New Roman" w:hAnsi="Calibri" w:cs="Times New Roman"/>
                  <w:color w:val="000000"/>
                </w:rPr>
                <w:t>2.02058</w:t>
              </w:r>
            </w:ins>
          </w:p>
        </w:tc>
        <w:tc>
          <w:tcPr>
            <w:tcW w:w="1087" w:type="dxa"/>
            <w:tcBorders>
              <w:top w:val="nil"/>
              <w:left w:val="nil"/>
              <w:bottom w:val="nil"/>
              <w:right w:val="nil"/>
            </w:tcBorders>
            <w:shd w:val="clear" w:color="auto" w:fill="auto"/>
            <w:noWrap/>
            <w:vAlign w:val="bottom"/>
            <w:hideMark/>
          </w:tcPr>
          <w:p w14:paraId="3A1FA6F5" w14:textId="77777777" w:rsidR="00EC45A1" w:rsidRPr="00EC45A1" w:rsidRDefault="00EC45A1" w:rsidP="00EC45A1">
            <w:pPr>
              <w:jc w:val="center"/>
              <w:rPr>
                <w:ins w:id="4015" w:author="Dave Contreras" w:date="2019-07-19T09:29:00Z"/>
                <w:rFonts w:ascii="Calibri" w:eastAsia="Times New Roman" w:hAnsi="Calibri" w:cs="Times New Roman"/>
                <w:color w:val="000000"/>
              </w:rPr>
            </w:pPr>
            <w:ins w:id="4016" w:author="Dave Contreras" w:date="2019-07-19T09:29:00Z">
              <w:r w:rsidRPr="00EC45A1">
                <w:rPr>
                  <w:rFonts w:ascii="Calibri" w:eastAsia="Times New Roman" w:hAnsi="Calibri" w:cs="Times New Roman"/>
                  <w:color w:val="000000"/>
                </w:rPr>
                <w:t>10.7422</w:t>
              </w:r>
            </w:ins>
          </w:p>
        </w:tc>
        <w:tc>
          <w:tcPr>
            <w:tcW w:w="1047" w:type="dxa"/>
            <w:tcBorders>
              <w:top w:val="nil"/>
              <w:left w:val="nil"/>
              <w:bottom w:val="nil"/>
              <w:right w:val="nil"/>
            </w:tcBorders>
            <w:shd w:val="clear" w:color="auto" w:fill="auto"/>
            <w:noWrap/>
            <w:vAlign w:val="bottom"/>
            <w:hideMark/>
          </w:tcPr>
          <w:p w14:paraId="6B54DA88" w14:textId="77777777" w:rsidR="00EC45A1" w:rsidRPr="00EC45A1" w:rsidRDefault="00EC45A1" w:rsidP="00EC45A1">
            <w:pPr>
              <w:jc w:val="center"/>
              <w:rPr>
                <w:ins w:id="4017" w:author="Dave Contreras" w:date="2019-07-19T09:29:00Z"/>
                <w:rFonts w:ascii="Calibri" w:eastAsia="Times New Roman" w:hAnsi="Calibri" w:cs="Times New Roman"/>
                <w:color w:val="000000"/>
              </w:rPr>
            </w:pPr>
            <w:ins w:id="4018" w:author="Dave Contreras" w:date="2019-07-19T09:29:00Z">
              <w:r w:rsidRPr="00EC45A1">
                <w:rPr>
                  <w:rFonts w:ascii="Calibri" w:eastAsia="Times New Roman" w:hAnsi="Calibri" w:cs="Times New Roman"/>
                  <w:color w:val="000000"/>
                </w:rPr>
                <w:t>0.12875</w:t>
              </w:r>
            </w:ins>
          </w:p>
        </w:tc>
        <w:tc>
          <w:tcPr>
            <w:tcW w:w="1262" w:type="dxa"/>
            <w:tcBorders>
              <w:top w:val="nil"/>
              <w:left w:val="nil"/>
              <w:bottom w:val="nil"/>
              <w:right w:val="nil"/>
            </w:tcBorders>
            <w:shd w:val="clear" w:color="auto" w:fill="auto"/>
            <w:noWrap/>
            <w:vAlign w:val="bottom"/>
            <w:hideMark/>
          </w:tcPr>
          <w:p w14:paraId="31508D8A" w14:textId="77777777" w:rsidR="00EC45A1" w:rsidRPr="00EC45A1" w:rsidRDefault="00EC45A1" w:rsidP="00EC45A1">
            <w:pPr>
              <w:jc w:val="center"/>
              <w:rPr>
                <w:ins w:id="4019" w:author="Dave Contreras" w:date="2019-07-19T09:29:00Z"/>
                <w:rFonts w:ascii="Calibri" w:eastAsia="Times New Roman" w:hAnsi="Calibri" w:cs="Times New Roman"/>
                <w:color w:val="000000"/>
              </w:rPr>
            </w:pPr>
            <w:ins w:id="4020" w:author="Dave Contreras" w:date="2019-07-19T09:29:00Z">
              <w:r w:rsidRPr="00EC45A1">
                <w:rPr>
                  <w:rFonts w:ascii="Calibri" w:eastAsia="Times New Roman" w:hAnsi="Calibri" w:cs="Times New Roman"/>
                  <w:color w:val="000000"/>
                </w:rPr>
                <w:t>0.001 *</w:t>
              </w:r>
            </w:ins>
          </w:p>
        </w:tc>
      </w:tr>
      <w:tr w:rsidR="00EC45A1" w:rsidRPr="00EC45A1" w14:paraId="3126A13F" w14:textId="77777777" w:rsidTr="00EC45A1">
        <w:trPr>
          <w:trHeight w:val="300"/>
          <w:ins w:id="4021" w:author="Dave Contreras" w:date="2019-07-19T09:29:00Z"/>
        </w:trPr>
        <w:tc>
          <w:tcPr>
            <w:tcW w:w="1314" w:type="dxa"/>
            <w:tcBorders>
              <w:top w:val="nil"/>
              <w:left w:val="nil"/>
              <w:bottom w:val="nil"/>
              <w:right w:val="nil"/>
            </w:tcBorders>
            <w:shd w:val="clear" w:color="auto" w:fill="auto"/>
            <w:noWrap/>
            <w:vAlign w:val="bottom"/>
            <w:hideMark/>
          </w:tcPr>
          <w:p w14:paraId="5434DCF4" w14:textId="77777777" w:rsidR="00EC45A1" w:rsidRPr="00EC45A1" w:rsidRDefault="00EC45A1" w:rsidP="00EC45A1">
            <w:pPr>
              <w:rPr>
                <w:ins w:id="4022" w:author="Dave Contreras" w:date="2019-07-19T09:29:00Z"/>
                <w:rFonts w:ascii="Calibri" w:eastAsia="Times New Roman" w:hAnsi="Calibri" w:cs="Times New Roman"/>
                <w:color w:val="000000"/>
              </w:rPr>
            </w:pPr>
            <w:ins w:id="4023" w:author="Dave Contreras" w:date="2019-07-19T09:29:00Z">
              <w:r w:rsidRPr="00EC45A1">
                <w:rPr>
                  <w:rFonts w:ascii="Calibri" w:eastAsia="Times New Roman" w:hAnsi="Calibri" w:cs="Times New Roman"/>
                  <w:color w:val="000000"/>
                </w:rPr>
                <w:t>Year</w:t>
              </w:r>
            </w:ins>
          </w:p>
        </w:tc>
        <w:tc>
          <w:tcPr>
            <w:tcW w:w="352" w:type="dxa"/>
            <w:tcBorders>
              <w:top w:val="nil"/>
              <w:left w:val="nil"/>
              <w:bottom w:val="nil"/>
              <w:right w:val="nil"/>
            </w:tcBorders>
            <w:shd w:val="clear" w:color="auto" w:fill="auto"/>
            <w:noWrap/>
            <w:vAlign w:val="bottom"/>
            <w:hideMark/>
          </w:tcPr>
          <w:p w14:paraId="0B0D7128" w14:textId="77777777" w:rsidR="00EC45A1" w:rsidRPr="00EC45A1" w:rsidRDefault="00EC45A1" w:rsidP="00EC45A1">
            <w:pPr>
              <w:jc w:val="center"/>
              <w:rPr>
                <w:ins w:id="4024" w:author="Dave Contreras" w:date="2019-07-19T09:29:00Z"/>
                <w:rFonts w:ascii="Calibri" w:eastAsia="Times New Roman" w:hAnsi="Calibri" w:cs="Times New Roman"/>
                <w:color w:val="000000"/>
              </w:rPr>
            </w:pPr>
            <w:ins w:id="4025"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1DBAD051" w14:textId="77777777" w:rsidR="00EC45A1" w:rsidRPr="00EC45A1" w:rsidRDefault="00EC45A1" w:rsidP="00EC45A1">
            <w:pPr>
              <w:jc w:val="center"/>
              <w:rPr>
                <w:ins w:id="4026" w:author="Dave Contreras" w:date="2019-07-19T09:29:00Z"/>
                <w:rFonts w:ascii="Calibri" w:eastAsia="Times New Roman" w:hAnsi="Calibri" w:cs="Times New Roman"/>
                <w:color w:val="000000"/>
              </w:rPr>
            </w:pPr>
            <w:ins w:id="4027" w:author="Dave Contreras" w:date="2019-07-19T09:29:00Z">
              <w:r w:rsidRPr="00EC45A1">
                <w:rPr>
                  <w:rFonts w:ascii="Calibri" w:eastAsia="Times New Roman" w:hAnsi="Calibri" w:cs="Times New Roman"/>
                  <w:color w:val="000000"/>
                </w:rPr>
                <w:t>1.6077</w:t>
              </w:r>
            </w:ins>
          </w:p>
        </w:tc>
        <w:tc>
          <w:tcPr>
            <w:tcW w:w="1206" w:type="dxa"/>
            <w:tcBorders>
              <w:top w:val="nil"/>
              <w:left w:val="nil"/>
              <w:bottom w:val="nil"/>
              <w:right w:val="nil"/>
            </w:tcBorders>
            <w:shd w:val="clear" w:color="auto" w:fill="auto"/>
            <w:noWrap/>
            <w:vAlign w:val="bottom"/>
            <w:hideMark/>
          </w:tcPr>
          <w:p w14:paraId="22D68387" w14:textId="77777777" w:rsidR="00EC45A1" w:rsidRPr="00EC45A1" w:rsidRDefault="00EC45A1" w:rsidP="00EC45A1">
            <w:pPr>
              <w:jc w:val="center"/>
              <w:rPr>
                <w:ins w:id="4028" w:author="Dave Contreras" w:date="2019-07-19T09:29:00Z"/>
                <w:rFonts w:ascii="Calibri" w:eastAsia="Times New Roman" w:hAnsi="Calibri" w:cs="Times New Roman"/>
                <w:color w:val="000000"/>
              </w:rPr>
            </w:pPr>
            <w:ins w:id="4029" w:author="Dave Contreras" w:date="2019-07-19T09:29:00Z">
              <w:r w:rsidRPr="00EC45A1">
                <w:rPr>
                  <w:rFonts w:ascii="Calibri" w:eastAsia="Times New Roman" w:hAnsi="Calibri" w:cs="Times New Roman"/>
                  <w:color w:val="000000"/>
                </w:rPr>
                <w:t>1.6077</w:t>
              </w:r>
            </w:ins>
          </w:p>
        </w:tc>
        <w:tc>
          <w:tcPr>
            <w:tcW w:w="1087" w:type="dxa"/>
            <w:tcBorders>
              <w:top w:val="nil"/>
              <w:left w:val="nil"/>
              <w:bottom w:val="nil"/>
              <w:right w:val="nil"/>
            </w:tcBorders>
            <w:shd w:val="clear" w:color="auto" w:fill="auto"/>
            <w:noWrap/>
            <w:vAlign w:val="bottom"/>
            <w:hideMark/>
          </w:tcPr>
          <w:p w14:paraId="1A808C31" w14:textId="77777777" w:rsidR="00EC45A1" w:rsidRPr="00EC45A1" w:rsidRDefault="00EC45A1" w:rsidP="00EC45A1">
            <w:pPr>
              <w:jc w:val="center"/>
              <w:rPr>
                <w:ins w:id="4030" w:author="Dave Contreras" w:date="2019-07-19T09:29:00Z"/>
                <w:rFonts w:ascii="Calibri" w:eastAsia="Times New Roman" w:hAnsi="Calibri" w:cs="Times New Roman"/>
                <w:color w:val="000000"/>
              </w:rPr>
            </w:pPr>
            <w:ins w:id="4031" w:author="Dave Contreras" w:date="2019-07-19T09:29:00Z">
              <w:r w:rsidRPr="00EC45A1">
                <w:rPr>
                  <w:rFonts w:ascii="Calibri" w:eastAsia="Times New Roman" w:hAnsi="Calibri" w:cs="Times New Roman"/>
                  <w:color w:val="000000"/>
                </w:rPr>
                <w:t>8.5471</w:t>
              </w:r>
            </w:ins>
          </w:p>
        </w:tc>
        <w:tc>
          <w:tcPr>
            <w:tcW w:w="1047" w:type="dxa"/>
            <w:tcBorders>
              <w:top w:val="nil"/>
              <w:left w:val="nil"/>
              <w:bottom w:val="nil"/>
              <w:right w:val="nil"/>
            </w:tcBorders>
            <w:shd w:val="clear" w:color="auto" w:fill="auto"/>
            <w:noWrap/>
            <w:vAlign w:val="bottom"/>
            <w:hideMark/>
          </w:tcPr>
          <w:p w14:paraId="508EE57A" w14:textId="77777777" w:rsidR="00EC45A1" w:rsidRPr="00EC45A1" w:rsidRDefault="00EC45A1" w:rsidP="00EC45A1">
            <w:pPr>
              <w:jc w:val="center"/>
              <w:rPr>
                <w:ins w:id="4032" w:author="Dave Contreras" w:date="2019-07-19T09:29:00Z"/>
                <w:rFonts w:ascii="Calibri" w:eastAsia="Times New Roman" w:hAnsi="Calibri" w:cs="Times New Roman"/>
                <w:color w:val="000000"/>
              </w:rPr>
            </w:pPr>
            <w:ins w:id="4033" w:author="Dave Contreras" w:date="2019-07-19T09:29:00Z">
              <w:r w:rsidRPr="00EC45A1">
                <w:rPr>
                  <w:rFonts w:ascii="Calibri" w:eastAsia="Times New Roman" w:hAnsi="Calibri" w:cs="Times New Roman"/>
                  <w:color w:val="000000"/>
                </w:rPr>
                <w:t>0.10244</w:t>
              </w:r>
            </w:ins>
          </w:p>
        </w:tc>
        <w:tc>
          <w:tcPr>
            <w:tcW w:w="1262" w:type="dxa"/>
            <w:tcBorders>
              <w:top w:val="nil"/>
              <w:left w:val="nil"/>
              <w:bottom w:val="nil"/>
              <w:right w:val="nil"/>
            </w:tcBorders>
            <w:shd w:val="clear" w:color="auto" w:fill="auto"/>
            <w:noWrap/>
            <w:vAlign w:val="bottom"/>
            <w:hideMark/>
          </w:tcPr>
          <w:p w14:paraId="15066392" w14:textId="77777777" w:rsidR="00EC45A1" w:rsidRPr="00EC45A1" w:rsidRDefault="00EC45A1" w:rsidP="00EC45A1">
            <w:pPr>
              <w:jc w:val="center"/>
              <w:rPr>
                <w:ins w:id="4034" w:author="Dave Contreras" w:date="2019-07-19T09:29:00Z"/>
                <w:rFonts w:ascii="Calibri" w:eastAsia="Times New Roman" w:hAnsi="Calibri" w:cs="Times New Roman"/>
                <w:color w:val="000000"/>
              </w:rPr>
            </w:pPr>
            <w:ins w:id="4035" w:author="Dave Contreras" w:date="2019-07-19T09:29:00Z">
              <w:r w:rsidRPr="00EC45A1">
                <w:rPr>
                  <w:rFonts w:ascii="Calibri" w:eastAsia="Times New Roman" w:hAnsi="Calibri" w:cs="Times New Roman"/>
                  <w:color w:val="000000"/>
                </w:rPr>
                <w:t>0.001 *</w:t>
              </w:r>
            </w:ins>
          </w:p>
        </w:tc>
      </w:tr>
      <w:tr w:rsidR="00EC45A1" w:rsidRPr="00EC45A1" w14:paraId="0061E28D" w14:textId="77777777" w:rsidTr="00EC45A1">
        <w:trPr>
          <w:trHeight w:val="300"/>
          <w:ins w:id="4036" w:author="Dave Contreras" w:date="2019-07-19T09:29:00Z"/>
        </w:trPr>
        <w:tc>
          <w:tcPr>
            <w:tcW w:w="1314" w:type="dxa"/>
            <w:tcBorders>
              <w:top w:val="nil"/>
              <w:left w:val="nil"/>
              <w:bottom w:val="nil"/>
              <w:right w:val="nil"/>
            </w:tcBorders>
            <w:shd w:val="clear" w:color="auto" w:fill="auto"/>
            <w:noWrap/>
            <w:vAlign w:val="bottom"/>
            <w:hideMark/>
          </w:tcPr>
          <w:p w14:paraId="3204B31F" w14:textId="77777777" w:rsidR="00EC45A1" w:rsidRPr="00EC45A1" w:rsidRDefault="00EC45A1" w:rsidP="00EC45A1">
            <w:pPr>
              <w:rPr>
                <w:ins w:id="4037" w:author="Dave Contreras" w:date="2019-07-19T09:29:00Z"/>
                <w:rFonts w:ascii="Calibri" w:eastAsia="Times New Roman" w:hAnsi="Calibri" w:cs="Times New Roman"/>
                <w:color w:val="000000"/>
              </w:rPr>
            </w:pPr>
            <w:ins w:id="4038" w:author="Dave Contreras" w:date="2019-07-19T09:29:00Z">
              <w:r w:rsidRPr="00EC45A1">
                <w:rPr>
                  <w:rFonts w:ascii="Calibri" w:eastAsia="Times New Roman" w:hAnsi="Calibri" w:cs="Times New Roman"/>
                  <w:color w:val="000000"/>
                </w:rPr>
                <w:t>Month</w:t>
              </w:r>
            </w:ins>
          </w:p>
        </w:tc>
        <w:tc>
          <w:tcPr>
            <w:tcW w:w="352" w:type="dxa"/>
            <w:tcBorders>
              <w:top w:val="nil"/>
              <w:left w:val="nil"/>
              <w:bottom w:val="nil"/>
              <w:right w:val="nil"/>
            </w:tcBorders>
            <w:shd w:val="clear" w:color="auto" w:fill="auto"/>
            <w:noWrap/>
            <w:vAlign w:val="bottom"/>
            <w:hideMark/>
          </w:tcPr>
          <w:p w14:paraId="79587FCE" w14:textId="77777777" w:rsidR="00EC45A1" w:rsidRPr="00EC45A1" w:rsidRDefault="00EC45A1" w:rsidP="00EC45A1">
            <w:pPr>
              <w:jc w:val="center"/>
              <w:rPr>
                <w:ins w:id="4039" w:author="Dave Contreras" w:date="2019-07-19T09:29:00Z"/>
                <w:rFonts w:ascii="Calibri" w:eastAsia="Times New Roman" w:hAnsi="Calibri" w:cs="Times New Roman"/>
                <w:color w:val="000000"/>
              </w:rPr>
            </w:pPr>
            <w:ins w:id="4040"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32BEFFB" w14:textId="77777777" w:rsidR="00EC45A1" w:rsidRPr="00EC45A1" w:rsidRDefault="00EC45A1" w:rsidP="00EC45A1">
            <w:pPr>
              <w:jc w:val="center"/>
              <w:rPr>
                <w:ins w:id="4041" w:author="Dave Contreras" w:date="2019-07-19T09:29:00Z"/>
                <w:rFonts w:ascii="Calibri" w:eastAsia="Times New Roman" w:hAnsi="Calibri" w:cs="Times New Roman"/>
                <w:color w:val="000000"/>
              </w:rPr>
            </w:pPr>
            <w:ins w:id="4042" w:author="Dave Contreras" w:date="2019-07-19T09:29:00Z">
              <w:r w:rsidRPr="00EC45A1">
                <w:rPr>
                  <w:rFonts w:ascii="Calibri" w:eastAsia="Times New Roman" w:hAnsi="Calibri" w:cs="Times New Roman"/>
                  <w:color w:val="000000"/>
                </w:rPr>
                <w:t>2.3271</w:t>
              </w:r>
            </w:ins>
          </w:p>
        </w:tc>
        <w:tc>
          <w:tcPr>
            <w:tcW w:w="1206" w:type="dxa"/>
            <w:tcBorders>
              <w:top w:val="nil"/>
              <w:left w:val="nil"/>
              <w:bottom w:val="nil"/>
              <w:right w:val="nil"/>
            </w:tcBorders>
            <w:shd w:val="clear" w:color="auto" w:fill="auto"/>
            <w:noWrap/>
            <w:vAlign w:val="bottom"/>
            <w:hideMark/>
          </w:tcPr>
          <w:p w14:paraId="57A24A9F" w14:textId="77777777" w:rsidR="00EC45A1" w:rsidRPr="00EC45A1" w:rsidRDefault="00EC45A1" w:rsidP="00EC45A1">
            <w:pPr>
              <w:jc w:val="center"/>
              <w:rPr>
                <w:ins w:id="4043" w:author="Dave Contreras" w:date="2019-07-19T09:29:00Z"/>
                <w:rFonts w:ascii="Calibri" w:eastAsia="Times New Roman" w:hAnsi="Calibri" w:cs="Times New Roman"/>
                <w:color w:val="000000"/>
              </w:rPr>
            </w:pPr>
            <w:ins w:id="4044" w:author="Dave Contreras" w:date="2019-07-19T09:29:00Z">
              <w:r w:rsidRPr="00EC45A1">
                <w:rPr>
                  <w:rFonts w:ascii="Calibri" w:eastAsia="Times New Roman" w:hAnsi="Calibri" w:cs="Times New Roman"/>
                  <w:color w:val="000000"/>
                </w:rPr>
                <w:t>2.32709</w:t>
              </w:r>
            </w:ins>
          </w:p>
        </w:tc>
        <w:tc>
          <w:tcPr>
            <w:tcW w:w="1087" w:type="dxa"/>
            <w:tcBorders>
              <w:top w:val="nil"/>
              <w:left w:val="nil"/>
              <w:bottom w:val="nil"/>
              <w:right w:val="nil"/>
            </w:tcBorders>
            <w:shd w:val="clear" w:color="auto" w:fill="auto"/>
            <w:noWrap/>
            <w:vAlign w:val="bottom"/>
            <w:hideMark/>
          </w:tcPr>
          <w:p w14:paraId="081598D2" w14:textId="77777777" w:rsidR="00EC45A1" w:rsidRPr="00EC45A1" w:rsidRDefault="00EC45A1" w:rsidP="00EC45A1">
            <w:pPr>
              <w:jc w:val="center"/>
              <w:rPr>
                <w:ins w:id="4045" w:author="Dave Contreras" w:date="2019-07-19T09:29:00Z"/>
                <w:rFonts w:ascii="Calibri" w:eastAsia="Times New Roman" w:hAnsi="Calibri" w:cs="Times New Roman"/>
                <w:color w:val="000000"/>
              </w:rPr>
            </w:pPr>
            <w:ins w:id="4046" w:author="Dave Contreras" w:date="2019-07-19T09:29:00Z">
              <w:r w:rsidRPr="00EC45A1">
                <w:rPr>
                  <w:rFonts w:ascii="Calibri" w:eastAsia="Times New Roman" w:hAnsi="Calibri" w:cs="Times New Roman"/>
                  <w:color w:val="000000"/>
                </w:rPr>
                <w:t>12.3717</w:t>
              </w:r>
            </w:ins>
          </w:p>
        </w:tc>
        <w:tc>
          <w:tcPr>
            <w:tcW w:w="1047" w:type="dxa"/>
            <w:tcBorders>
              <w:top w:val="nil"/>
              <w:left w:val="nil"/>
              <w:bottom w:val="nil"/>
              <w:right w:val="nil"/>
            </w:tcBorders>
            <w:shd w:val="clear" w:color="auto" w:fill="auto"/>
            <w:noWrap/>
            <w:vAlign w:val="bottom"/>
            <w:hideMark/>
          </w:tcPr>
          <w:p w14:paraId="3F9468B6" w14:textId="77777777" w:rsidR="00EC45A1" w:rsidRPr="00EC45A1" w:rsidRDefault="00EC45A1" w:rsidP="00EC45A1">
            <w:pPr>
              <w:jc w:val="center"/>
              <w:rPr>
                <w:ins w:id="4047" w:author="Dave Contreras" w:date="2019-07-19T09:29:00Z"/>
                <w:rFonts w:ascii="Calibri" w:eastAsia="Times New Roman" w:hAnsi="Calibri" w:cs="Times New Roman"/>
                <w:color w:val="000000"/>
              </w:rPr>
            </w:pPr>
            <w:ins w:id="4048" w:author="Dave Contreras" w:date="2019-07-19T09:29:00Z">
              <w:r w:rsidRPr="00EC45A1">
                <w:rPr>
                  <w:rFonts w:ascii="Calibri" w:eastAsia="Times New Roman" w:hAnsi="Calibri" w:cs="Times New Roman"/>
                  <w:color w:val="000000"/>
                </w:rPr>
                <w:t>0.14828</w:t>
              </w:r>
            </w:ins>
          </w:p>
        </w:tc>
        <w:tc>
          <w:tcPr>
            <w:tcW w:w="1262" w:type="dxa"/>
            <w:tcBorders>
              <w:top w:val="nil"/>
              <w:left w:val="nil"/>
              <w:bottom w:val="nil"/>
              <w:right w:val="nil"/>
            </w:tcBorders>
            <w:shd w:val="clear" w:color="auto" w:fill="auto"/>
            <w:noWrap/>
            <w:vAlign w:val="bottom"/>
            <w:hideMark/>
          </w:tcPr>
          <w:p w14:paraId="3B81DF57" w14:textId="77777777" w:rsidR="00EC45A1" w:rsidRPr="00EC45A1" w:rsidRDefault="00EC45A1" w:rsidP="00EC45A1">
            <w:pPr>
              <w:jc w:val="center"/>
              <w:rPr>
                <w:ins w:id="4049" w:author="Dave Contreras" w:date="2019-07-19T09:29:00Z"/>
                <w:rFonts w:ascii="Calibri" w:eastAsia="Times New Roman" w:hAnsi="Calibri" w:cs="Times New Roman"/>
                <w:color w:val="000000"/>
              </w:rPr>
            </w:pPr>
            <w:ins w:id="4050" w:author="Dave Contreras" w:date="2019-07-19T09:29:00Z">
              <w:r w:rsidRPr="00EC45A1">
                <w:rPr>
                  <w:rFonts w:ascii="Calibri" w:eastAsia="Times New Roman" w:hAnsi="Calibri" w:cs="Times New Roman"/>
                  <w:color w:val="000000"/>
                </w:rPr>
                <w:t>0.001 *</w:t>
              </w:r>
            </w:ins>
          </w:p>
        </w:tc>
      </w:tr>
      <w:tr w:rsidR="00EC45A1" w:rsidRPr="00EC45A1" w14:paraId="0ECEB2E0" w14:textId="77777777" w:rsidTr="00EC45A1">
        <w:trPr>
          <w:trHeight w:val="300"/>
          <w:ins w:id="4051" w:author="Dave Contreras" w:date="2019-07-19T09:29:00Z"/>
        </w:trPr>
        <w:tc>
          <w:tcPr>
            <w:tcW w:w="1314" w:type="dxa"/>
            <w:tcBorders>
              <w:top w:val="nil"/>
              <w:left w:val="nil"/>
              <w:bottom w:val="nil"/>
              <w:right w:val="nil"/>
            </w:tcBorders>
            <w:shd w:val="clear" w:color="auto" w:fill="auto"/>
            <w:noWrap/>
            <w:vAlign w:val="bottom"/>
            <w:hideMark/>
          </w:tcPr>
          <w:p w14:paraId="463CFBD0" w14:textId="77777777" w:rsidR="00EC45A1" w:rsidRPr="00EC45A1" w:rsidRDefault="00EC45A1" w:rsidP="00EC45A1">
            <w:pPr>
              <w:rPr>
                <w:ins w:id="4052" w:author="Dave Contreras" w:date="2019-07-19T09:29:00Z"/>
                <w:rFonts w:ascii="Calibri" w:eastAsia="Times New Roman" w:hAnsi="Calibri" w:cs="Times New Roman"/>
                <w:color w:val="000000"/>
              </w:rPr>
            </w:pPr>
            <w:ins w:id="4053" w:author="Dave Contreras" w:date="2019-07-19T09:29:00Z">
              <w:r w:rsidRPr="00EC45A1">
                <w:rPr>
                  <w:rFonts w:ascii="Calibri" w:eastAsia="Times New Roman" w:hAnsi="Calibri" w:cs="Times New Roman"/>
                  <w:color w:val="000000"/>
                </w:rPr>
                <w:t>Temp</w:t>
              </w:r>
            </w:ins>
          </w:p>
        </w:tc>
        <w:tc>
          <w:tcPr>
            <w:tcW w:w="352" w:type="dxa"/>
            <w:tcBorders>
              <w:top w:val="nil"/>
              <w:left w:val="nil"/>
              <w:bottom w:val="nil"/>
              <w:right w:val="nil"/>
            </w:tcBorders>
            <w:shd w:val="clear" w:color="auto" w:fill="auto"/>
            <w:noWrap/>
            <w:vAlign w:val="bottom"/>
            <w:hideMark/>
          </w:tcPr>
          <w:p w14:paraId="2C952412" w14:textId="77777777" w:rsidR="00EC45A1" w:rsidRPr="00EC45A1" w:rsidRDefault="00EC45A1" w:rsidP="00EC45A1">
            <w:pPr>
              <w:jc w:val="center"/>
              <w:rPr>
                <w:ins w:id="4054" w:author="Dave Contreras" w:date="2019-07-19T09:29:00Z"/>
                <w:rFonts w:ascii="Calibri" w:eastAsia="Times New Roman" w:hAnsi="Calibri" w:cs="Times New Roman"/>
                <w:color w:val="000000"/>
              </w:rPr>
            </w:pPr>
            <w:ins w:id="4055"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70958FAB" w14:textId="77777777" w:rsidR="00EC45A1" w:rsidRPr="00EC45A1" w:rsidRDefault="00EC45A1" w:rsidP="00EC45A1">
            <w:pPr>
              <w:jc w:val="center"/>
              <w:rPr>
                <w:ins w:id="4056" w:author="Dave Contreras" w:date="2019-07-19T09:29:00Z"/>
                <w:rFonts w:ascii="Calibri" w:eastAsia="Times New Roman" w:hAnsi="Calibri" w:cs="Times New Roman"/>
                <w:color w:val="000000"/>
              </w:rPr>
            </w:pPr>
            <w:ins w:id="4057" w:author="Dave Contreras" w:date="2019-07-19T09:29:00Z">
              <w:r w:rsidRPr="00EC45A1">
                <w:rPr>
                  <w:rFonts w:ascii="Calibri" w:eastAsia="Times New Roman" w:hAnsi="Calibri" w:cs="Times New Roman"/>
                  <w:color w:val="000000"/>
                </w:rPr>
                <w:t>0.4217</w:t>
              </w:r>
            </w:ins>
          </w:p>
        </w:tc>
        <w:tc>
          <w:tcPr>
            <w:tcW w:w="1206" w:type="dxa"/>
            <w:tcBorders>
              <w:top w:val="nil"/>
              <w:left w:val="nil"/>
              <w:bottom w:val="nil"/>
              <w:right w:val="nil"/>
            </w:tcBorders>
            <w:shd w:val="clear" w:color="auto" w:fill="auto"/>
            <w:noWrap/>
            <w:vAlign w:val="bottom"/>
            <w:hideMark/>
          </w:tcPr>
          <w:p w14:paraId="34B577C0" w14:textId="77777777" w:rsidR="00EC45A1" w:rsidRPr="00EC45A1" w:rsidRDefault="00EC45A1" w:rsidP="00EC45A1">
            <w:pPr>
              <w:jc w:val="center"/>
              <w:rPr>
                <w:ins w:id="4058" w:author="Dave Contreras" w:date="2019-07-19T09:29:00Z"/>
                <w:rFonts w:ascii="Calibri" w:eastAsia="Times New Roman" w:hAnsi="Calibri" w:cs="Times New Roman"/>
                <w:color w:val="000000"/>
              </w:rPr>
            </w:pPr>
            <w:ins w:id="4059" w:author="Dave Contreras" w:date="2019-07-19T09:29:00Z">
              <w:r w:rsidRPr="00EC45A1">
                <w:rPr>
                  <w:rFonts w:ascii="Calibri" w:eastAsia="Times New Roman" w:hAnsi="Calibri" w:cs="Times New Roman"/>
                  <w:color w:val="000000"/>
                </w:rPr>
                <w:t>0.4217</w:t>
              </w:r>
            </w:ins>
          </w:p>
        </w:tc>
        <w:tc>
          <w:tcPr>
            <w:tcW w:w="1087" w:type="dxa"/>
            <w:tcBorders>
              <w:top w:val="nil"/>
              <w:left w:val="nil"/>
              <w:bottom w:val="nil"/>
              <w:right w:val="nil"/>
            </w:tcBorders>
            <w:shd w:val="clear" w:color="auto" w:fill="auto"/>
            <w:noWrap/>
            <w:vAlign w:val="bottom"/>
            <w:hideMark/>
          </w:tcPr>
          <w:p w14:paraId="30BFD87E" w14:textId="77777777" w:rsidR="00EC45A1" w:rsidRPr="00EC45A1" w:rsidRDefault="00EC45A1" w:rsidP="00EC45A1">
            <w:pPr>
              <w:jc w:val="center"/>
              <w:rPr>
                <w:ins w:id="4060" w:author="Dave Contreras" w:date="2019-07-19T09:29:00Z"/>
                <w:rFonts w:ascii="Calibri" w:eastAsia="Times New Roman" w:hAnsi="Calibri" w:cs="Times New Roman"/>
                <w:color w:val="000000"/>
              </w:rPr>
            </w:pPr>
            <w:ins w:id="4061" w:author="Dave Contreras" w:date="2019-07-19T09:29:00Z">
              <w:r w:rsidRPr="00EC45A1">
                <w:rPr>
                  <w:rFonts w:ascii="Calibri" w:eastAsia="Times New Roman" w:hAnsi="Calibri" w:cs="Times New Roman"/>
                  <w:color w:val="000000"/>
                </w:rPr>
                <w:t>2.2419</w:t>
              </w:r>
            </w:ins>
          </w:p>
        </w:tc>
        <w:tc>
          <w:tcPr>
            <w:tcW w:w="1047" w:type="dxa"/>
            <w:tcBorders>
              <w:top w:val="nil"/>
              <w:left w:val="nil"/>
              <w:bottom w:val="nil"/>
              <w:right w:val="nil"/>
            </w:tcBorders>
            <w:shd w:val="clear" w:color="auto" w:fill="auto"/>
            <w:noWrap/>
            <w:vAlign w:val="bottom"/>
            <w:hideMark/>
          </w:tcPr>
          <w:p w14:paraId="4AE12826" w14:textId="77777777" w:rsidR="00EC45A1" w:rsidRPr="00EC45A1" w:rsidRDefault="00EC45A1" w:rsidP="00EC45A1">
            <w:pPr>
              <w:jc w:val="center"/>
              <w:rPr>
                <w:ins w:id="4062" w:author="Dave Contreras" w:date="2019-07-19T09:29:00Z"/>
                <w:rFonts w:ascii="Calibri" w:eastAsia="Times New Roman" w:hAnsi="Calibri" w:cs="Times New Roman"/>
                <w:color w:val="000000"/>
              </w:rPr>
            </w:pPr>
            <w:ins w:id="4063" w:author="Dave Contreras" w:date="2019-07-19T09:29:00Z">
              <w:r w:rsidRPr="00EC45A1">
                <w:rPr>
                  <w:rFonts w:ascii="Calibri" w:eastAsia="Times New Roman" w:hAnsi="Calibri" w:cs="Times New Roman"/>
                  <w:color w:val="000000"/>
                </w:rPr>
                <w:t>0.02687</w:t>
              </w:r>
            </w:ins>
          </w:p>
        </w:tc>
        <w:tc>
          <w:tcPr>
            <w:tcW w:w="1262" w:type="dxa"/>
            <w:tcBorders>
              <w:top w:val="nil"/>
              <w:left w:val="nil"/>
              <w:bottom w:val="nil"/>
              <w:right w:val="nil"/>
            </w:tcBorders>
            <w:shd w:val="clear" w:color="auto" w:fill="auto"/>
            <w:noWrap/>
            <w:vAlign w:val="bottom"/>
            <w:hideMark/>
          </w:tcPr>
          <w:p w14:paraId="3ACE137F" w14:textId="77777777" w:rsidR="00EC45A1" w:rsidRPr="00EC45A1" w:rsidRDefault="00EC45A1" w:rsidP="00EC45A1">
            <w:pPr>
              <w:jc w:val="center"/>
              <w:rPr>
                <w:ins w:id="4064" w:author="Dave Contreras" w:date="2019-07-19T09:29:00Z"/>
                <w:rFonts w:ascii="Calibri" w:eastAsia="Times New Roman" w:hAnsi="Calibri" w:cs="Times New Roman"/>
                <w:color w:val="000000"/>
              </w:rPr>
            </w:pPr>
            <w:ins w:id="4065" w:author="Dave Contreras" w:date="2019-07-19T09:29:00Z">
              <w:r w:rsidRPr="00EC45A1">
                <w:rPr>
                  <w:rFonts w:ascii="Calibri" w:eastAsia="Times New Roman" w:hAnsi="Calibri" w:cs="Times New Roman"/>
                  <w:color w:val="000000"/>
                </w:rPr>
                <w:t>0.062</w:t>
              </w:r>
            </w:ins>
          </w:p>
        </w:tc>
      </w:tr>
      <w:tr w:rsidR="00EC45A1" w:rsidRPr="00EC45A1" w14:paraId="49874B5E" w14:textId="77777777" w:rsidTr="00EC45A1">
        <w:trPr>
          <w:trHeight w:val="300"/>
          <w:ins w:id="4066" w:author="Dave Contreras" w:date="2019-07-19T09:29:00Z"/>
        </w:trPr>
        <w:tc>
          <w:tcPr>
            <w:tcW w:w="1314" w:type="dxa"/>
            <w:tcBorders>
              <w:top w:val="nil"/>
              <w:left w:val="nil"/>
              <w:bottom w:val="nil"/>
              <w:right w:val="nil"/>
            </w:tcBorders>
            <w:shd w:val="clear" w:color="auto" w:fill="auto"/>
            <w:noWrap/>
            <w:vAlign w:val="bottom"/>
            <w:hideMark/>
          </w:tcPr>
          <w:p w14:paraId="2AB0F6A5" w14:textId="77777777" w:rsidR="00EC45A1" w:rsidRPr="00EC45A1" w:rsidRDefault="00EC45A1" w:rsidP="00EC45A1">
            <w:pPr>
              <w:rPr>
                <w:ins w:id="4067" w:author="Dave Contreras" w:date="2019-07-19T09:29:00Z"/>
                <w:rFonts w:ascii="Calibri" w:eastAsia="Times New Roman" w:hAnsi="Calibri" w:cs="Times New Roman"/>
                <w:color w:val="000000"/>
              </w:rPr>
            </w:pPr>
            <w:proofErr w:type="spellStart"/>
            <w:ins w:id="4068" w:author="Dave Contreras" w:date="2019-07-19T09:29:00Z">
              <w:r w:rsidRPr="00EC45A1">
                <w:rPr>
                  <w:rFonts w:ascii="Calibri" w:eastAsia="Times New Roman" w:hAnsi="Calibri" w:cs="Times New Roman"/>
                  <w:color w:val="000000"/>
                </w:rPr>
                <w:t>SpC</w:t>
              </w:r>
              <w:proofErr w:type="spellEnd"/>
            </w:ins>
          </w:p>
        </w:tc>
        <w:tc>
          <w:tcPr>
            <w:tcW w:w="352" w:type="dxa"/>
            <w:tcBorders>
              <w:top w:val="nil"/>
              <w:left w:val="nil"/>
              <w:bottom w:val="nil"/>
              <w:right w:val="nil"/>
            </w:tcBorders>
            <w:shd w:val="clear" w:color="auto" w:fill="auto"/>
            <w:noWrap/>
            <w:vAlign w:val="bottom"/>
            <w:hideMark/>
          </w:tcPr>
          <w:p w14:paraId="61F2E56A" w14:textId="77777777" w:rsidR="00EC45A1" w:rsidRPr="00EC45A1" w:rsidRDefault="00EC45A1" w:rsidP="00EC45A1">
            <w:pPr>
              <w:jc w:val="center"/>
              <w:rPr>
                <w:ins w:id="4069" w:author="Dave Contreras" w:date="2019-07-19T09:29:00Z"/>
                <w:rFonts w:ascii="Calibri" w:eastAsia="Times New Roman" w:hAnsi="Calibri" w:cs="Times New Roman"/>
                <w:color w:val="000000"/>
              </w:rPr>
            </w:pPr>
            <w:ins w:id="4070"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E580CAB" w14:textId="77777777" w:rsidR="00EC45A1" w:rsidRPr="00EC45A1" w:rsidRDefault="00EC45A1" w:rsidP="00EC45A1">
            <w:pPr>
              <w:jc w:val="center"/>
              <w:rPr>
                <w:ins w:id="4071" w:author="Dave Contreras" w:date="2019-07-19T09:29:00Z"/>
                <w:rFonts w:ascii="Calibri" w:eastAsia="Times New Roman" w:hAnsi="Calibri" w:cs="Times New Roman"/>
                <w:color w:val="000000"/>
              </w:rPr>
            </w:pPr>
            <w:ins w:id="4072" w:author="Dave Contreras" w:date="2019-07-19T09:29:00Z">
              <w:r w:rsidRPr="00EC45A1">
                <w:rPr>
                  <w:rFonts w:ascii="Calibri" w:eastAsia="Times New Roman" w:hAnsi="Calibri" w:cs="Times New Roman"/>
                  <w:color w:val="000000"/>
                </w:rPr>
                <w:t>0.3692</w:t>
              </w:r>
            </w:ins>
          </w:p>
        </w:tc>
        <w:tc>
          <w:tcPr>
            <w:tcW w:w="1206" w:type="dxa"/>
            <w:tcBorders>
              <w:top w:val="nil"/>
              <w:left w:val="nil"/>
              <w:bottom w:val="nil"/>
              <w:right w:val="nil"/>
            </w:tcBorders>
            <w:shd w:val="clear" w:color="auto" w:fill="auto"/>
            <w:noWrap/>
            <w:vAlign w:val="bottom"/>
            <w:hideMark/>
          </w:tcPr>
          <w:p w14:paraId="52EACAF2" w14:textId="77777777" w:rsidR="00EC45A1" w:rsidRPr="00EC45A1" w:rsidRDefault="00EC45A1" w:rsidP="00EC45A1">
            <w:pPr>
              <w:jc w:val="center"/>
              <w:rPr>
                <w:ins w:id="4073" w:author="Dave Contreras" w:date="2019-07-19T09:29:00Z"/>
                <w:rFonts w:ascii="Calibri" w:eastAsia="Times New Roman" w:hAnsi="Calibri" w:cs="Times New Roman"/>
                <w:color w:val="000000"/>
              </w:rPr>
            </w:pPr>
            <w:ins w:id="4074" w:author="Dave Contreras" w:date="2019-07-19T09:29:00Z">
              <w:r w:rsidRPr="00EC45A1">
                <w:rPr>
                  <w:rFonts w:ascii="Calibri" w:eastAsia="Times New Roman" w:hAnsi="Calibri" w:cs="Times New Roman"/>
                  <w:color w:val="000000"/>
                </w:rPr>
                <w:t>0.36921</w:t>
              </w:r>
            </w:ins>
          </w:p>
        </w:tc>
        <w:tc>
          <w:tcPr>
            <w:tcW w:w="1087" w:type="dxa"/>
            <w:tcBorders>
              <w:top w:val="nil"/>
              <w:left w:val="nil"/>
              <w:bottom w:val="nil"/>
              <w:right w:val="nil"/>
            </w:tcBorders>
            <w:shd w:val="clear" w:color="auto" w:fill="auto"/>
            <w:noWrap/>
            <w:vAlign w:val="bottom"/>
            <w:hideMark/>
          </w:tcPr>
          <w:p w14:paraId="1478830E" w14:textId="77777777" w:rsidR="00EC45A1" w:rsidRPr="00EC45A1" w:rsidRDefault="00EC45A1" w:rsidP="00EC45A1">
            <w:pPr>
              <w:jc w:val="center"/>
              <w:rPr>
                <w:ins w:id="4075" w:author="Dave Contreras" w:date="2019-07-19T09:29:00Z"/>
                <w:rFonts w:ascii="Calibri" w:eastAsia="Times New Roman" w:hAnsi="Calibri" w:cs="Times New Roman"/>
                <w:color w:val="000000"/>
              </w:rPr>
            </w:pPr>
            <w:ins w:id="4076" w:author="Dave Contreras" w:date="2019-07-19T09:29:00Z">
              <w:r w:rsidRPr="00EC45A1">
                <w:rPr>
                  <w:rFonts w:ascii="Calibri" w:eastAsia="Times New Roman" w:hAnsi="Calibri" w:cs="Times New Roman"/>
                  <w:color w:val="000000"/>
                </w:rPr>
                <w:t>1.9629</w:t>
              </w:r>
            </w:ins>
          </w:p>
        </w:tc>
        <w:tc>
          <w:tcPr>
            <w:tcW w:w="1047" w:type="dxa"/>
            <w:tcBorders>
              <w:top w:val="nil"/>
              <w:left w:val="nil"/>
              <w:bottom w:val="nil"/>
              <w:right w:val="nil"/>
            </w:tcBorders>
            <w:shd w:val="clear" w:color="auto" w:fill="auto"/>
            <w:noWrap/>
            <w:vAlign w:val="bottom"/>
            <w:hideMark/>
          </w:tcPr>
          <w:p w14:paraId="6E485B18" w14:textId="77777777" w:rsidR="00EC45A1" w:rsidRPr="00EC45A1" w:rsidRDefault="00EC45A1" w:rsidP="00EC45A1">
            <w:pPr>
              <w:jc w:val="center"/>
              <w:rPr>
                <w:ins w:id="4077" w:author="Dave Contreras" w:date="2019-07-19T09:29:00Z"/>
                <w:rFonts w:ascii="Calibri" w:eastAsia="Times New Roman" w:hAnsi="Calibri" w:cs="Times New Roman"/>
                <w:color w:val="000000"/>
              </w:rPr>
            </w:pPr>
            <w:ins w:id="4078" w:author="Dave Contreras" w:date="2019-07-19T09:29:00Z">
              <w:r w:rsidRPr="00EC45A1">
                <w:rPr>
                  <w:rFonts w:ascii="Calibri" w:eastAsia="Times New Roman" w:hAnsi="Calibri" w:cs="Times New Roman"/>
                  <w:color w:val="000000"/>
                </w:rPr>
                <w:t>0.02353</w:t>
              </w:r>
            </w:ins>
          </w:p>
        </w:tc>
        <w:tc>
          <w:tcPr>
            <w:tcW w:w="1262" w:type="dxa"/>
            <w:tcBorders>
              <w:top w:val="nil"/>
              <w:left w:val="nil"/>
              <w:bottom w:val="nil"/>
              <w:right w:val="nil"/>
            </w:tcBorders>
            <w:shd w:val="clear" w:color="auto" w:fill="auto"/>
            <w:noWrap/>
            <w:vAlign w:val="bottom"/>
            <w:hideMark/>
          </w:tcPr>
          <w:p w14:paraId="68DB8B99" w14:textId="77777777" w:rsidR="00EC45A1" w:rsidRPr="00EC45A1" w:rsidRDefault="00EC45A1" w:rsidP="00EC45A1">
            <w:pPr>
              <w:jc w:val="center"/>
              <w:rPr>
                <w:ins w:id="4079" w:author="Dave Contreras" w:date="2019-07-19T09:29:00Z"/>
                <w:rFonts w:ascii="Calibri" w:eastAsia="Times New Roman" w:hAnsi="Calibri" w:cs="Times New Roman"/>
                <w:color w:val="000000"/>
              </w:rPr>
            </w:pPr>
            <w:ins w:id="4080" w:author="Dave Contreras" w:date="2019-07-19T09:29:00Z">
              <w:r w:rsidRPr="00EC45A1">
                <w:rPr>
                  <w:rFonts w:ascii="Calibri" w:eastAsia="Times New Roman" w:hAnsi="Calibri" w:cs="Times New Roman"/>
                  <w:color w:val="000000"/>
                </w:rPr>
                <w:t>0.105</w:t>
              </w:r>
            </w:ins>
          </w:p>
        </w:tc>
      </w:tr>
      <w:tr w:rsidR="00EC45A1" w:rsidRPr="00EC45A1" w14:paraId="27086D01" w14:textId="77777777" w:rsidTr="00EC45A1">
        <w:trPr>
          <w:trHeight w:val="300"/>
          <w:ins w:id="4081" w:author="Dave Contreras" w:date="2019-07-19T09:29:00Z"/>
        </w:trPr>
        <w:tc>
          <w:tcPr>
            <w:tcW w:w="1314" w:type="dxa"/>
            <w:tcBorders>
              <w:top w:val="nil"/>
              <w:left w:val="nil"/>
              <w:bottom w:val="nil"/>
              <w:right w:val="nil"/>
            </w:tcBorders>
            <w:shd w:val="clear" w:color="auto" w:fill="auto"/>
            <w:noWrap/>
            <w:vAlign w:val="bottom"/>
            <w:hideMark/>
          </w:tcPr>
          <w:p w14:paraId="6663265E" w14:textId="77777777" w:rsidR="00EC45A1" w:rsidRPr="00EC45A1" w:rsidRDefault="00EC45A1" w:rsidP="00EC45A1">
            <w:pPr>
              <w:rPr>
                <w:ins w:id="4082" w:author="Dave Contreras" w:date="2019-07-19T09:29:00Z"/>
                <w:rFonts w:ascii="Calibri" w:eastAsia="Times New Roman" w:hAnsi="Calibri" w:cs="Times New Roman"/>
                <w:color w:val="000000"/>
              </w:rPr>
            </w:pPr>
            <w:ins w:id="4083" w:author="Dave Contreras" w:date="2019-07-19T09:29:00Z">
              <w:r w:rsidRPr="00EC45A1">
                <w:rPr>
                  <w:rFonts w:ascii="Calibri" w:eastAsia="Times New Roman" w:hAnsi="Calibri" w:cs="Times New Roman"/>
                  <w:color w:val="000000"/>
                </w:rPr>
                <w:t>Turbidity</w:t>
              </w:r>
            </w:ins>
          </w:p>
        </w:tc>
        <w:tc>
          <w:tcPr>
            <w:tcW w:w="352" w:type="dxa"/>
            <w:tcBorders>
              <w:top w:val="nil"/>
              <w:left w:val="nil"/>
              <w:bottom w:val="nil"/>
              <w:right w:val="nil"/>
            </w:tcBorders>
            <w:shd w:val="clear" w:color="auto" w:fill="auto"/>
            <w:noWrap/>
            <w:vAlign w:val="bottom"/>
            <w:hideMark/>
          </w:tcPr>
          <w:p w14:paraId="04C3E075" w14:textId="77777777" w:rsidR="00EC45A1" w:rsidRPr="00EC45A1" w:rsidRDefault="00EC45A1" w:rsidP="00EC45A1">
            <w:pPr>
              <w:jc w:val="center"/>
              <w:rPr>
                <w:ins w:id="4084" w:author="Dave Contreras" w:date="2019-07-19T09:29:00Z"/>
                <w:rFonts w:ascii="Calibri" w:eastAsia="Times New Roman" w:hAnsi="Calibri" w:cs="Times New Roman"/>
                <w:color w:val="000000"/>
              </w:rPr>
            </w:pPr>
            <w:ins w:id="4085"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986A917" w14:textId="77777777" w:rsidR="00EC45A1" w:rsidRPr="00EC45A1" w:rsidRDefault="00EC45A1" w:rsidP="00EC45A1">
            <w:pPr>
              <w:jc w:val="center"/>
              <w:rPr>
                <w:ins w:id="4086" w:author="Dave Contreras" w:date="2019-07-19T09:29:00Z"/>
                <w:rFonts w:ascii="Calibri" w:eastAsia="Times New Roman" w:hAnsi="Calibri" w:cs="Times New Roman"/>
                <w:color w:val="000000"/>
              </w:rPr>
            </w:pPr>
            <w:ins w:id="4087" w:author="Dave Contreras" w:date="2019-07-19T09:29:00Z">
              <w:r w:rsidRPr="00EC45A1">
                <w:rPr>
                  <w:rFonts w:ascii="Calibri" w:eastAsia="Times New Roman" w:hAnsi="Calibri" w:cs="Times New Roman"/>
                  <w:color w:val="000000"/>
                </w:rPr>
                <w:t>0.1067</w:t>
              </w:r>
            </w:ins>
          </w:p>
        </w:tc>
        <w:tc>
          <w:tcPr>
            <w:tcW w:w="1206" w:type="dxa"/>
            <w:tcBorders>
              <w:top w:val="nil"/>
              <w:left w:val="nil"/>
              <w:bottom w:val="nil"/>
              <w:right w:val="nil"/>
            </w:tcBorders>
            <w:shd w:val="clear" w:color="auto" w:fill="auto"/>
            <w:noWrap/>
            <w:vAlign w:val="bottom"/>
            <w:hideMark/>
          </w:tcPr>
          <w:p w14:paraId="6E11C739" w14:textId="77777777" w:rsidR="00EC45A1" w:rsidRPr="00EC45A1" w:rsidRDefault="00EC45A1" w:rsidP="00EC45A1">
            <w:pPr>
              <w:jc w:val="center"/>
              <w:rPr>
                <w:ins w:id="4088" w:author="Dave Contreras" w:date="2019-07-19T09:29:00Z"/>
                <w:rFonts w:ascii="Calibri" w:eastAsia="Times New Roman" w:hAnsi="Calibri" w:cs="Times New Roman"/>
                <w:color w:val="000000"/>
              </w:rPr>
            </w:pPr>
            <w:ins w:id="4089" w:author="Dave Contreras" w:date="2019-07-19T09:29:00Z">
              <w:r w:rsidRPr="00EC45A1">
                <w:rPr>
                  <w:rFonts w:ascii="Calibri" w:eastAsia="Times New Roman" w:hAnsi="Calibri" w:cs="Times New Roman"/>
                  <w:color w:val="000000"/>
                </w:rPr>
                <w:t>0.10669</w:t>
              </w:r>
            </w:ins>
          </w:p>
        </w:tc>
        <w:tc>
          <w:tcPr>
            <w:tcW w:w="1087" w:type="dxa"/>
            <w:tcBorders>
              <w:top w:val="nil"/>
              <w:left w:val="nil"/>
              <w:bottom w:val="nil"/>
              <w:right w:val="nil"/>
            </w:tcBorders>
            <w:shd w:val="clear" w:color="auto" w:fill="auto"/>
            <w:noWrap/>
            <w:vAlign w:val="bottom"/>
            <w:hideMark/>
          </w:tcPr>
          <w:p w14:paraId="3B14B6D1" w14:textId="77777777" w:rsidR="00EC45A1" w:rsidRPr="00EC45A1" w:rsidRDefault="00EC45A1" w:rsidP="00EC45A1">
            <w:pPr>
              <w:jc w:val="center"/>
              <w:rPr>
                <w:ins w:id="4090" w:author="Dave Contreras" w:date="2019-07-19T09:29:00Z"/>
                <w:rFonts w:ascii="Calibri" w:eastAsia="Times New Roman" w:hAnsi="Calibri" w:cs="Times New Roman"/>
                <w:color w:val="000000"/>
              </w:rPr>
            </w:pPr>
            <w:ins w:id="4091" w:author="Dave Contreras" w:date="2019-07-19T09:29:00Z">
              <w:r w:rsidRPr="00EC45A1">
                <w:rPr>
                  <w:rFonts w:ascii="Calibri" w:eastAsia="Times New Roman" w:hAnsi="Calibri" w:cs="Times New Roman"/>
                  <w:color w:val="000000"/>
                </w:rPr>
                <w:t>0.5672</w:t>
              </w:r>
            </w:ins>
          </w:p>
        </w:tc>
        <w:tc>
          <w:tcPr>
            <w:tcW w:w="1047" w:type="dxa"/>
            <w:tcBorders>
              <w:top w:val="nil"/>
              <w:left w:val="nil"/>
              <w:bottom w:val="nil"/>
              <w:right w:val="nil"/>
            </w:tcBorders>
            <w:shd w:val="clear" w:color="auto" w:fill="auto"/>
            <w:noWrap/>
            <w:vAlign w:val="bottom"/>
            <w:hideMark/>
          </w:tcPr>
          <w:p w14:paraId="24B632FD" w14:textId="77777777" w:rsidR="00EC45A1" w:rsidRPr="00EC45A1" w:rsidRDefault="00EC45A1" w:rsidP="00EC45A1">
            <w:pPr>
              <w:jc w:val="center"/>
              <w:rPr>
                <w:ins w:id="4092" w:author="Dave Contreras" w:date="2019-07-19T09:29:00Z"/>
                <w:rFonts w:ascii="Calibri" w:eastAsia="Times New Roman" w:hAnsi="Calibri" w:cs="Times New Roman"/>
                <w:color w:val="000000"/>
              </w:rPr>
            </w:pPr>
            <w:ins w:id="4093" w:author="Dave Contreras" w:date="2019-07-19T09:29:00Z">
              <w:r w:rsidRPr="00EC45A1">
                <w:rPr>
                  <w:rFonts w:ascii="Calibri" w:eastAsia="Times New Roman" w:hAnsi="Calibri" w:cs="Times New Roman"/>
                  <w:color w:val="000000"/>
                </w:rPr>
                <w:t>0.0068</w:t>
              </w:r>
            </w:ins>
          </w:p>
        </w:tc>
        <w:tc>
          <w:tcPr>
            <w:tcW w:w="1262" w:type="dxa"/>
            <w:tcBorders>
              <w:top w:val="nil"/>
              <w:left w:val="nil"/>
              <w:bottom w:val="nil"/>
              <w:right w:val="nil"/>
            </w:tcBorders>
            <w:shd w:val="clear" w:color="auto" w:fill="auto"/>
            <w:noWrap/>
            <w:vAlign w:val="bottom"/>
            <w:hideMark/>
          </w:tcPr>
          <w:p w14:paraId="7CCEDD30" w14:textId="77777777" w:rsidR="00EC45A1" w:rsidRPr="00EC45A1" w:rsidRDefault="00EC45A1" w:rsidP="00EC45A1">
            <w:pPr>
              <w:jc w:val="center"/>
              <w:rPr>
                <w:ins w:id="4094" w:author="Dave Contreras" w:date="2019-07-19T09:29:00Z"/>
                <w:rFonts w:ascii="Calibri" w:eastAsia="Times New Roman" w:hAnsi="Calibri" w:cs="Times New Roman"/>
                <w:color w:val="000000"/>
              </w:rPr>
            </w:pPr>
            <w:ins w:id="4095" w:author="Dave Contreras" w:date="2019-07-19T09:29:00Z">
              <w:r w:rsidRPr="00EC45A1">
                <w:rPr>
                  <w:rFonts w:ascii="Calibri" w:eastAsia="Times New Roman" w:hAnsi="Calibri" w:cs="Times New Roman"/>
                  <w:color w:val="000000"/>
                </w:rPr>
                <w:t>0.719</w:t>
              </w:r>
            </w:ins>
          </w:p>
        </w:tc>
      </w:tr>
      <w:tr w:rsidR="00EC45A1" w:rsidRPr="00EC45A1" w14:paraId="19E29349" w14:textId="77777777" w:rsidTr="00EC45A1">
        <w:trPr>
          <w:trHeight w:val="300"/>
          <w:ins w:id="4096" w:author="Dave Contreras" w:date="2019-07-19T09:29:00Z"/>
        </w:trPr>
        <w:tc>
          <w:tcPr>
            <w:tcW w:w="1314" w:type="dxa"/>
            <w:tcBorders>
              <w:top w:val="nil"/>
              <w:left w:val="nil"/>
              <w:bottom w:val="nil"/>
              <w:right w:val="nil"/>
            </w:tcBorders>
            <w:shd w:val="clear" w:color="auto" w:fill="auto"/>
            <w:noWrap/>
            <w:vAlign w:val="bottom"/>
            <w:hideMark/>
          </w:tcPr>
          <w:p w14:paraId="094A8EDE" w14:textId="77777777" w:rsidR="00EC45A1" w:rsidRPr="00EC45A1" w:rsidRDefault="00EC45A1" w:rsidP="00EC45A1">
            <w:pPr>
              <w:rPr>
                <w:ins w:id="4097" w:author="Dave Contreras" w:date="2019-07-19T09:29:00Z"/>
                <w:rFonts w:ascii="Calibri" w:eastAsia="Times New Roman" w:hAnsi="Calibri" w:cs="Times New Roman"/>
                <w:color w:val="000000"/>
              </w:rPr>
            </w:pPr>
            <w:ins w:id="4098" w:author="Dave Contreras" w:date="2019-07-19T09:29:00Z">
              <w:r w:rsidRPr="00EC45A1">
                <w:rPr>
                  <w:rFonts w:ascii="Calibri" w:eastAsia="Times New Roman" w:hAnsi="Calibri" w:cs="Times New Roman"/>
                  <w:color w:val="000000"/>
                </w:rPr>
                <w:t>Residuals</w:t>
              </w:r>
            </w:ins>
          </w:p>
        </w:tc>
        <w:tc>
          <w:tcPr>
            <w:tcW w:w="352" w:type="dxa"/>
            <w:tcBorders>
              <w:top w:val="nil"/>
              <w:left w:val="nil"/>
              <w:bottom w:val="nil"/>
              <w:right w:val="nil"/>
            </w:tcBorders>
            <w:shd w:val="clear" w:color="auto" w:fill="auto"/>
            <w:noWrap/>
            <w:vAlign w:val="bottom"/>
            <w:hideMark/>
          </w:tcPr>
          <w:p w14:paraId="0C57836A" w14:textId="77777777" w:rsidR="00EC45A1" w:rsidRPr="00EC45A1" w:rsidRDefault="00EC45A1" w:rsidP="00EC45A1">
            <w:pPr>
              <w:jc w:val="center"/>
              <w:rPr>
                <w:ins w:id="4099" w:author="Dave Contreras" w:date="2019-07-19T09:29:00Z"/>
                <w:rFonts w:ascii="Calibri" w:eastAsia="Times New Roman" w:hAnsi="Calibri" w:cs="Times New Roman"/>
                <w:color w:val="000000"/>
              </w:rPr>
            </w:pPr>
            <w:ins w:id="4100" w:author="Dave Contreras" w:date="2019-07-19T09:29:00Z">
              <w:r w:rsidRPr="00EC45A1">
                <w:rPr>
                  <w:rFonts w:ascii="Calibri" w:eastAsia="Times New Roman" w:hAnsi="Calibri" w:cs="Times New Roman"/>
                  <w:color w:val="000000"/>
                </w:rPr>
                <w:t>47</w:t>
              </w:r>
            </w:ins>
          </w:p>
        </w:tc>
        <w:tc>
          <w:tcPr>
            <w:tcW w:w="1452" w:type="dxa"/>
            <w:tcBorders>
              <w:top w:val="nil"/>
              <w:left w:val="nil"/>
              <w:bottom w:val="nil"/>
              <w:right w:val="nil"/>
            </w:tcBorders>
            <w:shd w:val="clear" w:color="auto" w:fill="auto"/>
            <w:noWrap/>
            <w:vAlign w:val="bottom"/>
            <w:hideMark/>
          </w:tcPr>
          <w:p w14:paraId="145925CB" w14:textId="77777777" w:rsidR="00EC45A1" w:rsidRPr="00EC45A1" w:rsidRDefault="00EC45A1" w:rsidP="00EC45A1">
            <w:pPr>
              <w:jc w:val="center"/>
              <w:rPr>
                <w:ins w:id="4101" w:author="Dave Contreras" w:date="2019-07-19T09:29:00Z"/>
                <w:rFonts w:ascii="Calibri" w:eastAsia="Times New Roman" w:hAnsi="Calibri" w:cs="Times New Roman"/>
                <w:color w:val="000000"/>
              </w:rPr>
            </w:pPr>
            <w:ins w:id="4102" w:author="Dave Contreras" w:date="2019-07-19T09:29:00Z">
              <w:r w:rsidRPr="00EC45A1">
                <w:rPr>
                  <w:rFonts w:ascii="Calibri" w:eastAsia="Times New Roman" w:hAnsi="Calibri" w:cs="Times New Roman"/>
                  <w:color w:val="000000"/>
                </w:rPr>
                <w:t>8.8406</w:t>
              </w:r>
            </w:ins>
          </w:p>
        </w:tc>
        <w:tc>
          <w:tcPr>
            <w:tcW w:w="1206" w:type="dxa"/>
            <w:tcBorders>
              <w:top w:val="nil"/>
              <w:left w:val="nil"/>
              <w:bottom w:val="nil"/>
              <w:right w:val="nil"/>
            </w:tcBorders>
            <w:shd w:val="clear" w:color="auto" w:fill="auto"/>
            <w:noWrap/>
            <w:vAlign w:val="bottom"/>
            <w:hideMark/>
          </w:tcPr>
          <w:p w14:paraId="3B0B9DA2" w14:textId="77777777" w:rsidR="00EC45A1" w:rsidRPr="00EC45A1" w:rsidRDefault="00EC45A1" w:rsidP="00EC45A1">
            <w:pPr>
              <w:jc w:val="center"/>
              <w:rPr>
                <w:ins w:id="4103" w:author="Dave Contreras" w:date="2019-07-19T09:29:00Z"/>
                <w:rFonts w:ascii="Calibri" w:eastAsia="Times New Roman" w:hAnsi="Calibri" w:cs="Times New Roman"/>
                <w:color w:val="000000"/>
              </w:rPr>
            </w:pPr>
            <w:ins w:id="4104" w:author="Dave Contreras" w:date="2019-07-19T09:29:00Z">
              <w:r w:rsidRPr="00EC45A1">
                <w:rPr>
                  <w:rFonts w:ascii="Calibri" w:eastAsia="Times New Roman" w:hAnsi="Calibri" w:cs="Times New Roman"/>
                  <w:color w:val="000000"/>
                </w:rPr>
                <w:t>0.1881</w:t>
              </w:r>
            </w:ins>
          </w:p>
        </w:tc>
        <w:tc>
          <w:tcPr>
            <w:tcW w:w="1087" w:type="dxa"/>
            <w:tcBorders>
              <w:top w:val="nil"/>
              <w:left w:val="nil"/>
              <w:bottom w:val="nil"/>
              <w:right w:val="nil"/>
            </w:tcBorders>
            <w:shd w:val="clear" w:color="auto" w:fill="auto"/>
            <w:noWrap/>
            <w:vAlign w:val="bottom"/>
            <w:hideMark/>
          </w:tcPr>
          <w:p w14:paraId="47AB353B" w14:textId="77777777" w:rsidR="00EC45A1" w:rsidRPr="00EC45A1" w:rsidRDefault="00EC45A1" w:rsidP="00EC45A1">
            <w:pPr>
              <w:jc w:val="center"/>
              <w:rPr>
                <w:ins w:id="4105"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0E25E90F" w14:textId="77777777" w:rsidR="00EC45A1" w:rsidRPr="00EC45A1" w:rsidRDefault="00EC45A1" w:rsidP="00EC45A1">
            <w:pPr>
              <w:jc w:val="center"/>
              <w:rPr>
                <w:ins w:id="4106" w:author="Dave Contreras" w:date="2019-07-19T09:29:00Z"/>
                <w:rFonts w:ascii="Calibri" w:eastAsia="Times New Roman" w:hAnsi="Calibri" w:cs="Times New Roman"/>
                <w:color w:val="000000"/>
              </w:rPr>
            </w:pPr>
            <w:ins w:id="4107" w:author="Dave Contreras" w:date="2019-07-19T09:29:00Z">
              <w:r w:rsidRPr="00EC45A1">
                <w:rPr>
                  <w:rFonts w:ascii="Calibri" w:eastAsia="Times New Roman" w:hAnsi="Calibri" w:cs="Times New Roman"/>
                  <w:color w:val="000000"/>
                </w:rPr>
                <w:t>0.56333</w:t>
              </w:r>
            </w:ins>
          </w:p>
        </w:tc>
        <w:tc>
          <w:tcPr>
            <w:tcW w:w="1262" w:type="dxa"/>
            <w:tcBorders>
              <w:top w:val="nil"/>
              <w:left w:val="nil"/>
              <w:bottom w:val="nil"/>
              <w:right w:val="nil"/>
            </w:tcBorders>
            <w:shd w:val="clear" w:color="auto" w:fill="auto"/>
            <w:noWrap/>
            <w:vAlign w:val="bottom"/>
            <w:hideMark/>
          </w:tcPr>
          <w:p w14:paraId="5F6AA902" w14:textId="77777777" w:rsidR="00EC45A1" w:rsidRPr="00EC45A1" w:rsidRDefault="00EC45A1" w:rsidP="00EC45A1">
            <w:pPr>
              <w:jc w:val="center"/>
              <w:rPr>
                <w:ins w:id="4108" w:author="Dave Contreras" w:date="2019-07-19T09:29:00Z"/>
                <w:rFonts w:ascii="Calibri" w:eastAsia="Times New Roman" w:hAnsi="Calibri" w:cs="Times New Roman"/>
                <w:color w:val="000000"/>
              </w:rPr>
            </w:pPr>
          </w:p>
        </w:tc>
      </w:tr>
      <w:tr w:rsidR="00EC45A1" w:rsidRPr="00EC45A1" w14:paraId="43A903A9" w14:textId="77777777" w:rsidTr="00EC45A1">
        <w:trPr>
          <w:trHeight w:val="300"/>
          <w:ins w:id="4109" w:author="Dave Contreras" w:date="2019-07-19T09:29:00Z"/>
        </w:trPr>
        <w:tc>
          <w:tcPr>
            <w:tcW w:w="1314" w:type="dxa"/>
            <w:tcBorders>
              <w:top w:val="nil"/>
              <w:left w:val="nil"/>
              <w:bottom w:val="nil"/>
              <w:right w:val="nil"/>
            </w:tcBorders>
            <w:shd w:val="clear" w:color="auto" w:fill="auto"/>
            <w:noWrap/>
            <w:vAlign w:val="bottom"/>
            <w:hideMark/>
          </w:tcPr>
          <w:p w14:paraId="24391E07" w14:textId="77777777" w:rsidR="00EC45A1" w:rsidRPr="00EC45A1" w:rsidRDefault="00EC45A1" w:rsidP="00EC45A1">
            <w:pPr>
              <w:rPr>
                <w:ins w:id="4110" w:author="Dave Contreras" w:date="2019-07-19T09:29:00Z"/>
                <w:rFonts w:ascii="Calibri" w:eastAsia="Times New Roman" w:hAnsi="Calibri" w:cs="Times New Roman"/>
                <w:color w:val="000000"/>
              </w:rPr>
            </w:pPr>
            <w:ins w:id="4111" w:author="Dave Contreras" w:date="2019-07-19T09:29:00Z">
              <w:r w:rsidRPr="00EC45A1">
                <w:rPr>
                  <w:rFonts w:ascii="Calibri" w:eastAsia="Times New Roman" w:hAnsi="Calibri" w:cs="Times New Roman"/>
                  <w:color w:val="000000"/>
                </w:rPr>
                <w:t>Total</w:t>
              </w:r>
            </w:ins>
          </w:p>
        </w:tc>
        <w:tc>
          <w:tcPr>
            <w:tcW w:w="352" w:type="dxa"/>
            <w:tcBorders>
              <w:top w:val="nil"/>
              <w:left w:val="nil"/>
              <w:bottom w:val="nil"/>
              <w:right w:val="nil"/>
            </w:tcBorders>
            <w:shd w:val="clear" w:color="auto" w:fill="auto"/>
            <w:noWrap/>
            <w:vAlign w:val="bottom"/>
            <w:hideMark/>
          </w:tcPr>
          <w:p w14:paraId="3E41C976" w14:textId="77777777" w:rsidR="00EC45A1" w:rsidRPr="00EC45A1" w:rsidRDefault="00EC45A1" w:rsidP="00EC45A1">
            <w:pPr>
              <w:jc w:val="center"/>
              <w:rPr>
                <w:ins w:id="4112" w:author="Dave Contreras" w:date="2019-07-19T09:29:00Z"/>
                <w:rFonts w:ascii="Calibri" w:eastAsia="Times New Roman" w:hAnsi="Calibri" w:cs="Times New Roman"/>
                <w:color w:val="000000"/>
              </w:rPr>
            </w:pPr>
            <w:ins w:id="4113" w:author="Dave Contreras" w:date="2019-07-19T09:29:00Z">
              <w:r w:rsidRPr="00EC45A1">
                <w:rPr>
                  <w:rFonts w:ascii="Calibri" w:eastAsia="Times New Roman" w:hAnsi="Calibri" w:cs="Times New Roman"/>
                  <w:color w:val="000000"/>
                </w:rPr>
                <w:t>53</w:t>
              </w:r>
            </w:ins>
          </w:p>
        </w:tc>
        <w:tc>
          <w:tcPr>
            <w:tcW w:w="1452" w:type="dxa"/>
            <w:tcBorders>
              <w:top w:val="nil"/>
              <w:left w:val="nil"/>
              <w:bottom w:val="nil"/>
              <w:right w:val="nil"/>
            </w:tcBorders>
            <w:shd w:val="clear" w:color="auto" w:fill="auto"/>
            <w:noWrap/>
            <w:vAlign w:val="bottom"/>
            <w:hideMark/>
          </w:tcPr>
          <w:p w14:paraId="7CDA8250" w14:textId="77777777" w:rsidR="00EC45A1" w:rsidRPr="00EC45A1" w:rsidRDefault="00EC45A1" w:rsidP="00EC45A1">
            <w:pPr>
              <w:jc w:val="center"/>
              <w:rPr>
                <w:ins w:id="4114" w:author="Dave Contreras" w:date="2019-07-19T09:29:00Z"/>
                <w:rFonts w:ascii="Calibri" w:eastAsia="Times New Roman" w:hAnsi="Calibri" w:cs="Times New Roman"/>
                <w:color w:val="000000"/>
              </w:rPr>
            </w:pPr>
            <w:ins w:id="4115" w:author="Dave Contreras" w:date="2019-07-19T09:29:00Z">
              <w:r w:rsidRPr="00EC45A1">
                <w:rPr>
                  <w:rFonts w:ascii="Calibri" w:eastAsia="Times New Roman" w:hAnsi="Calibri" w:cs="Times New Roman"/>
                  <w:color w:val="000000"/>
                </w:rPr>
                <w:t>15.6936</w:t>
              </w:r>
            </w:ins>
          </w:p>
        </w:tc>
        <w:tc>
          <w:tcPr>
            <w:tcW w:w="1206" w:type="dxa"/>
            <w:tcBorders>
              <w:top w:val="nil"/>
              <w:left w:val="nil"/>
              <w:bottom w:val="nil"/>
              <w:right w:val="nil"/>
            </w:tcBorders>
            <w:shd w:val="clear" w:color="auto" w:fill="auto"/>
            <w:noWrap/>
            <w:vAlign w:val="bottom"/>
            <w:hideMark/>
          </w:tcPr>
          <w:p w14:paraId="65C63E15" w14:textId="77777777" w:rsidR="00EC45A1" w:rsidRPr="00EC45A1" w:rsidRDefault="00EC45A1" w:rsidP="00EC45A1">
            <w:pPr>
              <w:jc w:val="center"/>
              <w:rPr>
                <w:ins w:id="4116" w:author="Dave Contreras" w:date="2019-07-19T09:29:00Z"/>
                <w:rFonts w:ascii="Calibri" w:eastAsia="Times New Roman" w:hAnsi="Calibri" w:cs="Times New Roman"/>
                <w:color w:val="000000"/>
              </w:rPr>
            </w:pPr>
          </w:p>
        </w:tc>
        <w:tc>
          <w:tcPr>
            <w:tcW w:w="1087" w:type="dxa"/>
            <w:tcBorders>
              <w:top w:val="nil"/>
              <w:left w:val="nil"/>
              <w:bottom w:val="nil"/>
              <w:right w:val="nil"/>
            </w:tcBorders>
            <w:shd w:val="clear" w:color="auto" w:fill="auto"/>
            <w:noWrap/>
            <w:vAlign w:val="bottom"/>
            <w:hideMark/>
          </w:tcPr>
          <w:p w14:paraId="014891C3" w14:textId="77777777" w:rsidR="00EC45A1" w:rsidRPr="00EC45A1" w:rsidRDefault="00EC45A1" w:rsidP="00EC45A1">
            <w:pPr>
              <w:jc w:val="center"/>
              <w:rPr>
                <w:ins w:id="4117"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580C890E" w14:textId="77777777" w:rsidR="00EC45A1" w:rsidRPr="00EC45A1" w:rsidRDefault="00EC45A1" w:rsidP="00EC45A1">
            <w:pPr>
              <w:jc w:val="center"/>
              <w:rPr>
                <w:ins w:id="4118" w:author="Dave Contreras" w:date="2019-07-19T09:29:00Z"/>
                <w:rFonts w:ascii="Calibri" w:eastAsia="Times New Roman" w:hAnsi="Calibri" w:cs="Times New Roman"/>
                <w:color w:val="000000"/>
              </w:rPr>
            </w:pPr>
            <w:ins w:id="4119"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73F2C629" w14:textId="77777777" w:rsidR="00EC45A1" w:rsidRPr="00EC45A1" w:rsidRDefault="00EC45A1" w:rsidP="00EC45A1">
            <w:pPr>
              <w:jc w:val="center"/>
              <w:rPr>
                <w:ins w:id="4120" w:author="Dave Contreras" w:date="2019-07-19T09:29:00Z"/>
                <w:rFonts w:ascii="Calibri" w:eastAsia="Times New Roman" w:hAnsi="Calibri" w:cs="Times New Roman"/>
                <w:color w:val="000000"/>
              </w:rPr>
            </w:pPr>
          </w:p>
        </w:tc>
      </w:tr>
    </w:tbl>
    <w:p w14:paraId="02476CA3" w14:textId="77777777" w:rsidR="00065849" w:rsidRDefault="00065849" w:rsidP="00FC7916">
      <w:pPr>
        <w:rPr>
          <w:ins w:id="4121" w:author="Dave Contreras" w:date="2019-07-19T10:29:00Z"/>
        </w:rPr>
      </w:pPr>
    </w:p>
    <w:p w14:paraId="1305C60C" w14:textId="77777777" w:rsidR="00065849" w:rsidRDefault="00065849" w:rsidP="00FC7916">
      <w:pPr>
        <w:rPr>
          <w:ins w:id="4122" w:author="Dave Contreras" w:date="2019-07-19T10:29:00Z"/>
        </w:rPr>
      </w:pPr>
    </w:p>
    <w:p w14:paraId="72EA13A5" w14:textId="2A674043" w:rsidR="00020EB4" w:rsidRDefault="00776480" w:rsidP="00FC7916">
      <w:pPr>
        <w:rPr>
          <w:ins w:id="4123" w:author="Dave Contreras" w:date="2019-07-19T09:47:00Z"/>
        </w:rPr>
      </w:pPr>
      <w:ins w:id="4124" w:author="Dave Contreras" w:date="2019-07-19T10:24:00Z">
        <w:del w:id="4125" w:author="Dave Contreras" w:date="2019-07-23T13:34:00Z">
          <w:r w:rsidDel="001862DF">
            <w:rPr>
              <w:noProof/>
            </w:rPr>
            <w:drawing>
              <wp:inline distT="0" distB="0" distL="0" distR="0" wp14:anchorId="6E2D3C40" wp14:editId="56191079">
                <wp:extent cx="5981700" cy="5091475"/>
                <wp:effectExtent l="0" t="0" r="0" b="0"/>
                <wp:docPr id="3468" name="Picture 34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 name="STN Stacked Chart1.png"/>
                        <pic:cNvPicPr/>
                      </pic:nvPicPr>
                      <pic:blipFill>
                        <a:blip r:embed="rId66">
                          <a:extLst>
                            <a:ext uri="{28A0092B-C50C-407E-A947-70E740481C1C}">
                              <a14:useLocalDpi xmlns:a14="http://schemas.microsoft.com/office/drawing/2010/main" val="0"/>
                            </a:ext>
                          </a:extLst>
                        </a:blip>
                        <a:stretch>
                          <a:fillRect/>
                        </a:stretch>
                      </pic:blipFill>
                      <pic:spPr>
                        <a:xfrm>
                          <a:off x="0" y="0"/>
                          <a:ext cx="5990046" cy="5098579"/>
                        </a:xfrm>
                        <a:prstGeom prst="rect">
                          <a:avLst/>
                        </a:prstGeom>
                      </pic:spPr>
                    </pic:pic>
                  </a:graphicData>
                </a:graphic>
              </wp:inline>
            </w:drawing>
          </w:r>
        </w:del>
      </w:ins>
    </w:p>
    <w:p w14:paraId="60B7C729" w14:textId="1A99CC66" w:rsidR="00F00930" w:rsidRDefault="00F00930" w:rsidP="00FC7916">
      <w:pPr>
        <w:rPr>
          <w:ins w:id="4126" w:author="Dave Contreras" w:date="2019-07-19T10:23:00Z"/>
        </w:rPr>
      </w:pPr>
      <w:ins w:id="4127" w:author="Dave Contreras" w:date="2019-07-19T09:47:00Z">
        <w:del w:id="4128" w:author="Dave Contreras" w:date="2019-07-23T13:34:00Z">
          <w:r w:rsidDel="001862DF">
            <w:rPr>
              <w:noProof/>
            </w:rPr>
            <w:drawing>
              <wp:inline distT="0" distB="0" distL="0" distR="0" wp14:anchorId="438FD200" wp14:editId="194321C0">
                <wp:extent cx="6000750" cy="5225654"/>
                <wp:effectExtent l="0" t="0" r="0" b="0"/>
                <wp:docPr id="3467" name="Picture 34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 name="STN Stacked Chart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27756" cy="5249172"/>
                        </a:xfrm>
                        <a:prstGeom prst="rect">
                          <a:avLst/>
                        </a:prstGeom>
                      </pic:spPr>
                    </pic:pic>
                  </a:graphicData>
                </a:graphic>
              </wp:inline>
            </w:drawing>
          </w:r>
        </w:del>
      </w:ins>
    </w:p>
    <w:p w14:paraId="47432488" w14:textId="2F74530C" w:rsidR="00FC7916" w:rsidRDefault="00990905" w:rsidP="006876AE">
      <w:pPr>
        <w:pStyle w:val="Caption"/>
        <w:rPr>
          <w:ins w:id="4129" w:author="Dave Contreras" w:date="2019-07-19T10:31:00Z"/>
        </w:rPr>
      </w:pPr>
      <w:bookmarkStart w:id="4130" w:name="_Ref14424663"/>
      <w:ins w:id="4131" w:author="Dave Contreras" w:date="2019-07-19T10:24:00Z">
        <w:r>
          <w:t xml:space="preserve">Figure </w:t>
        </w:r>
        <w:r>
          <w:fldChar w:fldCharType="begin"/>
        </w:r>
        <w:r>
          <w:instrText xml:space="preserve"> SEQ Figure \* ARABIC </w:instrText>
        </w:r>
      </w:ins>
      <w:r>
        <w:fldChar w:fldCharType="separate"/>
      </w:r>
      <w:ins w:id="4132" w:author="Dave Contreras" w:date="2019-07-24T07:13:00Z">
        <w:r w:rsidR="00F77CC9">
          <w:rPr>
            <w:noProof/>
          </w:rPr>
          <w:t>25</w:t>
        </w:r>
      </w:ins>
      <w:ins w:id="4133" w:author="Dave Contreras" w:date="2019-07-19T10:24:00Z">
        <w:r>
          <w:fldChar w:fldCharType="end"/>
        </w:r>
        <w:bookmarkEnd w:id="4130"/>
        <w:r>
          <w:t xml:space="preserve">. </w:t>
        </w:r>
      </w:ins>
      <w:ins w:id="4134" w:author="Dave Contreras" w:date="2019-07-19T10:25:00Z">
        <w:r w:rsidR="0064748A">
          <w:t xml:space="preserve">The </w:t>
        </w:r>
      </w:ins>
      <w:ins w:id="4135" w:author="Dave Contreras" w:date="2019-07-19T10:26:00Z">
        <w:r w:rsidR="00C749AD">
          <w:t>percent</w:t>
        </w:r>
      </w:ins>
      <w:ins w:id="4136" w:author="Dave Contreras" w:date="2019-07-19T10:25:00Z">
        <w:r w:rsidR="0064748A">
          <w:t xml:space="preserve"> relative </w:t>
        </w:r>
        <w:proofErr w:type="spellStart"/>
        <w:r w:rsidR="0064748A">
          <w:t>cpue</w:t>
        </w:r>
      </w:ins>
      <w:proofErr w:type="spellEnd"/>
      <w:ins w:id="4137" w:author="Dave Contreras" w:date="2019-07-19T10:27:00Z">
        <w:r w:rsidR="007739E0">
          <w:t xml:space="preserve"> (</w:t>
        </w:r>
        <w:r w:rsidR="00E85A61">
          <w:t># of fish species/10,000 m</w:t>
        </w:r>
      </w:ins>
      <w:ins w:id="4138" w:author="Dave Contreras" w:date="2019-07-19T10:28:00Z">
        <w:r w:rsidR="00E85A61">
          <w:t>³)</w:t>
        </w:r>
      </w:ins>
      <w:ins w:id="4139" w:author="Dave Contreras" w:date="2019-07-19T10:25:00Z">
        <w:r w:rsidR="0064748A">
          <w:t xml:space="preserve"> of fish species </w:t>
        </w:r>
      </w:ins>
      <w:ins w:id="4140" w:author="Dave Contreras" w:date="2019-07-19T10:26:00Z">
        <w:r w:rsidR="00C749AD">
          <w:t>in and around wetlands</w:t>
        </w:r>
      </w:ins>
      <w:ins w:id="4141" w:author="Dave Contreras" w:date="2019-07-22T08:37:00Z">
        <w:r w:rsidR="00151A5A">
          <w:t xml:space="preserve"> during </w:t>
        </w:r>
        <w:proofErr w:type="spellStart"/>
        <w:r w:rsidR="00151A5A">
          <w:t>jun-aug</w:t>
        </w:r>
        <w:proofErr w:type="spellEnd"/>
        <w:r w:rsidR="00151A5A">
          <w:t xml:space="preserve"> of 2017-2018</w:t>
        </w:r>
      </w:ins>
      <w:ins w:id="4142" w:author="Dave Contreras" w:date="2019-07-19T10:26:00Z">
        <w:r w:rsidR="00C749AD">
          <w:t>.</w:t>
        </w:r>
      </w:ins>
      <w:ins w:id="4143" w:author="Dave Contreras" w:date="2019-07-19T10:25:00Z">
        <w:r w:rsidR="0064748A">
          <w:t xml:space="preserve"> </w:t>
        </w:r>
      </w:ins>
    </w:p>
    <w:p w14:paraId="095178A7" w14:textId="147C9267" w:rsidR="006876AE" w:rsidRDefault="006876AE" w:rsidP="006876AE">
      <w:pPr>
        <w:rPr>
          <w:ins w:id="4144" w:author="Dave Contreras" w:date="2019-07-19T10:31:00Z"/>
        </w:rPr>
      </w:pPr>
    </w:p>
    <w:p w14:paraId="01218A40" w14:textId="48778F11" w:rsidR="003A36C1" w:rsidRDefault="003A36C1" w:rsidP="003A36C1">
      <w:pPr>
        <w:rPr>
          <w:ins w:id="4145" w:author="Dave Contreras" w:date="2019-07-19T10:39:00Z"/>
        </w:rPr>
      </w:pPr>
      <w:ins w:id="4146" w:author="Dave Contreras" w:date="2019-07-19T10:39:00Z">
        <w:r w:rsidRPr="000B3A1F">
          <w:t>All three Kolmogorov-Smirnov tests showed significant differences of fish lengths between all three gear types</w:t>
        </w:r>
      </w:ins>
      <w:ins w:id="4147" w:author="Dave Contreras" w:date="2019-07-22T06:29:00Z">
        <w:r w:rsidR="000B3A1F">
          <w:t xml:space="preserve"> (</w:t>
        </w:r>
      </w:ins>
      <w:ins w:id="4148" w:author="Dave Contreras" w:date="2019-07-22T06:30:00Z">
        <w:r w:rsidR="000B3A1F">
          <w:fldChar w:fldCharType="begin"/>
        </w:r>
        <w:r w:rsidR="000B3A1F">
          <w:instrText xml:space="preserve"> REF _Ref14669418 \h </w:instrText>
        </w:r>
      </w:ins>
      <w:r w:rsidR="000B3A1F">
        <w:fldChar w:fldCharType="separate"/>
      </w:r>
      <w:ins w:id="4149" w:author="Dave Contreras" w:date="2019-07-22T06:30:00Z">
        <w:r w:rsidR="000B3A1F">
          <w:t xml:space="preserve">Table </w:t>
        </w:r>
        <w:r w:rsidR="000B3A1F">
          <w:rPr>
            <w:noProof/>
          </w:rPr>
          <w:t>20</w:t>
        </w:r>
        <w:r w:rsidR="000B3A1F">
          <w:fldChar w:fldCharType="end"/>
        </w:r>
      </w:ins>
      <w:ins w:id="4150" w:author="Dave Contreras" w:date="2019-07-19T10:39:00Z">
        <w:del w:id="4151" w:author="Dave Contreras" w:date="2019-07-22T06:29:00Z">
          <w:r w:rsidRPr="000B3A1F" w:rsidDel="000B3A1F">
            <w:delText xml:space="preserve"> (</w:delText>
          </w:r>
          <w:r w:rsidRPr="000B3A1F" w:rsidDel="000B3A1F">
            <w:rPr>
              <w:rPrChange w:id="4152" w:author="Dave Contreras" w:date="2019-07-22T06:29:00Z">
                <w:rPr/>
              </w:rPrChange>
            </w:rPr>
            <w:fldChar w:fldCharType="begin"/>
          </w:r>
          <w:r w:rsidRPr="000B3A1F" w:rsidDel="000B3A1F">
            <w:delInstrText xml:space="preserve"> REF _Ref521398634 \h </w:delInstrText>
          </w:r>
        </w:del>
      </w:ins>
      <w:del w:id="4153" w:author="Dave Contreras" w:date="2019-07-22T06:29:00Z">
        <w:r w:rsidR="001269F2" w:rsidRPr="000B3A1F" w:rsidDel="000B3A1F">
          <w:rPr>
            <w:rPrChange w:id="4154" w:author="Dave Contreras" w:date="2019-07-22T06:29:00Z">
              <w:rPr>
                <w:highlight w:val="yellow"/>
              </w:rPr>
            </w:rPrChange>
          </w:rPr>
          <w:delInstrText xml:space="preserve"> \* MERGEFORMAT </w:delInstrText>
        </w:r>
        <w:r w:rsidRPr="000B3A1F" w:rsidDel="000B3A1F">
          <w:rPr>
            <w:rPrChange w:id="4155" w:author="Dave Contreras" w:date="2019-07-22T06:29:00Z">
              <w:rPr/>
            </w:rPrChange>
          </w:rPr>
        </w:r>
      </w:del>
      <w:ins w:id="4156" w:author="Dave Contreras" w:date="2019-07-19T10:39:00Z">
        <w:del w:id="4157" w:author="Dave Contreras" w:date="2019-07-22T06:29:00Z">
          <w:r w:rsidRPr="000B3A1F" w:rsidDel="000B3A1F">
            <w:rPr>
              <w:rPrChange w:id="4158" w:author="Dave Contreras" w:date="2019-07-22T06:29:00Z">
                <w:rPr/>
              </w:rPrChange>
            </w:rPr>
            <w:fldChar w:fldCharType="separate"/>
          </w:r>
          <w:r w:rsidRPr="000B3A1F" w:rsidDel="000B3A1F">
            <w:delText xml:space="preserve">Table </w:delText>
          </w:r>
          <w:r w:rsidRPr="000B3A1F" w:rsidDel="000B3A1F">
            <w:rPr>
              <w:noProof/>
            </w:rPr>
            <w:delText>6</w:delText>
          </w:r>
          <w:r w:rsidRPr="000B3A1F" w:rsidDel="000B3A1F">
            <w:rPr>
              <w:rPrChange w:id="4159" w:author="Dave Contreras" w:date="2019-07-22T06:29:00Z">
                <w:rPr/>
              </w:rPrChange>
            </w:rPr>
            <w:fldChar w:fldCharType="end"/>
          </w:r>
        </w:del>
        <w:r w:rsidRPr="000B3A1F">
          <w:t xml:space="preserve">), however the </w:t>
        </w:r>
        <w:proofErr w:type="spellStart"/>
        <w:r w:rsidRPr="000B3A1F">
          <w:t>townet</w:t>
        </w:r>
        <w:proofErr w:type="spellEnd"/>
        <w:r w:rsidRPr="000B3A1F">
          <w:t xml:space="preserve"> consistently caught smaller fish primarily comprised of </w:t>
        </w:r>
        <w:proofErr w:type="spellStart"/>
        <w:r w:rsidRPr="000B3A1F">
          <w:rPr>
            <w:i/>
          </w:rPr>
          <w:t>Tridentiger</w:t>
        </w:r>
        <w:proofErr w:type="spellEnd"/>
        <w:r w:rsidRPr="000B3A1F">
          <w:rPr>
            <w:i/>
          </w:rPr>
          <w:t xml:space="preserve"> spp</w:t>
        </w:r>
        <w:r w:rsidRPr="000B3A1F">
          <w:t xml:space="preserve">. and Striped Bass </w:t>
        </w:r>
      </w:ins>
      <w:ins w:id="4160" w:author="Dave Contreras" w:date="2019-07-22T06:30:00Z">
        <w:r w:rsidR="000B3A1F">
          <w:t>(</w:t>
        </w:r>
      </w:ins>
      <w:ins w:id="4161" w:author="Dave Contreras" w:date="2019-07-22T06:31:00Z">
        <w:r w:rsidR="003B3CD2">
          <w:fldChar w:fldCharType="begin"/>
        </w:r>
        <w:r w:rsidR="003B3CD2">
          <w:instrText xml:space="preserve"> REF _Ref14669493 \h </w:instrText>
        </w:r>
      </w:ins>
      <w:r w:rsidR="003B3CD2">
        <w:fldChar w:fldCharType="separate"/>
      </w:r>
      <w:ins w:id="4162" w:author="Dave Contreras" w:date="2019-07-22T06:31:00Z">
        <w:r w:rsidR="003B3CD2">
          <w:t xml:space="preserve">Figure </w:t>
        </w:r>
        <w:r w:rsidR="003B3CD2">
          <w:rPr>
            <w:noProof/>
          </w:rPr>
          <w:t>26</w:t>
        </w:r>
        <w:r w:rsidR="003B3CD2">
          <w:fldChar w:fldCharType="end"/>
        </w:r>
      </w:ins>
      <w:ins w:id="4163" w:author="Dave Contreras" w:date="2019-07-19T10:39:00Z">
        <w:del w:id="4164" w:author="Dave Contreras" w:date="2019-07-22T06:30:00Z">
          <w:r w:rsidRPr="000B3A1F" w:rsidDel="000B3A1F">
            <w:delText>(</w:delText>
          </w:r>
          <w:r w:rsidRPr="000B3A1F" w:rsidDel="000B3A1F">
            <w:rPr>
              <w:rPrChange w:id="4165" w:author="Dave Contreras" w:date="2019-07-22T06:29:00Z">
                <w:rPr/>
              </w:rPrChange>
            </w:rPr>
            <w:fldChar w:fldCharType="begin"/>
          </w:r>
          <w:r w:rsidRPr="000B3A1F" w:rsidDel="000B3A1F">
            <w:delInstrText xml:space="preserve"> REF _Ref520457593 \h  \* MERGEFORMAT </w:delInstrText>
          </w:r>
        </w:del>
      </w:ins>
      <w:del w:id="4166" w:author="Dave Contreras" w:date="2019-07-22T06:30:00Z">
        <w:r w:rsidRPr="000B3A1F" w:rsidDel="000B3A1F">
          <w:rPr>
            <w:rPrChange w:id="4167" w:author="Dave Contreras" w:date="2019-07-22T06:29:00Z">
              <w:rPr/>
            </w:rPrChange>
          </w:rPr>
        </w:r>
      </w:del>
      <w:ins w:id="4168" w:author="Dave Contreras" w:date="2019-07-19T10:39:00Z">
        <w:del w:id="4169" w:author="Dave Contreras" w:date="2019-07-22T06:30:00Z">
          <w:r w:rsidRPr="000B3A1F" w:rsidDel="000B3A1F">
            <w:rPr>
              <w:rPrChange w:id="4170" w:author="Dave Contreras" w:date="2019-07-22T06:29:00Z">
                <w:rPr/>
              </w:rPrChange>
            </w:rPr>
            <w:fldChar w:fldCharType="separate"/>
          </w:r>
          <w:r w:rsidRPr="000B3A1F" w:rsidDel="000B3A1F">
            <w:delText xml:space="preserve">Figure </w:delText>
          </w:r>
          <w:r w:rsidRPr="000B3A1F" w:rsidDel="000B3A1F">
            <w:rPr>
              <w:noProof/>
            </w:rPr>
            <w:delText>9</w:delText>
          </w:r>
          <w:r w:rsidRPr="000B3A1F" w:rsidDel="000B3A1F">
            <w:rPr>
              <w:rPrChange w:id="4171" w:author="Dave Contreras" w:date="2019-07-22T06:29:00Z">
                <w:rPr/>
              </w:rPrChange>
            </w:rPr>
            <w:fldChar w:fldCharType="end"/>
          </w:r>
        </w:del>
        <w:r w:rsidRPr="000B3A1F">
          <w:t>)</w:t>
        </w:r>
      </w:ins>
      <w:ins w:id="4172" w:author="Dave Contreras" w:date="2019-07-22T06:35:00Z">
        <w:r w:rsidR="00F6203B">
          <w:t xml:space="preserve"> under </w:t>
        </w:r>
      </w:ins>
      <w:ins w:id="4173" w:author="Dave Contreras" w:date="2019-07-22T06:36:00Z">
        <w:r w:rsidR="00F6203B">
          <w:t>25 mm</w:t>
        </w:r>
      </w:ins>
      <w:ins w:id="4174" w:author="Dave Contreras" w:date="2019-07-19T10:39:00Z">
        <w:r w:rsidRPr="000B3A1F">
          <w:t>.</w:t>
        </w:r>
        <w:del w:id="4175" w:author="Dave Contreras" w:date="2019-07-22T06:34:00Z">
          <w:r w:rsidRPr="000B3A1F" w:rsidDel="0041521A">
            <w:delText xml:space="preserve"> Within the context of this comparison, the beach seine captured a wide range of juvenile</w:delText>
          </w:r>
        </w:del>
        <w:del w:id="4176" w:author="Dave Contreras" w:date="2019-07-22T06:31:00Z">
          <w:r w:rsidRPr="000B3A1F" w:rsidDel="00D4770A">
            <w:delText xml:space="preserve"> Shimofuri Gobies,</w:delText>
          </w:r>
        </w:del>
        <w:del w:id="4177" w:author="Dave Contreras" w:date="2019-07-22T06:34:00Z">
          <w:r w:rsidRPr="000B3A1F" w:rsidDel="0041521A">
            <w:delText xml:space="preserve"> Splittail</w:delText>
          </w:r>
        </w:del>
        <w:del w:id="4178" w:author="Dave Contreras" w:date="2019-07-22T06:32:00Z">
          <w:r w:rsidRPr="000B3A1F" w:rsidDel="00DF2F09">
            <w:delText>, and Sacramento Suckers</w:delText>
          </w:r>
        </w:del>
        <w:del w:id="4179" w:author="Dave Contreras" w:date="2019-07-22T06:34:00Z">
          <w:r w:rsidRPr="000B3A1F" w:rsidDel="0041521A">
            <w:delText xml:space="preserve">; the lampara net caught a wide range of lengths for </w:delText>
          </w:r>
        </w:del>
        <w:del w:id="4180" w:author="Dave Contreras" w:date="2019-07-22T06:33:00Z">
          <w:r w:rsidRPr="000B3A1F" w:rsidDel="00DF2F09">
            <w:delText xml:space="preserve">American Shad, </w:delText>
          </w:r>
        </w:del>
        <w:del w:id="4181" w:author="Dave Contreras" w:date="2019-07-22T06:34:00Z">
          <w:r w:rsidRPr="000B3A1F" w:rsidDel="0041521A">
            <w:delText>Mississippi Silversides, Striped Bass, Threadfin Shad</w:delText>
          </w:r>
        </w:del>
        <w:del w:id="4182" w:author="Dave Contreras" w:date="2019-07-22T06:33:00Z">
          <w:r w:rsidRPr="000B3A1F" w:rsidDel="00DF2F09">
            <w:delText>, and Yellowfin Goby</w:delText>
          </w:r>
        </w:del>
        <w:del w:id="4183" w:author="Dave Contreras" w:date="2019-07-22T06:34:00Z">
          <w:r w:rsidRPr="000B3A1F" w:rsidDel="0041521A">
            <w:delText>; the townet caught a wide range of lengths for American Shad, Striped Bass, and Threadfin Shad (</w:delText>
          </w:r>
        </w:del>
        <w:del w:id="4184" w:author="Dave Contreras" w:date="2019-07-22T06:31:00Z">
          <w:r w:rsidRPr="000B3A1F" w:rsidDel="003B3CD2">
            <w:rPr>
              <w:rPrChange w:id="4185" w:author="Dave Contreras" w:date="2019-07-22T06:29:00Z">
                <w:rPr/>
              </w:rPrChange>
            </w:rPr>
            <w:fldChar w:fldCharType="begin"/>
          </w:r>
          <w:r w:rsidRPr="000B3A1F" w:rsidDel="003B3CD2">
            <w:delInstrText xml:space="preserve"> REF _Ref523229136 \h </w:delInstrText>
          </w:r>
        </w:del>
      </w:ins>
      <w:del w:id="4186" w:author="Dave Contreras" w:date="2019-07-22T06:31:00Z">
        <w:r w:rsidR="001269F2" w:rsidRPr="000B3A1F" w:rsidDel="003B3CD2">
          <w:rPr>
            <w:rPrChange w:id="4187" w:author="Dave Contreras" w:date="2019-07-22T06:29:00Z">
              <w:rPr>
                <w:highlight w:val="yellow"/>
              </w:rPr>
            </w:rPrChange>
          </w:rPr>
          <w:delInstrText xml:space="preserve"> \* MERGEFORMAT </w:delInstrText>
        </w:r>
        <w:r w:rsidRPr="000B3A1F" w:rsidDel="003B3CD2">
          <w:rPr>
            <w:rPrChange w:id="4188" w:author="Dave Contreras" w:date="2019-07-22T06:29:00Z">
              <w:rPr/>
            </w:rPrChange>
          </w:rPr>
        </w:r>
      </w:del>
      <w:ins w:id="4189" w:author="Dave Contreras" w:date="2019-07-19T10:39:00Z">
        <w:del w:id="4190" w:author="Dave Contreras" w:date="2019-07-22T06:31:00Z">
          <w:r w:rsidRPr="000B3A1F" w:rsidDel="003B3CD2">
            <w:rPr>
              <w:rPrChange w:id="4191" w:author="Dave Contreras" w:date="2019-07-22T06:29:00Z">
                <w:rPr/>
              </w:rPrChange>
            </w:rPr>
            <w:fldChar w:fldCharType="separate"/>
          </w:r>
          <w:r w:rsidRPr="000B3A1F" w:rsidDel="003B3CD2">
            <w:delText xml:space="preserve">Figure </w:delText>
          </w:r>
          <w:r w:rsidRPr="000B3A1F" w:rsidDel="003B3CD2">
            <w:rPr>
              <w:noProof/>
            </w:rPr>
            <w:delText>10</w:delText>
          </w:r>
          <w:r w:rsidRPr="000B3A1F" w:rsidDel="003B3CD2">
            <w:rPr>
              <w:rPrChange w:id="4192" w:author="Dave Contreras" w:date="2019-07-22T06:29:00Z">
                <w:rPr/>
              </w:rPrChange>
            </w:rPr>
            <w:fldChar w:fldCharType="end"/>
          </w:r>
        </w:del>
        <w:del w:id="4193" w:author="Dave Contreras" w:date="2019-07-22T06:34:00Z">
          <w:r w:rsidRPr="000B3A1F" w:rsidDel="0041521A">
            <w:delText>).</w:delText>
          </w:r>
        </w:del>
        <w:del w:id="4194" w:author="Dave Contreras" w:date="2019-07-22T06:31:00Z">
          <w:r w:rsidDel="003B3CD2">
            <w:delText xml:space="preserve"> </w:delText>
          </w:r>
        </w:del>
      </w:ins>
      <w:ins w:id="4195" w:author="Dave Contreras" w:date="2019-07-22T06:34:00Z">
        <w:r w:rsidR="0041521A">
          <w:t xml:space="preserve"> </w:t>
        </w:r>
      </w:ins>
      <w:ins w:id="4196" w:author="Dave Contreras" w:date="2019-07-22T06:35:00Z">
        <w:r w:rsidR="005071A7">
          <w:t xml:space="preserve">The beach seine </w:t>
        </w:r>
      </w:ins>
      <w:ins w:id="4197" w:author="Dave Contreras" w:date="2019-07-22T06:36:00Z">
        <w:r w:rsidR="004A2EDB">
          <w:t xml:space="preserve">caught a greater proportion of fish between </w:t>
        </w:r>
      </w:ins>
      <w:ins w:id="4198" w:author="Dave Contreras" w:date="2019-07-22T06:37:00Z">
        <w:r w:rsidR="00BA1A04">
          <w:t xml:space="preserve">20-50mm, while the lampara </w:t>
        </w:r>
        <w:r w:rsidR="00550D7A">
          <w:t>caught a greater pro</w:t>
        </w:r>
      </w:ins>
      <w:ins w:id="4199" w:author="Dave Contreras" w:date="2019-07-22T06:38:00Z">
        <w:r w:rsidR="00550D7A">
          <w:t xml:space="preserve">portion of fish between </w:t>
        </w:r>
        <w:r w:rsidR="00B71833">
          <w:t>25-60mm (</w:t>
        </w:r>
        <w:r w:rsidR="00B71833">
          <w:fldChar w:fldCharType="begin"/>
        </w:r>
        <w:r w:rsidR="00B71833">
          <w:instrText xml:space="preserve"> REF _Ref14669493 \h </w:instrText>
        </w:r>
      </w:ins>
      <w:ins w:id="4200" w:author="Dave Contreras" w:date="2019-07-22T06:38:00Z">
        <w:r w:rsidR="00B71833">
          <w:fldChar w:fldCharType="separate"/>
        </w:r>
        <w:r w:rsidR="00B71833">
          <w:t xml:space="preserve">Figure </w:t>
        </w:r>
        <w:r w:rsidR="00B71833">
          <w:rPr>
            <w:noProof/>
          </w:rPr>
          <w:t>26</w:t>
        </w:r>
        <w:r w:rsidR="00B71833">
          <w:fldChar w:fldCharType="end"/>
        </w:r>
        <w:r w:rsidR="00B71833" w:rsidRPr="00684D69">
          <w:t>)</w:t>
        </w:r>
        <w:r w:rsidR="00B71833">
          <w:t xml:space="preserve">. </w:t>
        </w:r>
      </w:ins>
    </w:p>
    <w:p w14:paraId="0BB4AB15" w14:textId="68F50044" w:rsidR="003A36C1" w:rsidRDefault="001862DF" w:rsidP="006876AE">
      <w:pPr>
        <w:rPr>
          <w:ins w:id="4201" w:author="Dave Contreras" w:date="2019-07-19T10:41:00Z"/>
        </w:rPr>
      </w:pPr>
      <w:ins w:id="4202" w:author="Dave Contreras" w:date="2019-07-23T13:34:00Z">
        <w:r>
          <w:rPr>
            <w:noProof/>
          </w:rPr>
          <w:lastRenderedPageBreak/>
          <w:drawing>
            <wp:inline distT="0" distB="0" distL="0" distR="0" wp14:anchorId="0341881F" wp14:editId="6376D69F">
              <wp:extent cx="5943600" cy="5019040"/>
              <wp:effectExtent l="0" t="0" r="0" b="0"/>
              <wp:docPr id="1073741910" name="Picture 10737419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STN Stacked Chart1.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5019040"/>
                      </a:xfrm>
                      <a:prstGeom prst="rect">
                        <a:avLst/>
                      </a:prstGeom>
                    </pic:spPr>
                  </pic:pic>
                </a:graphicData>
              </a:graphic>
            </wp:inline>
          </w:drawing>
        </w:r>
        <w:r>
          <w:rPr>
            <w:noProof/>
          </w:rPr>
          <w:lastRenderedPageBreak/>
          <w:drawing>
            <wp:inline distT="0" distB="0" distL="0" distR="0" wp14:anchorId="1A1828E2" wp14:editId="7232F06B">
              <wp:extent cx="5943600" cy="5175885"/>
              <wp:effectExtent l="0" t="0" r="0" b="5715"/>
              <wp:docPr id="1073741911" name="Picture 10737419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1" name="STN Stacked Chart2.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5175885"/>
                      </a:xfrm>
                      <a:prstGeom prst="rect">
                        <a:avLst/>
                      </a:prstGeom>
                    </pic:spPr>
                  </pic:pic>
                </a:graphicData>
              </a:graphic>
            </wp:inline>
          </w:drawing>
        </w:r>
      </w:ins>
    </w:p>
    <w:p w14:paraId="343C2DEA" w14:textId="38798D64" w:rsidR="00E609BC" w:rsidRDefault="00E609BC" w:rsidP="006876AE">
      <w:pPr>
        <w:rPr>
          <w:ins w:id="4203" w:author="Dave Contreras" w:date="2019-07-19T10:41:00Z"/>
        </w:rPr>
      </w:pPr>
      <w:ins w:id="4204" w:author="Dave Contreras" w:date="2019-07-19T10:41:00Z">
        <w:r>
          <w:rPr>
            <w:noProof/>
          </w:rPr>
          <w:lastRenderedPageBreak/>
          <w:drawing>
            <wp:inline distT="0" distB="0" distL="0" distR="0" wp14:anchorId="12D40061" wp14:editId="43E16201">
              <wp:extent cx="5943600" cy="3794125"/>
              <wp:effectExtent l="0" t="0" r="0" b="0"/>
              <wp:docPr id="3469" name="Picture 34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 name="STN Length Graph.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ins>
    </w:p>
    <w:p w14:paraId="2A3204AE" w14:textId="3722779B" w:rsidR="00E609BC" w:rsidRDefault="00957DB8">
      <w:pPr>
        <w:pStyle w:val="Caption"/>
        <w:rPr>
          <w:ins w:id="4205" w:author="Dave Contreras" w:date="2019-07-19T10:41:00Z"/>
        </w:rPr>
        <w:pPrChange w:id="4206" w:author="Dave Contreras" w:date="2019-07-19T10:42:00Z">
          <w:pPr/>
        </w:pPrChange>
      </w:pPr>
      <w:bookmarkStart w:id="4207" w:name="_Ref14669493"/>
      <w:ins w:id="4208" w:author="Dave Contreras" w:date="2019-07-19T10:42:00Z">
        <w:r>
          <w:t xml:space="preserve">Figure </w:t>
        </w:r>
        <w:r>
          <w:fldChar w:fldCharType="begin"/>
        </w:r>
        <w:r>
          <w:instrText xml:space="preserve"> SEQ Figure \* ARABIC </w:instrText>
        </w:r>
      </w:ins>
      <w:r>
        <w:fldChar w:fldCharType="separate"/>
      </w:r>
      <w:ins w:id="4209" w:author="Dave Contreras" w:date="2019-07-24T07:13:00Z">
        <w:r w:rsidR="00F77CC9">
          <w:rPr>
            <w:noProof/>
          </w:rPr>
          <w:t>26</w:t>
        </w:r>
      </w:ins>
      <w:ins w:id="4210" w:author="Dave Contreras" w:date="2019-07-19T10:42:00Z">
        <w:r>
          <w:fldChar w:fldCharType="end"/>
        </w:r>
        <w:bookmarkEnd w:id="4207"/>
        <w:r>
          <w:t xml:space="preserve">. </w:t>
        </w:r>
      </w:ins>
      <w:ins w:id="4211" w:author="Dave Contreras" w:date="2019-07-22T06:28:00Z">
        <w:r w:rsidR="00392A27" w:rsidRPr="00392A27">
          <w:rPr>
            <w:rPrChange w:id="4212" w:author="Dave Contreras" w:date="2019-07-22T06:28:00Z">
              <w:rPr>
                <w:highlight w:val="green"/>
              </w:rPr>
            </w:rPrChange>
          </w:rPr>
          <w:t>The proportion of fork length frequency caught by each gear type</w:t>
        </w:r>
        <w:r w:rsidR="003E1053">
          <w:t xml:space="preserve"> </w:t>
        </w:r>
      </w:ins>
      <w:ins w:id="4213" w:author="Dave Contreras" w:date="2019-07-22T08:37:00Z">
        <w:r w:rsidR="00996C14">
          <w:t xml:space="preserve">during </w:t>
        </w:r>
        <w:proofErr w:type="spellStart"/>
        <w:r w:rsidR="00996C14">
          <w:t>jun-aug</w:t>
        </w:r>
        <w:proofErr w:type="spellEnd"/>
        <w:r w:rsidR="00996C14">
          <w:t xml:space="preserve"> of</w:t>
        </w:r>
      </w:ins>
      <w:ins w:id="4214" w:author="Dave Contreras" w:date="2019-07-22T06:28:00Z">
        <w:r w:rsidR="003E1053">
          <w:t xml:space="preserve"> 2017 and</w:t>
        </w:r>
      </w:ins>
      <w:ins w:id="4215" w:author="Dave Contreras" w:date="2019-07-22T08:37:00Z">
        <w:r w:rsidR="00996C14">
          <w:t xml:space="preserve"> </w:t>
        </w:r>
      </w:ins>
      <w:ins w:id="4216" w:author="Dave Contreras" w:date="2019-07-22T06:28:00Z">
        <w:r w:rsidR="003E1053">
          <w:t>2018</w:t>
        </w:r>
        <w:r w:rsidR="00392A27" w:rsidRPr="00392A27">
          <w:rPr>
            <w:rPrChange w:id="4217" w:author="Dave Contreras" w:date="2019-07-22T06:28:00Z">
              <w:rPr>
                <w:highlight w:val="green"/>
              </w:rPr>
            </w:rPrChange>
          </w:rPr>
          <w:t xml:space="preserve">. Fish greater than </w:t>
        </w:r>
        <w:r w:rsidR="003E1053">
          <w:t>78</w:t>
        </w:r>
        <w:r w:rsidR="00392A27" w:rsidRPr="00392A27">
          <w:rPr>
            <w:rPrChange w:id="4218" w:author="Dave Contreras" w:date="2019-07-22T06:28:00Z">
              <w:rPr>
                <w:highlight w:val="green"/>
              </w:rPr>
            </w:rPrChange>
          </w:rPr>
          <w:t xml:space="preserve"> mm were not used for length comparisons between gear </w:t>
        </w:r>
        <w:proofErr w:type="gramStart"/>
        <w:r w:rsidR="00392A27" w:rsidRPr="00392A27">
          <w:rPr>
            <w:rPrChange w:id="4219" w:author="Dave Contreras" w:date="2019-07-22T06:28:00Z">
              <w:rPr>
                <w:highlight w:val="green"/>
              </w:rPr>
            </w:rPrChange>
          </w:rPr>
          <w:t>types, but</w:t>
        </w:r>
        <w:proofErr w:type="gramEnd"/>
        <w:r w:rsidR="00392A27" w:rsidRPr="00392A27">
          <w:rPr>
            <w:rPrChange w:id="4220" w:author="Dave Contreras" w:date="2019-07-22T06:28:00Z">
              <w:rPr>
                <w:highlight w:val="green"/>
              </w:rPr>
            </w:rPrChange>
          </w:rPr>
          <w:t xml:space="preserve"> shown here for additional information</w:t>
        </w:r>
      </w:ins>
      <w:ins w:id="4221" w:author="Dave Contreras" w:date="2019-07-22T06:29:00Z">
        <w:r w:rsidR="000B3A1F">
          <w:t>.</w:t>
        </w:r>
      </w:ins>
    </w:p>
    <w:p w14:paraId="178B1E64" w14:textId="77777777" w:rsidR="00E609BC" w:rsidRDefault="00E609BC" w:rsidP="006876AE">
      <w:pPr>
        <w:rPr>
          <w:ins w:id="4222" w:author="Dave Contreras" w:date="2019-07-19T10:39:00Z"/>
        </w:rPr>
      </w:pPr>
    </w:p>
    <w:p w14:paraId="0A1790B3" w14:textId="1B09DE44" w:rsidR="001269F2" w:rsidRDefault="001269F2">
      <w:pPr>
        <w:pStyle w:val="Caption"/>
        <w:rPr>
          <w:ins w:id="4223" w:author="Dave Contreras" w:date="2019-07-19T10:39:00Z"/>
        </w:rPr>
        <w:pPrChange w:id="4224" w:author="Dave Contreras" w:date="2019-07-19T10:40:00Z">
          <w:pPr/>
        </w:pPrChange>
      </w:pPr>
      <w:bookmarkStart w:id="4225" w:name="_Ref14669418"/>
      <w:ins w:id="4226" w:author="Dave Contreras" w:date="2019-07-19T10:40:00Z">
        <w:r>
          <w:t xml:space="preserve">Table </w:t>
        </w:r>
        <w:r>
          <w:fldChar w:fldCharType="begin"/>
        </w:r>
        <w:r>
          <w:instrText xml:space="preserve"> SEQ Table \* ARABIC </w:instrText>
        </w:r>
      </w:ins>
      <w:r>
        <w:fldChar w:fldCharType="separate"/>
      </w:r>
      <w:ins w:id="4227" w:author="Dave Contreras" w:date="2019-07-22T13:45:00Z">
        <w:r w:rsidR="00AF0116">
          <w:rPr>
            <w:noProof/>
          </w:rPr>
          <w:t>20</w:t>
        </w:r>
      </w:ins>
      <w:ins w:id="4228" w:author="Dave Contreras" w:date="2019-07-19T10:40:00Z">
        <w:r>
          <w:fldChar w:fldCharType="end"/>
        </w:r>
        <w:bookmarkEnd w:id="4225"/>
        <w:r>
          <w:t xml:space="preserve">. </w:t>
        </w:r>
        <w:r w:rsidR="006A6E17" w:rsidRPr="00584377">
          <w:rPr>
            <w:rStyle w:val="IntenseReference"/>
            <w:b/>
            <w:bCs/>
            <w:smallCaps/>
            <w:u w:val="none"/>
          </w:rPr>
          <w:t>Kolmogorov-</w:t>
        </w:r>
        <w:r w:rsidR="006A6E17" w:rsidRPr="00D05DCB">
          <w:rPr>
            <w:rStyle w:val="IntenseReference"/>
            <w:b/>
            <w:bCs/>
            <w:smallCaps/>
            <w:u w:val="none"/>
          </w:rPr>
          <w:t>S</w:t>
        </w:r>
        <w:r w:rsidR="006A6E17" w:rsidRPr="00584377">
          <w:rPr>
            <w:rStyle w:val="IntenseReference"/>
            <w:b/>
            <w:bCs/>
            <w:smallCaps/>
            <w:u w:val="none"/>
          </w:rPr>
          <w:t>mirnov comparisons of fish sizes between gear types</w:t>
        </w:r>
      </w:ins>
      <w:ins w:id="4229" w:author="Dave Contreras" w:date="2019-07-22T06:26:00Z">
        <w:r w:rsidR="00EC75FD">
          <w:rPr>
            <w:rStyle w:val="IntenseReference"/>
            <w:b/>
            <w:bCs/>
            <w:smallCaps/>
            <w:u w:val="none"/>
          </w:rPr>
          <w:t xml:space="preserve"> </w:t>
        </w:r>
      </w:ins>
      <w:ins w:id="4230" w:author="Dave Contreras" w:date="2019-07-22T08:37:00Z">
        <w:r w:rsidR="00996C14">
          <w:rPr>
            <w:rStyle w:val="IntenseReference"/>
            <w:b/>
            <w:bCs/>
            <w:smallCaps/>
            <w:u w:val="none"/>
          </w:rPr>
          <w:t xml:space="preserve">during </w:t>
        </w:r>
        <w:proofErr w:type="spellStart"/>
        <w:r w:rsidR="00996C14">
          <w:rPr>
            <w:rStyle w:val="IntenseReference"/>
            <w:b/>
            <w:bCs/>
            <w:smallCaps/>
            <w:u w:val="none"/>
          </w:rPr>
          <w:t>jun-aug</w:t>
        </w:r>
        <w:proofErr w:type="spellEnd"/>
        <w:r w:rsidR="00996C14">
          <w:rPr>
            <w:rStyle w:val="IntenseReference"/>
            <w:b/>
            <w:bCs/>
            <w:smallCaps/>
            <w:u w:val="none"/>
          </w:rPr>
          <w:t xml:space="preserve"> of</w:t>
        </w:r>
      </w:ins>
      <w:ins w:id="4231" w:author="Dave Contreras" w:date="2019-07-22T06:26:00Z">
        <w:r w:rsidR="00EC75FD">
          <w:rPr>
            <w:rStyle w:val="IntenseReference"/>
            <w:b/>
            <w:bCs/>
            <w:smallCaps/>
            <w:u w:val="none"/>
          </w:rPr>
          <w:t xml:space="preserve"> 2017 and 2018</w:t>
        </w:r>
      </w:ins>
      <w:ins w:id="4232" w:author="Dave Contreras" w:date="2019-07-19T10:40:00Z">
        <w:r w:rsidR="006A6E17" w:rsidRPr="00584377">
          <w:rPr>
            <w:rStyle w:val="IntenseReference"/>
            <w:b/>
            <w:bCs/>
            <w:smallCaps/>
            <w:u w:val="none"/>
          </w:rPr>
          <w:t>.</w:t>
        </w:r>
      </w:ins>
    </w:p>
    <w:tbl>
      <w:tblPr>
        <w:tblW w:w="4670" w:type="dxa"/>
        <w:tblLook w:val="0600" w:firstRow="0" w:lastRow="0" w:firstColumn="0" w:lastColumn="0" w:noHBand="1" w:noVBand="1"/>
        <w:tblPrChange w:id="4233" w:author="Dave Contreras" w:date="2019-07-19T10:42:00Z">
          <w:tblPr>
            <w:tblW w:w="5440" w:type="dxa"/>
            <w:tblLook w:val="0600" w:firstRow="0" w:lastRow="0" w:firstColumn="0" w:lastColumn="0" w:noHBand="1" w:noVBand="1"/>
          </w:tblPr>
        </w:tblPrChange>
      </w:tblPr>
      <w:tblGrid>
        <w:gridCol w:w="780"/>
        <w:gridCol w:w="1439"/>
        <w:gridCol w:w="1011"/>
        <w:gridCol w:w="1440"/>
        <w:tblGridChange w:id="4234">
          <w:tblGrid>
            <w:gridCol w:w="620"/>
            <w:gridCol w:w="1599"/>
            <w:gridCol w:w="614"/>
            <w:gridCol w:w="1728"/>
            <w:gridCol w:w="109"/>
            <w:gridCol w:w="770"/>
          </w:tblGrid>
        </w:tblGridChange>
      </w:tblGrid>
      <w:tr w:rsidR="001269F2" w:rsidRPr="001269F2" w14:paraId="18C29C55" w14:textId="77777777" w:rsidTr="00957DB8">
        <w:trPr>
          <w:trHeight w:val="300"/>
          <w:ins w:id="4235" w:author="Dave Contreras" w:date="2019-07-19T10:39:00Z"/>
          <w:trPrChange w:id="4236" w:author="Dave Contreras" w:date="2019-07-19T10:42:00Z">
            <w:trPr>
              <w:trHeight w:val="300"/>
            </w:trPr>
          </w:trPrChange>
        </w:trPr>
        <w:tc>
          <w:tcPr>
            <w:tcW w:w="4670" w:type="dxa"/>
            <w:gridSpan w:val="4"/>
            <w:tcBorders>
              <w:top w:val="single" w:sz="4" w:space="0" w:color="auto"/>
              <w:left w:val="single" w:sz="8" w:space="0" w:color="FFFFFF"/>
              <w:bottom w:val="single" w:sz="4" w:space="0" w:color="auto"/>
              <w:right w:val="single" w:sz="8" w:space="0" w:color="FFFFFF"/>
            </w:tcBorders>
            <w:shd w:val="clear" w:color="000000" w:fill="FFFFFF"/>
            <w:vAlign w:val="bottom"/>
            <w:hideMark/>
            <w:tcPrChange w:id="4237" w:author="Dave Contreras" w:date="2019-07-19T10:42:00Z">
              <w:tcPr>
                <w:tcW w:w="5440" w:type="dxa"/>
                <w:gridSpan w:val="6"/>
                <w:tcBorders>
                  <w:top w:val="single" w:sz="4" w:space="0" w:color="auto"/>
                  <w:left w:val="single" w:sz="8" w:space="0" w:color="FFFFFF"/>
                  <w:bottom w:val="single" w:sz="4" w:space="0" w:color="auto"/>
                  <w:right w:val="single" w:sz="8" w:space="0" w:color="FFFFFF"/>
                </w:tcBorders>
                <w:shd w:val="clear" w:color="000000" w:fill="FFFFFF"/>
                <w:vAlign w:val="bottom"/>
                <w:hideMark/>
              </w:tcPr>
            </w:tcPrChange>
          </w:tcPr>
          <w:p w14:paraId="0E4218EB" w14:textId="77777777" w:rsidR="001269F2" w:rsidRPr="001269F2" w:rsidRDefault="001269F2" w:rsidP="001269F2">
            <w:pPr>
              <w:jc w:val="center"/>
              <w:rPr>
                <w:ins w:id="4238" w:author="Dave Contreras" w:date="2019-07-19T10:39:00Z"/>
                <w:rFonts w:ascii="Calibri" w:eastAsia="Times New Roman" w:hAnsi="Calibri" w:cs="Times New Roman"/>
                <w:b/>
                <w:bCs/>
                <w:color w:val="000000"/>
              </w:rPr>
            </w:pPr>
            <w:ins w:id="4239" w:author="Dave Contreras" w:date="2019-07-19T10:39:00Z">
              <w:r w:rsidRPr="001269F2">
                <w:rPr>
                  <w:rFonts w:ascii="Calibri" w:eastAsia="Times New Roman" w:hAnsi="Calibri" w:cs="Times New Roman"/>
                  <w:b/>
                  <w:bCs/>
                  <w:color w:val="000000"/>
                </w:rPr>
                <w:t>Kolmogorov-Smirnov test for equal distributions</w:t>
              </w:r>
            </w:ins>
          </w:p>
        </w:tc>
      </w:tr>
      <w:tr w:rsidR="00957DB8" w:rsidRPr="001269F2" w14:paraId="271FB059" w14:textId="77777777" w:rsidTr="00957DB8">
        <w:trPr>
          <w:trHeight w:val="300"/>
          <w:ins w:id="4240" w:author="Dave Contreras" w:date="2019-07-19T10:39:00Z"/>
        </w:trPr>
        <w:tc>
          <w:tcPr>
            <w:tcW w:w="2219" w:type="dxa"/>
            <w:gridSpan w:val="2"/>
            <w:tcBorders>
              <w:top w:val="single" w:sz="4" w:space="0" w:color="auto"/>
              <w:left w:val="nil"/>
              <w:bottom w:val="single" w:sz="4" w:space="0" w:color="auto"/>
              <w:right w:val="nil"/>
            </w:tcBorders>
            <w:shd w:val="clear" w:color="000000" w:fill="FFFFFF"/>
            <w:vAlign w:val="bottom"/>
            <w:hideMark/>
          </w:tcPr>
          <w:p w14:paraId="7CF41BC0" w14:textId="77777777" w:rsidR="001269F2" w:rsidRPr="001269F2" w:rsidRDefault="001269F2" w:rsidP="001269F2">
            <w:pPr>
              <w:jc w:val="center"/>
              <w:rPr>
                <w:ins w:id="4241" w:author="Dave Contreras" w:date="2019-07-19T10:39:00Z"/>
                <w:rFonts w:ascii="Calibri" w:eastAsia="Times New Roman" w:hAnsi="Calibri" w:cs="Times New Roman"/>
                <w:b/>
                <w:bCs/>
                <w:color w:val="000000"/>
              </w:rPr>
            </w:pPr>
            <w:ins w:id="4242" w:author="Dave Contreras" w:date="2019-07-19T10:39:00Z">
              <w:r w:rsidRPr="001269F2">
                <w:rPr>
                  <w:rFonts w:ascii="Calibri" w:eastAsia="Times New Roman" w:hAnsi="Calibri" w:cs="Times New Roman"/>
                  <w:b/>
                  <w:bCs/>
                  <w:color w:val="000000"/>
                </w:rPr>
                <w:t>Beach Seine</w:t>
              </w:r>
            </w:ins>
          </w:p>
        </w:tc>
        <w:tc>
          <w:tcPr>
            <w:tcW w:w="2451" w:type="dxa"/>
            <w:gridSpan w:val="2"/>
            <w:tcBorders>
              <w:top w:val="single" w:sz="4" w:space="0" w:color="auto"/>
              <w:left w:val="nil"/>
              <w:bottom w:val="single" w:sz="4" w:space="0" w:color="auto"/>
              <w:right w:val="nil"/>
            </w:tcBorders>
            <w:shd w:val="clear" w:color="000000" w:fill="FFFFFF"/>
            <w:vAlign w:val="bottom"/>
            <w:hideMark/>
          </w:tcPr>
          <w:p w14:paraId="3BD9A1C4" w14:textId="77777777" w:rsidR="001269F2" w:rsidRPr="001269F2" w:rsidRDefault="001269F2" w:rsidP="001269F2">
            <w:pPr>
              <w:jc w:val="center"/>
              <w:rPr>
                <w:ins w:id="4243" w:author="Dave Contreras" w:date="2019-07-19T10:39:00Z"/>
                <w:rFonts w:ascii="Calibri" w:eastAsia="Times New Roman" w:hAnsi="Calibri" w:cs="Times New Roman"/>
                <w:b/>
                <w:bCs/>
                <w:color w:val="000000"/>
              </w:rPr>
            </w:pPr>
            <w:ins w:id="4244" w:author="Dave Contreras" w:date="2019-07-19T10:39:00Z">
              <w:r w:rsidRPr="001269F2">
                <w:rPr>
                  <w:rFonts w:ascii="Calibri" w:eastAsia="Times New Roman" w:hAnsi="Calibri" w:cs="Times New Roman"/>
                  <w:b/>
                  <w:bCs/>
                  <w:color w:val="000000"/>
                </w:rPr>
                <w:t>Lampara</w:t>
              </w:r>
            </w:ins>
          </w:p>
        </w:tc>
      </w:tr>
      <w:tr w:rsidR="00957DB8" w:rsidRPr="001269F2" w14:paraId="6785B45F" w14:textId="77777777" w:rsidTr="00957DB8">
        <w:trPr>
          <w:trHeight w:val="300"/>
          <w:ins w:id="4245" w:author="Dave Contreras" w:date="2019-07-19T10:39:00Z"/>
          <w:trPrChange w:id="4246" w:author="Dave Contreras" w:date="2019-07-19T10:43:00Z">
            <w:trPr>
              <w:trHeight w:val="300"/>
            </w:trPr>
          </w:trPrChange>
        </w:trPr>
        <w:tc>
          <w:tcPr>
            <w:tcW w:w="780" w:type="dxa"/>
            <w:tcBorders>
              <w:top w:val="nil"/>
              <w:left w:val="nil"/>
              <w:bottom w:val="nil"/>
              <w:right w:val="nil"/>
            </w:tcBorders>
            <w:shd w:val="clear" w:color="000000" w:fill="FFFFFF"/>
            <w:vAlign w:val="bottom"/>
            <w:hideMark/>
            <w:tcPrChange w:id="4247" w:author="Dave Contreras" w:date="2019-07-19T10:43:00Z">
              <w:tcPr>
                <w:tcW w:w="620" w:type="dxa"/>
                <w:tcBorders>
                  <w:top w:val="nil"/>
                  <w:left w:val="nil"/>
                  <w:bottom w:val="nil"/>
                  <w:right w:val="nil"/>
                </w:tcBorders>
                <w:shd w:val="clear" w:color="000000" w:fill="FFFFFF"/>
                <w:vAlign w:val="bottom"/>
                <w:hideMark/>
              </w:tcPr>
            </w:tcPrChange>
          </w:tcPr>
          <w:p w14:paraId="05BD1F80" w14:textId="77777777" w:rsidR="001269F2" w:rsidRPr="001269F2" w:rsidRDefault="001269F2" w:rsidP="001269F2">
            <w:pPr>
              <w:jc w:val="center"/>
              <w:rPr>
                <w:ins w:id="4248" w:author="Dave Contreras" w:date="2019-07-19T10:39:00Z"/>
                <w:rFonts w:ascii="Calibri" w:eastAsia="Times New Roman" w:hAnsi="Calibri" w:cs="Times New Roman"/>
                <w:color w:val="000000"/>
              </w:rPr>
            </w:pPr>
            <w:ins w:id="4249" w:author="Dave Contreras" w:date="2019-07-19T10:39:00Z">
              <w:r w:rsidRPr="001269F2">
                <w:rPr>
                  <w:rFonts w:ascii="Calibri" w:eastAsia="Times New Roman" w:hAnsi="Calibri" w:cs="Times New Roman"/>
                  <w:color w:val="000000"/>
                </w:rPr>
                <w:t>N:</w:t>
              </w:r>
            </w:ins>
          </w:p>
        </w:tc>
        <w:tc>
          <w:tcPr>
            <w:tcW w:w="1439" w:type="dxa"/>
            <w:tcBorders>
              <w:top w:val="nil"/>
              <w:left w:val="nil"/>
              <w:bottom w:val="nil"/>
              <w:right w:val="nil"/>
            </w:tcBorders>
            <w:shd w:val="clear" w:color="000000" w:fill="FFFFFF"/>
            <w:vAlign w:val="bottom"/>
            <w:hideMark/>
            <w:tcPrChange w:id="4250" w:author="Dave Contreras" w:date="2019-07-19T10:43:00Z">
              <w:tcPr>
                <w:tcW w:w="2213" w:type="dxa"/>
                <w:gridSpan w:val="2"/>
                <w:tcBorders>
                  <w:top w:val="nil"/>
                  <w:left w:val="nil"/>
                  <w:bottom w:val="nil"/>
                  <w:right w:val="nil"/>
                </w:tcBorders>
                <w:shd w:val="clear" w:color="000000" w:fill="FFFFFF"/>
                <w:vAlign w:val="bottom"/>
                <w:hideMark/>
              </w:tcPr>
            </w:tcPrChange>
          </w:tcPr>
          <w:p w14:paraId="436E2AD2" w14:textId="77777777" w:rsidR="001269F2" w:rsidRPr="001269F2" w:rsidRDefault="001269F2" w:rsidP="001269F2">
            <w:pPr>
              <w:jc w:val="center"/>
              <w:rPr>
                <w:ins w:id="4251" w:author="Dave Contreras" w:date="2019-07-19T10:39:00Z"/>
                <w:rFonts w:ascii="Calibri" w:eastAsia="Times New Roman" w:hAnsi="Calibri" w:cs="Times New Roman"/>
                <w:color w:val="000000"/>
              </w:rPr>
            </w:pPr>
            <w:ins w:id="4252" w:author="Dave Contreras" w:date="2019-07-19T10:39:00Z">
              <w:r w:rsidRPr="001269F2">
                <w:rPr>
                  <w:rFonts w:ascii="Calibri" w:eastAsia="Times New Roman" w:hAnsi="Calibri" w:cs="Times New Roman"/>
                  <w:color w:val="000000"/>
                </w:rPr>
                <w:t>568</w:t>
              </w:r>
            </w:ins>
          </w:p>
        </w:tc>
        <w:tc>
          <w:tcPr>
            <w:tcW w:w="1011" w:type="dxa"/>
            <w:tcBorders>
              <w:top w:val="nil"/>
              <w:left w:val="nil"/>
              <w:bottom w:val="nil"/>
              <w:right w:val="nil"/>
            </w:tcBorders>
            <w:shd w:val="clear" w:color="000000" w:fill="FFFFFF"/>
            <w:vAlign w:val="bottom"/>
            <w:hideMark/>
            <w:tcPrChange w:id="4253" w:author="Dave Contreras" w:date="2019-07-19T10:43:00Z">
              <w:tcPr>
                <w:tcW w:w="1728" w:type="dxa"/>
                <w:tcBorders>
                  <w:top w:val="nil"/>
                  <w:left w:val="nil"/>
                  <w:bottom w:val="nil"/>
                  <w:right w:val="nil"/>
                </w:tcBorders>
                <w:shd w:val="clear" w:color="000000" w:fill="FFFFFF"/>
                <w:vAlign w:val="bottom"/>
                <w:hideMark/>
              </w:tcPr>
            </w:tcPrChange>
          </w:tcPr>
          <w:p w14:paraId="746D9267" w14:textId="77777777" w:rsidR="001269F2" w:rsidRPr="001269F2" w:rsidRDefault="001269F2" w:rsidP="001269F2">
            <w:pPr>
              <w:jc w:val="center"/>
              <w:rPr>
                <w:ins w:id="4254" w:author="Dave Contreras" w:date="2019-07-19T10:39:00Z"/>
                <w:rFonts w:ascii="Calibri" w:eastAsia="Times New Roman" w:hAnsi="Calibri" w:cs="Times New Roman"/>
                <w:color w:val="000000"/>
              </w:rPr>
            </w:pPr>
            <w:ins w:id="4255" w:author="Dave Contreras" w:date="2019-07-19T10:39:00Z">
              <w:r w:rsidRPr="001269F2">
                <w:rPr>
                  <w:rFonts w:ascii="Calibri" w:eastAsia="Times New Roman" w:hAnsi="Calibri" w:cs="Times New Roman"/>
                  <w:color w:val="000000"/>
                </w:rPr>
                <w:t>N:</w:t>
              </w:r>
            </w:ins>
          </w:p>
        </w:tc>
        <w:tc>
          <w:tcPr>
            <w:tcW w:w="1440" w:type="dxa"/>
            <w:tcBorders>
              <w:top w:val="nil"/>
              <w:left w:val="nil"/>
              <w:bottom w:val="nil"/>
              <w:right w:val="nil"/>
            </w:tcBorders>
            <w:shd w:val="clear" w:color="000000" w:fill="FFFFFF"/>
            <w:vAlign w:val="bottom"/>
            <w:hideMark/>
            <w:tcPrChange w:id="4256" w:author="Dave Contreras" w:date="2019-07-19T10:43:00Z">
              <w:tcPr>
                <w:tcW w:w="879" w:type="dxa"/>
                <w:gridSpan w:val="2"/>
                <w:tcBorders>
                  <w:top w:val="nil"/>
                  <w:left w:val="nil"/>
                  <w:bottom w:val="nil"/>
                  <w:right w:val="nil"/>
                </w:tcBorders>
                <w:shd w:val="clear" w:color="000000" w:fill="FFFFFF"/>
                <w:vAlign w:val="bottom"/>
                <w:hideMark/>
              </w:tcPr>
            </w:tcPrChange>
          </w:tcPr>
          <w:p w14:paraId="2A966AA3" w14:textId="77777777" w:rsidR="001269F2" w:rsidRPr="001269F2" w:rsidRDefault="001269F2" w:rsidP="001269F2">
            <w:pPr>
              <w:jc w:val="center"/>
              <w:rPr>
                <w:ins w:id="4257" w:author="Dave Contreras" w:date="2019-07-19T10:39:00Z"/>
                <w:rFonts w:ascii="Calibri" w:eastAsia="Times New Roman" w:hAnsi="Calibri" w:cs="Times New Roman"/>
                <w:color w:val="000000"/>
              </w:rPr>
            </w:pPr>
            <w:ins w:id="4258" w:author="Dave Contreras" w:date="2019-07-19T10:39:00Z">
              <w:r w:rsidRPr="001269F2">
                <w:rPr>
                  <w:rFonts w:ascii="Calibri" w:eastAsia="Times New Roman" w:hAnsi="Calibri" w:cs="Times New Roman"/>
                  <w:color w:val="000000"/>
                </w:rPr>
                <w:t>240</w:t>
              </w:r>
            </w:ins>
          </w:p>
        </w:tc>
      </w:tr>
      <w:tr w:rsidR="00957DB8" w:rsidRPr="001269F2" w14:paraId="1B213CCA" w14:textId="77777777" w:rsidTr="00957DB8">
        <w:trPr>
          <w:trHeight w:val="300"/>
          <w:ins w:id="4259" w:author="Dave Contreras" w:date="2019-07-19T10:39:00Z"/>
          <w:trPrChange w:id="4260" w:author="Dave Contreras" w:date="2019-07-19T10:43:00Z">
            <w:trPr>
              <w:trHeight w:val="300"/>
            </w:trPr>
          </w:trPrChange>
        </w:trPr>
        <w:tc>
          <w:tcPr>
            <w:tcW w:w="780" w:type="dxa"/>
            <w:tcBorders>
              <w:top w:val="nil"/>
              <w:left w:val="nil"/>
              <w:bottom w:val="nil"/>
              <w:right w:val="nil"/>
            </w:tcBorders>
            <w:shd w:val="clear" w:color="000000" w:fill="FFFFFF"/>
            <w:vAlign w:val="bottom"/>
            <w:hideMark/>
            <w:tcPrChange w:id="4261" w:author="Dave Contreras" w:date="2019-07-19T10:43:00Z">
              <w:tcPr>
                <w:tcW w:w="620" w:type="dxa"/>
                <w:tcBorders>
                  <w:top w:val="nil"/>
                  <w:left w:val="nil"/>
                  <w:bottom w:val="nil"/>
                  <w:right w:val="nil"/>
                </w:tcBorders>
                <w:shd w:val="clear" w:color="000000" w:fill="FFFFFF"/>
                <w:vAlign w:val="bottom"/>
                <w:hideMark/>
              </w:tcPr>
            </w:tcPrChange>
          </w:tcPr>
          <w:p w14:paraId="0F659374" w14:textId="77777777" w:rsidR="001269F2" w:rsidRPr="001269F2" w:rsidRDefault="001269F2" w:rsidP="001269F2">
            <w:pPr>
              <w:jc w:val="center"/>
              <w:rPr>
                <w:ins w:id="4262" w:author="Dave Contreras" w:date="2019-07-19T10:39:00Z"/>
                <w:rFonts w:ascii="Calibri" w:eastAsia="Times New Roman" w:hAnsi="Calibri" w:cs="Times New Roman"/>
                <w:color w:val="000000"/>
              </w:rPr>
            </w:pPr>
            <w:proofErr w:type="gramStart"/>
            <w:ins w:id="4263" w:author="Dave Contreras" w:date="2019-07-19T10:39:00Z">
              <w:r w:rsidRPr="001269F2">
                <w:rPr>
                  <w:rFonts w:ascii="Calibri" w:eastAsia="Times New Roman" w:hAnsi="Calibri" w:cs="Times New Roman"/>
                  <w:color w:val="000000"/>
                </w:rPr>
                <w:t>D :</w:t>
              </w:r>
              <w:proofErr w:type="gramEnd"/>
            </w:ins>
          </w:p>
        </w:tc>
        <w:tc>
          <w:tcPr>
            <w:tcW w:w="1439" w:type="dxa"/>
            <w:tcBorders>
              <w:top w:val="nil"/>
              <w:left w:val="nil"/>
              <w:bottom w:val="nil"/>
              <w:right w:val="nil"/>
            </w:tcBorders>
            <w:shd w:val="clear" w:color="000000" w:fill="FFFFFF"/>
            <w:vAlign w:val="bottom"/>
            <w:hideMark/>
            <w:tcPrChange w:id="4264" w:author="Dave Contreras" w:date="2019-07-19T10:43:00Z">
              <w:tcPr>
                <w:tcW w:w="2213" w:type="dxa"/>
                <w:gridSpan w:val="2"/>
                <w:tcBorders>
                  <w:top w:val="nil"/>
                  <w:left w:val="nil"/>
                  <w:bottom w:val="nil"/>
                  <w:right w:val="nil"/>
                </w:tcBorders>
                <w:shd w:val="clear" w:color="000000" w:fill="FFFFFF"/>
                <w:vAlign w:val="bottom"/>
                <w:hideMark/>
              </w:tcPr>
            </w:tcPrChange>
          </w:tcPr>
          <w:p w14:paraId="46D6950B" w14:textId="77777777" w:rsidR="001269F2" w:rsidRPr="001269F2" w:rsidRDefault="001269F2" w:rsidP="001269F2">
            <w:pPr>
              <w:jc w:val="center"/>
              <w:rPr>
                <w:ins w:id="4265" w:author="Dave Contreras" w:date="2019-07-19T10:39:00Z"/>
                <w:rFonts w:ascii="Calibri" w:eastAsia="Times New Roman" w:hAnsi="Calibri" w:cs="Times New Roman"/>
                <w:color w:val="000000"/>
              </w:rPr>
            </w:pPr>
            <w:ins w:id="4266" w:author="Dave Contreras" w:date="2019-07-19T10:39:00Z">
              <w:r w:rsidRPr="001269F2">
                <w:rPr>
                  <w:rFonts w:ascii="Calibri" w:eastAsia="Times New Roman" w:hAnsi="Calibri" w:cs="Times New Roman"/>
                  <w:color w:val="000000"/>
                </w:rPr>
                <w:t>0.3022</w:t>
              </w:r>
            </w:ins>
          </w:p>
        </w:tc>
        <w:tc>
          <w:tcPr>
            <w:tcW w:w="1011" w:type="dxa"/>
            <w:tcBorders>
              <w:top w:val="nil"/>
              <w:left w:val="nil"/>
              <w:bottom w:val="nil"/>
              <w:right w:val="nil"/>
            </w:tcBorders>
            <w:shd w:val="clear" w:color="000000" w:fill="FFFFFF"/>
            <w:vAlign w:val="bottom"/>
            <w:hideMark/>
            <w:tcPrChange w:id="4267" w:author="Dave Contreras" w:date="2019-07-19T10:43:00Z">
              <w:tcPr>
                <w:tcW w:w="1728" w:type="dxa"/>
                <w:tcBorders>
                  <w:top w:val="nil"/>
                  <w:left w:val="nil"/>
                  <w:bottom w:val="nil"/>
                  <w:right w:val="nil"/>
                </w:tcBorders>
                <w:shd w:val="clear" w:color="000000" w:fill="FFFFFF"/>
                <w:vAlign w:val="bottom"/>
                <w:hideMark/>
              </w:tcPr>
            </w:tcPrChange>
          </w:tcPr>
          <w:p w14:paraId="3120A0E9" w14:textId="77777777" w:rsidR="001269F2" w:rsidRPr="001269F2" w:rsidRDefault="001269F2" w:rsidP="001269F2">
            <w:pPr>
              <w:jc w:val="center"/>
              <w:rPr>
                <w:ins w:id="4268" w:author="Dave Contreras" w:date="2019-07-19T10:39:00Z"/>
                <w:rFonts w:ascii="Calibri" w:eastAsia="Times New Roman" w:hAnsi="Calibri" w:cs="Times New Roman"/>
                <w:color w:val="000000"/>
              </w:rPr>
            </w:pPr>
            <w:ins w:id="4269" w:author="Dave Contreras" w:date="2019-07-19T10:39:00Z">
              <w:r w:rsidRPr="001269F2">
                <w:rPr>
                  <w:rFonts w:ascii="Calibri" w:eastAsia="Times New Roman" w:hAnsi="Calibri" w:cs="Times New Roman"/>
                  <w:color w:val="000000"/>
                </w:rPr>
                <w:t>P value</w:t>
              </w:r>
            </w:ins>
          </w:p>
        </w:tc>
        <w:tc>
          <w:tcPr>
            <w:tcW w:w="1440" w:type="dxa"/>
            <w:tcBorders>
              <w:top w:val="nil"/>
              <w:left w:val="nil"/>
              <w:bottom w:val="nil"/>
              <w:right w:val="nil"/>
            </w:tcBorders>
            <w:shd w:val="clear" w:color="000000" w:fill="FFFFFF"/>
            <w:vAlign w:val="bottom"/>
            <w:hideMark/>
            <w:tcPrChange w:id="4270" w:author="Dave Contreras" w:date="2019-07-19T10:43:00Z">
              <w:tcPr>
                <w:tcW w:w="879" w:type="dxa"/>
                <w:gridSpan w:val="2"/>
                <w:tcBorders>
                  <w:top w:val="nil"/>
                  <w:left w:val="nil"/>
                  <w:bottom w:val="nil"/>
                  <w:right w:val="nil"/>
                </w:tcBorders>
                <w:shd w:val="clear" w:color="000000" w:fill="FFFFFF"/>
                <w:vAlign w:val="bottom"/>
                <w:hideMark/>
              </w:tcPr>
            </w:tcPrChange>
          </w:tcPr>
          <w:p w14:paraId="4BC9E349" w14:textId="5FD563A2" w:rsidR="001269F2" w:rsidRPr="001269F2" w:rsidRDefault="001269F2" w:rsidP="001269F2">
            <w:pPr>
              <w:jc w:val="center"/>
              <w:rPr>
                <w:ins w:id="4271" w:author="Dave Contreras" w:date="2019-07-19T10:39:00Z"/>
                <w:rFonts w:ascii="Calibri" w:eastAsia="Times New Roman" w:hAnsi="Calibri" w:cs="Times New Roman"/>
                <w:color w:val="000000"/>
              </w:rPr>
            </w:pPr>
            <w:ins w:id="4272" w:author="Dave Contreras" w:date="2019-07-19T10:39:00Z">
              <w:r w:rsidRPr="001269F2">
                <w:rPr>
                  <w:rFonts w:ascii="Calibri" w:eastAsia="Times New Roman" w:hAnsi="Calibri" w:cs="Times New Roman"/>
                  <w:color w:val="000000"/>
                </w:rPr>
                <w:t>&lt;0.001</w:t>
              </w:r>
            </w:ins>
            <w:ins w:id="4273" w:author="Dave Contreras" w:date="2019-07-22T07:25:00Z">
              <w:r w:rsidR="004C10DA">
                <w:rPr>
                  <w:rFonts w:ascii="Calibri" w:eastAsia="Times New Roman" w:hAnsi="Calibri" w:cs="Times New Roman"/>
                  <w:color w:val="000000"/>
                </w:rPr>
                <w:t xml:space="preserve"> *</w:t>
              </w:r>
            </w:ins>
          </w:p>
        </w:tc>
      </w:tr>
      <w:tr w:rsidR="00957DB8" w:rsidRPr="001269F2" w14:paraId="3E884607" w14:textId="77777777" w:rsidTr="00957DB8">
        <w:trPr>
          <w:trHeight w:val="300"/>
          <w:ins w:id="4274" w:author="Dave Contreras" w:date="2019-07-19T10:39:00Z"/>
        </w:trPr>
        <w:tc>
          <w:tcPr>
            <w:tcW w:w="2219" w:type="dxa"/>
            <w:gridSpan w:val="2"/>
            <w:tcBorders>
              <w:top w:val="single" w:sz="4" w:space="0" w:color="auto"/>
              <w:left w:val="nil"/>
              <w:bottom w:val="single" w:sz="4" w:space="0" w:color="auto"/>
              <w:right w:val="nil"/>
            </w:tcBorders>
            <w:shd w:val="clear" w:color="000000" w:fill="FFFFFF"/>
            <w:vAlign w:val="bottom"/>
            <w:hideMark/>
          </w:tcPr>
          <w:p w14:paraId="6525DFFB" w14:textId="77777777" w:rsidR="001269F2" w:rsidRPr="001269F2" w:rsidRDefault="001269F2" w:rsidP="001269F2">
            <w:pPr>
              <w:jc w:val="center"/>
              <w:rPr>
                <w:ins w:id="4275" w:author="Dave Contreras" w:date="2019-07-19T10:39:00Z"/>
                <w:rFonts w:ascii="Calibri" w:eastAsia="Times New Roman" w:hAnsi="Calibri" w:cs="Times New Roman"/>
                <w:b/>
                <w:bCs/>
                <w:color w:val="000000"/>
              </w:rPr>
            </w:pPr>
            <w:ins w:id="4276" w:author="Dave Contreras" w:date="2019-07-19T10:39:00Z">
              <w:r w:rsidRPr="001269F2">
                <w:rPr>
                  <w:rFonts w:ascii="Calibri" w:eastAsia="Times New Roman" w:hAnsi="Calibri" w:cs="Times New Roman"/>
                  <w:b/>
                  <w:bCs/>
                  <w:color w:val="000000"/>
                </w:rPr>
                <w:t>Beach Seine</w:t>
              </w:r>
            </w:ins>
          </w:p>
        </w:tc>
        <w:tc>
          <w:tcPr>
            <w:tcW w:w="2451" w:type="dxa"/>
            <w:gridSpan w:val="2"/>
            <w:tcBorders>
              <w:top w:val="single" w:sz="4" w:space="0" w:color="auto"/>
              <w:left w:val="nil"/>
              <w:bottom w:val="single" w:sz="4" w:space="0" w:color="auto"/>
              <w:right w:val="nil"/>
            </w:tcBorders>
            <w:shd w:val="clear" w:color="000000" w:fill="FFFFFF"/>
            <w:vAlign w:val="bottom"/>
            <w:hideMark/>
          </w:tcPr>
          <w:p w14:paraId="790E8EC6" w14:textId="77777777" w:rsidR="001269F2" w:rsidRPr="001269F2" w:rsidRDefault="001269F2" w:rsidP="001269F2">
            <w:pPr>
              <w:jc w:val="center"/>
              <w:rPr>
                <w:ins w:id="4277" w:author="Dave Contreras" w:date="2019-07-19T10:39:00Z"/>
                <w:rFonts w:ascii="Calibri" w:eastAsia="Times New Roman" w:hAnsi="Calibri" w:cs="Times New Roman"/>
                <w:b/>
                <w:bCs/>
                <w:color w:val="000000"/>
              </w:rPr>
            </w:pPr>
            <w:proofErr w:type="spellStart"/>
            <w:ins w:id="4278" w:author="Dave Contreras" w:date="2019-07-19T10:39:00Z">
              <w:r w:rsidRPr="001269F2">
                <w:rPr>
                  <w:rFonts w:ascii="Calibri" w:eastAsia="Times New Roman" w:hAnsi="Calibri" w:cs="Times New Roman"/>
                  <w:b/>
                  <w:bCs/>
                  <w:color w:val="000000"/>
                </w:rPr>
                <w:t>Townet</w:t>
              </w:r>
              <w:proofErr w:type="spellEnd"/>
            </w:ins>
          </w:p>
        </w:tc>
      </w:tr>
      <w:tr w:rsidR="00957DB8" w:rsidRPr="001269F2" w14:paraId="229774DC" w14:textId="77777777" w:rsidTr="00957DB8">
        <w:trPr>
          <w:trHeight w:val="300"/>
          <w:ins w:id="4279" w:author="Dave Contreras" w:date="2019-07-19T10:39:00Z"/>
          <w:trPrChange w:id="4280" w:author="Dave Contreras" w:date="2019-07-19T10:43:00Z">
            <w:trPr>
              <w:trHeight w:val="300"/>
            </w:trPr>
          </w:trPrChange>
        </w:trPr>
        <w:tc>
          <w:tcPr>
            <w:tcW w:w="780" w:type="dxa"/>
            <w:tcBorders>
              <w:top w:val="nil"/>
              <w:left w:val="nil"/>
              <w:bottom w:val="nil"/>
              <w:right w:val="nil"/>
            </w:tcBorders>
            <w:shd w:val="clear" w:color="000000" w:fill="FFFFFF"/>
            <w:vAlign w:val="bottom"/>
            <w:hideMark/>
            <w:tcPrChange w:id="4281" w:author="Dave Contreras" w:date="2019-07-19T10:43:00Z">
              <w:tcPr>
                <w:tcW w:w="620" w:type="dxa"/>
                <w:tcBorders>
                  <w:top w:val="nil"/>
                  <w:left w:val="nil"/>
                  <w:bottom w:val="nil"/>
                  <w:right w:val="nil"/>
                </w:tcBorders>
                <w:shd w:val="clear" w:color="000000" w:fill="FFFFFF"/>
                <w:vAlign w:val="bottom"/>
                <w:hideMark/>
              </w:tcPr>
            </w:tcPrChange>
          </w:tcPr>
          <w:p w14:paraId="0CF35D60" w14:textId="77777777" w:rsidR="001269F2" w:rsidRPr="001269F2" w:rsidRDefault="001269F2" w:rsidP="001269F2">
            <w:pPr>
              <w:jc w:val="center"/>
              <w:rPr>
                <w:ins w:id="4282" w:author="Dave Contreras" w:date="2019-07-19T10:39:00Z"/>
                <w:rFonts w:ascii="Calibri" w:eastAsia="Times New Roman" w:hAnsi="Calibri" w:cs="Times New Roman"/>
                <w:color w:val="000000"/>
              </w:rPr>
            </w:pPr>
            <w:ins w:id="4283" w:author="Dave Contreras" w:date="2019-07-19T10:39:00Z">
              <w:r w:rsidRPr="001269F2">
                <w:rPr>
                  <w:rFonts w:ascii="Calibri" w:eastAsia="Times New Roman" w:hAnsi="Calibri" w:cs="Times New Roman"/>
                  <w:color w:val="000000"/>
                </w:rPr>
                <w:t>N:</w:t>
              </w:r>
            </w:ins>
          </w:p>
        </w:tc>
        <w:tc>
          <w:tcPr>
            <w:tcW w:w="1439" w:type="dxa"/>
            <w:tcBorders>
              <w:top w:val="nil"/>
              <w:left w:val="nil"/>
              <w:bottom w:val="nil"/>
              <w:right w:val="nil"/>
            </w:tcBorders>
            <w:shd w:val="clear" w:color="000000" w:fill="FFFFFF"/>
            <w:vAlign w:val="bottom"/>
            <w:hideMark/>
            <w:tcPrChange w:id="4284" w:author="Dave Contreras" w:date="2019-07-19T10:43:00Z">
              <w:tcPr>
                <w:tcW w:w="2213" w:type="dxa"/>
                <w:gridSpan w:val="2"/>
                <w:tcBorders>
                  <w:top w:val="nil"/>
                  <w:left w:val="nil"/>
                  <w:bottom w:val="nil"/>
                  <w:right w:val="nil"/>
                </w:tcBorders>
                <w:shd w:val="clear" w:color="000000" w:fill="FFFFFF"/>
                <w:vAlign w:val="bottom"/>
                <w:hideMark/>
              </w:tcPr>
            </w:tcPrChange>
          </w:tcPr>
          <w:p w14:paraId="6F51F5C0" w14:textId="77777777" w:rsidR="001269F2" w:rsidRPr="001269F2" w:rsidRDefault="001269F2" w:rsidP="001269F2">
            <w:pPr>
              <w:jc w:val="center"/>
              <w:rPr>
                <w:ins w:id="4285" w:author="Dave Contreras" w:date="2019-07-19T10:39:00Z"/>
                <w:rFonts w:ascii="Calibri" w:eastAsia="Times New Roman" w:hAnsi="Calibri" w:cs="Times New Roman"/>
                <w:color w:val="000000"/>
              </w:rPr>
            </w:pPr>
            <w:ins w:id="4286" w:author="Dave Contreras" w:date="2019-07-19T10:39:00Z">
              <w:r w:rsidRPr="001269F2">
                <w:rPr>
                  <w:rFonts w:ascii="Calibri" w:eastAsia="Times New Roman" w:hAnsi="Calibri" w:cs="Times New Roman"/>
                  <w:color w:val="000000"/>
                </w:rPr>
                <w:t>568</w:t>
              </w:r>
            </w:ins>
          </w:p>
        </w:tc>
        <w:tc>
          <w:tcPr>
            <w:tcW w:w="1011" w:type="dxa"/>
            <w:tcBorders>
              <w:top w:val="nil"/>
              <w:left w:val="nil"/>
              <w:bottom w:val="nil"/>
              <w:right w:val="nil"/>
            </w:tcBorders>
            <w:shd w:val="clear" w:color="000000" w:fill="FFFFFF"/>
            <w:vAlign w:val="bottom"/>
            <w:hideMark/>
            <w:tcPrChange w:id="4287" w:author="Dave Contreras" w:date="2019-07-19T10:43:00Z">
              <w:tcPr>
                <w:tcW w:w="1728" w:type="dxa"/>
                <w:tcBorders>
                  <w:top w:val="nil"/>
                  <w:left w:val="nil"/>
                  <w:bottom w:val="nil"/>
                  <w:right w:val="nil"/>
                </w:tcBorders>
                <w:shd w:val="clear" w:color="000000" w:fill="FFFFFF"/>
                <w:vAlign w:val="bottom"/>
                <w:hideMark/>
              </w:tcPr>
            </w:tcPrChange>
          </w:tcPr>
          <w:p w14:paraId="364DCAB3" w14:textId="77777777" w:rsidR="001269F2" w:rsidRPr="001269F2" w:rsidRDefault="001269F2" w:rsidP="001269F2">
            <w:pPr>
              <w:jc w:val="center"/>
              <w:rPr>
                <w:ins w:id="4288" w:author="Dave Contreras" w:date="2019-07-19T10:39:00Z"/>
                <w:rFonts w:ascii="Calibri" w:eastAsia="Times New Roman" w:hAnsi="Calibri" w:cs="Times New Roman"/>
                <w:color w:val="000000"/>
              </w:rPr>
            </w:pPr>
            <w:ins w:id="4289" w:author="Dave Contreras" w:date="2019-07-19T10:39:00Z">
              <w:r w:rsidRPr="001269F2">
                <w:rPr>
                  <w:rFonts w:ascii="Calibri" w:eastAsia="Times New Roman" w:hAnsi="Calibri" w:cs="Times New Roman"/>
                  <w:color w:val="000000"/>
                </w:rPr>
                <w:t>N:</w:t>
              </w:r>
            </w:ins>
          </w:p>
        </w:tc>
        <w:tc>
          <w:tcPr>
            <w:tcW w:w="1440" w:type="dxa"/>
            <w:tcBorders>
              <w:top w:val="nil"/>
              <w:left w:val="nil"/>
              <w:bottom w:val="nil"/>
              <w:right w:val="nil"/>
            </w:tcBorders>
            <w:shd w:val="clear" w:color="000000" w:fill="FFFFFF"/>
            <w:vAlign w:val="bottom"/>
            <w:hideMark/>
            <w:tcPrChange w:id="4290" w:author="Dave Contreras" w:date="2019-07-19T10:43:00Z">
              <w:tcPr>
                <w:tcW w:w="879" w:type="dxa"/>
                <w:gridSpan w:val="2"/>
                <w:tcBorders>
                  <w:top w:val="nil"/>
                  <w:left w:val="nil"/>
                  <w:bottom w:val="nil"/>
                  <w:right w:val="nil"/>
                </w:tcBorders>
                <w:shd w:val="clear" w:color="000000" w:fill="FFFFFF"/>
                <w:vAlign w:val="bottom"/>
                <w:hideMark/>
              </w:tcPr>
            </w:tcPrChange>
          </w:tcPr>
          <w:p w14:paraId="616609EB" w14:textId="77777777" w:rsidR="001269F2" w:rsidRPr="001269F2" w:rsidRDefault="001269F2" w:rsidP="001269F2">
            <w:pPr>
              <w:jc w:val="center"/>
              <w:rPr>
                <w:ins w:id="4291" w:author="Dave Contreras" w:date="2019-07-19T10:39:00Z"/>
                <w:rFonts w:ascii="Calibri" w:eastAsia="Times New Roman" w:hAnsi="Calibri" w:cs="Times New Roman"/>
                <w:color w:val="000000"/>
              </w:rPr>
            </w:pPr>
            <w:ins w:id="4292" w:author="Dave Contreras" w:date="2019-07-19T10:39:00Z">
              <w:r w:rsidRPr="001269F2">
                <w:rPr>
                  <w:rFonts w:ascii="Calibri" w:eastAsia="Times New Roman" w:hAnsi="Calibri" w:cs="Times New Roman"/>
                  <w:color w:val="000000"/>
                </w:rPr>
                <w:t>514</w:t>
              </w:r>
            </w:ins>
          </w:p>
        </w:tc>
      </w:tr>
      <w:tr w:rsidR="00957DB8" w:rsidRPr="001269F2" w14:paraId="00DB51BC" w14:textId="77777777" w:rsidTr="00957DB8">
        <w:trPr>
          <w:trHeight w:val="300"/>
          <w:ins w:id="4293" w:author="Dave Contreras" w:date="2019-07-19T10:39:00Z"/>
          <w:trPrChange w:id="4294" w:author="Dave Contreras" w:date="2019-07-19T10:43:00Z">
            <w:trPr>
              <w:trHeight w:val="300"/>
            </w:trPr>
          </w:trPrChange>
        </w:trPr>
        <w:tc>
          <w:tcPr>
            <w:tcW w:w="780" w:type="dxa"/>
            <w:tcBorders>
              <w:top w:val="nil"/>
              <w:left w:val="nil"/>
              <w:bottom w:val="nil"/>
              <w:right w:val="nil"/>
            </w:tcBorders>
            <w:shd w:val="clear" w:color="000000" w:fill="FFFFFF"/>
            <w:vAlign w:val="bottom"/>
            <w:hideMark/>
            <w:tcPrChange w:id="4295" w:author="Dave Contreras" w:date="2019-07-19T10:43:00Z">
              <w:tcPr>
                <w:tcW w:w="620" w:type="dxa"/>
                <w:tcBorders>
                  <w:top w:val="nil"/>
                  <w:left w:val="nil"/>
                  <w:bottom w:val="nil"/>
                  <w:right w:val="nil"/>
                </w:tcBorders>
                <w:shd w:val="clear" w:color="000000" w:fill="FFFFFF"/>
                <w:vAlign w:val="bottom"/>
                <w:hideMark/>
              </w:tcPr>
            </w:tcPrChange>
          </w:tcPr>
          <w:p w14:paraId="276AD266" w14:textId="77777777" w:rsidR="001269F2" w:rsidRPr="001269F2" w:rsidRDefault="001269F2" w:rsidP="001269F2">
            <w:pPr>
              <w:jc w:val="center"/>
              <w:rPr>
                <w:ins w:id="4296" w:author="Dave Contreras" w:date="2019-07-19T10:39:00Z"/>
                <w:rFonts w:ascii="Calibri" w:eastAsia="Times New Roman" w:hAnsi="Calibri" w:cs="Times New Roman"/>
                <w:color w:val="000000"/>
              </w:rPr>
            </w:pPr>
            <w:proofErr w:type="gramStart"/>
            <w:ins w:id="4297" w:author="Dave Contreras" w:date="2019-07-19T10:39:00Z">
              <w:r w:rsidRPr="001269F2">
                <w:rPr>
                  <w:rFonts w:ascii="Calibri" w:eastAsia="Times New Roman" w:hAnsi="Calibri" w:cs="Times New Roman"/>
                  <w:color w:val="000000"/>
                </w:rPr>
                <w:t>D :</w:t>
              </w:r>
              <w:proofErr w:type="gramEnd"/>
            </w:ins>
          </w:p>
        </w:tc>
        <w:tc>
          <w:tcPr>
            <w:tcW w:w="1439" w:type="dxa"/>
            <w:tcBorders>
              <w:top w:val="nil"/>
              <w:left w:val="nil"/>
              <w:bottom w:val="nil"/>
              <w:right w:val="nil"/>
            </w:tcBorders>
            <w:shd w:val="clear" w:color="000000" w:fill="FFFFFF"/>
            <w:vAlign w:val="bottom"/>
            <w:hideMark/>
            <w:tcPrChange w:id="4298" w:author="Dave Contreras" w:date="2019-07-19T10:43:00Z">
              <w:tcPr>
                <w:tcW w:w="2213" w:type="dxa"/>
                <w:gridSpan w:val="2"/>
                <w:tcBorders>
                  <w:top w:val="nil"/>
                  <w:left w:val="nil"/>
                  <w:bottom w:val="nil"/>
                  <w:right w:val="nil"/>
                </w:tcBorders>
                <w:shd w:val="clear" w:color="000000" w:fill="FFFFFF"/>
                <w:vAlign w:val="bottom"/>
                <w:hideMark/>
              </w:tcPr>
            </w:tcPrChange>
          </w:tcPr>
          <w:p w14:paraId="4816488E" w14:textId="77777777" w:rsidR="001269F2" w:rsidRPr="001269F2" w:rsidRDefault="001269F2" w:rsidP="001269F2">
            <w:pPr>
              <w:jc w:val="center"/>
              <w:rPr>
                <w:ins w:id="4299" w:author="Dave Contreras" w:date="2019-07-19T10:39:00Z"/>
                <w:rFonts w:ascii="Calibri" w:eastAsia="Times New Roman" w:hAnsi="Calibri" w:cs="Times New Roman"/>
                <w:color w:val="000000"/>
              </w:rPr>
            </w:pPr>
            <w:ins w:id="4300" w:author="Dave Contreras" w:date="2019-07-19T10:39:00Z">
              <w:r w:rsidRPr="001269F2">
                <w:rPr>
                  <w:rFonts w:ascii="Calibri" w:eastAsia="Times New Roman" w:hAnsi="Calibri" w:cs="Times New Roman"/>
                  <w:color w:val="000000"/>
                </w:rPr>
                <w:t>0.7825</w:t>
              </w:r>
            </w:ins>
          </w:p>
        </w:tc>
        <w:tc>
          <w:tcPr>
            <w:tcW w:w="1011" w:type="dxa"/>
            <w:tcBorders>
              <w:top w:val="nil"/>
              <w:left w:val="nil"/>
              <w:bottom w:val="nil"/>
              <w:right w:val="nil"/>
            </w:tcBorders>
            <w:shd w:val="clear" w:color="000000" w:fill="FFFFFF"/>
            <w:vAlign w:val="bottom"/>
            <w:hideMark/>
            <w:tcPrChange w:id="4301" w:author="Dave Contreras" w:date="2019-07-19T10:43:00Z">
              <w:tcPr>
                <w:tcW w:w="1728" w:type="dxa"/>
                <w:tcBorders>
                  <w:top w:val="nil"/>
                  <w:left w:val="nil"/>
                  <w:bottom w:val="nil"/>
                  <w:right w:val="nil"/>
                </w:tcBorders>
                <w:shd w:val="clear" w:color="000000" w:fill="FFFFFF"/>
                <w:vAlign w:val="bottom"/>
                <w:hideMark/>
              </w:tcPr>
            </w:tcPrChange>
          </w:tcPr>
          <w:p w14:paraId="19EA3D97" w14:textId="77777777" w:rsidR="001269F2" w:rsidRPr="001269F2" w:rsidRDefault="001269F2" w:rsidP="001269F2">
            <w:pPr>
              <w:jc w:val="center"/>
              <w:rPr>
                <w:ins w:id="4302" w:author="Dave Contreras" w:date="2019-07-19T10:39:00Z"/>
                <w:rFonts w:ascii="Calibri" w:eastAsia="Times New Roman" w:hAnsi="Calibri" w:cs="Times New Roman"/>
                <w:color w:val="000000"/>
              </w:rPr>
            </w:pPr>
            <w:ins w:id="4303" w:author="Dave Contreras" w:date="2019-07-19T10:39:00Z">
              <w:r w:rsidRPr="001269F2">
                <w:rPr>
                  <w:rFonts w:ascii="Calibri" w:eastAsia="Times New Roman" w:hAnsi="Calibri" w:cs="Times New Roman"/>
                  <w:color w:val="000000"/>
                </w:rPr>
                <w:t>P value</w:t>
              </w:r>
            </w:ins>
          </w:p>
        </w:tc>
        <w:tc>
          <w:tcPr>
            <w:tcW w:w="1440" w:type="dxa"/>
            <w:tcBorders>
              <w:top w:val="nil"/>
              <w:left w:val="nil"/>
              <w:bottom w:val="nil"/>
              <w:right w:val="nil"/>
            </w:tcBorders>
            <w:shd w:val="clear" w:color="000000" w:fill="FFFFFF"/>
            <w:vAlign w:val="bottom"/>
            <w:hideMark/>
            <w:tcPrChange w:id="4304" w:author="Dave Contreras" w:date="2019-07-19T10:43:00Z">
              <w:tcPr>
                <w:tcW w:w="879" w:type="dxa"/>
                <w:gridSpan w:val="2"/>
                <w:tcBorders>
                  <w:top w:val="nil"/>
                  <w:left w:val="nil"/>
                  <w:bottom w:val="nil"/>
                  <w:right w:val="nil"/>
                </w:tcBorders>
                <w:shd w:val="clear" w:color="000000" w:fill="FFFFFF"/>
                <w:vAlign w:val="bottom"/>
                <w:hideMark/>
              </w:tcPr>
            </w:tcPrChange>
          </w:tcPr>
          <w:p w14:paraId="4A4980B4" w14:textId="21674311" w:rsidR="001269F2" w:rsidRPr="001269F2" w:rsidRDefault="001269F2" w:rsidP="001269F2">
            <w:pPr>
              <w:jc w:val="center"/>
              <w:rPr>
                <w:ins w:id="4305" w:author="Dave Contreras" w:date="2019-07-19T10:39:00Z"/>
                <w:rFonts w:ascii="Calibri" w:eastAsia="Times New Roman" w:hAnsi="Calibri" w:cs="Times New Roman"/>
                <w:color w:val="000000"/>
              </w:rPr>
            </w:pPr>
            <w:ins w:id="4306" w:author="Dave Contreras" w:date="2019-07-19T10:39:00Z">
              <w:r w:rsidRPr="001269F2">
                <w:rPr>
                  <w:rFonts w:ascii="Calibri" w:eastAsia="Times New Roman" w:hAnsi="Calibri" w:cs="Times New Roman"/>
                  <w:color w:val="000000"/>
                </w:rPr>
                <w:t>&lt;0.001</w:t>
              </w:r>
            </w:ins>
            <w:ins w:id="4307" w:author="Dave Contreras" w:date="2019-07-22T07:25:00Z">
              <w:r w:rsidR="004C10DA">
                <w:rPr>
                  <w:rFonts w:ascii="Calibri" w:eastAsia="Times New Roman" w:hAnsi="Calibri" w:cs="Times New Roman"/>
                  <w:color w:val="000000"/>
                </w:rPr>
                <w:t xml:space="preserve"> *</w:t>
              </w:r>
            </w:ins>
          </w:p>
        </w:tc>
      </w:tr>
      <w:tr w:rsidR="00957DB8" w:rsidRPr="001269F2" w14:paraId="4F26BB4F" w14:textId="77777777" w:rsidTr="00957DB8">
        <w:trPr>
          <w:trHeight w:val="300"/>
          <w:ins w:id="4308" w:author="Dave Contreras" w:date="2019-07-19T10:39:00Z"/>
        </w:trPr>
        <w:tc>
          <w:tcPr>
            <w:tcW w:w="2219" w:type="dxa"/>
            <w:gridSpan w:val="2"/>
            <w:tcBorders>
              <w:top w:val="single" w:sz="4" w:space="0" w:color="auto"/>
              <w:left w:val="nil"/>
              <w:bottom w:val="single" w:sz="4" w:space="0" w:color="auto"/>
              <w:right w:val="nil"/>
            </w:tcBorders>
            <w:shd w:val="clear" w:color="000000" w:fill="FFFFFF"/>
            <w:vAlign w:val="bottom"/>
            <w:hideMark/>
          </w:tcPr>
          <w:p w14:paraId="78DB52B0" w14:textId="77777777" w:rsidR="001269F2" w:rsidRPr="001269F2" w:rsidRDefault="001269F2" w:rsidP="001269F2">
            <w:pPr>
              <w:jc w:val="center"/>
              <w:rPr>
                <w:ins w:id="4309" w:author="Dave Contreras" w:date="2019-07-19T10:39:00Z"/>
                <w:rFonts w:ascii="Calibri" w:eastAsia="Times New Roman" w:hAnsi="Calibri" w:cs="Times New Roman"/>
                <w:b/>
                <w:bCs/>
                <w:color w:val="000000"/>
              </w:rPr>
            </w:pPr>
            <w:ins w:id="4310" w:author="Dave Contreras" w:date="2019-07-19T10:39:00Z">
              <w:r w:rsidRPr="001269F2">
                <w:rPr>
                  <w:rFonts w:ascii="Calibri" w:eastAsia="Times New Roman" w:hAnsi="Calibri" w:cs="Times New Roman"/>
                  <w:b/>
                  <w:bCs/>
                  <w:color w:val="000000"/>
                </w:rPr>
                <w:t>Lampara</w:t>
              </w:r>
            </w:ins>
          </w:p>
        </w:tc>
        <w:tc>
          <w:tcPr>
            <w:tcW w:w="2451" w:type="dxa"/>
            <w:gridSpan w:val="2"/>
            <w:tcBorders>
              <w:top w:val="single" w:sz="4" w:space="0" w:color="auto"/>
              <w:left w:val="nil"/>
              <w:bottom w:val="single" w:sz="4" w:space="0" w:color="auto"/>
              <w:right w:val="nil"/>
            </w:tcBorders>
            <w:shd w:val="clear" w:color="000000" w:fill="FFFFFF"/>
            <w:vAlign w:val="bottom"/>
            <w:hideMark/>
          </w:tcPr>
          <w:p w14:paraId="11002F64" w14:textId="77777777" w:rsidR="001269F2" w:rsidRPr="001269F2" w:rsidRDefault="001269F2" w:rsidP="001269F2">
            <w:pPr>
              <w:jc w:val="center"/>
              <w:rPr>
                <w:ins w:id="4311" w:author="Dave Contreras" w:date="2019-07-19T10:39:00Z"/>
                <w:rFonts w:ascii="Calibri" w:eastAsia="Times New Roman" w:hAnsi="Calibri" w:cs="Times New Roman"/>
                <w:b/>
                <w:bCs/>
                <w:color w:val="000000"/>
              </w:rPr>
            </w:pPr>
            <w:proofErr w:type="spellStart"/>
            <w:ins w:id="4312" w:author="Dave Contreras" w:date="2019-07-19T10:39:00Z">
              <w:r w:rsidRPr="001269F2">
                <w:rPr>
                  <w:rFonts w:ascii="Calibri" w:eastAsia="Times New Roman" w:hAnsi="Calibri" w:cs="Times New Roman"/>
                  <w:b/>
                  <w:bCs/>
                  <w:color w:val="000000"/>
                </w:rPr>
                <w:t>Townet</w:t>
              </w:r>
              <w:proofErr w:type="spellEnd"/>
            </w:ins>
          </w:p>
        </w:tc>
      </w:tr>
      <w:tr w:rsidR="00957DB8" w:rsidRPr="001269F2" w14:paraId="095F7313" w14:textId="77777777" w:rsidTr="00957DB8">
        <w:trPr>
          <w:trHeight w:val="300"/>
          <w:ins w:id="4313" w:author="Dave Contreras" w:date="2019-07-19T10:39:00Z"/>
          <w:trPrChange w:id="4314" w:author="Dave Contreras" w:date="2019-07-19T10:43:00Z">
            <w:trPr>
              <w:trHeight w:val="300"/>
            </w:trPr>
          </w:trPrChange>
        </w:trPr>
        <w:tc>
          <w:tcPr>
            <w:tcW w:w="780" w:type="dxa"/>
            <w:tcBorders>
              <w:top w:val="nil"/>
              <w:left w:val="nil"/>
              <w:bottom w:val="nil"/>
              <w:right w:val="nil"/>
            </w:tcBorders>
            <w:shd w:val="clear" w:color="000000" w:fill="FFFFFF"/>
            <w:vAlign w:val="bottom"/>
            <w:hideMark/>
            <w:tcPrChange w:id="4315" w:author="Dave Contreras" w:date="2019-07-19T10:43:00Z">
              <w:tcPr>
                <w:tcW w:w="620" w:type="dxa"/>
                <w:tcBorders>
                  <w:top w:val="nil"/>
                  <w:left w:val="nil"/>
                  <w:bottom w:val="nil"/>
                  <w:right w:val="nil"/>
                </w:tcBorders>
                <w:shd w:val="clear" w:color="000000" w:fill="FFFFFF"/>
                <w:vAlign w:val="bottom"/>
                <w:hideMark/>
              </w:tcPr>
            </w:tcPrChange>
          </w:tcPr>
          <w:p w14:paraId="1BECB771" w14:textId="77777777" w:rsidR="001269F2" w:rsidRPr="001269F2" w:rsidRDefault="001269F2" w:rsidP="001269F2">
            <w:pPr>
              <w:jc w:val="center"/>
              <w:rPr>
                <w:ins w:id="4316" w:author="Dave Contreras" w:date="2019-07-19T10:39:00Z"/>
                <w:rFonts w:ascii="Calibri" w:eastAsia="Times New Roman" w:hAnsi="Calibri" w:cs="Times New Roman"/>
                <w:color w:val="000000"/>
              </w:rPr>
            </w:pPr>
            <w:ins w:id="4317" w:author="Dave Contreras" w:date="2019-07-19T10:39:00Z">
              <w:r w:rsidRPr="001269F2">
                <w:rPr>
                  <w:rFonts w:ascii="Calibri" w:eastAsia="Times New Roman" w:hAnsi="Calibri" w:cs="Times New Roman"/>
                  <w:color w:val="000000"/>
                </w:rPr>
                <w:t>N:</w:t>
              </w:r>
            </w:ins>
          </w:p>
        </w:tc>
        <w:tc>
          <w:tcPr>
            <w:tcW w:w="1439" w:type="dxa"/>
            <w:tcBorders>
              <w:top w:val="nil"/>
              <w:left w:val="nil"/>
              <w:bottom w:val="nil"/>
              <w:right w:val="nil"/>
            </w:tcBorders>
            <w:shd w:val="clear" w:color="000000" w:fill="FFFFFF"/>
            <w:vAlign w:val="bottom"/>
            <w:hideMark/>
            <w:tcPrChange w:id="4318" w:author="Dave Contreras" w:date="2019-07-19T10:43:00Z">
              <w:tcPr>
                <w:tcW w:w="2213" w:type="dxa"/>
                <w:gridSpan w:val="2"/>
                <w:tcBorders>
                  <w:top w:val="nil"/>
                  <w:left w:val="nil"/>
                  <w:bottom w:val="nil"/>
                  <w:right w:val="nil"/>
                </w:tcBorders>
                <w:shd w:val="clear" w:color="000000" w:fill="FFFFFF"/>
                <w:vAlign w:val="bottom"/>
                <w:hideMark/>
              </w:tcPr>
            </w:tcPrChange>
          </w:tcPr>
          <w:p w14:paraId="6346398C" w14:textId="77777777" w:rsidR="001269F2" w:rsidRPr="001269F2" w:rsidRDefault="001269F2" w:rsidP="001269F2">
            <w:pPr>
              <w:jc w:val="center"/>
              <w:rPr>
                <w:ins w:id="4319" w:author="Dave Contreras" w:date="2019-07-19T10:39:00Z"/>
                <w:rFonts w:ascii="Calibri" w:eastAsia="Times New Roman" w:hAnsi="Calibri" w:cs="Times New Roman"/>
                <w:color w:val="000000"/>
              </w:rPr>
            </w:pPr>
            <w:ins w:id="4320" w:author="Dave Contreras" w:date="2019-07-19T10:39:00Z">
              <w:r w:rsidRPr="001269F2">
                <w:rPr>
                  <w:rFonts w:ascii="Calibri" w:eastAsia="Times New Roman" w:hAnsi="Calibri" w:cs="Times New Roman"/>
                  <w:color w:val="000000"/>
                </w:rPr>
                <w:t>240</w:t>
              </w:r>
            </w:ins>
          </w:p>
        </w:tc>
        <w:tc>
          <w:tcPr>
            <w:tcW w:w="1011" w:type="dxa"/>
            <w:tcBorders>
              <w:top w:val="nil"/>
              <w:left w:val="nil"/>
              <w:bottom w:val="nil"/>
              <w:right w:val="nil"/>
            </w:tcBorders>
            <w:shd w:val="clear" w:color="000000" w:fill="FFFFFF"/>
            <w:vAlign w:val="bottom"/>
            <w:hideMark/>
            <w:tcPrChange w:id="4321" w:author="Dave Contreras" w:date="2019-07-19T10:43:00Z">
              <w:tcPr>
                <w:tcW w:w="1728" w:type="dxa"/>
                <w:tcBorders>
                  <w:top w:val="nil"/>
                  <w:left w:val="nil"/>
                  <w:bottom w:val="nil"/>
                  <w:right w:val="nil"/>
                </w:tcBorders>
                <w:shd w:val="clear" w:color="000000" w:fill="FFFFFF"/>
                <w:vAlign w:val="bottom"/>
                <w:hideMark/>
              </w:tcPr>
            </w:tcPrChange>
          </w:tcPr>
          <w:p w14:paraId="181AA55A" w14:textId="77777777" w:rsidR="001269F2" w:rsidRPr="001269F2" w:rsidRDefault="001269F2" w:rsidP="001269F2">
            <w:pPr>
              <w:jc w:val="center"/>
              <w:rPr>
                <w:ins w:id="4322" w:author="Dave Contreras" w:date="2019-07-19T10:39:00Z"/>
                <w:rFonts w:ascii="Calibri" w:eastAsia="Times New Roman" w:hAnsi="Calibri" w:cs="Times New Roman"/>
                <w:color w:val="000000"/>
              </w:rPr>
            </w:pPr>
            <w:ins w:id="4323" w:author="Dave Contreras" w:date="2019-07-19T10:39:00Z">
              <w:r w:rsidRPr="001269F2">
                <w:rPr>
                  <w:rFonts w:ascii="Calibri" w:eastAsia="Times New Roman" w:hAnsi="Calibri" w:cs="Times New Roman"/>
                  <w:color w:val="000000"/>
                </w:rPr>
                <w:t>N:</w:t>
              </w:r>
            </w:ins>
          </w:p>
        </w:tc>
        <w:tc>
          <w:tcPr>
            <w:tcW w:w="1440" w:type="dxa"/>
            <w:tcBorders>
              <w:top w:val="nil"/>
              <w:left w:val="nil"/>
              <w:bottom w:val="nil"/>
              <w:right w:val="nil"/>
            </w:tcBorders>
            <w:shd w:val="clear" w:color="000000" w:fill="FFFFFF"/>
            <w:vAlign w:val="bottom"/>
            <w:hideMark/>
            <w:tcPrChange w:id="4324" w:author="Dave Contreras" w:date="2019-07-19T10:43:00Z">
              <w:tcPr>
                <w:tcW w:w="879" w:type="dxa"/>
                <w:gridSpan w:val="2"/>
                <w:tcBorders>
                  <w:top w:val="nil"/>
                  <w:left w:val="nil"/>
                  <w:bottom w:val="nil"/>
                  <w:right w:val="nil"/>
                </w:tcBorders>
                <w:shd w:val="clear" w:color="000000" w:fill="FFFFFF"/>
                <w:vAlign w:val="bottom"/>
                <w:hideMark/>
              </w:tcPr>
            </w:tcPrChange>
          </w:tcPr>
          <w:p w14:paraId="514619FA" w14:textId="77777777" w:rsidR="001269F2" w:rsidRPr="001269F2" w:rsidRDefault="001269F2" w:rsidP="001269F2">
            <w:pPr>
              <w:jc w:val="center"/>
              <w:rPr>
                <w:ins w:id="4325" w:author="Dave Contreras" w:date="2019-07-19T10:39:00Z"/>
                <w:rFonts w:ascii="Calibri" w:eastAsia="Times New Roman" w:hAnsi="Calibri" w:cs="Times New Roman"/>
                <w:color w:val="000000"/>
              </w:rPr>
            </w:pPr>
            <w:ins w:id="4326" w:author="Dave Contreras" w:date="2019-07-19T10:39:00Z">
              <w:r w:rsidRPr="001269F2">
                <w:rPr>
                  <w:rFonts w:ascii="Calibri" w:eastAsia="Times New Roman" w:hAnsi="Calibri" w:cs="Times New Roman"/>
                  <w:color w:val="000000"/>
                </w:rPr>
                <w:t>514</w:t>
              </w:r>
            </w:ins>
          </w:p>
        </w:tc>
      </w:tr>
      <w:tr w:rsidR="00957DB8" w:rsidRPr="001269F2" w14:paraId="3AB3F6B7" w14:textId="77777777" w:rsidTr="00957DB8">
        <w:trPr>
          <w:trHeight w:val="342"/>
          <w:ins w:id="4327" w:author="Dave Contreras" w:date="2019-07-19T10:39:00Z"/>
          <w:trPrChange w:id="4328" w:author="Dave Contreras" w:date="2019-07-19T10:43:00Z">
            <w:trPr>
              <w:trHeight w:val="465"/>
            </w:trPr>
          </w:trPrChange>
        </w:trPr>
        <w:tc>
          <w:tcPr>
            <w:tcW w:w="780" w:type="dxa"/>
            <w:tcBorders>
              <w:top w:val="nil"/>
              <w:left w:val="nil"/>
              <w:bottom w:val="nil"/>
              <w:right w:val="nil"/>
            </w:tcBorders>
            <w:shd w:val="clear" w:color="000000" w:fill="FFFFFF"/>
            <w:vAlign w:val="bottom"/>
            <w:hideMark/>
            <w:tcPrChange w:id="4329" w:author="Dave Contreras" w:date="2019-07-19T10:43:00Z">
              <w:tcPr>
                <w:tcW w:w="620" w:type="dxa"/>
                <w:tcBorders>
                  <w:top w:val="nil"/>
                  <w:left w:val="nil"/>
                  <w:bottom w:val="nil"/>
                  <w:right w:val="nil"/>
                </w:tcBorders>
                <w:shd w:val="clear" w:color="000000" w:fill="FFFFFF"/>
                <w:vAlign w:val="bottom"/>
                <w:hideMark/>
              </w:tcPr>
            </w:tcPrChange>
          </w:tcPr>
          <w:p w14:paraId="2DCE5EEB" w14:textId="77777777" w:rsidR="001269F2" w:rsidRPr="001269F2" w:rsidRDefault="001269F2" w:rsidP="001269F2">
            <w:pPr>
              <w:jc w:val="center"/>
              <w:rPr>
                <w:ins w:id="4330" w:author="Dave Contreras" w:date="2019-07-19T10:39:00Z"/>
                <w:rFonts w:ascii="Calibri" w:eastAsia="Times New Roman" w:hAnsi="Calibri" w:cs="Times New Roman"/>
                <w:color w:val="000000"/>
              </w:rPr>
            </w:pPr>
            <w:proofErr w:type="gramStart"/>
            <w:ins w:id="4331" w:author="Dave Contreras" w:date="2019-07-19T10:39:00Z">
              <w:r w:rsidRPr="001269F2">
                <w:rPr>
                  <w:rFonts w:ascii="Calibri" w:eastAsia="Times New Roman" w:hAnsi="Calibri" w:cs="Times New Roman"/>
                  <w:color w:val="000000"/>
                </w:rPr>
                <w:t>D :</w:t>
              </w:r>
              <w:proofErr w:type="gramEnd"/>
            </w:ins>
          </w:p>
        </w:tc>
        <w:tc>
          <w:tcPr>
            <w:tcW w:w="1439" w:type="dxa"/>
            <w:tcBorders>
              <w:top w:val="nil"/>
              <w:left w:val="nil"/>
              <w:bottom w:val="nil"/>
              <w:right w:val="nil"/>
            </w:tcBorders>
            <w:shd w:val="clear" w:color="000000" w:fill="FFFFFF"/>
            <w:vAlign w:val="bottom"/>
            <w:hideMark/>
            <w:tcPrChange w:id="4332" w:author="Dave Contreras" w:date="2019-07-19T10:43:00Z">
              <w:tcPr>
                <w:tcW w:w="2213" w:type="dxa"/>
                <w:gridSpan w:val="2"/>
                <w:tcBorders>
                  <w:top w:val="nil"/>
                  <w:left w:val="nil"/>
                  <w:bottom w:val="nil"/>
                  <w:right w:val="nil"/>
                </w:tcBorders>
                <w:shd w:val="clear" w:color="000000" w:fill="FFFFFF"/>
                <w:vAlign w:val="bottom"/>
                <w:hideMark/>
              </w:tcPr>
            </w:tcPrChange>
          </w:tcPr>
          <w:p w14:paraId="611C2DFE" w14:textId="77777777" w:rsidR="001269F2" w:rsidRPr="001269F2" w:rsidRDefault="001269F2" w:rsidP="001269F2">
            <w:pPr>
              <w:jc w:val="center"/>
              <w:rPr>
                <w:ins w:id="4333" w:author="Dave Contreras" w:date="2019-07-19T10:39:00Z"/>
                <w:rFonts w:ascii="Calibri" w:eastAsia="Times New Roman" w:hAnsi="Calibri" w:cs="Times New Roman"/>
                <w:color w:val="000000"/>
              </w:rPr>
            </w:pPr>
            <w:ins w:id="4334" w:author="Dave Contreras" w:date="2019-07-19T10:39:00Z">
              <w:r w:rsidRPr="001269F2">
                <w:rPr>
                  <w:rFonts w:ascii="Calibri" w:eastAsia="Times New Roman" w:hAnsi="Calibri" w:cs="Times New Roman"/>
                  <w:color w:val="000000"/>
                </w:rPr>
                <w:t>0.7896</w:t>
              </w:r>
            </w:ins>
          </w:p>
        </w:tc>
        <w:tc>
          <w:tcPr>
            <w:tcW w:w="1011" w:type="dxa"/>
            <w:tcBorders>
              <w:top w:val="nil"/>
              <w:left w:val="nil"/>
              <w:bottom w:val="nil"/>
              <w:right w:val="nil"/>
            </w:tcBorders>
            <w:shd w:val="clear" w:color="000000" w:fill="FFFFFF"/>
            <w:vAlign w:val="bottom"/>
            <w:hideMark/>
            <w:tcPrChange w:id="4335" w:author="Dave Contreras" w:date="2019-07-19T10:43:00Z">
              <w:tcPr>
                <w:tcW w:w="1728" w:type="dxa"/>
                <w:tcBorders>
                  <w:top w:val="nil"/>
                  <w:left w:val="nil"/>
                  <w:bottom w:val="nil"/>
                  <w:right w:val="nil"/>
                </w:tcBorders>
                <w:shd w:val="clear" w:color="000000" w:fill="FFFFFF"/>
                <w:vAlign w:val="bottom"/>
                <w:hideMark/>
              </w:tcPr>
            </w:tcPrChange>
          </w:tcPr>
          <w:p w14:paraId="111D5433" w14:textId="77777777" w:rsidR="001269F2" w:rsidRPr="001269F2" w:rsidRDefault="001269F2" w:rsidP="001269F2">
            <w:pPr>
              <w:jc w:val="center"/>
              <w:rPr>
                <w:ins w:id="4336" w:author="Dave Contreras" w:date="2019-07-19T10:39:00Z"/>
                <w:rFonts w:ascii="Calibri" w:eastAsia="Times New Roman" w:hAnsi="Calibri" w:cs="Times New Roman"/>
                <w:color w:val="000000"/>
              </w:rPr>
            </w:pPr>
            <w:ins w:id="4337" w:author="Dave Contreras" w:date="2019-07-19T10:39:00Z">
              <w:r w:rsidRPr="001269F2">
                <w:rPr>
                  <w:rFonts w:ascii="Calibri" w:eastAsia="Times New Roman" w:hAnsi="Calibri" w:cs="Times New Roman"/>
                  <w:color w:val="000000"/>
                </w:rPr>
                <w:t>P value</w:t>
              </w:r>
            </w:ins>
          </w:p>
        </w:tc>
        <w:tc>
          <w:tcPr>
            <w:tcW w:w="1440" w:type="dxa"/>
            <w:tcBorders>
              <w:top w:val="nil"/>
              <w:left w:val="nil"/>
              <w:bottom w:val="nil"/>
              <w:right w:val="nil"/>
            </w:tcBorders>
            <w:shd w:val="clear" w:color="000000" w:fill="FFFFFF"/>
            <w:vAlign w:val="bottom"/>
            <w:hideMark/>
            <w:tcPrChange w:id="4338" w:author="Dave Contreras" w:date="2019-07-19T10:43:00Z">
              <w:tcPr>
                <w:tcW w:w="879" w:type="dxa"/>
                <w:gridSpan w:val="2"/>
                <w:tcBorders>
                  <w:top w:val="nil"/>
                  <w:left w:val="nil"/>
                  <w:bottom w:val="nil"/>
                  <w:right w:val="nil"/>
                </w:tcBorders>
                <w:shd w:val="clear" w:color="000000" w:fill="FFFFFF"/>
                <w:vAlign w:val="bottom"/>
                <w:hideMark/>
              </w:tcPr>
            </w:tcPrChange>
          </w:tcPr>
          <w:p w14:paraId="2D33E3B9" w14:textId="2B098300" w:rsidR="001269F2" w:rsidRPr="001269F2" w:rsidRDefault="001269F2" w:rsidP="001269F2">
            <w:pPr>
              <w:jc w:val="center"/>
              <w:rPr>
                <w:ins w:id="4339" w:author="Dave Contreras" w:date="2019-07-19T10:39:00Z"/>
                <w:rFonts w:ascii="Calibri" w:eastAsia="Times New Roman" w:hAnsi="Calibri" w:cs="Times New Roman"/>
                <w:color w:val="000000"/>
              </w:rPr>
            </w:pPr>
            <w:ins w:id="4340" w:author="Dave Contreras" w:date="2019-07-19T10:39:00Z">
              <w:r w:rsidRPr="001269F2">
                <w:rPr>
                  <w:rFonts w:ascii="Calibri" w:eastAsia="Times New Roman" w:hAnsi="Calibri" w:cs="Times New Roman"/>
                  <w:color w:val="000000"/>
                </w:rPr>
                <w:t>&lt;0.001</w:t>
              </w:r>
            </w:ins>
            <w:ins w:id="4341" w:author="Dave Contreras" w:date="2019-07-22T07:25:00Z">
              <w:r w:rsidR="004C10DA">
                <w:rPr>
                  <w:rFonts w:ascii="Calibri" w:eastAsia="Times New Roman" w:hAnsi="Calibri" w:cs="Times New Roman"/>
                  <w:color w:val="000000"/>
                </w:rPr>
                <w:t xml:space="preserve"> *</w:t>
              </w:r>
            </w:ins>
          </w:p>
        </w:tc>
      </w:tr>
    </w:tbl>
    <w:p w14:paraId="709B0711" w14:textId="77777777" w:rsidR="003A36C1" w:rsidRDefault="003A36C1" w:rsidP="006876AE">
      <w:pPr>
        <w:rPr>
          <w:ins w:id="4342" w:author="Dave Contreras" w:date="2019-07-19T10:31:00Z"/>
        </w:rPr>
      </w:pPr>
    </w:p>
    <w:p w14:paraId="12424C7A" w14:textId="25A81A56" w:rsidR="006876AE" w:rsidRDefault="00446CEC" w:rsidP="00CC4434">
      <w:pPr>
        <w:pStyle w:val="Heading3"/>
        <w:rPr>
          <w:ins w:id="4343" w:author="Dave Contreras" w:date="2019-07-22T08:41:00Z"/>
        </w:rPr>
        <w:pPrChange w:id="4344" w:author="Hartman, Rosemary@DWR" w:date="2019-07-25T20:19:00Z">
          <w:pPr/>
        </w:pPrChange>
      </w:pPr>
      <w:ins w:id="4345" w:author="Dave Contreras" w:date="2019-07-22T06:44:00Z">
        <w:r>
          <w:t>Fish – Fall</w:t>
        </w:r>
      </w:ins>
    </w:p>
    <w:p w14:paraId="3D07178E" w14:textId="541F72E8" w:rsidR="00C37B04" w:rsidRDefault="00C37B04">
      <w:pPr>
        <w:rPr>
          <w:ins w:id="4346" w:author="Dave Contreras" w:date="2019-07-22T08:41:00Z"/>
        </w:rPr>
      </w:pPr>
    </w:p>
    <w:p w14:paraId="558823B1" w14:textId="570EB42C" w:rsidR="00C37B04" w:rsidRDefault="00C37B04">
      <w:pPr>
        <w:rPr>
          <w:ins w:id="4347" w:author="Dave Contreras" w:date="2019-07-22T06:44:00Z"/>
        </w:rPr>
      </w:pPr>
      <w:ins w:id="4348" w:author="Dave Contreras" w:date="2019-07-22T08:41:00Z">
        <w:r>
          <w:t xml:space="preserve">A total of </w:t>
        </w:r>
      </w:ins>
      <w:ins w:id="4349" w:author="Dave Contreras" w:date="2019-07-22T08:45:00Z">
        <w:r w:rsidR="009B4B8C">
          <w:t>8</w:t>
        </w:r>
      </w:ins>
      <w:ins w:id="4350" w:author="Dave Contreras" w:date="2019-07-22T08:46:00Z">
        <w:r w:rsidR="009B4B8C">
          <w:t>,</w:t>
        </w:r>
        <w:r w:rsidR="00820F7B">
          <w:t>135</w:t>
        </w:r>
      </w:ins>
      <w:ins w:id="4351" w:author="Dave Contreras" w:date="2019-07-22T08:41:00Z">
        <w:r>
          <w:t xml:space="preserve"> fish </w:t>
        </w:r>
        <w:r w:rsidRPr="00884F38">
          <w:t xml:space="preserve">and </w:t>
        </w:r>
      </w:ins>
      <w:ins w:id="4352" w:author="Dave Contreras" w:date="2019-07-22T08:46:00Z">
        <w:r w:rsidR="00820F7B">
          <w:t>29</w:t>
        </w:r>
      </w:ins>
      <w:ins w:id="4353" w:author="Dave Contreras" w:date="2019-07-22T08:41:00Z">
        <w:r w:rsidRPr="00884F38">
          <w:t xml:space="preserve"> fish</w:t>
        </w:r>
        <w:r>
          <w:t xml:space="preserve"> species were collected </w:t>
        </w:r>
      </w:ins>
      <w:ins w:id="4354" w:author="Dave Contreras" w:date="2019-07-22T08:42:00Z">
        <w:r w:rsidR="00FA7916">
          <w:t>during the fall of</w:t>
        </w:r>
      </w:ins>
      <w:ins w:id="4355" w:author="Dave Contreras" w:date="2019-07-22T08:41:00Z">
        <w:r>
          <w:t xml:space="preserve"> 201</w:t>
        </w:r>
      </w:ins>
      <w:ins w:id="4356" w:author="Dave Contreras" w:date="2019-07-22T08:42:00Z">
        <w:r w:rsidR="00FA7916">
          <w:t>7 and 2</w:t>
        </w:r>
      </w:ins>
      <w:ins w:id="4357" w:author="Dave Contreras" w:date="2019-07-22T08:41:00Z">
        <w:r>
          <w:t>018 during this study (</w:t>
        </w:r>
      </w:ins>
      <w:ins w:id="4358" w:author="Dave Contreras" w:date="2019-07-22T08:43:00Z">
        <w:r w:rsidR="0050095C">
          <w:fldChar w:fldCharType="begin"/>
        </w:r>
        <w:r w:rsidR="0050095C">
          <w:instrText xml:space="preserve"> REF _Ref14677416 \h </w:instrText>
        </w:r>
      </w:ins>
      <w:r w:rsidR="0050095C">
        <w:fldChar w:fldCharType="separate"/>
      </w:r>
      <w:ins w:id="4359" w:author="Dave Contreras" w:date="2019-07-22T08:43:00Z">
        <w:r w:rsidR="0050095C">
          <w:t xml:space="preserve">Table </w:t>
        </w:r>
        <w:r w:rsidR="0050095C">
          <w:rPr>
            <w:noProof/>
          </w:rPr>
          <w:t>21</w:t>
        </w:r>
        <w:r w:rsidR="0050095C">
          <w:fldChar w:fldCharType="end"/>
        </w:r>
      </w:ins>
      <w:ins w:id="4360" w:author="Dave Contreras" w:date="2019-07-22T08:41:00Z">
        <w:r>
          <w:t>). When comparing CPUE in shallow vs channel habitats, catch differed between habitat types and was higher in shallow habitat outside Decker Island</w:t>
        </w:r>
      </w:ins>
      <w:ins w:id="4361" w:author="Dave Contreras" w:date="2019-07-22T08:47:00Z">
        <w:r w:rsidR="00955422">
          <w:t>,</w:t>
        </w:r>
      </w:ins>
      <w:ins w:id="4362" w:author="Dave Contreras" w:date="2019-07-22T08:41:00Z">
        <w:r>
          <w:t xml:space="preserve"> Prospect Island</w:t>
        </w:r>
      </w:ins>
      <w:ins w:id="4363" w:author="Dave Contreras" w:date="2019-07-22T08:47:00Z">
        <w:r w:rsidR="00955422">
          <w:t xml:space="preserve">, and </w:t>
        </w:r>
        <w:proofErr w:type="spellStart"/>
        <w:r w:rsidR="00955422">
          <w:t>Ryer</w:t>
        </w:r>
        <w:proofErr w:type="spellEnd"/>
        <w:r w:rsidR="00955422">
          <w:t xml:space="preserve"> Island</w:t>
        </w:r>
      </w:ins>
      <w:ins w:id="4364" w:author="Dave Contreras" w:date="2019-07-22T08:41:00Z">
        <w:r>
          <w:t xml:space="preserve"> (</w:t>
        </w:r>
      </w:ins>
      <w:ins w:id="4365" w:author="Dave Contreras" w:date="2019-07-22T08:44:00Z">
        <w:r w:rsidR="00A357F4">
          <w:fldChar w:fldCharType="begin"/>
        </w:r>
        <w:r w:rsidR="00A357F4">
          <w:instrText xml:space="preserve"> REF _Ref14677492 \h </w:instrText>
        </w:r>
      </w:ins>
      <w:ins w:id="4366" w:author="Dave Contreras" w:date="2019-07-22T08:44:00Z">
        <w:r w:rsidR="00A357F4">
          <w:fldChar w:fldCharType="separate"/>
        </w:r>
        <w:r w:rsidR="00A357F4">
          <w:t xml:space="preserve">Figure </w:t>
        </w:r>
        <w:r w:rsidR="00A357F4">
          <w:rPr>
            <w:noProof/>
          </w:rPr>
          <w:t>28</w:t>
        </w:r>
        <w:r w:rsidR="00A357F4">
          <w:fldChar w:fldCharType="end"/>
        </w:r>
        <w:r w:rsidR="00D77E16">
          <w:t xml:space="preserve">, </w:t>
        </w:r>
        <w:r w:rsidR="00A357F4">
          <w:fldChar w:fldCharType="begin"/>
        </w:r>
        <w:r w:rsidR="00A357F4">
          <w:instrText xml:space="preserve"> REF _Ref14677472 \h </w:instrText>
        </w:r>
      </w:ins>
      <w:r w:rsidR="00A357F4">
        <w:fldChar w:fldCharType="separate"/>
      </w:r>
      <w:ins w:id="4367" w:author="Dave Contreras" w:date="2019-07-22T08:44:00Z">
        <w:r w:rsidR="00A357F4">
          <w:t xml:space="preserve">Table </w:t>
        </w:r>
        <w:r w:rsidR="00A357F4">
          <w:rPr>
            <w:noProof/>
          </w:rPr>
          <w:t>22</w:t>
        </w:r>
        <w:r w:rsidR="00A357F4">
          <w:fldChar w:fldCharType="end"/>
        </w:r>
      </w:ins>
      <w:ins w:id="4368" w:author="Dave Contreras" w:date="2019-07-22T08:41:00Z">
        <w:r>
          <w:t xml:space="preserve">). </w:t>
        </w:r>
      </w:ins>
      <w:proofErr w:type="gramStart"/>
      <w:ins w:id="4369" w:author="Dave Contreras" w:date="2019-07-22T08:48:00Z">
        <w:r w:rsidR="00C106DD">
          <w:t>Similar to</w:t>
        </w:r>
        <w:proofErr w:type="gramEnd"/>
        <w:r w:rsidR="00C106DD">
          <w:t xml:space="preserve"> our summer comparisons, </w:t>
        </w:r>
      </w:ins>
      <w:ins w:id="4370" w:author="Dave Contreras" w:date="2019-07-22T08:41:00Z">
        <w:r>
          <w:t xml:space="preserve">CPUE was also higher in the lampara net compared to the </w:t>
        </w:r>
        <w:proofErr w:type="spellStart"/>
        <w:r>
          <w:t>townet</w:t>
        </w:r>
        <w:proofErr w:type="spellEnd"/>
        <w:r>
          <w:t xml:space="preserve"> in shallow water habitat outside Tule Red in 2017 (</w:t>
        </w:r>
      </w:ins>
      <w:ins w:id="4371" w:author="Dave Contreras" w:date="2019-07-22T08:45:00Z">
        <w:r w:rsidR="00D77E16">
          <w:fldChar w:fldCharType="begin"/>
        </w:r>
        <w:r w:rsidR="00D77E16">
          <w:instrText xml:space="preserve"> REF _Ref14677492 \h </w:instrText>
        </w:r>
      </w:ins>
      <w:ins w:id="4372" w:author="Dave Contreras" w:date="2019-07-22T08:45:00Z">
        <w:r w:rsidR="00D77E16">
          <w:fldChar w:fldCharType="separate"/>
        </w:r>
        <w:r w:rsidR="00D77E16">
          <w:t xml:space="preserve">Figure </w:t>
        </w:r>
        <w:r w:rsidR="00D77E16">
          <w:rPr>
            <w:noProof/>
          </w:rPr>
          <w:t>28</w:t>
        </w:r>
        <w:r w:rsidR="00D77E16">
          <w:fldChar w:fldCharType="end"/>
        </w:r>
        <w:r w:rsidR="00D77E16">
          <w:t xml:space="preserve">, </w:t>
        </w:r>
        <w:r w:rsidR="00D77E16">
          <w:fldChar w:fldCharType="begin"/>
        </w:r>
        <w:r w:rsidR="00D77E16">
          <w:instrText xml:space="preserve"> REF _Ref14677472 \h </w:instrText>
        </w:r>
      </w:ins>
      <w:ins w:id="4373" w:author="Dave Contreras" w:date="2019-07-22T08:45:00Z">
        <w:r w:rsidR="00D77E16">
          <w:fldChar w:fldCharType="separate"/>
        </w:r>
        <w:r w:rsidR="00D77E16">
          <w:t xml:space="preserve">Table </w:t>
        </w:r>
        <w:r w:rsidR="00D77E16">
          <w:rPr>
            <w:noProof/>
          </w:rPr>
          <w:t>22</w:t>
        </w:r>
        <w:r w:rsidR="00D77E16">
          <w:fldChar w:fldCharType="end"/>
        </w:r>
      </w:ins>
      <w:ins w:id="4374" w:author="Dave Contreras" w:date="2019-07-22T08:41:00Z">
        <w:r>
          <w:t xml:space="preserve">). The lampara net and </w:t>
        </w:r>
        <w:proofErr w:type="spellStart"/>
        <w:r>
          <w:lastRenderedPageBreak/>
          <w:t>townet</w:t>
        </w:r>
        <w:proofErr w:type="spellEnd"/>
        <w:r>
          <w:t xml:space="preserve"> had similar CPUEs at Browns Island </w:t>
        </w:r>
      </w:ins>
      <w:ins w:id="4375" w:author="Dave Contreras" w:date="2019-07-22T08:49:00Z">
        <w:r w:rsidR="00EF70DA">
          <w:t>a</w:t>
        </w:r>
      </w:ins>
      <w:ins w:id="4376" w:author="Dave Contreras" w:date="2019-07-22T08:41:00Z">
        <w:r>
          <w:t>nd when both gears sampled in channel water habitat outside Winter Island (</w:t>
        </w:r>
      </w:ins>
      <w:ins w:id="4377" w:author="Dave Contreras" w:date="2019-07-22T08:49:00Z">
        <w:r w:rsidR="009C7A35">
          <w:fldChar w:fldCharType="begin"/>
        </w:r>
        <w:r w:rsidR="009C7A35">
          <w:instrText xml:space="preserve"> REF _Ref14677492 \h </w:instrText>
        </w:r>
      </w:ins>
      <w:ins w:id="4378" w:author="Dave Contreras" w:date="2019-07-22T08:49:00Z">
        <w:r w:rsidR="009C7A35">
          <w:fldChar w:fldCharType="separate"/>
        </w:r>
        <w:r w:rsidR="009C7A35">
          <w:t xml:space="preserve">Figure </w:t>
        </w:r>
        <w:r w:rsidR="009C7A35">
          <w:rPr>
            <w:noProof/>
          </w:rPr>
          <w:t>28</w:t>
        </w:r>
        <w:r w:rsidR="009C7A35">
          <w:fldChar w:fldCharType="end"/>
        </w:r>
        <w:r w:rsidR="009C7A35">
          <w:t xml:space="preserve">, </w:t>
        </w:r>
        <w:r w:rsidR="009C7A35">
          <w:fldChar w:fldCharType="begin"/>
        </w:r>
        <w:r w:rsidR="009C7A35">
          <w:instrText xml:space="preserve"> REF _Ref14677472 \h </w:instrText>
        </w:r>
      </w:ins>
      <w:ins w:id="4379" w:author="Dave Contreras" w:date="2019-07-22T08:49:00Z">
        <w:r w:rsidR="009C7A35">
          <w:fldChar w:fldCharType="separate"/>
        </w:r>
        <w:r w:rsidR="009C7A35">
          <w:t xml:space="preserve">Table </w:t>
        </w:r>
        <w:r w:rsidR="009C7A35">
          <w:rPr>
            <w:noProof/>
          </w:rPr>
          <w:t>22</w:t>
        </w:r>
        <w:r w:rsidR="009C7A35">
          <w:fldChar w:fldCharType="end"/>
        </w:r>
      </w:ins>
      <w:ins w:id="4380" w:author="Dave Contreras" w:date="2019-07-22T08:41:00Z">
        <w:r>
          <w:t>).</w:t>
        </w:r>
      </w:ins>
    </w:p>
    <w:p w14:paraId="37FF6B99" w14:textId="1C78E0D8" w:rsidR="00446CEC" w:rsidRDefault="00446CEC">
      <w:pPr>
        <w:rPr>
          <w:ins w:id="4381" w:author="Dave Contreras" w:date="2019-07-22T07:22:00Z"/>
        </w:rPr>
      </w:pPr>
    </w:p>
    <w:p w14:paraId="645678B0" w14:textId="19825B5E" w:rsidR="006F1B07" w:rsidRDefault="00257931">
      <w:pPr>
        <w:pStyle w:val="Caption"/>
        <w:rPr>
          <w:ins w:id="4382" w:author="Dave Contreras" w:date="2019-07-22T07:22:00Z"/>
        </w:rPr>
        <w:pPrChange w:id="4383" w:author="Dave Contreras" w:date="2019-07-22T08:39:00Z">
          <w:pPr/>
        </w:pPrChange>
      </w:pPr>
      <w:bookmarkStart w:id="4384" w:name="_Ref14677416"/>
      <w:ins w:id="4385" w:author="Dave Contreras" w:date="2019-07-22T08:39:00Z">
        <w:r>
          <w:t xml:space="preserve">Table </w:t>
        </w:r>
        <w:r>
          <w:fldChar w:fldCharType="begin"/>
        </w:r>
        <w:r>
          <w:instrText xml:space="preserve"> SEQ Table \* ARABIC </w:instrText>
        </w:r>
      </w:ins>
      <w:r>
        <w:fldChar w:fldCharType="separate"/>
      </w:r>
      <w:ins w:id="4386" w:author="Dave Contreras" w:date="2019-07-22T13:45:00Z">
        <w:r w:rsidR="00AF0116">
          <w:rPr>
            <w:noProof/>
          </w:rPr>
          <w:t>21</w:t>
        </w:r>
      </w:ins>
      <w:ins w:id="4387" w:author="Dave Contreras" w:date="2019-07-22T08:39:00Z">
        <w:r>
          <w:fldChar w:fldCharType="end"/>
        </w:r>
      </w:ins>
      <w:bookmarkEnd w:id="4384"/>
      <w:ins w:id="4388" w:author="Dave Contreras" w:date="2019-07-22T07:50:00Z">
        <w:r w:rsidR="00E62DDA">
          <w:t xml:space="preserve">. </w:t>
        </w:r>
      </w:ins>
      <w:ins w:id="4389" w:author="Dave Contreras" w:date="2019-07-22T07:49:00Z">
        <w:r w:rsidR="006015CC" w:rsidRPr="00584377">
          <w:t>Catch</w:t>
        </w:r>
        <w:r w:rsidR="006015CC">
          <w:t xml:space="preserve"> &amp;</w:t>
        </w:r>
        <w:r w:rsidR="006015CC" w:rsidRPr="00584377">
          <w:t xml:space="preserve"> CPUE </w:t>
        </w:r>
        <w:r w:rsidR="006015CC">
          <w:t>o</w:t>
        </w:r>
        <w:r w:rsidR="006015CC" w:rsidRPr="00584377">
          <w:t xml:space="preserve">f </w:t>
        </w:r>
        <w:r w:rsidR="006015CC">
          <w:t>fish</w:t>
        </w:r>
        <w:r w:rsidR="006015CC" w:rsidRPr="00584377">
          <w:t xml:space="preserve"> species caught by each gear type</w:t>
        </w:r>
        <w:r w:rsidR="006015CC">
          <w:t xml:space="preserve"> for this study</w:t>
        </w:r>
        <w:r w:rsidR="0025345D">
          <w:t xml:space="preserve"> during Sep-Dec</w:t>
        </w:r>
      </w:ins>
      <w:ins w:id="4390" w:author="Dave Contreras" w:date="2019-07-22T08:37:00Z">
        <w:r w:rsidR="00996C14">
          <w:t xml:space="preserve"> of 2017 </w:t>
        </w:r>
      </w:ins>
      <w:ins w:id="4391" w:author="Dave Contreras" w:date="2019-07-22T08:38:00Z">
        <w:r w:rsidR="00996C14">
          <w:t>and 2018</w:t>
        </w:r>
      </w:ins>
      <w:ins w:id="4392" w:author="Dave Contreras" w:date="2019-07-22T07:49:00Z">
        <w:r w:rsidR="006015CC" w:rsidRPr="00584377">
          <w:t>.</w:t>
        </w:r>
        <w:r w:rsidR="006015CC">
          <w:t xml:space="preserve"> </w:t>
        </w:r>
        <w:r w:rsidR="006015CC" w:rsidRPr="00584377">
          <w:t xml:space="preserve">A star next to a species name indicates native fish species. </w:t>
        </w:r>
      </w:ins>
    </w:p>
    <w:tbl>
      <w:tblPr>
        <w:tblW w:w="10890" w:type="dxa"/>
        <w:tblInd w:w="-810" w:type="dxa"/>
        <w:tblLook w:val="04A0" w:firstRow="1" w:lastRow="0" w:firstColumn="1" w:lastColumn="0" w:noHBand="0" w:noVBand="1"/>
        <w:tblPrChange w:id="4393" w:author="Dave Contreras" w:date="2019-07-22T07:47:00Z">
          <w:tblPr>
            <w:tblW w:w="13806" w:type="dxa"/>
            <w:tblLook w:val="04A0" w:firstRow="1" w:lastRow="0" w:firstColumn="1" w:lastColumn="0" w:noHBand="0" w:noVBand="1"/>
          </w:tblPr>
        </w:tblPrChange>
      </w:tblPr>
      <w:tblGrid>
        <w:gridCol w:w="1620"/>
        <w:gridCol w:w="810"/>
        <w:gridCol w:w="900"/>
        <w:gridCol w:w="630"/>
        <w:gridCol w:w="906"/>
        <w:gridCol w:w="624"/>
        <w:gridCol w:w="720"/>
        <w:gridCol w:w="630"/>
        <w:gridCol w:w="662"/>
        <w:gridCol w:w="688"/>
        <w:gridCol w:w="990"/>
        <w:gridCol w:w="630"/>
        <w:gridCol w:w="1080"/>
        <w:tblGridChange w:id="4394">
          <w:tblGrid>
            <w:gridCol w:w="1620"/>
            <w:gridCol w:w="810"/>
            <w:gridCol w:w="900"/>
            <w:gridCol w:w="630"/>
            <w:gridCol w:w="900"/>
            <w:gridCol w:w="6"/>
            <w:gridCol w:w="624"/>
            <w:gridCol w:w="270"/>
            <w:gridCol w:w="450"/>
            <w:gridCol w:w="270"/>
            <w:gridCol w:w="360"/>
            <w:gridCol w:w="450"/>
            <w:gridCol w:w="90"/>
            <w:gridCol w:w="122"/>
            <w:gridCol w:w="688"/>
            <w:gridCol w:w="630"/>
            <w:gridCol w:w="360"/>
            <w:gridCol w:w="546"/>
            <w:gridCol w:w="84"/>
            <w:gridCol w:w="540"/>
            <w:gridCol w:w="540"/>
            <w:gridCol w:w="180"/>
            <w:gridCol w:w="381"/>
            <w:gridCol w:w="249"/>
            <w:gridCol w:w="1281"/>
            <w:gridCol w:w="789"/>
            <w:gridCol w:w="21"/>
            <w:gridCol w:w="900"/>
            <w:gridCol w:w="588"/>
            <w:gridCol w:w="1055"/>
            <w:gridCol w:w="3232"/>
          </w:tblGrid>
        </w:tblGridChange>
      </w:tblGrid>
      <w:tr w:rsidR="005C2E0D" w:rsidRPr="005C2E0D" w14:paraId="583D04AE" w14:textId="77777777" w:rsidTr="00631AC3">
        <w:trPr>
          <w:trHeight w:val="300"/>
          <w:ins w:id="4395" w:author="Dave Contreras" w:date="2019-07-22T07:42:00Z"/>
          <w:trPrChange w:id="4396" w:author="Dave Contreras" w:date="2019-07-22T07:47:00Z">
            <w:trPr>
              <w:gridBefore w:val="8"/>
              <w:trHeight w:val="300"/>
            </w:trPr>
          </w:trPrChange>
        </w:trPr>
        <w:tc>
          <w:tcPr>
            <w:tcW w:w="1620" w:type="dxa"/>
            <w:tcBorders>
              <w:top w:val="nil"/>
              <w:left w:val="nil"/>
              <w:bottom w:val="nil"/>
              <w:right w:val="nil"/>
            </w:tcBorders>
            <w:shd w:val="clear" w:color="auto" w:fill="auto"/>
            <w:noWrap/>
            <w:vAlign w:val="bottom"/>
            <w:hideMark/>
            <w:tcPrChange w:id="4397" w:author="Dave Contreras" w:date="2019-07-22T07:47:00Z">
              <w:tcPr>
                <w:tcW w:w="1620" w:type="dxa"/>
                <w:gridSpan w:val="5"/>
                <w:tcBorders>
                  <w:top w:val="nil"/>
                  <w:left w:val="nil"/>
                  <w:bottom w:val="nil"/>
                  <w:right w:val="nil"/>
                </w:tcBorders>
                <w:shd w:val="clear" w:color="auto" w:fill="auto"/>
                <w:noWrap/>
                <w:vAlign w:val="bottom"/>
                <w:hideMark/>
              </w:tcPr>
            </w:tcPrChange>
          </w:tcPr>
          <w:p w14:paraId="69E1FB06" w14:textId="77777777" w:rsidR="005C2E0D" w:rsidRPr="005C2E0D" w:rsidRDefault="005C2E0D" w:rsidP="005C2E0D">
            <w:pPr>
              <w:rPr>
                <w:ins w:id="4398" w:author="Dave Contreras" w:date="2019-07-22T07:42:00Z"/>
                <w:rFonts w:ascii="Times New Roman" w:eastAsia="Times New Roman" w:hAnsi="Times New Roman" w:cs="Times New Roman"/>
                <w:sz w:val="24"/>
                <w:szCs w:val="24"/>
              </w:rPr>
            </w:pPr>
          </w:p>
        </w:tc>
        <w:tc>
          <w:tcPr>
            <w:tcW w:w="5882" w:type="dxa"/>
            <w:gridSpan w:val="8"/>
            <w:tcBorders>
              <w:top w:val="single" w:sz="4" w:space="0" w:color="auto"/>
              <w:left w:val="single" w:sz="8" w:space="0" w:color="FFFFFF"/>
              <w:bottom w:val="nil"/>
              <w:right w:val="nil"/>
            </w:tcBorders>
            <w:shd w:val="clear" w:color="000000" w:fill="D9E1F2"/>
            <w:vAlign w:val="bottom"/>
            <w:hideMark/>
            <w:tcPrChange w:id="4399" w:author="Dave Contreras" w:date="2019-07-22T07:47:00Z">
              <w:tcPr>
                <w:tcW w:w="6390" w:type="dxa"/>
                <w:gridSpan w:val="13"/>
                <w:tcBorders>
                  <w:top w:val="single" w:sz="4" w:space="0" w:color="auto"/>
                  <w:left w:val="single" w:sz="8" w:space="0" w:color="FFFFFF"/>
                  <w:bottom w:val="nil"/>
                  <w:right w:val="nil"/>
                </w:tcBorders>
                <w:shd w:val="clear" w:color="000000" w:fill="D9E1F2"/>
                <w:vAlign w:val="bottom"/>
                <w:hideMark/>
              </w:tcPr>
            </w:tcPrChange>
          </w:tcPr>
          <w:p w14:paraId="1D67FCCF" w14:textId="77777777" w:rsidR="005C2E0D" w:rsidRPr="005C2E0D" w:rsidRDefault="005C2E0D" w:rsidP="005C2E0D">
            <w:pPr>
              <w:jc w:val="center"/>
              <w:rPr>
                <w:ins w:id="4400" w:author="Dave Contreras" w:date="2019-07-22T07:42:00Z"/>
                <w:rFonts w:ascii="Calibri" w:eastAsia="Times New Roman" w:hAnsi="Calibri" w:cs="Calibri"/>
                <w:b/>
                <w:bCs/>
                <w:color w:val="000000"/>
                <w:sz w:val="16"/>
                <w:szCs w:val="16"/>
              </w:rPr>
            </w:pPr>
            <w:ins w:id="4401" w:author="Dave Contreras" w:date="2019-07-22T07:42:00Z">
              <w:r w:rsidRPr="005C2E0D">
                <w:rPr>
                  <w:rFonts w:ascii="Calibri" w:eastAsia="Times New Roman" w:hAnsi="Calibri" w:cs="Calibri"/>
                  <w:b/>
                  <w:bCs/>
                  <w:color w:val="000000"/>
                  <w:sz w:val="16"/>
                  <w:szCs w:val="16"/>
                </w:rPr>
                <w:t>Shallow Water Gear Types</w:t>
              </w:r>
            </w:ins>
          </w:p>
        </w:tc>
        <w:tc>
          <w:tcPr>
            <w:tcW w:w="3388" w:type="dxa"/>
            <w:gridSpan w:val="4"/>
            <w:tcBorders>
              <w:top w:val="single" w:sz="4" w:space="0" w:color="auto"/>
              <w:left w:val="single" w:sz="4" w:space="0" w:color="auto"/>
              <w:bottom w:val="nil"/>
              <w:right w:val="single" w:sz="8" w:space="0" w:color="FFFFFF"/>
            </w:tcBorders>
            <w:shd w:val="clear" w:color="000000" w:fill="D9E1F2"/>
            <w:vAlign w:val="bottom"/>
            <w:hideMark/>
            <w:tcPrChange w:id="4402" w:author="Dave Contreras" w:date="2019-07-22T07:47:00Z">
              <w:tcPr>
                <w:tcW w:w="5796" w:type="dxa"/>
                <w:gridSpan w:val="5"/>
                <w:tcBorders>
                  <w:top w:val="single" w:sz="4" w:space="0" w:color="auto"/>
                  <w:left w:val="single" w:sz="4" w:space="0" w:color="auto"/>
                  <w:bottom w:val="nil"/>
                  <w:right w:val="single" w:sz="8" w:space="0" w:color="FFFFFF"/>
                </w:tcBorders>
                <w:shd w:val="clear" w:color="000000" w:fill="D9E1F2"/>
                <w:vAlign w:val="bottom"/>
                <w:hideMark/>
              </w:tcPr>
            </w:tcPrChange>
          </w:tcPr>
          <w:p w14:paraId="395A4CB1" w14:textId="77777777" w:rsidR="005C2E0D" w:rsidRPr="005C2E0D" w:rsidRDefault="005C2E0D" w:rsidP="005C2E0D">
            <w:pPr>
              <w:jc w:val="center"/>
              <w:rPr>
                <w:ins w:id="4403" w:author="Dave Contreras" w:date="2019-07-22T07:42:00Z"/>
                <w:rFonts w:ascii="Calibri" w:eastAsia="Times New Roman" w:hAnsi="Calibri" w:cs="Calibri"/>
                <w:b/>
                <w:bCs/>
                <w:color w:val="000000"/>
                <w:sz w:val="16"/>
                <w:szCs w:val="16"/>
              </w:rPr>
            </w:pPr>
            <w:ins w:id="4404" w:author="Dave Contreras" w:date="2019-07-22T07:42:00Z">
              <w:r w:rsidRPr="005C2E0D">
                <w:rPr>
                  <w:rFonts w:ascii="Calibri" w:eastAsia="Times New Roman" w:hAnsi="Calibri" w:cs="Calibri"/>
                  <w:b/>
                  <w:bCs/>
                  <w:color w:val="000000"/>
                  <w:sz w:val="16"/>
                  <w:szCs w:val="16"/>
                </w:rPr>
                <w:t>Channel Water Gear Types</w:t>
              </w:r>
            </w:ins>
          </w:p>
        </w:tc>
      </w:tr>
      <w:tr w:rsidR="00631AC3" w:rsidRPr="005C2E0D" w14:paraId="3F060C05" w14:textId="77777777" w:rsidTr="00631AC3">
        <w:tblPrEx>
          <w:tblPrExChange w:id="4405" w:author="Dave Contreras" w:date="2019-07-22T07:47:00Z">
            <w:tblPrEx>
              <w:tblW w:w="11468" w:type="dxa"/>
              <w:tblInd w:w="-900" w:type="dxa"/>
            </w:tblPrEx>
          </w:tblPrExChange>
        </w:tblPrEx>
        <w:trPr>
          <w:trHeight w:val="300"/>
          <w:ins w:id="4406" w:author="Dave Contreras" w:date="2019-07-22T07:42:00Z"/>
          <w:trPrChange w:id="4407"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408" w:author="Dave Contreras" w:date="2019-07-22T07:47:00Z">
              <w:tcPr>
                <w:tcW w:w="1620" w:type="dxa"/>
                <w:gridSpan w:val="5"/>
                <w:tcBorders>
                  <w:top w:val="nil"/>
                  <w:left w:val="nil"/>
                  <w:bottom w:val="nil"/>
                  <w:right w:val="nil"/>
                </w:tcBorders>
                <w:shd w:val="clear" w:color="auto" w:fill="auto"/>
                <w:noWrap/>
                <w:vAlign w:val="bottom"/>
                <w:hideMark/>
              </w:tcPr>
            </w:tcPrChange>
          </w:tcPr>
          <w:p w14:paraId="37E97402" w14:textId="77777777" w:rsidR="005C2E0D" w:rsidRPr="005C2E0D" w:rsidRDefault="005C2E0D" w:rsidP="005C2E0D">
            <w:pPr>
              <w:jc w:val="center"/>
              <w:rPr>
                <w:ins w:id="4409" w:author="Dave Contreras" w:date="2019-07-22T07:42:00Z"/>
                <w:rFonts w:ascii="Calibri" w:eastAsia="Times New Roman" w:hAnsi="Calibri" w:cs="Calibri"/>
                <w:b/>
                <w:bCs/>
                <w:color w:val="000000"/>
                <w:sz w:val="16"/>
                <w:szCs w:val="16"/>
              </w:rPr>
            </w:pPr>
          </w:p>
        </w:tc>
        <w:tc>
          <w:tcPr>
            <w:tcW w:w="1710" w:type="dxa"/>
            <w:gridSpan w:val="2"/>
            <w:tcBorders>
              <w:top w:val="single" w:sz="4" w:space="0" w:color="auto"/>
              <w:left w:val="nil"/>
              <w:bottom w:val="single" w:sz="4" w:space="0" w:color="auto"/>
              <w:right w:val="nil"/>
            </w:tcBorders>
            <w:shd w:val="clear" w:color="D9E1F2" w:fill="D9E1F2"/>
            <w:noWrap/>
            <w:vAlign w:val="bottom"/>
            <w:hideMark/>
            <w:tcPrChange w:id="4410" w:author="Dave Contreras" w:date="2019-07-22T07:47:00Z">
              <w:tcPr>
                <w:tcW w:w="1710" w:type="dxa"/>
                <w:gridSpan w:val="5"/>
                <w:tcBorders>
                  <w:top w:val="single" w:sz="4" w:space="0" w:color="auto"/>
                  <w:left w:val="nil"/>
                  <w:bottom w:val="single" w:sz="4" w:space="0" w:color="auto"/>
                  <w:right w:val="nil"/>
                </w:tcBorders>
                <w:shd w:val="clear" w:color="D9E1F2" w:fill="D9E1F2"/>
                <w:noWrap/>
                <w:vAlign w:val="bottom"/>
                <w:hideMark/>
              </w:tcPr>
            </w:tcPrChange>
          </w:tcPr>
          <w:p w14:paraId="121440AE" w14:textId="77777777" w:rsidR="005C2E0D" w:rsidRPr="005C2E0D" w:rsidRDefault="005C2E0D" w:rsidP="005C2E0D">
            <w:pPr>
              <w:jc w:val="center"/>
              <w:rPr>
                <w:ins w:id="4411" w:author="Dave Contreras" w:date="2019-07-22T07:42:00Z"/>
                <w:rFonts w:ascii="Calibri" w:eastAsia="Times New Roman" w:hAnsi="Calibri" w:cs="Calibri"/>
                <w:b/>
                <w:bCs/>
                <w:color w:val="000000"/>
                <w:sz w:val="16"/>
                <w:szCs w:val="16"/>
              </w:rPr>
            </w:pPr>
            <w:ins w:id="4412" w:author="Dave Contreras" w:date="2019-07-22T07:42:00Z">
              <w:r w:rsidRPr="005C2E0D">
                <w:rPr>
                  <w:rFonts w:ascii="Calibri" w:eastAsia="Times New Roman" w:hAnsi="Calibri" w:cs="Calibri"/>
                  <w:b/>
                  <w:bCs/>
                  <w:color w:val="000000"/>
                  <w:sz w:val="16"/>
                  <w:szCs w:val="16"/>
                </w:rPr>
                <w:t>2017 Beach Seine</w:t>
              </w:r>
            </w:ins>
          </w:p>
        </w:tc>
        <w:tc>
          <w:tcPr>
            <w:tcW w:w="1536" w:type="dxa"/>
            <w:gridSpan w:val="2"/>
            <w:tcBorders>
              <w:top w:val="single" w:sz="4" w:space="0" w:color="auto"/>
              <w:left w:val="nil"/>
              <w:bottom w:val="single" w:sz="4" w:space="0" w:color="auto"/>
              <w:right w:val="nil"/>
            </w:tcBorders>
            <w:shd w:val="clear" w:color="D9E1F2" w:fill="D9E1F2"/>
            <w:noWrap/>
            <w:vAlign w:val="bottom"/>
            <w:hideMark/>
            <w:tcPrChange w:id="4413" w:author="Dave Contreras" w:date="2019-07-22T07:47:00Z">
              <w:tcPr>
                <w:tcW w:w="1530" w:type="dxa"/>
                <w:gridSpan w:val="3"/>
                <w:tcBorders>
                  <w:top w:val="single" w:sz="4" w:space="0" w:color="auto"/>
                  <w:left w:val="nil"/>
                  <w:bottom w:val="single" w:sz="4" w:space="0" w:color="auto"/>
                  <w:right w:val="nil"/>
                </w:tcBorders>
                <w:shd w:val="clear" w:color="D9E1F2" w:fill="D9E1F2"/>
                <w:noWrap/>
                <w:vAlign w:val="bottom"/>
                <w:hideMark/>
              </w:tcPr>
            </w:tcPrChange>
          </w:tcPr>
          <w:p w14:paraId="2E01FF6C" w14:textId="77777777" w:rsidR="005C2E0D" w:rsidRPr="005C2E0D" w:rsidRDefault="005C2E0D" w:rsidP="005C2E0D">
            <w:pPr>
              <w:jc w:val="center"/>
              <w:rPr>
                <w:ins w:id="4414" w:author="Dave Contreras" w:date="2019-07-22T07:42:00Z"/>
                <w:rFonts w:ascii="Calibri" w:eastAsia="Times New Roman" w:hAnsi="Calibri" w:cs="Calibri"/>
                <w:b/>
                <w:bCs/>
                <w:color w:val="000000"/>
                <w:sz w:val="16"/>
                <w:szCs w:val="16"/>
              </w:rPr>
            </w:pPr>
            <w:ins w:id="4415" w:author="Dave Contreras" w:date="2019-07-22T07:42:00Z">
              <w:r w:rsidRPr="005C2E0D">
                <w:rPr>
                  <w:rFonts w:ascii="Calibri" w:eastAsia="Times New Roman" w:hAnsi="Calibri" w:cs="Calibri"/>
                  <w:b/>
                  <w:bCs/>
                  <w:color w:val="000000"/>
                  <w:sz w:val="16"/>
                  <w:szCs w:val="16"/>
                </w:rPr>
                <w:t>2018 Beach Seine</w:t>
              </w:r>
            </w:ins>
          </w:p>
        </w:tc>
        <w:tc>
          <w:tcPr>
            <w:tcW w:w="1344" w:type="dxa"/>
            <w:gridSpan w:val="2"/>
            <w:tcBorders>
              <w:top w:val="single" w:sz="4" w:space="0" w:color="auto"/>
              <w:left w:val="single" w:sz="4" w:space="0" w:color="auto"/>
              <w:bottom w:val="single" w:sz="4" w:space="0" w:color="auto"/>
              <w:right w:val="nil"/>
            </w:tcBorders>
            <w:shd w:val="clear" w:color="D9E1F2" w:fill="D9E1F2"/>
            <w:noWrap/>
            <w:vAlign w:val="bottom"/>
            <w:hideMark/>
            <w:tcPrChange w:id="4416" w:author="Dave Contreras" w:date="2019-07-22T07:47:00Z">
              <w:tcPr>
                <w:tcW w:w="1725" w:type="dxa"/>
                <w:gridSpan w:val="5"/>
                <w:tcBorders>
                  <w:top w:val="single" w:sz="4" w:space="0" w:color="auto"/>
                  <w:left w:val="single" w:sz="4" w:space="0" w:color="auto"/>
                  <w:bottom w:val="single" w:sz="4" w:space="0" w:color="auto"/>
                  <w:right w:val="nil"/>
                </w:tcBorders>
                <w:shd w:val="clear" w:color="D9E1F2" w:fill="D9E1F2"/>
                <w:noWrap/>
                <w:vAlign w:val="bottom"/>
                <w:hideMark/>
              </w:tcPr>
            </w:tcPrChange>
          </w:tcPr>
          <w:p w14:paraId="1DB08C28" w14:textId="77777777" w:rsidR="005C2E0D" w:rsidRPr="005C2E0D" w:rsidRDefault="005C2E0D" w:rsidP="005C2E0D">
            <w:pPr>
              <w:jc w:val="center"/>
              <w:rPr>
                <w:ins w:id="4417" w:author="Dave Contreras" w:date="2019-07-22T07:42:00Z"/>
                <w:rFonts w:ascii="Calibri" w:eastAsia="Times New Roman" w:hAnsi="Calibri" w:cs="Calibri"/>
                <w:b/>
                <w:bCs/>
                <w:color w:val="000000"/>
                <w:sz w:val="16"/>
                <w:szCs w:val="16"/>
              </w:rPr>
            </w:pPr>
            <w:ins w:id="4418" w:author="Dave Contreras" w:date="2019-07-22T07:42:00Z">
              <w:r w:rsidRPr="005C2E0D">
                <w:rPr>
                  <w:rFonts w:ascii="Calibri" w:eastAsia="Times New Roman" w:hAnsi="Calibri" w:cs="Calibri"/>
                  <w:b/>
                  <w:bCs/>
                  <w:color w:val="000000"/>
                  <w:sz w:val="16"/>
                  <w:szCs w:val="16"/>
                </w:rPr>
                <w:t>2017 Lampara</w:t>
              </w:r>
            </w:ins>
          </w:p>
        </w:tc>
        <w:tc>
          <w:tcPr>
            <w:tcW w:w="1292" w:type="dxa"/>
            <w:gridSpan w:val="2"/>
            <w:tcBorders>
              <w:top w:val="single" w:sz="4" w:space="0" w:color="auto"/>
              <w:left w:val="nil"/>
              <w:bottom w:val="single" w:sz="4" w:space="0" w:color="auto"/>
              <w:right w:val="nil"/>
            </w:tcBorders>
            <w:shd w:val="clear" w:color="D9E1F2" w:fill="D9E1F2"/>
            <w:noWrap/>
            <w:vAlign w:val="bottom"/>
            <w:hideMark/>
            <w:tcPrChange w:id="4419" w:author="Dave Contreras" w:date="2019-07-22T07:47:00Z">
              <w:tcPr>
                <w:tcW w:w="1530" w:type="dxa"/>
                <w:gridSpan w:val="2"/>
                <w:tcBorders>
                  <w:top w:val="single" w:sz="4" w:space="0" w:color="auto"/>
                  <w:left w:val="nil"/>
                  <w:bottom w:val="single" w:sz="4" w:space="0" w:color="auto"/>
                  <w:right w:val="nil"/>
                </w:tcBorders>
                <w:shd w:val="clear" w:color="D9E1F2" w:fill="D9E1F2"/>
                <w:noWrap/>
                <w:vAlign w:val="bottom"/>
                <w:hideMark/>
              </w:tcPr>
            </w:tcPrChange>
          </w:tcPr>
          <w:p w14:paraId="18FD9DAB" w14:textId="77777777" w:rsidR="005C2E0D" w:rsidRPr="005C2E0D" w:rsidRDefault="005C2E0D" w:rsidP="005C2E0D">
            <w:pPr>
              <w:jc w:val="center"/>
              <w:rPr>
                <w:ins w:id="4420" w:author="Dave Contreras" w:date="2019-07-22T07:42:00Z"/>
                <w:rFonts w:ascii="Calibri" w:eastAsia="Times New Roman" w:hAnsi="Calibri" w:cs="Calibri"/>
                <w:b/>
                <w:bCs/>
                <w:color w:val="000000"/>
                <w:sz w:val="16"/>
                <w:szCs w:val="16"/>
              </w:rPr>
            </w:pPr>
            <w:ins w:id="4421" w:author="Dave Contreras" w:date="2019-07-22T07:42:00Z">
              <w:r w:rsidRPr="005C2E0D">
                <w:rPr>
                  <w:rFonts w:ascii="Calibri" w:eastAsia="Times New Roman" w:hAnsi="Calibri" w:cs="Calibri"/>
                  <w:b/>
                  <w:bCs/>
                  <w:color w:val="000000"/>
                  <w:sz w:val="16"/>
                  <w:szCs w:val="16"/>
                </w:rPr>
                <w:t>2018 Lampara</w:t>
              </w:r>
            </w:ins>
          </w:p>
        </w:tc>
        <w:tc>
          <w:tcPr>
            <w:tcW w:w="1678" w:type="dxa"/>
            <w:gridSpan w:val="2"/>
            <w:tcBorders>
              <w:top w:val="single" w:sz="4" w:space="0" w:color="auto"/>
              <w:left w:val="single" w:sz="4" w:space="0" w:color="auto"/>
              <w:bottom w:val="single" w:sz="4" w:space="0" w:color="auto"/>
              <w:right w:val="nil"/>
            </w:tcBorders>
            <w:shd w:val="clear" w:color="D9E1F2" w:fill="D9E1F2"/>
            <w:noWrap/>
            <w:vAlign w:val="bottom"/>
            <w:hideMark/>
            <w:tcPrChange w:id="4422" w:author="Dave Contreras" w:date="2019-07-22T07:47:00Z">
              <w:tcPr>
                <w:tcW w:w="1710" w:type="dxa"/>
                <w:gridSpan w:val="3"/>
                <w:tcBorders>
                  <w:top w:val="single" w:sz="4" w:space="0" w:color="auto"/>
                  <w:left w:val="single" w:sz="4" w:space="0" w:color="auto"/>
                  <w:bottom w:val="single" w:sz="4" w:space="0" w:color="auto"/>
                  <w:right w:val="nil"/>
                </w:tcBorders>
                <w:shd w:val="clear" w:color="D9E1F2" w:fill="D9E1F2"/>
                <w:noWrap/>
                <w:vAlign w:val="bottom"/>
                <w:hideMark/>
              </w:tcPr>
            </w:tcPrChange>
          </w:tcPr>
          <w:p w14:paraId="5496795E" w14:textId="77777777" w:rsidR="005C2E0D" w:rsidRPr="005C2E0D" w:rsidRDefault="005C2E0D" w:rsidP="005C2E0D">
            <w:pPr>
              <w:jc w:val="center"/>
              <w:rPr>
                <w:ins w:id="4423" w:author="Dave Contreras" w:date="2019-07-22T07:42:00Z"/>
                <w:rFonts w:ascii="Calibri" w:eastAsia="Times New Roman" w:hAnsi="Calibri" w:cs="Calibri"/>
                <w:b/>
                <w:bCs/>
                <w:color w:val="000000"/>
                <w:sz w:val="16"/>
                <w:szCs w:val="16"/>
              </w:rPr>
            </w:pPr>
            <w:ins w:id="4424" w:author="Dave Contreras" w:date="2019-07-22T07:42:00Z">
              <w:r w:rsidRPr="005C2E0D">
                <w:rPr>
                  <w:rFonts w:ascii="Calibri" w:eastAsia="Times New Roman" w:hAnsi="Calibri" w:cs="Calibri"/>
                  <w:b/>
                  <w:bCs/>
                  <w:color w:val="000000"/>
                  <w:sz w:val="16"/>
                  <w:szCs w:val="16"/>
                </w:rPr>
                <w:t>2017 Midwater Trawl</w:t>
              </w:r>
            </w:ins>
          </w:p>
        </w:tc>
        <w:tc>
          <w:tcPr>
            <w:tcW w:w="1710" w:type="dxa"/>
            <w:gridSpan w:val="2"/>
            <w:tcBorders>
              <w:top w:val="single" w:sz="4" w:space="0" w:color="auto"/>
              <w:left w:val="nil"/>
              <w:bottom w:val="single" w:sz="4" w:space="0" w:color="auto"/>
              <w:right w:val="nil"/>
            </w:tcBorders>
            <w:shd w:val="clear" w:color="D9E1F2" w:fill="D9E1F2"/>
            <w:noWrap/>
            <w:vAlign w:val="bottom"/>
            <w:hideMark/>
            <w:tcPrChange w:id="4425" w:author="Dave Contreras" w:date="2019-07-22T07:47:00Z">
              <w:tcPr>
                <w:tcW w:w="1643" w:type="dxa"/>
                <w:gridSpan w:val="2"/>
                <w:tcBorders>
                  <w:top w:val="single" w:sz="4" w:space="0" w:color="auto"/>
                  <w:left w:val="nil"/>
                  <w:bottom w:val="single" w:sz="4" w:space="0" w:color="auto"/>
                  <w:right w:val="nil"/>
                </w:tcBorders>
                <w:shd w:val="clear" w:color="D9E1F2" w:fill="D9E1F2"/>
                <w:noWrap/>
                <w:vAlign w:val="bottom"/>
                <w:hideMark/>
              </w:tcPr>
            </w:tcPrChange>
          </w:tcPr>
          <w:p w14:paraId="2BBAF998" w14:textId="77777777" w:rsidR="005C2E0D" w:rsidRPr="005C2E0D" w:rsidRDefault="005C2E0D" w:rsidP="005C2E0D">
            <w:pPr>
              <w:jc w:val="center"/>
              <w:rPr>
                <w:ins w:id="4426" w:author="Dave Contreras" w:date="2019-07-22T07:42:00Z"/>
                <w:rFonts w:ascii="Calibri" w:eastAsia="Times New Roman" w:hAnsi="Calibri" w:cs="Calibri"/>
                <w:b/>
                <w:bCs/>
                <w:color w:val="000000"/>
                <w:sz w:val="16"/>
                <w:szCs w:val="16"/>
              </w:rPr>
            </w:pPr>
            <w:ins w:id="4427" w:author="Dave Contreras" w:date="2019-07-22T07:42:00Z">
              <w:r w:rsidRPr="005C2E0D">
                <w:rPr>
                  <w:rFonts w:ascii="Calibri" w:eastAsia="Times New Roman" w:hAnsi="Calibri" w:cs="Calibri"/>
                  <w:b/>
                  <w:bCs/>
                  <w:color w:val="000000"/>
                  <w:sz w:val="16"/>
                  <w:szCs w:val="16"/>
                </w:rPr>
                <w:t>2018 Midwater Trawl</w:t>
              </w:r>
            </w:ins>
          </w:p>
        </w:tc>
      </w:tr>
      <w:tr w:rsidR="00674876" w:rsidRPr="005C2E0D" w14:paraId="75AE1434" w14:textId="77777777" w:rsidTr="00631AC3">
        <w:trPr>
          <w:trHeight w:val="300"/>
          <w:ins w:id="4428" w:author="Dave Contreras" w:date="2019-07-22T07:42:00Z"/>
        </w:trPr>
        <w:tc>
          <w:tcPr>
            <w:tcW w:w="1620" w:type="dxa"/>
            <w:tcBorders>
              <w:top w:val="nil"/>
              <w:left w:val="nil"/>
              <w:bottom w:val="nil"/>
              <w:right w:val="nil"/>
            </w:tcBorders>
            <w:shd w:val="clear" w:color="000000" w:fill="D9E1F2"/>
            <w:noWrap/>
            <w:vAlign w:val="bottom"/>
            <w:hideMark/>
          </w:tcPr>
          <w:p w14:paraId="6607E073" w14:textId="77777777" w:rsidR="005C2E0D" w:rsidRPr="005C2E0D" w:rsidRDefault="005C2E0D" w:rsidP="005C2E0D">
            <w:pPr>
              <w:rPr>
                <w:ins w:id="4429" w:author="Dave Contreras" w:date="2019-07-22T07:42:00Z"/>
                <w:rFonts w:ascii="Calibri" w:eastAsia="Times New Roman" w:hAnsi="Calibri" w:cs="Calibri"/>
                <w:b/>
                <w:bCs/>
                <w:color w:val="000000"/>
                <w:sz w:val="16"/>
                <w:szCs w:val="16"/>
              </w:rPr>
            </w:pPr>
            <w:ins w:id="4430" w:author="Dave Contreras" w:date="2019-07-22T07:42:00Z">
              <w:r w:rsidRPr="005C2E0D">
                <w:rPr>
                  <w:rFonts w:ascii="Calibri" w:eastAsia="Times New Roman" w:hAnsi="Calibri" w:cs="Calibri"/>
                  <w:b/>
                  <w:bCs/>
                  <w:color w:val="000000"/>
                  <w:sz w:val="16"/>
                  <w:szCs w:val="16"/>
                </w:rPr>
                <w:t>Fish Species</w:t>
              </w:r>
            </w:ins>
          </w:p>
        </w:tc>
        <w:tc>
          <w:tcPr>
            <w:tcW w:w="810" w:type="dxa"/>
            <w:tcBorders>
              <w:top w:val="nil"/>
              <w:left w:val="nil"/>
              <w:bottom w:val="single" w:sz="4" w:space="0" w:color="auto"/>
              <w:right w:val="nil"/>
            </w:tcBorders>
            <w:shd w:val="clear" w:color="D9E1F2" w:fill="D9E1F2"/>
            <w:noWrap/>
            <w:vAlign w:val="bottom"/>
            <w:hideMark/>
          </w:tcPr>
          <w:p w14:paraId="573A844D" w14:textId="77777777" w:rsidR="005C2E0D" w:rsidRPr="005C2E0D" w:rsidRDefault="005C2E0D" w:rsidP="005C2E0D">
            <w:pPr>
              <w:jc w:val="center"/>
              <w:rPr>
                <w:ins w:id="4431" w:author="Dave Contreras" w:date="2019-07-22T07:42:00Z"/>
                <w:rFonts w:ascii="Calibri" w:eastAsia="Times New Roman" w:hAnsi="Calibri" w:cs="Calibri"/>
                <w:b/>
                <w:bCs/>
                <w:color w:val="000000"/>
                <w:sz w:val="16"/>
                <w:szCs w:val="16"/>
              </w:rPr>
            </w:pPr>
            <w:ins w:id="4432" w:author="Dave Contreras" w:date="2019-07-22T07:42:00Z">
              <w:r w:rsidRPr="005C2E0D">
                <w:rPr>
                  <w:rFonts w:ascii="Calibri" w:eastAsia="Times New Roman" w:hAnsi="Calibri" w:cs="Calibri"/>
                  <w:b/>
                  <w:bCs/>
                  <w:color w:val="000000"/>
                  <w:sz w:val="16"/>
                  <w:szCs w:val="16"/>
                </w:rPr>
                <w:t>Catch</w:t>
              </w:r>
            </w:ins>
          </w:p>
        </w:tc>
        <w:tc>
          <w:tcPr>
            <w:tcW w:w="900" w:type="dxa"/>
            <w:tcBorders>
              <w:top w:val="nil"/>
              <w:left w:val="nil"/>
              <w:bottom w:val="single" w:sz="4" w:space="0" w:color="auto"/>
              <w:right w:val="nil"/>
            </w:tcBorders>
            <w:shd w:val="clear" w:color="D9E1F2" w:fill="D9E1F2"/>
            <w:noWrap/>
            <w:vAlign w:val="bottom"/>
            <w:hideMark/>
          </w:tcPr>
          <w:p w14:paraId="7AF266B8" w14:textId="77777777" w:rsidR="005C2E0D" w:rsidRPr="005C2E0D" w:rsidRDefault="005C2E0D" w:rsidP="005C2E0D">
            <w:pPr>
              <w:jc w:val="center"/>
              <w:rPr>
                <w:ins w:id="4433" w:author="Dave Contreras" w:date="2019-07-22T07:42:00Z"/>
                <w:rFonts w:ascii="Calibri" w:eastAsia="Times New Roman" w:hAnsi="Calibri" w:cs="Calibri"/>
                <w:b/>
                <w:bCs/>
                <w:color w:val="000000"/>
                <w:sz w:val="16"/>
                <w:szCs w:val="16"/>
              </w:rPr>
            </w:pPr>
            <w:ins w:id="4434" w:author="Dave Contreras" w:date="2019-07-22T07:42:00Z">
              <w:r w:rsidRPr="005C2E0D">
                <w:rPr>
                  <w:rFonts w:ascii="Calibri" w:eastAsia="Times New Roman" w:hAnsi="Calibri" w:cs="Calibri"/>
                  <w:b/>
                  <w:bCs/>
                  <w:color w:val="000000"/>
                  <w:sz w:val="16"/>
                  <w:szCs w:val="16"/>
                </w:rPr>
                <w:t>CPUE</w:t>
              </w:r>
            </w:ins>
          </w:p>
        </w:tc>
        <w:tc>
          <w:tcPr>
            <w:tcW w:w="630" w:type="dxa"/>
            <w:tcBorders>
              <w:top w:val="nil"/>
              <w:left w:val="nil"/>
              <w:bottom w:val="single" w:sz="4" w:space="0" w:color="auto"/>
              <w:right w:val="nil"/>
            </w:tcBorders>
            <w:shd w:val="clear" w:color="D9E1F2" w:fill="D9E1F2"/>
            <w:noWrap/>
            <w:vAlign w:val="bottom"/>
            <w:hideMark/>
          </w:tcPr>
          <w:p w14:paraId="405B9E80" w14:textId="77777777" w:rsidR="005C2E0D" w:rsidRPr="005C2E0D" w:rsidRDefault="005C2E0D" w:rsidP="005C2E0D">
            <w:pPr>
              <w:jc w:val="center"/>
              <w:rPr>
                <w:ins w:id="4435" w:author="Dave Contreras" w:date="2019-07-22T07:42:00Z"/>
                <w:rFonts w:ascii="Calibri" w:eastAsia="Times New Roman" w:hAnsi="Calibri" w:cs="Calibri"/>
                <w:b/>
                <w:bCs/>
                <w:color w:val="000000"/>
                <w:sz w:val="16"/>
                <w:szCs w:val="16"/>
              </w:rPr>
            </w:pPr>
            <w:ins w:id="4436" w:author="Dave Contreras" w:date="2019-07-22T07:42:00Z">
              <w:r w:rsidRPr="005C2E0D">
                <w:rPr>
                  <w:rFonts w:ascii="Calibri" w:eastAsia="Times New Roman" w:hAnsi="Calibri" w:cs="Calibri"/>
                  <w:b/>
                  <w:bCs/>
                  <w:color w:val="000000"/>
                  <w:sz w:val="16"/>
                  <w:szCs w:val="16"/>
                </w:rPr>
                <w:t>Catch</w:t>
              </w:r>
            </w:ins>
          </w:p>
        </w:tc>
        <w:tc>
          <w:tcPr>
            <w:tcW w:w="906" w:type="dxa"/>
            <w:tcBorders>
              <w:top w:val="nil"/>
              <w:left w:val="nil"/>
              <w:bottom w:val="single" w:sz="4" w:space="0" w:color="auto"/>
              <w:right w:val="nil"/>
            </w:tcBorders>
            <w:shd w:val="clear" w:color="D9E1F2" w:fill="D9E1F2"/>
            <w:noWrap/>
            <w:vAlign w:val="bottom"/>
            <w:hideMark/>
          </w:tcPr>
          <w:p w14:paraId="15DC5F82" w14:textId="77777777" w:rsidR="005C2E0D" w:rsidRPr="005C2E0D" w:rsidRDefault="005C2E0D" w:rsidP="005C2E0D">
            <w:pPr>
              <w:jc w:val="center"/>
              <w:rPr>
                <w:ins w:id="4437" w:author="Dave Contreras" w:date="2019-07-22T07:42:00Z"/>
                <w:rFonts w:ascii="Calibri" w:eastAsia="Times New Roman" w:hAnsi="Calibri" w:cs="Calibri"/>
                <w:b/>
                <w:bCs/>
                <w:color w:val="000000"/>
                <w:sz w:val="16"/>
                <w:szCs w:val="16"/>
              </w:rPr>
            </w:pPr>
            <w:ins w:id="4438" w:author="Dave Contreras" w:date="2019-07-22T07:42:00Z">
              <w:r w:rsidRPr="005C2E0D">
                <w:rPr>
                  <w:rFonts w:ascii="Calibri" w:eastAsia="Times New Roman" w:hAnsi="Calibri" w:cs="Calibri"/>
                  <w:b/>
                  <w:bCs/>
                  <w:color w:val="000000"/>
                  <w:sz w:val="16"/>
                  <w:szCs w:val="16"/>
                </w:rPr>
                <w:t>CPUE</w:t>
              </w:r>
            </w:ins>
          </w:p>
        </w:tc>
        <w:tc>
          <w:tcPr>
            <w:tcW w:w="624" w:type="dxa"/>
            <w:tcBorders>
              <w:top w:val="nil"/>
              <w:left w:val="single" w:sz="4" w:space="0" w:color="auto"/>
              <w:bottom w:val="single" w:sz="4" w:space="0" w:color="auto"/>
              <w:right w:val="nil"/>
            </w:tcBorders>
            <w:shd w:val="clear" w:color="D9E1F2" w:fill="D9E1F2"/>
            <w:noWrap/>
            <w:vAlign w:val="bottom"/>
            <w:hideMark/>
          </w:tcPr>
          <w:p w14:paraId="4248AAE2" w14:textId="77777777" w:rsidR="005C2E0D" w:rsidRPr="005C2E0D" w:rsidRDefault="005C2E0D" w:rsidP="005C2E0D">
            <w:pPr>
              <w:jc w:val="center"/>
              <w:rPr>
                <w:ins w:id="4439" w:author="Dave Contreras" w:date="2019-07-22T07:42:00Z"/>
                <w:rFonts w:ascii="Calibri" w:eastAsia="Times New Roman" w:hAnsi="Calibri" w:cs="Calibri"/>
                <w:b/>
                <w:bCs/>
                <w:color w:val="000000"/>
                <w:sz w:val="16"/>
                <w:szCs w:val="16"/>
              </w:rPr>
            </w:pPr>
            <w:ins w:id="4440" w:author="Dave Contreras" w:date="2019-07-22T07:42:00Z">
              <w:r w:rsidRPr="005C2E0D">
                <w:rPr>
                  <w:rFonts w:ascii="Calibri" w:eastAsia="Times New Roman" w:hAnsi="Calibri" w:cs="Calibri"/>
                  <w:b/>
                  <w:bCs/>
                  <w:color w:val="000000"/>
                  <w:sz w:val="16"/>
                  <w:szCs w:val="16"/>
                </w:rPr>
                <w:t>Catch</w:t>
              </w:r>
            </w:ins>
          </w:p>
        </w:tc>
        <w:tc>
          <w:tcPr>
            <w:tcW w:w="720" w:type="dxa"/>
            <w:tcBorders>
              <w:top w:val="nil"/>
              <w:left w:val="nil"/>
              <w:bottom w:val="single" w:sz="4" w:space="0" w:color="auto"/>
              <w:right w:val="nil"/>
            </w:tcBorders>
            <w:shd w:val="clear" w:color="D9E1F2" w:fill="D9E1F2"/>
            <w:noWrap/>
            <w:vAlign w:val="bottom"/>
            <w:hideMark/>
          </w:tcPr>
          <w:p w14:paraId="78D083D4" w14:textId="77777777" w:rsidR="005C2E0D" w:rsidRPr="005C2E0D" w:rsidRDefault="005C2E0D" w:rsidP="005C2E0D">
            <w:pPr>
              <w:jc w:val="center"/>
              <w:rPr>
                <w:ins w:id="4441" w:author="Dave Contreras" w:date="2019-07-22T07:42:00Z"/>
                <w:rFonts w:ascii="Calibri" w:eastAsia="Times New Roman" w:hAnsi="Calibri" w:cs="Calibri"/>
                <w:b/>
                <w:bCs/>
                <w:color w:val="000000"/>
                <w:sz w:val="16"/>
                <w:szCs w:val="16"/>
              </w:rPr>
            </w:pPr>
            <w:ins w:id="4442" w:author="Dave Contreras" w:date="2019-07-22T07:42:00Z">
              <w:r w:rsidRPr="005C2E0D">
                <w:rPr>
                  <w:rFonts w:ascii="Calibri" w:eastAsia="Times New Roman" w:hAnsi="Calibri" w:cs="Calibri"/>
                  <w:b/>
                  <w:bCs/>
                  <w:color w:val="000000"/>
                  <w:sz w:val="16"/>
                  <w:szCs w:val="16"/>
                </w:rPr>
                <w:t>CPUE</w:t>
              </w:r>
            </w:ins>
          </w:p>
        </w:tc>
        <w:tc>
          <w:tcPr>
            <w:tcW w:w="630" w:type="dxa"/>
            <w:tcBorders>
              <w:top w:val="nil"/>
              <w:left w:val="nil"/>
              <w:bottom w:val="single" w:sz="4" w:space="0" w:color="auto"/>
              <w:right w:val="nil"/>
            </w:tcBorders>
            <w:shd w:val="clear" w:color="D9E1F2" w:fill="D9E1F2"/>
            <w:noWrap/>
            <w:vAlign w:val="bottom"/>
            <w:hideMark/>
          </w:tcPr>
          <w:p w14:paraId="725E5326" w14:textId="77777777" w:rsidR="005C2E0D" w:rsidRPr="005C2E0D" w:rsidRDefault="005C2E0D" w:rsidP="005C2E0D">
            <w:pPr>
              <w:jc w:val="center"/>
              <w:rPr>
                <w:ins w:id="4443" w:author="Dave Contreras" w:date="2019-07-22T07:42:00Z"/>
                <w:rFonts w:ascii="Calibri" w:eastAsia="Times New Roman" w:hAnsi="Calibri" w:cs="Calibri"/>
                <w:b/>
                <w:bCs/>
                <w:color w:val="000000"/>
                <w:sz w:val="16"/>
                <w:szCs w:val="16"/>
              </w:rPr>
            </w:pPr>
            <w:ins w:id="4444" w:author="Dave Contreras" w:date="2019-07-22T07:42:00Z">
              <w:r w:rsidRPr="005C2E0D">
                <w:rPr>
                  <w:rFonts w:ascii="Calibri" w:eastAsia="Times New Roman" w:hAnsi="Calibri" w:cs="Calibri"/>
                  <w:b/>
                  <w:bCs/>
                  <w:color w:val="000000"/>
                  <w:sz w:val="16"/>
                  <w:szCs w:val="16"/>
                </w:rPr>
                <w:t>Catch</w:t>
              </w:r>
            </w:ins>
          </w:p>
        </w:tc>
        <w:tc>
          <w:tcPr>
            <w:tcW w:w="662" w:type="dxa"/>
            <w:tcBorders>
              <w:top w:val="nil"/>
              <w:left w:val="nil"/>
              <w:bottom w:val="single" w:sz="4" w:space="0" w:color="auto"/>
              <w:right w:val="nil"/>
            </w:tcBorders>
            <w:shd w:val="clear" w:color="D9E1F2" w:fill="D9E1F2"/>
            <w:noWrap/>
            <w:vAlign w:val="bottom"/>
            <w:hideMark/>
          </w:tcPr>
          <w:p w14:paraId="27A8D1D1" w14:textId="77777777" w:rsidR="005C2E0D" w:rsidRPr="005C2E0D" w:rsidRDefault="005C2E0D" w:rsidP="005C2E0D">
            <w:pPr>
              <w:jc w:val="center"/>
              <w:rPr>
                <w:ins w:id="4445" w:author="Dave Contreras" w:date="2019-07-22T07:42:00Z"/>
                <w:rFonts w:ascii="Calibri" w:eastAsia="Times New Roman" w:hAnsi="Calibri" w:cs="Calibri"/>
                <w:b/>
                <w:bCs/>
                <w:color w:val="000000"/>
                <w:sz w:val="16"/>
                <w:szCs w:val="16"/>
              </w:rPr>
            </w:pPr>
            <w:ins w:id="4446" w:author="Dave Contreras" w:date="2019-07-22T07:42:00Z">
              <w:r w:rsidRPr="005C2E0D">
                <w:rPr>
                  <w:rFonts w:ascii="Calibri" w:eastAsia="Times New Roman" w:hAnsi="Calibri" w:cs="Calibri"/>
                  <w:b/>
                  <w:bCs/>
                  <w:color w:val="000000"/>
                  <w:sz w:val="16"/>
                  <w:szCs w:val="16"/>
                </w:rPr>
                <w:t>CPUE</w:t>
              </w:r>
            </w:ins>
          </w:p>
        </w:tc>
        <w:tc>
          <w:tcPr>
            <w:tcW w:w="688" w:type="dxa"/>
            <w:tcBorders>
              <w:top w:val="nil"/>
              <w:left w:val="single" w:sz="4" w:space="0" w:color="auto"/>
              <w:bottom w:val="single" w:sz="4" w:space="0" w:color="auto"/>
              <w:right w:val="nil"/>
            </w:tcBorders>
            <w:shd w:val="clear" w:color="D9E1F2" w:fill="D9E1F2"/>
            <w:noWrap/>
            <w:vAlign w:val="bottom"/>
            <w:hideMark/>
          </w:tcPr>
          <w:p w14:paraId="1285FFE4" w14:textId="77777777" w:rsidR="005C2E0D" w:rsidRPr="005C2E0D" w:rsidRDefault="005C2E0D" w:rsidP="005C2E0D">
            <w:pPr>
              <w:jc w:val="center"/>
              <w:rPr>
                <w:ins w:id="4447" w:author="Dave Contreras" w:date="2019-07-22T07:42:00Z"/>
                <w:rFonts w:ascii="Calibri" w:eastAsia="Times New Roman" w:hAnsi="Calibri" w:cs="Calibri"/>
                <w:b/>
                <w:bCs/>
                <w:color w:val="000000"/>
                <w:sz w:val="16"/>
                <w:szCs w:val="16"/>
              </w:rPr>
            </w:pPr>
            <w:ins w:id="4448" w:author="Dave Contreras" w:date="2019-07-22T07:42:00Z">
              <w:r w:rsidRPr="005C2E0D">
                <w:rPr>
                  <w:rFonts w:ascii="Calibri" w:eastAsia="Times New Roman" w:hAnsi="Calibri" w:cs="Calibri"/>
                  <w:b/>
                  <w:bCs/>
                  <w:color w:val="000000"/>
                  <w:sz w:val="16"/>
                  <w:szCs w:val="16"/>
                </w:rPr>
                <w:t>Catch</w:t>
              </w:r>
            </w:ins>
          </w:p>
        </w:tc>
        <w:tc>
          <w:tcPr>
            <w:tcW w:w="990" w:type="dxa"/>
            <w:tcBorders>
              <w:top w:val="nil"/>
              <w:left w:val="nil"/>
              <w:bottom w:val="single" w:sz="4" w:space="0" w:color="auto"/>
              <w:right w:val="nil"/>
            </w:tcBorders>
            <w:shd w:val="clear" w:color="D9E1F2" w:fill="D9E1F2"/>
            <w:noWrap/>
            <w:vAlign w:val="bottom"/>
            <w:hideMark/>
          </w:tcPr>
          <w:p w14:paraId="39B693D0" w14:textId="77777777" w:rsidR="005C2E0D" w:rsidRPr="005C2E0D" w:rsidRDefault="005C2E0D" w:rsidP="005C2E0D">
            <w:pPr>
              <w:jc w:val="center"/>
              <w:rPr>
                <w:ins w:id="4449" w:author="Dave Contreras" w:date="2019-07-22T07:42:00Z"/>
                <w:rFonts w:ascii="Calibri" w:eastAsia="Times New Roman" w:hAnsi="Calibri" w:cs="Calibri"/>
                <w:b/>
                <w:bCs/>
                <w:color w:val="000000"/>
                <w:sz w:val="16"/>
                <w:szCs w:val="16"/>
              </w:rPr>
            </w:pPr>
            <w:ins w:id="4450" w:author="Dave Contreras" w:date="2019-07-22T07:42:00Z">
              <w:r w:rsidRPr="005C2E0D">
                <w:rPr>
                  <w:rFonts w:ascii="Calibri" w:eastAsia="Times New Roman" w:hAnsi="Calibri" w:cs="Calibri"/>
                  <w:b/>
                  <w:bCs/>
                  <w:color w:val="000000"/>
                  <w:sz w:val="16"/>
                  <w:szCs w:val="16"/>
                </w:rPr>
                <w:t>CPUE</w:t>
              </w:r>
            </w:ins>
          </w:p>
        </w:tc>
        <w:tc>
          <w:tcPr>
            <w:tcW w:w="630" w:type="dxa"/>
            <w:tcBorders>
              <w:top w:val="nil"/>
              <w:left w:val="nil"/>
              <w:bottom w:val="single" w:sz="4" w:space="0" w:color="auto"/>
              <w:right w:val="nil"/>
            </w:tcBorders>
            <w:shd w:val="clear" w:color="D9E1F2" w:fill="D9E1F2"/>
            <w:noWrap/>
            <w:vAlign w:val="bottom"/>
            <w:hideMark/>
          </w:tcPr>
          <w:p w14:paraId="2C515F11" w14:textId="77777777" w:rsidR="005C2E0D" w:rsidRPr="005C2E0D" w:rsidRDefault="005C2E0D" w:rsidP="005C2E0D">
            <w:pPr>
              <w:jc w:val="center"/>
              <w:rPr>
                <w:ins w:id="4451" w:author="Dave Contreras" w:date="2019-07-22T07:42:00Z"/>
                <w:rFonts w:ascii="Calibri" w:eastAsia="Times New Roman" w:hAnsi="Calibri" w:cs="Calibri"/>
                <w:b/>
                <w:bCs/>
                <w:color w:val="000000"/>
                <w:sz w:val="16"/>
                <w:szCs w:val="16"/>
              </w:rPr>
            </w:pPr>
            <w:ins w:id="4452" w:author="Dave Contreras" w:date="2019-07-22T07:42:00Z">
              <w:r w:rsidRPr="005C2E0D">
                <w:rPr>
                  <w:rFonts w:ascii="Calibri" w:eastAsia="Times New Roman" w:hAnsi="Calibri" w:cs="Calibri"/>
                  <w:b/>
                  <w:bCs/>
                  <w:color w:val="000000"/>
                  <w:sz w:val="16"/>
                  <w:szCs w:val="16"/>
                </w:rPr>
                <w:t>Catch</w:t>
              </w:r>
            </w:ins>
          </w:p>
        </w:tc>
        <w:tc>
          <w:tcPr>
            <w:tcW w:w="1080" w:type="dxa"/>
            <w:tcBorders>
              <w:top w:val="nil"/>
              <w:left w:val="nil"/>
              <w:bottom w:val="single" w:sz="4" w:space="0" w:color="auto"/>
              <w:right w:val="nil"/>
            </w:tcBorders>
            <w:shd w:val="clear" w:color="D9E1F2" w:fill="D9E1F2"/>
            <w:noWrap/>
            <w:vAlign w:val="bottom"/>
            <w:hideMark/>
          </w:tcPr>
          <w:p w14:paraId="48B8D41C" w14:textId="77777777" w:rsidR="005C2E0D" w:rsidRPr="005C2E0D" w:rsidRDefault="005C2E0D" w:rsidP="005C2E0D">
            <w:pPr>
              <w:jc w:val="center"/>
              <w:rPr>
                <w:ins w:id="4453" w:author="Dave Contreras" w:date="2019-07-22T07:42:00Z"/>
                <w:rFonts w:ascii="Calibri" w:eastAsia="Times New Roman" w:hAnsi="Calibri" w:cs="Calibri"/>
                <w:b/>
                <w:bCs/>
                <w:color w:val="000000"/>
                <w:sz w:val="16"/>
                <w:szCs w:val="16"/>
              </w:rPr>
            </w:pPr>
            <w:ins w:id="4454" w:author="Dave Contreras" w:date="2019-07-22T07:42:00Z">
              <w:r w:rsidRPr="005C2E0D">
                <w:rPr>
                  <w:rFonts w:ascii="Calibri" w:eastAsia="Times New Roman" w:hAnsi="Calibri" w:cs="Calibri"/>
                  <w:b/>
                  <w:bCs/>
                  <w:color w:val="000000"/>
                  <w:sz w:val="16"/>
                  <w:szCs w:val="16"/>
                </w:rPr>
                <w:t>CPUE</w:t>
              </w:r>
            </w:ins>
          </w:p>
        </w:tc>
      </w:tr>
      <w:tr w:rsidR="00631AC3" w:rsidRPr="005C2E0D" w14:paraId="59B8FCA8" w14:textId="77777777" w:rsidTr="00631AC3">
        <w:tblPrEx>
          <w:tblPrExChange w:id="4455" w:author="Dave Contreras" w:date="2019-07-22T07:47:00Z">
            <w:tblPrEx>
              <w:tblW w:w="11474" w:type="dxa"/>
              <w:tblInd w:w="-900" w:type="dxa"/>
            </w:tblPrEx>
          </w:tblPrExChange>
        </w:tblPrEx>
        <w:trPr>
          <w:trHeight w:val="300"/>
          <w:ins w:id="4456" w:author="Dave Contreras" w:date="2019-07-22T07:42:00Z"/>
          <w:trPrChange w:id="4457"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458" w:author="Dave Contreras" w:date="2019-07-22T07:47:00Z">
              <w:tcPr>
                <w:tcW w:w="1620" w:type="dxa"/>
                <w:gridSpan w:val="5"/>
                <w:tcBorders>
                  <w:top w:val="nil"/>
                  <w:left w:val="nil"/>
                  <w:bottom w:val="nil"/>
                  <w:right w:val="nil"/>
                </w:tcBorders>
                <w:shd w:val="clear" w:color="auto" w:fill="auto"/>
                <w:noWrap/>
                <w:vAlign w:val="bottom"/>
                <w:hideMark/>
              </w:tcPr>
            </w:tcPrChange>
          </w:tcPr>
          <w:p w14:paraId="324A0D85" w14:textId="77777777" w:rsidR="005C2E0D" w:rsidRPr="005C2E0D" w:rsidRDefault="005C2E0D" w:rsidP="005C2E0D">
            <w:pPr>
              <w:rPr>
                <w:ins w:id="4459" w:author="Dave Contreras" w:date="2019-07-22T07:42:00Z"/>
                <w:rFonts w:ascii="Calibri" w:eastAsia="Times New Roman" w:hAnsi="Calibri" w:cs="Calibri"/>
                <w:color w:val="000000"/>
                <w:sz w:val="16"/>
                <w:szCs w:val="16"/>
              </w:rPr>
            </w:pPr>
            <w:ins w:id="4460" w:author="Dave Contreras" w:date="2019-07-22T07:42:00Z">
              <w:r w:rsidRPr="005C2E0D">
                <w:rPr>
                  <w:rFonts w:ascii="Calibri" w:eastAsia="Times New Roman" w:hAnsi="Calibri" w:cs="Calibri"/>
                  <w:color w:val="000000"/>
                  <w:sz w:val="16"/>
                  <w:szCs w:val="16"/>
                </w:rPr>
                <w:t>American Shad</w:t>
              </w:r>
            </w:ins>
          </w:p>
        </w:tc>
        <w:tc>
          <w:tcPr>
            <w:tcW w:w="810" w:type="dxa"/>
            <w:tcBorders>
              <w:top w:val="nil"/>
              <w:left w:val="nil"/>
              <w:bottom w:val="nil"/>
              <w:right w:val="nil"/>
            </w:tcBorders>
            <w:shd w:val="clear" w:color="auto" w:fill="auto"/>
            <w:noWrap/>
            <w:vAlign w:val="bottom"/>
            <w:hideMark/>
            <w:tcPrChange w:id="4461" w:author="Dave Contreras" w:date="2019-07-22T07:47:00Z">
              <w:tcPr>
                <w:tcW w:w="810" w:type="dxa"/>
                <w:gridSpan w:val="2"/>
                <w:tcBorders>
                  <w:top w:val="nil"/>
                  <w:left w:val="nil"/>
                  <w:bottom w:val="nil"/>
                  <w:right w:val="nil"/>
                </w:tcBorders>
                <w:shd w:val="clear" w:color="auto" w:fill="auto"/>
                <w:noWrap/>
                <w:vAlign w:val="bottom"/>
                <w:hideMark/>
              </w:tcPr>
            </w:tcPrChange>
          </w:tcPr>
          <w:p w14:paraId="5DF58041" w14:textId="77777777" w:rsidR="005C2E0D" w:rsidRPr="005C2E0D" w:rsidRDefault="005C2E0D" w:rsidP="005C2E0D">
            <w:pPr>
              <w:jc w:val="center"/>
              <w:rPr>
                <w:ins w:id="4462" w:author="Dave Contreras" w:date="2019-07-22T07:42:00Z"/>
                <w:rFonts w:ascii="Calibri" w:eastAsia="Times New Roman" w:hAnsi="Calibri" w:cs="Calibri"/>
                <w:color w:val="000000"/>
                <w:sz w:val="16"/>
                <w:szCs w:val="16"/>
              </w:rPr>
            </w:pPr>
            <w:ins w:id="4463"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4464" w:author="Dave Contreras" w:date="2019-07-22T07:47:00Z">
              <w:tcPr>
                <w:tcW w:w="900" w:type="dxa"/>
                <w:gridSpan w:val="3"/>
                <w:tcBorders>
                  <w:top w:val="nil"/>
                  <w:left w:val="nil"/>
                  <w:bottom w:val="nil"/>
                  <w:right w:val="nil"/>
                </w:tcBorders>
                <w:shd w:val="clear" w:color="auto" w:fill="auto"/>
                <w:noWrap/>
                <w:vAlign w:val="bottom"/>
                <w:hideMark/>
              </w:tcPr>
            </w:tcPrChange>
          </w:tcPr>
          <w:p w14:paraId="2E462EC2" w14:textId="77777777" w:rsidR="005C2E0D" w:rsidRPr="005C2E0D" w:rsidRDefault="005C2E0D" w:rsidP="005C2E0D">
            <w:pPr>
              <w:jc w:val="center"/>
              <w:rPr>
                <w:ins w:id="4465" w:author="Dave Contreras" w:date="2019-07-22T07:42:00Z"/>
                <w:rFonts w:ascii="Calibri" w:eastAsia="Times New Roman" w:hAnsi="Calibri" w:cs="Calibri"/>
                <w:color w:val="000000"/>
                <w:sz w:val="16"/>
                <w:szCs w:val="16"/>
              </w:rPr>
            </w:pPr>
            <w:ins w:id="4466"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467" w:author="Dave Contreras" w:date="2019-07-22T07:47:00Z">
              <w:tcPr>
                <w:tcW w:w="630" w:type="dxa"/>
                <w:tcBorders>
                  <w:top w:val="nil"/>
                  <w:left w:val="nil"/>
                  <w:bottom w:val="nil"/>
                  <w:right w:val="nil"/>
                </w:tcBorders>
                <w:shd w:val="clear" w:color="auto" w:fill="auto"/>
                <w:noWrap/>
                <w:vAlign w:val="bottom"/>
                <w:hideMark/>
              </w:tcPr>
            </w:tcPrChange>
          </w:tcPr>
          <w:p w14:paraId="557C8697" w14:textId="77777777" w:rsidR="005C2E0D" w:rsidRPr="005C2E0D" w:rsidRDefault="005C2E0D" w:rsidP="005C2E0D">
            <w:pPr>
              <w:jc w:val="center"/>
              <w:rPr>
                <w:ins w:id="4468" w:author="Dave Contreras" w:date="2019-07-22T07:42:00Z"/>
                <w:rFonts w:ascii="Calibri" w:eastAsia="Times New Roman" w:hAnsi="Calibri" w:cs="Calibri"/>
                <w:color w:val="000000"/>
                <w:sz w:val="16"/>
                <w:szCs w:val="16"/>
              </w:rPr>
            </w:pPr>
            <w:ins w:id="4469" w:author="Dave Contreras"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Change w:id="4470" w:author="Dave Contreras" w:date="2019-07-22T07:47:00Z">
              <w:tcPr>
                <w:tcW w:w="906" w:type="dxa"/>
                <w:gridSpan w:val="2"/>
                <w:tcBorders>
                  <w:top w:val="nil"/>
                  <w:left w:val="nil"/>
                  <w:bottom w:val="nil"/>
                  <w:right w:val="nil"/>
                </w:tcBorders>
                <w:shd w:val="clear" w:color="auto" w:fill="auto"/>
                <w:noWrap/>
                <w:vAlign w:val="bottom"/>
                <w:hideMark/>
              </w:tcPr>
            </w:tcPrChange>
          </w:tcPr>
          <w:p w14:paraId="25443EF3" w14:textId="77777777" w:rsidR="005C2E0D" w:rsidRPr="005C2E0D" w:rsidRDefault="005C2E0D" w:rsidP="005C2E0D">
            <w:pPr>
              <w:jc w:val="center"/>
              <w:rPr>
                <w:ins w:id="4471" w:author="Dave Contreras" w:date="2019-07-22T07:42:00Z"/>
                <w:rFonts w:ascii="Calibri" w:eastAsia="Times New Roman" w:hAnsi="Calibri" w:cs="Calibri"/>
                <w:color w:val="000000"/>
                <w:sz w:val="16"/>
                <w:szCs w:val="16"/>
              </w:rPr>
            </w:pPr>
            <w:ins w:id="4472" w:author="Dave Contreras" w:date="2019-07-22T07:42:00Z">
              <w:r w:rsidRPr="005C2E0D">
                <w:rPr>
                  <w:rFonts w:ascii="Calibri" w:eastAsia="Times New Roman" w:hAnsi="Calibri" w:cs="Calibri"/>
                  <w:color w:val="000000"/>
                  <w:sz w:val="16"/>
                  <w:szCs w:val="16"/>
                </w:rPr>
                <w:t>236.4</w:t>
              </w:r>
            </w:ins>
          </w:p>
        </w:tc>
        <w:tc>
          <w:tcPr>
            <w:tcW w:w="624" w:type="dxa"/>
            <w:tcBorders>
              <w:top w:val="nil"/>
              <w:left w:val="single" w:sz="4" w:space="0" w:color="auto"/>
              <w:bottom w:val="nil"/>
              <w:right w:val="nil"/>
            </w:tcBorders>
            <w:shd w:val="clear" w:color="auto" w:fill="auto"/>
            <w:noWrap/>
            <w:vAlign w:val="bottom"/>
            <w:hideMark/>
            <w:tcPrChange w:id="4473"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462FBFED" w14:textId="77777777" w:rsidR="005C2E0D" w:rsidRPr="005C2E0D" w:rsidRDefault="005C2E0D" w:rsidP="005C2E0D">
            <w:pPr>
              <w:jc w:val="center"/>
              <w:rPr>
                <w:ins w:id="4474" w:author="Dave Contreras" w:date="2019-07-22T07:42:00Z"/>
                <w:rFonts w:ascii="Calibri" w:eastAsia="Times New Roman" w:hAnsi="Calibri" w:cs="Calibri"/>
                <w:color w:val="000000"/>
                <w:sz w:val="16"/>
                <w:szCs w:val="16"/>
              </w:rPr>
            </w:pPr>
            <w:ins w:id="4475" w:author="Dave Contreras" w:date="2019-07-22T07:42:00Z">
              <w:r w:rsidRPr="005C2E0D">
                <w:rPr>
                  <w:rFonts w:ascii="Calibri" w:eastAsia="Times New Roman" w:hAnsi="Calibri" w:cs="Calibri"/>
                  <w:color w:val="000000"/>
                  <w:sz w:val="16"/>
                  <w:szCs w:val="16"/>
                </w:rPr>
                <w:t>49</w:t>
              </w:r>
            </w:ins>
          </w:p>
        </w:tc>
        <w:tc>
          <w:tcPr>
            <w:tcW w:w="720" w:type="dxa"/>
            <w:tcBorders>
              <w:top w:val="nil"/>
              <w:left w:val="nil"/>
              <w:bottom w:val="nil"/>
              <w:right w:val="nil"/>
            </w:tcBorders>
            <w:shd w:val="clear" w:color="auto" w:fill="auto"/>
            <w:noWrap/>
            <w:vAlign w:val="bottom"/>
            <w:hideMark/>
            <w:tcPrChange w:id="4476" w:author="Dave Contreras" w:date="2019-07-22T07:47:00Z">
              <w:tcPr>
                <w:tcW w:w="720" w:type="dxa"/>
                <w:gridSpan w:val="2"/>
                <w:tcBorders>
                  <w:top w:val="nil"/>
                  <w:left w:val="nil"/>
                  <w:bottom w:val="nil"/>
                  <w:right w:val="nil"/>
                </w:tcBorders>
                <w:shd w:val="clear" w:color="auto" w:fill="auto"/>
                <w:noWrap/>
                <w:vAlign w:val="bottom"/>
                <w:hideMark/>
              </w:tcPr>
            </w:tcPrChange>
          </w:tcPr>
          <w:p w14:paraId="30E2C429" w14:textId="77777777" w:rsidR="005C2E0D" w:rsidRPr="005C2E0D" w:rsidRDefault="005C2E0D" w:rsidP="005C2E0D">
            <w:pPr>
              <w:jc w:val="center"/>
              <w:rPr>
                <w:ins w:id="4477" w:author="Dave Contreras" w:date="2019-07-22T07:42:00Z"/>
                <w:rFonts w:ascii="Calibri" w:eastAsia="Times New Roman" w:hAnsi="Calibri" w:cs="Calibri"/>
                <w:color w:val="000000"/>
                <w:sz w:val="16"/>
                <w:szCs w:val="16"/>
              </w:rPr>
            </w:pPr>
            <w:ins w:id="4478" w:author="Dave Contreras" w:date="2019-07-22T07:42:00Z">
              <w:r w:rsidRPr="005C2E0D">
                <w:rPr>
                  <w:rFonts w:ascii="Calibri" w:eastAsia="Times New Roman" w:hAnsi="Calibri" w:cs="Calibri"/>
                  <w:color w:val="000000"/>
                  <w:sz w:val="16"/>
                  <w:szCs w:val="16"/>
                </w:rPr>
                <w:t>2745.9</w:t>
              </w:r>
            </w:ins>
          </w:p>
        </w:tc>
        <w:tc>
          <w:tcPr>
            <w:tcW w:w="630" w:type="dxa"/>
            <w:tcBorders>
              <w:top w:val="nil"/>
              <w:left w:val="nil"/>
              <w:bottom w:val="nil"/>
              <w:right w:val="nil"/>
            </w:tcBorders>
            <w:shd w:val="clear" w:color="auto" w:fill="auto"/>
            <w:noWrap/>
            <w:vAlign w:val="bottom"/>
            <w:hideMark/>
            <w:tcPrChange w:id="4479" w:author="Dave Contreras" w:date="2019-07-22T07:47:00Z">
              <w:tcPr>
                <w:tcW w:w="630" w:type="dxa"/>
                <w:gridSpan w:val="2"/>
                <w:tcBorders>
                  <w:top w:val="nil"/>
                  <w:left w:val="nil"/>
                  <w:bottom w:val="nil"/>
                  <w:right w:val="nil"/>
                </w:tcBorders>
                <w:shd w:val="clear" w:color="auto" w:fill="auto"/>
                <w:noWrap/>
                <w:vAlign w:val="bottom"/>
                <w:hideMark/>
              </w:tcPr>
            </w:tcPrChange>
          </w:tcPr>
          <w:p w14:paraId="068C234D" w14:textId="77777777" w:rsidR="005C2E0D" w:rsidRPr="005C2E0D" w:rsidRDefault="005C2E0D" w:rsidP="005C2E0D">
            <w:pPr>
              <w:jc w:val="center"/>
              <w:rPr>
                <w:ins w:id="4480" w:author="Dave Contreras" w:date="2019-07-22T07:42:00Z"/>
                <w:rFonts w:ascii="Calibri" w:eastAsia="Times New Roman" w:hAnsi="Calibri" w:cs="Calibri"/>
                <w:color w:val="000000"/>
                <w:sz w:val="16"/>
                <w:szCs w:val="16"/>
              </w:rPr>
            </w:pPr>
            <w:ins w:id="4481" w:author="Dave Contreras" w:date="2019-07-22T07:42:00Z">
              <w:r w:rsidRPr="005C2E0D">
                <w:rPr>
                  <w:rFonts w:ascii="Calibri" w:eastAsia="Times New Roman" w:hAnsi="Calibri" w:cs="Calibri"/>
                  <w:color w:val="000000"/>
                  <w:sz w:val="16"/>
                  <w:szCs w:val="16"/>
                </w:rPr>
                <w:t>10</w:t>
              </w:r>
            </w:ins>
          </w:p>
        </w:tc>
        <w:tc>
          <w:tcPr>
            <w:tcW w:w="662" w:type="dxa"/>
            <w:tcBorders>
              <w:top w:val="nil"/>
              <w:left w:val="nil"/>
              <w:bottom w:val="nil"/>
              <w:right w:val="nil"/>
            </w:tcBorders>
            <w:shd w:val="clear" w:color="auto" w:fill="auto"/>
            <w:noWrap/>
            <w:vAlign w:val="bottom"/>
            <w:hideMark/>
            <w:tcPrChange w:id="4482" w:author="Dave Contreras" w:date="2019-07-22T07:47:00Z">
              <w:tcPr>
                <w:tcW w:w="1281" w:type="dxa"/>
                <w:tcBorders>
                  <w:top w:val="nil"/>
                  <w:left w:val="nil"/>
                  <w:bottom w:val="nil"/>
                  <w:right w:val="nil"/>
                </w:tcBorders>
                <w:shd w:val="clear" w:color="auto" w:fill="auto"/>
                <w:noWrap/>
                <w:vAlign w:val="bottom"/>
                <w:hideMark/>
              </w:tcPr>
            </w:tcPrChange>
          </w:tcPr>
          <w:p w14:paraId="4933029C" w14:textId="77777777" w:rsidR="005C2E0D" w:rsidRPr="005C2E0D" w:rsidRDefault="005C2E0D" w:rsidP="005C2E0D">
            <w:pPr>
              <w:jc w:val="center"/>
              <w:rPr>
                <w:ins w:id="4483" w:author="Dave Contreras" w:date="2019-07-22T07:42:00Z"/>
                <w:rFonts w:ascii="Calibri" w:eastAsia="Times New Roman" w:hAnsi="Calibri" w:cs="Calibri"/>
                <w:color w:val="000000"/>
                <w:sz w:val="16"/>
                <w:szCs w:val="16"/>
              </w:rPr>
            </w:pPr>
            <w:ins w:id="4484" w:author="Dave Contreras" w:date="2019-07-22T07:42:00Z">
              <w:r w:rsidRPr="005C2E0D">
                <w:rPr>
                  <w:rFonts w:ascii="Calibri" w:eastAsia="Times New Roman" w:hAnsi="Calibri" w:cs="Calibri"/>
                  <w:color w:val="000000"/>
                  <w:sz w:val="16"/>
                  <w:szCs w:val="16"/>
                </w:rPr>
                <w:t>453.0</w:t>
              </w:r>
            </w:ins>
          </w:p>
        </w:tc>
        <w:tc>
          <w:tcPr>
            <w:tcW w:w="688" w:type="dxa"/>
            <w:tcBorders>
              <w:top w:val="nil"/>
              <w:left w:val="single" w:sz="4" w:space="0" w:color="auto"/>
              <w:bottom w:val="nil"/>
              <w:right w:val="nil"/>
            </w:tcBorders>
            <w:shd w:val="clear" w:color="auto" w:fill="auto"/>
            <w:noWrap/>
            <w:vAlign w:val="bottom"/>
            <w:hideMark/>
            <w:tcPrChange w:id="4485"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44F7F902" w14:textId="77777777" w:rsidR="005C2E0D" w:rsidRPr="005C2E0D" w:rsidRDefault="005C2E0D" w:rsidP="005C2E0D">
            <w:pPr>
              <w:jc w:val="center"/>
              <w:rPr>
                <w:ins w:id="4486" w:author="Dave Contreras" w:date="2019-07-22T07:42:00Z"/>
                <w:rFonts w:ascii="Calibri" w:eastAsia="Times New Roman" w:hAnsi="Calibri" w:cs="Calibri"/>
                <w:color w:val="000000"/>
                <w:sz w:val="16"/>
                <w:szCs w:val="16"/>
              </w:rPr>
            </w:pPr>
            <w:ins w:id="4487" w:author="Dave Contreras" w:date="2019-07-22T07:42:00Z">
              <w:r w:rsidRPr="005C2E0D">
                <w:rPr>
                  <w:rFonts w:ascii="Calibri" w:eastAsia="Times New Roman" w:hAnsi="Calibri" w:cs="Calibri"/>
                  <w:color w:val="000000"/>
                  <w:sz w:val="16"/>
                  <w:szCs w:val="16"/>
                </w:rPr>
                <w:t>427</w:t>
              </w:r>
            </w:ins>
          </w:p>
        </w:tc>
        <w:tc>
          <w:tcPr>
            <w:tcW w:w="990" w:type="dxa"/>
            <w:tcBorders>
              <w:top w:val="nil"/>
              <w:left w:val="nil"/>
              <w:bottom w:val="nil"/>
              <w:right w:val="nil"/>
            </w:tcBorders>
            <w:shd w:val="clear" w:color="auto" w:fill="auto"/>
            <w:noWrap/>
            <w:vAlign w:val="bottom"/>
            <w:hideMark/>
            <w:tcPrChange w:id="4488" w:author="Dave Contreras" w:date="2019-07-22T07:47:00Z">
              <w:tcPr>
                <w:tcW w:w="900" w:type="dxa"/>
                <w:tcBorders>
                  <w:top w:val="nil"/>
                  <w:left w:val="nil"/>
                  <w:bottom w:val="nil"/>
                  <w:right w:val="nil"/>
                </w:tcBorders>
                <w:shd w:val="clear" w:color="auto" w:fill="auto"/>
                <w:noWrap/>
                <w:vAlign w:val="bottom"/>
                <w:hideMark/>
              </w:tcPr>
            </w:tcPrChange>
          </w:tcPr>
          <w:p w14:paraId="78188F80" w14:textId="77777777" w:rsidR="005C2E0D" w:rsidRPr="005C2E0D" w:rsidRDefault="005C2E0D" w:rsidP="005C2E0D">
            <w:pPr>
              <w:jc w:val="center"/>
              <w:rPr>
                <w:ins w:id="4489" w:author="Dave Contreras" w:date="2019-07-22T07:42:00Z"/>
                <w:rFonts w:ascii="Calibri" w:eastAsia="Times New Roman" w:hAnsi="Calibri" w:cs="Calibri"/>
                <w:color w:val="000000"/>
                <w:sz w:val="16"/>
                <w:szCs w:val="16"/>
              </w:rPr>
            </w:pPr>
            <w:ins w:id="4490" w:author="Dave Contreras" w:date="2019-07-22T07:42:00Z">
              <w:r w:rsidRPr="005C2E0D">
                <w:rPr>
                  <w:rFonts w:ascii="Calibri" w:eastAsia="Times New Roman" w:hAnsi="Calibri" w:cs="Calibri"/>
                  <w:color w:val="000000"/>
                  <w:sz w:val="16"/>
                  <w:szCs w:val="16"/>
                </w:rPr>
                <w:t>753.0</w:t>
              </w:r>
            </w:ins>
          </w:p>
        </w:tc>
        <w:tc>
          <w:tcPr>
            <w:tcW w:w="630" w:type="dxa"/>
            <w:tcBorders>
              <w:top w:val="nil"/>
              <w:left w:val="nil"/>
              <w:bottom w:val="nil"/>
              <w:right w:val="nil"/>
            </w:tcBorders>
            <w:shd w:val="clear" w:color="auto" w:fill="auto"/>
            <w:noWrap/>
            <w:vAlign w:val="bottom"/>
            <w:hideMark/>
            <w:tcPrChange w:id="4491" w:author="Dave Contreras" w:date="2019-07-22T07:47:00Z">
              <w:tcPr>
                <w:tcW w:w="588" w:type="dxa"/>
                <w:tcBorders>
                  <w:top w:val="nil"/>
                  <w:left w:val="nil"/>
                  <w:bottom w:val="nil"/>
                  <w:right w:val="nil"/>
                </w:tcBorders>
                <w:shd w:val="clear" w:color="auto" w:fill="auto"/>
                <w:noWrap/>
                <w:vAlign w:val="bottom"/>
                <w:hideMark/>
              </w:tcPr>
            </w:tcPrChange>
          </w:tcPr>
          <w:p w14:paraId="6146102B" w14:textId="77777777" w:rsidR="005C2E0D" w:rsidRPr="005C2E0D" w:rsidRDefault="005C2E0D" w:rsidP="005C2E0D">
            <w:pPr>
              <w:jc w:val="center"/>
              <w:rPr>
                <w:ins w:id="4492" w:author="Dave Contreras" w:date="2019-07-22T07:42:00Z"/>
                <w:rFonts w:ascii="Calibri" w:eastAsia="Times New Roman" w:hAnsi="Calibri" w:cs="Calibri"/>
                <w:color w:val="000000"/>
                <w:sz w:val="16"/>
                <w:szCs w:val="16"/>
              </w:rPr>
            </w:pPr>
            <w:ins w:id="4493" w:author="Dave Contreras" w:date="2019-07-22T07:42:00Z">
              <w:r w:rsidRPr="005C2E0D">
                <w:rPr>
                  <w:rFonts w:ascii="Calibri" w:eastAsia="Times New Roman" w:hAnsi="Calibri" w:cs="Calibri"/>
                  <w:color w:val="000000"/>
                  <w:sz w:val="16"/>
                  <w:szCs w:val="16"/>
                </w:rPr>
                <w:t>124</w:t>
              </w:r>
            </w:ins>
          </w:p>
        </w:tc>
        <w:tc>
          <w:tcPr>
            <w:tcW w:w="1080" w:type="dxa"/>
            <w:tcBorders>
              <w:top w:val="nil"/>
              <w:left w:val="nil"/>
              <w:bottom w:val="nil"/>
              <w:right w:val="nil"/>
            </w:tcBorders>
            <w:shd w:val="clear" w:color="auto" w:fill="auto"/>
            <w:noWrap/>
            <w:vAlign w:val="bottom"/>
            <w:hideMark/>
            <w:tcPrChange w:id="4494" w:author="Dave Contreras" w:date="2019-07-22T07:47:00Z">
              <w:tcPr>
                <w:tcW w:w="1055" w:type="dxa"/>
                <w:tcBorders>
                  <w:top w:val="nil"/>
                  <w:left w:val="nil"/>
                  <w:bottom w:val="nil"/>
                  <w:right w:val="nil"/>
                </w:tcBorders>
                <w:shd w:val="clear" w:color="auto" w:fill="auto"/>
                <w:noWrap/>
                <w:vAlign w:val="bottom"/>
                <w:hideMark/>
              </w:tcPr>
            </w:tcPrChange>
          </w:tcPr>
          <w:p w14:paraId="57E72666" w14:textId="77777777" w:rsidR="005C2E0D" w:rsidRPr="005C2E0D" w:rsidRDefault="005C2E0D" w:rsidP="005C2E0D">
            <w:pPr>
              <w:jc w:val="center"/>
              <w:rPr>
                <w:ins w:id="4495" w:author="Dave Contreras" w:date="2019-07-22T07:42:00Z"/>
                <w:rFonts w:ascii="Calibri" w:eastAsia="Times New Roman" w:hAnsi="Calibri" w:cs="Calibri"/>
                <w:color w:val="000000"/>
                <w:sz w:val="16"/>
                <w:szCs w:val="16"/>
              </w:rPr>
            </w:pPr>
            <w:ins w:id="4496" w:author="Dave Contreras" w:date="2019-07-22T07:42:00Z">
              <w:r w:rsidRPr="005C2E0D">
                <w:rPr>
                  <w:rFonts w:ascii="Calibri" w:eastAsia="Times New Roman" w:hAnsi="Calibri" w:cs="Calibri"/>
                  <w:color w:val="000000"/>
                  <w:sz w:val="16"/>
                  <w:szCs w:val="16"/>
                </w:rPr>
                <w:t>240.7</w:t>
              </w:r>
            </w:ins>
          </w:p>
        </w:tc>
      </w:tr>
      <w:tr w:rsidR="00631AC3" w:rsidRPr="005C2E0D" w14:paraId="0F7E4924" w14:textId="77777777" w:rsidTr="00631AC3">
        <w:tblPrEx>
          <w:tblPrExChange w:id="4497" w:author="Dave Contreras" w:date="2019-07-22T07:47:00Z">
            <w:tblPrEx>
              <w:tblW w:w="11474" w:type="dxa"/>
              <w:tblInd w:w="-900" w:type="dxa"/>
            </w:tblPrEx>
          </w:tblPrExChange>
        </w:tblPrEx>
        <w:trPr>
          <w:trHeight w:val="300"/>
          <w:ins w:id="4498" w:author="Dave Contreras" w:date="2019-07-22T07:42:00Z"/>
          <w:trPrChange w:id="4499"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500" w:author="Dave Contreras" w:date="2019-07-22T07:47:00Z">
              <w:tcPr>
                <w:tcW w:w="1620" w:type="dxa"/>
                <w:gridSpan w:val="5"/>
                <w:tcBorders>
                  <w:top w:val="nil"/>
                  <w:left w:val="nil"/>
                  <w:bottom w:val="nil"/>
                  <w:right w:val="nil"/>
                </w:tcBorders>
                <w:shd w:val="clear" w:color="auto" w:fill="auto"/>
                <w:noWrap/>
                <w:vAlign w:val="bottom"/>
                <w:hideMark/>
              </w:tcPr>
            </w:tcPrChange>
          </w:tcPr>
          <w:p w14:paraId="28C19E90" w14:textId="77777777" w:rsidR="005C2E0D" w:rsidRPr="005C2E0D" w:rsidRDefault="005C2E0D" w:rsidP="005C2E0D">
            <w:pPr>
              <w:rPr>
                <w:ins w:id="4501" w:author="Dave Contreras" w:date="2019-07-22T07:42:00Z"/>
                <w:rFonts w:ascii="Calibri" w:eastAsia="Times New Roman" w:hAnsi="Calibri" w:cs="Calibri"/>
                <w:color w:val="000000"/>
                <w:sz w:val="16"/>
                <w:szCs w:val="16"/>
              </w:rPr>
            </w:pPr>
            <w:ins w:id="4502" w:author="Dave Contreras" w:date="2019-07-22T07:42:00Z">
              <w:r w:rsidRPr="005C2E0D">
                <w:rPr>
                  <w:rFonts w:ascii="Calibri" w:eastAsia="Times New Roman" w:hAnsi="Calibri" w:cs="Calibri"/>
                  <w:color w:val="000000"/>
                  <w:sz w:val="16"/>
                  <w:szCs w:val="16"/>
                </w:rPr>
                <w:t>Black Bass</w:t>
              </w:r>
            </w:ins>
          </w:p>
        </w:tc>
        <w:tc>
          <w:tcPr>
            <w:tcW w:w="810" w:type="dxa"/>
            <w:tcBorders>
              <w:top w:val="nil"/>
              <w:left w:val="nil"/>
              <w:bottom w:val="nil"/>
              <w:right w:val="nil"/>
            </w:tcBorders>
            <w:shd w:val="clear" w:color="auto" w:fill="auto"/>
            <w:noWrap/>
            <w:vAlign w:val="bottom"/>
            <w:hideMark/>
            <w:tcPrChange w:id="4503" w:author="Dave Contreras" w:date="2019-07-22T07:47:00Z">
              <w:tcPr>
                <w:tcW w:w="810" w:type="dxa"/>
                <w:gridSpan w:val="2"/>
                <w:tcBorders>
                  <w:top w:val="nil"/>
                  <w:left w:val="nil"/>
                  <w:bottom w:val="nil"/>
                  <w:right w:val="nil"/>
                </w:tcBorders>
                <w:shd w:val="clear" w:color="auto" w:fill="auto"/>
                <w:noWrap/>
                <w:vAlign w:val="bottom"/>
                <w:hideMark/>
              </w:tcPr>
            </w:tcPrChange>
          </w:tcPr>
          <w:p w14:paraId="26ECB283" w14:textId="77777777" w:rsidR="005C2E0D" w:rsidRPr="005C2E0D" w:rsidRDefault="005C2E0D" w:rsidP="005C2E0D">
            <w:pPr>
              <w:jc w:val="center"/>
              <w:rPr>
                <w:ins w:id="4504" w:author="Dave Contreras" w:date="2019-07-22T07:42:00Z"/>
                <w:rFonts w:ascii="Calibri" w:eastAsia="Times New Roman" w:hAnsi="Calibri" w:cs="Calibri"/>
                <w:color w:val="000000"/>
                <w:sz w:val="16"/>
                <w:szCs w:val="16"/>
              </w:rPr>
            </w:pPr>
            <w:ins w:id="4505"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4506" w:author="Dave Contreras" w:date="2019-07-22T07:47:00Z">
              <w:tcPr>
                <w:tcW w:w="900" w:type="dxa"/>
                <w:gridSpan w:val="3"/>
                <w:tcBorders>
                  <w:top w:val="nil"/>
                  <w:left w:val="nil"/>
                  <w:bottom w:val="nil"/>
                  <w:right w:val="nil"/>
                </w:tcBorders>
                <w:shd w:val="clear" w:color="auto" w:fill="auto"/>
                <w:noWrap/>
                <w:vAlign w:val="bottom"/>
                <w:hideMark/>
              </w:tcPr>
            </w:tcPrChange>
          </w:tcPr>
          <w:p w14:paraId="618907E8" w14:textId="77777777" w:rsidR="005C2E0D" w:rsidRPr="005C2E0D" w:rsidRDefault="005C2E0D" w:rsidP="005C2E0D">
            <w:pPr>
              <w:jc w:val="center"/>
              <w:rPr>
                <w:ins w:id="4507" w:author="Dave Contreras" w:date="2019-07-22T07:42:00Z"/>
                <w:rFonts w:ascii="Calibri" w:eastAsia="Times New Roman" w:hAnsi="Calibri" w:cs="Calibri"/>
                <w:color w:val="000000"/>
                <w:sz w:val="16"/>
                <w:szCs w:val="16"/>
              </w:rPr>
            </w:pPr>
            <w:ins w:id="4508"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509" w:author="Dave Contreras" w:date="2019-07-22T07:47:00Z">
              <w:tcPr>
                <w:tcW w:w="630" w:type="dxa"/>
                <w:tcBorders>
                  <w:top w:val="nil"/>
                  <w:left w:val="nil"/>
                  <w:bottom w:val="nil"/>
                  <w:right w:val="nil"/>
                </w:tcBorders>
                <w:shd w:val="clear" w:color="auto" w:fill="auto"/>
                <w:noWrap/>
                <w:vAlign w:val="bottom"/>
                <w:hideMark/>
              </w:tcPr>
            </w:tcPrChange>
          </w:tcPr>
          <w:p w14:paraId="61013196" w14:textId="77777777" w:rsidR="005C2E0D" w:rsidRPr="005C2E0D" w:rsidRDefault="005C2E0D" w:rsidP="005C2E0D">
            <w:pPr>
              <w:jc w:val="center"/>
              <w:rPr>
                <w:ins w:id="4510" w:author="Dave Contreras" w:date="2019-07-22T07:42:00Z"/>
                <w:rFonts w:ascii="Calibri" w:eastAsia="Times New Roman" w:hAnsi="Calibri" w:cs="Calibri"/>
                <w:color w:val="000000"/>
                <w:sz w:val="16"/>
                <w:szCs w:val="16"/>
              </w:rPr>
            </w:pPr>
            <w:ins w:id="4511" w:author="Dave Contreras"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Change w:id="4512" w:author="Dave Contreras" w:date="2019-07-22T07:47:00Z">
              <w:tcPr>
                <w:tcW w:w="906" w:type="dxa"/>
                <w:gridSpan w:val="2"/>
                <w:tcBorders>
                  <w:top w:val="nil"/>
                  <w:left w:val="nil"/>
                  <w:bottom w:val="nil"/>
                  <w:right w:val="nil"/>
                </w:tcBorders>
                <w:shd w:val="clear" w:color="auto" w:fill="auto"/>
                <w:noWrap/>
                <w:vAlign w:val="bottom"/>
                <w:hideMark/>
              </w:tcPr>
            </w:tcPrChange>
          </w:tcPr>
          <w:p w14:paraId="05D82D53" w14:textId="77777777" w:rsidR="005C2E0D" w:rsidRPr="005C2E0D" w:rsidRDefault="005C2E0D" w:rsidP="005C2E0D">
            <w:pPr>
              <w:jc w:val="center"/>
              <w:rPr>
                <w:ins w:id="4513" w:author="Dave Contreras" w:date="2019-07-22T07:42:00Z"/>
                <w:rFonts w:ascii="Calibri" w:eastAsia="Times New Roman" w:hAnsi="Calibri" w:cs="Calibri"/>
                <w:color w:val="000000"/>
                <w:sz w:val="16"/>
                <w:szCs w:val="16"/>
              </w:rPr>
            </w:pPr>
            <w:ins w:id="4514" w:author="Dave Contreras" w:date="2019-07-22T07:42:00Z">
              <w:r w:rsidRPr="005C2E0D">
                <w:rPr>
                  <w:rFonts w:ascii="Calibri" w:eastAsia="Times New Roman" w:hAnsi="Calibri" w:cs="Calibri"/>
                  <w:color w:val="000000"/>
                  <w:sz w:val="16"/>
                  <w:szCs w:val="16"/>
                </w:rPr>
                <w:t>246.9</w:t>
              </w:r>
            </w:ins>
          </w:p>
        </w:tc>
        <w:tc>
          <w:tcPr>
            <w:tcW w:w="624" w:type="dxa"/>
            <w:tcBorders>
              <w:top w:val="nil"/>
              <w:left w:val="single" w:sz="4" w:space="0" w:color="auto"/>
              <w:bottom w:val="nil"/>
              <w:right w:val="nil"/>
            </w:tcBorders>
            <w:shd w:val="clear" w:color="auto" w:fill="auto"/>
            <w:noWrap/>
            <w:vAlign w:val="bottom"/>
            <w:hideMark/>
            <w:tcPrChange w:id="4515"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514F76DC" w14:textId="77777777" w:rsidR="005C2E0D" w:rsidRPr="005C2E0D" w:rsidRDefault="005C2E0D" w:rsidP="005C2E0D">
            <w:pPr>
              <w:jc w:val="center"/>
              <w:rPr>
                <w:ins w:id="4516" w:author="Dave Contreras" w:date="2019-07-22T07:42:00Z"/>
                <w:rFonts w:ascii="Calibri" w:eastAsia="Times New Roman" w:hAnsi="Calibri" w:cs="Calibri"/>
                <w:color w:val="000000"/>
                <w:sz w:val="16"/>
                <w:szCs w:val="16"/>
              </w:rPr>
            </w:pPr>
            <w:ins w:id="4517"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518" w:author="Dave Contreras" w:date="2019-07-22T07:47:00Z">
              <w:tcPr>
                <w:tcW w:w="720" w:type="dxa"/>
                <w:gridSpan w:val="2"/>
                <w:tcBorders>
                  <w:top w:val="nil"/>
                  <w:left w:val="nil"/>
                  <w:bottom w:val="nil"/>
                  <w:right w:val="nil"/>
                </w:tcBorders>
                <w:shd w:val="clear" w:color="auto" w:fill="auto"/>
                <w:noWrap/>
                <w:vAlign w:val="bottom"/>
                <w:hideMark/>
              </w:tcPr>
            </w:tcPrChange>
          </w:tcPr>
          <w:p w14:paraId="708FA81E" w14:textId="77777777" w:rsidR="005C2E0D" w:rsidRPr="005C2E0D" w:rsidRDefault="005C2E0D" w:rsidP="005C2E0D">
            <w:pPr>
              <w:jc w:val="center"/>
              <w:rPr>
                <w:ins w:id="4519" w:author="Dave Contreras" w:date="2019-07-22T07:42:00Z"/>
                <w:rFonts w:ascii="Calibri" w:eastAsia="Times New Roman" w:hAnsi="Calibri" w:cs="Calibri"/>
                <w:color w:val="000000"/>
                <w:sz w:val="16"/>
                <w:szCs w:val="16"/>
              </w:rPr>
            </w:pPr>
            <w:ins w:id="452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521" w:author="Dave Contreras" w:date="2019-07-22T07:47:00Z">
              <w:tcPr>
                <w:tcW w:w="630" w:type="dxa"/>
                <w:gridSpan w:val="2"/>
                <w:tcBorders>
                  <w:top w:val="nil"/>
                  <w:left w:val="nil"/>
                  <w:bottom w:val="nil"/>
                  <w:right w:val="nil"/>
                </w:tcBorders>
                <w:shd w:val="clear" w:color="auto" w:fill="auto"/>
                <w:noWrap/>
                <w:vAlign w:val="bottom"/>
                <w:hideMark/>
              </w:tcPr>
            </w:tcPrChange>
          </w:tcPr>
          <w:p w14:paraId="52316AB4" w14:textId="77777777" w:rsidR="005C2E0D" w:rsidRPr="005C2E0D" w:rsidRDefault="005C2E0D" w:rsidP="005C2E0D">
            <w:pPr>
              <w:jc w:val="center"/>
              <w:rPr>
                <w:ins w:id="4522" w:author="Dave Contreras" w:date="2019-07-22T07:42:00Z"/>
                <w:rFonts w:ascii="Calibri" w:eastAsia="Times New Roman" w:hAnsi="Calibri" w:cs="Calibri"/>
                <w:color w:val="000000"/>
                <w:sz w:val="16"/>
                <w:szCs w:val="16"/>
              </w:rPr>
            </w:pPr>
            <w:ins w:id="4523"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524" w:author="Dave Contreras" w:date="2019-07-22T07:47:00Z">
              <w:tcPr>
                <w:tcW w:w="1281" w:type="dxa"/>
                <w:tcBorders>
                  <w:top w:val="nil"/>
                  <w:left w:val="nil"/>
                  <w:bottom w:val="nil"/>
                  <w:right w:val="nil"/>
                </w:tcBorders>
                <w:shd w:val="clear" w:color="auto" w:fill="auto"/>
                <w:noWrap/>
                <w:vAlign w:val="bottom"/>
                <w:hideMark/>
              </w:tcPr>
            </w:tcPrChange>
          </w:tcPr>
          <w:p w14:paraId="4CD75322" w14:textId="77777777" w:rsidR="005C2E0D" w:rsidRPr="005C2E0D" w:rsidRDefault="005C2E0D" w:rsidP="005C2E0D">
            <w:pPr>
              <w:jc w:val="center"/>
              <w:rPr>
                <w:ins w:id="4525" w:author="Dave Contreras" w:date="2019-07-22T07:42:00Z"/>
                <w:rFonts w:ascii="Calibri" w:eastAsia="Times New Roman" w:hAnsi="Calibri" w:cs="Calibri"/>
                <w:color w:val="000000"/>
                <w:sz w:val="16"/>
                <w:szCs w:val="16"/>
              </w:rPr>
            </w:pPr>
            <w:ins w:id="4526"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527"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7B9D0DB9" w14:textId="77777777" w:rsidR="005C2E0D" w:rsidRPr="005C2E0D" w:rsidRDefault="005C2E0D" w:rsidP="005C2E0D">
            <w:pPr>
              <w:jc w:val="center"/>
              <w:rPr>
                <w:ins w:id="4528" w:author="Dave Contreras" w:date="2019-07-22T07:42:00Z"/>
                <w:rFonts w:ascii="Calibri" w:eastAsia="Times New Roman" w:hAnsi="Calibri" w:cs="Calibri"/>
                <w:color w:val="000000"/>
                <w:sz w:val="16"/>
                <w:szCs w:val="16"/>
              </w:rPr>
            </w:pPr>
            <w:ins w:id="4529"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530" w:author="Dave Contreras" w:date="2019-07-22T07:47:00Z">
              <w:tcPr>
                <w:tcW w:w="900" w:type="dxa"/>
                <w:tcBorders>
                  <w:top w:val="nil"/>
                  <w:left w:val="nil"/>
                  <w:bottom w:val="nil"/>
                  <w:right w:val="nil"/>
                </w:tcBorders>
                <w:shd w:val="clear" w:color="auto" w:fill="auto"/>
                <w:noWrap/>
                <w:vAlign w:val="bottom"/>
                <w:hideMark/>
              </w:tcPr>
            </w:tcPrChange>
          </w:tcPr>
          <w:p w14:paraId="53247242" w14:textId="77777777" w:rsidR="005C2E0D" w:rsidRPr="005C2E0D" w:rsidRDefault="005C2E0D" w:rsidP="005C2E0D">
            <w:pPr>
              <w:jc w:val="center"/>
              <w:rPr>
                <w:ins w:id="4531" w:author="Dave Contreras" w:date="2019-07-22T07:42:00Z"/>
                <w:rFonts w:ascii="Calibri" w:eastAsia="Times New Roman" w:hAnsi="Calibri" w:cs="Calibri"/>
                <w:color w:val="000000"/>
                <w:sz w:val="16"/>
                <w:szCs w:val="16"/>
              </w:rPr>
            </w:pPr>
            <w:ins w:id="4532"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533" w:author="Dave Contreras" w:date="2019-07-22T07:47:00Z">
              <w:tcPr>
                <w:tcW w:w="588" w:type="dxa"/>
                <w:tcBorders>
                  <w:top w:val="nil"/>
                  <w:left w:val="nil"/>
                  <w:bottom w:val="nil"/>
                  <w:right w:val="nil"/>
                </w:tcBorders>
                <w:shd w:val="clear" w:color="auto" w:fill="auto"/>
                <w:noWrap/>
                <w:vAlign w:val="bottom"/>
                <w:hideMark/>
              </w:tcPr>
            </w:tcPrChange>
          </w:tcPr>
          <w:p w14:paraId="38403827" w14:textId="77777777" w:rsidR="005C2E0D" w:rsidRPr="005C2E0D" w:rsidRDefault="005C2E0D" w:rsidP="005C2E0D">
            <w:pPr>
              <w:jc w:val="center"/>
              <w:rPr>
                <w:ins w:id="4534" w:author="Dave Contreras" w:date="2019-07-22T07:42:00Z"/>
                <w:rFonts w:ascii="Calibri" w:eastAsia="Times New Roman" w:hAnsi="Calibri" w:cs="Calibri"/>
                <w:color w:val="000000"/>
                <w:sz w:val="16"/>
                <w:szCs w:val="16"/>
              </w:rPr>
            </w:pPr>
            <w:ins w:id="4535"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536" w:author="Dave Contreras" w:date="2019-07-22T07:47:00Z">
              <w:tcPr>
                <w:tcW w:w="1055" w:type="dxa"/>
                <w:tcBorders>
                  <w:top w:val="nil"/>
                  <w:left w:val="nil"/>
                  <w:bottom w:val="nil"/>
                  <w:right w:val="nil"/>
                </w:tcBorders>
                <w:shd w:val="clear" w:color="auto" w:fill="auto"/>
                <w:noWrap/>
                <w:vAlign w:val="bottom"/>
                <w:hideMark/>
              </w:tcPr>
            </w:tcPrChange>
          </w:tcPr>
          <w:p w14:paraId="12B6F268" w14:textId="77777777" w:rsidR="005C2E0D" w:rsidRPr="005C2E0D" w:rsidRDefault="005C2E0D" w:rsidP="005C2E0D">
            <w:pPr>
              <w:jc w:val="center"/>
              <w:rPr>
                <w:ins w:id="4537" w:author="Dave Contreras" w:date="2019-07-22T07:42:00Z"/>
                <w:rFonts w:ascii="Calibri" w:eastAsia="Times New Roman" w:hAnsi="Calibri" w:cs="Calibri"/>
                <w:color w:val="000000"/>
                <w:sz w:val="16"/>
                <w:szCs w:val="16"/>
              </w:rPr>
            </w:pPr>
            <w:ins w:id="4538" w:author="Dave Contreras" w:date="2019-07-22T07:42:00Z">
              <w:r w:rsidRPr="005C2E0D">
                <w:rPr>
                  <w:rFonts w:ascii="Calibri" w:eastAsia="Times New Roman" w:hAnsi="Calibri" w:cs="Calibri"/>
                  <w:color w:val="000000"/>
                  <w:sz w:val="16"/>
                  <w:szCs w:val="16"/>
                </w:rPr>
                <w:t>0</w:t>
              </w:r>
            </w:ins>
          </w:p>
        </w:tc>
      </w:tr>
      <w:tr w:rsidR="00631AC3" w:rsidRPr="005C2E0D" w14:paraId="52A4CF3A" w14:textId="77777777" w:rsidTr="00631AC3">
        <w:tblPrEx>
          <w:tblPrExChange w:id="4539" w:author="Dave Contreras" w:date="2019-07-22T07:47:00Z">
            <w:tblPrEx>
              <w:tblW w:w="11474" w:type="dxa"/>
              <w:tblInd w:w="-900" w:type="dxa"/>
            </w:tblPrEx>
          </w:tblPrExChange>
        </w:tblPrEx>
        <w:trPr>
          <w:trHeight w:val="300"/>
          <w:ins w:id="4540" w:author="Dave Contreras" w:date="2019-07-22T07:42:00Z"/>
          <w:trPrChange w:id="4541"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542" w:author="Dave Contreras" w:date="2019-07-22T07:47:00Z">
              <w:tcPr>
                <w:tcW w:w="1620" w:type="dxa"/>
                <w:gridSpan w:val="5"/>
                <w:tcBorders>
                  <w:top w:val="nil"/>
                  <w:left w:val="nil"/>
                  <w:bottom w:val="nil"/>
                  <w:right w:val="nil"/>
                </w:tcBorders>
                <w:shd w:val="clear" w:color="auto" w:fill="auto"/>
                <w:noWrap/>
                <w:vAlign w:val="bottom"/>
                <w:hideMark/>
              </w:tcPr>
            </w:tcPrChange>
          </w:tcPr>
          <w:p w14:paraId="7AC896E2" w14:textId="77777777" w:rsidR="005C2E0D" w:rsidRPr="005C2E0D" w:rsidRDefault="005C2E0D" w:rsidP="005C2E0D">
            <w:pPr>
              <w:rPr>
                <w:ins w:id="4543" w:author="Dave Contreras" w:date="2019-07-22T07:42:00Z"/>
                <w:rFonts w:ascii="Calibri" w:eastAsia="Times New Roman" w:hAnsi="Calibri" w:cs="Calibri"/>
                <w:color w:val="000000"/>
                <w:sz w:val="16"/>
                <w:szCs w:val="16"/>
              </w:rPr>
            </w:pPr>
            <w:ins w:id="4544" w:author="Dave Contreras" w:date="2019-07-22T07:42:00Z">
              <w:r w:rsidRPr="005C2E0D">
                <w:rPr>
                  <w:rFonts w:ascii="Calibri" w:eastAsia="Times New Roman" w:hAnsi="Calibri" w:cs="Calibri"/>
                  <w:color w:val="000000"/>
                  <w:sz w:val="16"/>
                  <w:szCs w:val="16"/>
                </w:rPr>
                <w:t>Bluefin Killifish</w:t>
              </w:r>
            </w:ins>
          </w:p>
        </w:tc>
        <w:tc>
          <w:tcPr>
            <w:tcW w:w="810" w:type="dxa"/>
            <w:tcBorders>
              <w:top w:val="nil"/>
              <w:left w:val="nil"/>
              <w:bottom w:val="nil"/>
              <w:right w:val="nil"/>
            </w:tcBorders>
            <w:shd w:val="clear" w:color="auto" w:fill="auto"/>
            <w:noWrap/>
            <w:vAlign w:val="bottom"/>
            <w:hideMark/>
            <w:tcPrChange w:id="4545" w:author="Dave Contreras" w:date="2019-07-22T07:47:00Z">
              <w:tcPr>
                <w:tcW w:w="810" w:type="dxa"/>
                <w:gridSpan w:val="2"/>
                <w:tcBorders>
                  <w:top w:val="nil"/>
                  <w:left w:val="nil"/>
                  <w:bottom w:val="nil"/>
                  <w:right w:val="nil"/>
                </w:tcBorders>
                <w:shd w:val="clear" w:color="auto" w:fill="auto"/>
                <w:noWrap/>
                <w:vAlign w:val="bottom"/>
                <w:hideMark/>
              </w:tcPr>
            </w:tcPrChange>
          </w:tcPr>
          <w:p w14:paraId="7C514DC4" w14:textId="77777777" w:rsidR="005C2E0D" w:rsidRPr="005C2E0D" w:rsidRDefault="005C2E0D" w:rsidP="005C2E0D">
            <w:pPr>
              <w:jc w:val="center"/>
              <w:rPr>
                <w:ins w:id="4546" w:author="Dave Contreras" w:date="2019-07-22T07:42:00Z"/>
                <w:rFonts w:ascii="Calibri" w:eastAsia="Times New Roman" w:hAnsi="Calibri" w:cs="Calibri"/>
                <w:color w:val="000000"/>
                <w:sz w:val="16"/>
                <w:szCs w:val="16"/>
              </w:rPr>
            </w:pPr>
            <w:ins w:id="4547"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4548" w:author="Dave Contreras" w:date="2019-07-22T07:47:00Z">
              <w:tcPr>
                <w:tcW w:w="900" w:type="dxa"/>
                <w:gridSpan w:val="3"/>
                <w:tcBorders>
                  <w:top w:val="nil"/>
                  <w:left w:val="nil"/>
                  <w:bottom w:val="nil"/>
                  <w:right w:val="nil"/>
                </w:tcBorders>
                <w:shd w:val="clear" w:color="auto" w:fill="auto"/>
                <w:noWrap/>
                <w:vAlign w:val="bottom"/>
                <w:hideMark/>
              </w:tcPr>
            </w:tcPrChange>
          </w:tcPr>
          <w:p w14:paraId="5621472C" w14:textId="77777777" w:rsidR="005C2E0D" w:rsidRPr="005C2E0D" w:rsidRDefault="005C2E0D" w:rsidP="005C2E0D">
            <w:pPr>
              <w:jc w:val="center"/>
              <w:rPr>
                <w:ins w:id="4549" w:author="Dave Contreras" w:date="2019-07-22T07:42:00Z"/>
                <w:rFonts w:ascii="Calibri" w:eastAsia="Times New Roman" w:hAnsi="Calibri" w:cs="Calibri"/>
                <w:color w:val="000000"/>
                <w:sz w:val="16"/>
                <w:szCs w:val="16"/>
              </w:rPr>
            </w:pPr>
            <w:ins w:id="455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551" w:author="Dave Contreras" w:date="2019-07-22T07:47:00Z">
              <w:tcPr>
                <w:tcW w:w="630" w:type="dxa"/>
                <w:tcBorders>
                  <w:top w:val="nil"/>
                  <w:left w:val="nil"/>
                  <w:bottom w:val="nil"/>
                  <w:right w:val="nil"/>
                </w:tcBorders>
                <w:shd w:val="clear" w:color="auto" w:fill="auto"/>
                <w:noWrap/>
                <w:vAlign w:val="bottom"/>
                <w:hideMark/>
              </w:tcPr>
            </w:tcPrChange>
          </w:tcPr>
          <w:p w14:paraId="55B43D46" w14:textId="77777777" w:rsidR="005C2E0D" w:rsidRPr="005C2E0D" w:rsidRDefault="005C2E0D" w:rsidP="005C2E0D">
            <w:pPr>
              <w:jc w:val="center"/>
              <w:rPr>
                <w:ins w:id="4552" w:author="Dave Contreras" w:date="2019-07-22T07:42:00Z"/>
                <w:rFonts w:ascii="Calibri" w:eastAsia="Times New Roman" w:hAnsi="Calibri" w:cs="Calibri"/>
                <w:color w:val="000000"/>
                <w:sz w:val="16"/>
                <w:szCs w:val="16"/>
              </w:rPr>
            </w:pPr>
            <w:ins w:id="4553" w:author="Dave Contreras"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Change w:id="4554" w:author="Dave Contreras" w:date="2019-07-22T07:47:00Z">
              <w:tcPr>
                <w:tcW w:w="906" w:type="dxa"/>
                <w:gridSpan w:val="2"/>
                <w:tcBorders>
                  <w:top w:val="nil"/>
                  <w:left w:val="nil"/>
                  <w:bottom w:val="nil"/>
                  <w:right w:val="nil"/>
                </w:tcBorders>
                <w:shd w:val="clear" w:color="auto" w:fill="auto"/>
                <w:noWrap/>
                <w:vAlign w:val="bottom"/>
                <w:hideMark/>
              </w:tcPr>
            </w:tcPrChange>
          </w:tcPr>
          <w:p w14:paraId="7E9F7B8B" w14:textId="77777777" w:rsidR="005C2E0D" w:rsidRPr="005C2E0D" w:rsidRDefault="005C2E0D" w:rsidP="005C2E0D">
            <w:pPr>
              <w:jc w:val="center"/>
              <w:rPr>
                <w:ins w:id="4555" w:author="Dave Contreras" w:date="2019-07-22T07:42:00Z"/>
                <w:rFonts w:ascii="Calibri" w:eastAsia="Times New Roman" w:hAnsi="Calibri" w:cs="Calibri"/>
                <w:color w:val="000000"/>
                <w:sz w:val="16"/>
                <w:szCs w:val="16"/>
              </w:rPr>
            </w:pPr>
            <w:ins w:id="4556" w:author="Dave Contreras" w:date="2019-07-22T07:42:00Z">
              <w:r w:rsidRPr="005C2E0D">
                <w:rPr>
                  <w:rFonts w:ascii="Calibri" w:eastAsia="Times New Roman" w:hAnsi="Calibri" w:cs="Calibri"/>
                  <w:color w:val="000000"/>
                  <w:sz w:val="16"/>
                  <w:szCs w:val="16"/>
                </w:rPr>
                <w:t>416.7</w:t>
              </w:r>
            </w:ins>
          </w:p>
        </w:tc>
        <w:tc>
          <w:tcPr>
            <w:tcW w:w="624" w:type="dxa"/>
            <w:tcBorders>
              <w:top w:val="nil"/>
              <w:left w:val="single" w:sz="4" w:space="0" w:color="auto"/>
              <w:bottom w:val="nil"/>
              <w:right w:val="nil"/>
            </w:tcBorders>
            <w:shd w:val="clear" w:color="auto" w:fill="auto"/>
            <w:noWrap/>
            <w:vAlign w:val="bottom"/>
            <w:hideMark/>
            <w:tcPrChange w:id="4557"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475390E3" w14:textId="77777777" w:rsidR="005C2E0D" w:rsidRPr="005C2E0D" w:rsidRDefault="005C2E0D" w:rsidP="005C2E0D">
            <w:pPr>
              <w:jc w:val="center"/>
              <w:rPr>
                <w:ins w:id="4558" w:author="Dave Contreras" w:date="2019-07-22T07:42:00Z"/>
                <w:rFonts w:ascii="Calibri" w:eastAsia="Times New Roman" w:hAnsi="Calibri" w:cs="Calibri"/>
                <w:color w:val="000000"/>
                <w:sz w:val="16"/>
                <w:szCs w:val="16"/>
              </w:rPr>
            </w:pPr>
            <w:ins w:id="4559"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560" w:author="Dave Contreras" w:date="2019-07-22T07:47:00Z">
              <w:tcPr>
                <w:tcW w:w="720" w:type="dxa"/>
                <w:gridSpan w:val="2"/>
                <w:tcBorders>
                  <w:top w:val="nil"/>
                  <w:left w:val="nil"/>
                  <w:bottom w:val="nil"/>
                  <w:right w:val="nil"/>
                </w:tcBorders>
                <w:shd w:val="clear" w:color="auto" w:fill="auto"/>
                <w:noWrap/>
                <w:vAlign w:val="bottom"/>
                <w:hideMark/>
              </w:tcPr>
            </w:tcPrChange>
          </w:tcPr>
          <w:p w14:paraId="6BEA2503" w14:textId="77777777" w:rsidR="005C2E0D" w:rsidRPr="005C2E0D" w:rsidRDefault="005C2E0D" w:rsidP="005C2E0D">
            <w:pPr>
              <w:jc w:val="center"/>
              <w:rPr>
                <w:ins w:id="4561" w:author="Dave Contreras" w:date="2019-07-22T07:42:00Z"/>
                <w:rFonts w:ascii="Calibri" w:eastAsia="Times New Roman" w:hAnsi="Calibri" w:cs="Calibri"/>
                <w:color w:val="000000"/>
                <w:sz w:val="16"/>
                <w:szCs w:val="16"/>
              </w:rPr>
            </w:pPr>
            <w:ins w:id="4562"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563" w:author="Dave Contreras" w:date="2019-07-22T07:47:00Z">
              <w:tcPr>
                <w:tcW w:w="630" w:type="dxa"/>
                <w:gridSpan w:val="2"/>
                <w:tcBorders>
                  <w:top w:val="nil"/>
                  <w:left w:val="nil"/>
                  <w:bottom w:val="nil"/>
                  <w:right w:val="nil"/>
                </w:tcBorders>
                <w:shd w:val="clear" w:color="auto" w:fill="auto"/>
                <w:noWrap/>
                <w:vAlign w:val="bottom"/>
                <w:hideMark/>
              </w:tcPr>
            </w:tcPrChange>
          </w:tcPr>
          <w:p w14:paraId="109AC80C" w14:textId="77777777" w:rsidR="005C2E0D" w:rsidRPr="005C2E0D" w:rsidRDefault="005C2E0D" w:rsidP="005C2E0D">
            <w:pPr>
              <w:jc w:val="center"/>
              <w:rPr>
                <w:ins w:id="4564" w:author="Dave Contreras" w:date="2019-07-22T07:42:00Z"/>
                <w:rFonts w:ascii="Calibri" w:eastAsia="Times New Roman" w:hAnsi="Calibri" w:cs="Calibri"/>
                <w:color w:val="000000"/>
                <w:sz w:val="16"/>
                <w:szCs w:val="16"/>
              </w:rPr>
            </w:pPr>
            <w:ins w:id="4565"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566" w:author="Dave Contreras" w:date="2019-07-22T07:47:00Z">
              <w:tcPr>
                <w:tcW w:w="1281" w:type="dxa"/>
                <w:tcBorders>
                  <w:top w:val="nil"/>
                  <w:left w:val="nil"/>
                  <w:bottom w:val="nil"/>
                  <w:right w:val="nil"/>
                </w:tcBorders>
                <w:shd w:val="clear" w:color="auto" w:fill="auto"/>
                <w:noWrap/>
                <w:vAlign w:val="bottom"/>
                <w:hideMark/>
              </w:tcPr>
            </w:tcPrChange>
          </w:tcPr>
          <w:p w14:paraId="1CF933D3" w14:textId="77777777" w:rsidR="005C2E0D" w:rsidRPr="005C2E0D" w:rsidRDefault="005C2E0D" w:rsidP="005C2E0D">
            <w:pPr>
              <w:jc w:val="center"/>
              <w:rPr>
                <w:ins w:id="4567" w:author="Dave Contreras" w:date="2019-07-22T07:42:00Z"/>
                <w:rFonts w:ascii="Calibri" w:eastAsia="Times New Roman" w:hAnsi="Calibri" w:cs="Calibri"/>
                <w:color w:val="000000"/>
                <w:sz w:val="16"/>
                <w:szCs w:val="16"/>
              </w:rPr>
            </w:pPr>
            <w:ins w:id="4568"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569"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1F45F9B9" w14:textId="77777777" w:rsidR="005C2E0D" w:rsidRPr="005C2E0D" w:rsidRDefault="005C2E0D" w:rsidP="005C2E0D">
            <w:pPr>
              <w:jc w:val="center"/>
              <w:rPr>
                <w:ins w:id="4570" w:author="Dave Contreras" w:date="2019-07-22T07:42:00Z"/>
                <w:rFonts w:ascii="Calibri" w:eastAsia="Times New Roman" w:hAnsi="Calibri" w:cs="Calibri"/>
                <w:color w:val="000000"/>
                <w:sz w:val="16"/>
                <w:szCs w:val="16"/>
              </w:rPr>
            </w:pPr>
            <w:ins w:id="4571"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572" w:author="Dave Contreras" w:date="2019-07-22T07:47:00Z">
              <w:tcPr>
                <w:tcW w:w="900" w:type="dxa"/>
                <w:tcBorders>
                  <w:top w:val="nil"/>
                  <w:left w:val="nil"/>
                  <w:bottom w:val="nil"/>
                  <w:right w:val="nil"/>
                </w:tcBorders>
                <w:shd w:val="clear" w:color="auto" w:fill="auto"/>
                <w:noWrap/>
                <w:vAlign w:val="bottom"/>
                <w:hideMark/>
              </w:tcPr>
            </w:tcPrChange>
          </w:tcPr>
          <w:p w14:paraId="5A8A0067" w14:textId="77777777" w:rsidR="005C2E0D" w:rsidRPr="005C2E0D" w:rsidRDefault="005C2E0D" w:rsidP="005C2E0D">
            <w:pPr>
              <w:jc w:val="center"/>
              <w:rPr>
                <w:ins w:id="4573" w:author="Dave Contreras" w:date="2019-07-22T07:42:00Z"/>
                <w:rFonts w:ascii="Calibri" w:eastAsia="Times New Roman" w:hAnsi="Calibri" w:cs="Calibri"/>
                <w:color w:val="000000"/>
                <w:sz w:val="16"/>
                <w:szCs w:val="16"/>
              </w:rPr>
            </w:pPr>
            <w:ins w:id="4574"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575" w:author="Dave Contreras" w:date="2019-07-22T07:47:00Z">
              <w:tcPr>
                <w:tcW w:w="588" w:type="dxa"/>
                <w:tcBorders>
                  <w:top w:val="nil"/>
                  <w:left w:val="nil"/>
                  <w:bottom w:val="nil"/>
                  <w:right w:val="nil"/>
                </w:tcBorders>
                <w:shd w:val="clear" w:color="auto" w:fill="auto"/>
                <w:noWrap/>
                <w:vAlign w:val="bottom"/>
                <w:hideMark/>
              </w:tcPr>
            </w:tcPrChange>
          </w:tcPr>
          <w:p w14:paraId="7B3E5338" w14:textId="77777777" w:rsidR="005C2E0D" w:rsidRPr="005C2E0D" w:rsidRDefault="005C2E0D" w:rsidP="005C2E0D">
            <w:pPr>
              <w:jc w:val="center"/>
              <w:rPr>
                <w:ins w:id="4576" w:author="Dave Contreras" w:date="2019-07-22T07:42:00Z"/>
                <w:rFonts w:ascii="Calibri" w:eastAsia="Times New Roman" w:hAnsi="Calibri" w:cs="Calibri"/>
                <w:color w:val="000000"/>
                <w:sz w:val="16"/>
                <w:szCs w:val="16"/>
              </w:rPr>
            </w:pPr>
            <w:ins w:id="4577"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578" w:author="Dave Contreras" w:date="2019-07-22T07:47:00Z">
              <w:tcPr>
                <w:tcW w:w="1055" w:type="dxa"/>
                <w:tcBorders>
                  <w:top w:val="nil"/>
                  <w:left w:val="nil"/>
                  <w:bottom w:val="nil"/>
                  <w:right w:val="nil"/>
                </w:tcBorders>
                <w:shd w:val="clear" w:color="auto" w:fill="auto"/>
                <w:noWrap/>
                <w:vAlign w:val="bottom"/>
                <w:hideMark/>
              </w:tcPr>
            </w:tcPrChange>
          </w:tcPr>
          <w:p w14:paraId="210B8973" w14:textId="77777777" w:rsidR="005C2E0D" w:rsidRPr="005C2E0D" w:rsidRDefault="005C2E0D" w:rsidP="005C2E0D">
            <w:pPr>
              <w:jc w:val="center"/>
              <w:rPr>
                <w:ins w:id="4579" w:author="Dave Contreras" w:date="2019-07-22T07:42:00Z"/>
                <w:rFonts w:ascii="Calibri" w:eastAsia="Times New Roman" w:hAnsi="Calibri" w:cs="Calibri"/>
                <w:color w:val="000000"/>
                <w:sz w:val="16"/>
                <w:szCs w:val="16"/>
              </w:rPr>
            </w:pPr>
            <w:ins w:id="4580" w:author="Dave Contreras" w:date="2019-07-22T07:42:00Z">
              <w:r w:rsidRPr="005C2E0D">
                <w:rPr>
                  <w:rFonts w:ascii="Calibri" w:eastAsia="Times New Roman" w:hAnsi="Calibri" w:cs="Calibri"/>
                  <w:color w:val="000000"/>
                  <w:sz w:val="16"/>
                  <w:szCs w:val="16"/>
                </w:rPr>
                <w:t>0</w:t>
              </w:r>
            </w:ins>
          </w:p>
        </w:tc>
      </w:tr>
      <w:tr w:rsidR="00631AC3" w:rsidRPr="005C2E0D" w14:paraId="25D03E67" w14:textId="77777777" w:rsidTr="00631AC3">
        <w:tblPrEx>
          <w:tblPrExChange w:id="4581" w:author="Dave Contreras" w:date="2019-07-22T07:47:00Z">
            <w:tblPrEx>
              <w:tblW w:w="11474" w:type="dxa"/>
              <w:tblInd w:w="-900" w:type="dxa"/>
            </w:tblPrEx>
          </w:tblPrExChange>
        </w:tblPrEx>
        <w:trPr>
          <w:trHeight w:val="300"/>
          <w:ins w:id="4582" w:author="Dave Contreras" w:date="2019-07-22T07:42:00Z"/>
          <w:trPrChange w:id="4583"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584" w:author="Dave Contreras" w:date="2019-07-22T07:47:00Z">
              <w:tcPr>
                <w:tcW w:w="1620" w:type="dxa"/>
                <w:gridSpan w:val="5"/>
                <w:tcBorders>
                  <w:top w:val="nil"/>
                  <w:left w:val="nil"/>
                  <w:bottom w:val="nil"/>
                  <w:right w:val="nil"/>
                </w:tcBorders>
                <w:shd w:val="clear" w:color="auto" w:fill="auto"/>
                <w:noWrap/>
                <w:vAlign w:val="bottom"/>
                <w:hideMark/>
              </w:tcPr>
            </w:tcPrChange>
          </w:tcPr>
          <w:p w14:paraId="17AEC4BB" w14:textId="77777777" w:rsidR="005C2E0D" w:rsidRPr="005C2E0D" w:rsidRDefault="005C2E0D" w:rsidP="005C2E0D">
            <w:pPr>
              <w:rPr>
                <w:ins w:id="4585" w:author="Dave Contreras" w:date="2019-07-22T07:42:00Z"/>
                <w:rFonts w:ascii="Calibri" w:eastAsia="Times New Roman" w:hAnsi="Calibri" w:cs="Calibri"/>
                <w:color w:val="000000"/>
                <w:sz w:val="16"/>
                <w:szCs w:val="16"/>
              </w:rPr>
            </w:pPr>
            <w:ins w:id="4586" w:author="Dave Contreras" w:date="2019-07-22T07:42:00Z">
              <w:r w:rsidRPr="005C2E0D">
                <w:rPr>
                  <w:rFonts w:ascii="Calibri" w:eastAsia="Times New Roman" w:hAnsi="Calibri" w:cs="Calibri"/>
                  <w:color w:val="000000"/>
                  <w:sz w:val="16"/>
                  <w:szCs w:val="16"/>
                </w:rPr>
                <w:t>Bluegill</w:t>
              </w:r>
            </w:ins>
          </w:p>
        </w:tc>
        <w:tc>
          <w:tcPr>
            <w:tcW w:w="810" w:type="dxa"/>
            <w:tcBorders>
              <w:top w:val="nil"/>
              <w:left w:val="nil"/>
              <w:bottom w:val="nil"/>
              <w:right w:val="nil"/>
            </w:tcBorders>
            <w:shd w:val="clear" w:color="auto" w:fill="auto"/>
            <w:noWrap/>
            <w:vAlign w:val="bottom"/>
            <w:hideMark/>
            <w:tcPrChange w:id="4587" w:author="Dave Contreras" w:date="2019-07-22T07:47:00Z">
              <w:tcPr>
                <w:tcW w:w="810" w:type="dxa"/>
                <w:gridSpan w:val="2"/>
                <w:tcBorders>
                  <w:top w:val="nil"/>
                  <w:left w:val="nil"/>
                  <w:bottom w:val="nil"/>
                  <w:right w:val="nil"/>
                </w:tcBorders>
                <w:shd w:val="clear" w:color="auto" w:fill="auto"/>
                <w:noWrap/>
                <w:vAlign w:val="bottom"/>
                <w:hideMark/>
              </w:tcPr>
            </w:tcPrChange>
          </w:tcPr>
          <w:p w14:paraId="26BDF98D" w14:textId="77777777" w:rsidR="005C2E0D" w:rsidRPr="005C2E0D" w:rsidRDefault="005C2E0D" w:rsidP="005C2E0D">
            <w:pPr>
              <w:jc w:val="center"/>
              <w:rPr>
                <w:ins w:id="4588" w:author="Dave Contreras" w:date="2019-07-22T07:42:00Z"/>
                <w:rFonts w:ascii="Calibri" w:eastAsia="Times New Roman" w:hAnsi="Calibri" w:cs="Calibri"/>
                <w:color w:val="000000"/>
                <w:sz w:val="16"/>
                <w:szCs w:val="16"/>
              </w:rPr>
            </w:pPr>
            <w:ins w:id="4589" w:author="Dave Contreras" w:date="2019-07-22T07:42:00Z">
              <w:r w:rsidRPr="005C2E0D">
                <w:rPr>
                  <w:rFonts w:ascii="Calibri" w:eastAsia="Times New Roman" w:hAnsi="Calibri" w:cs="Calibri"/>
                  <w:color w:val="000000"/>
                  <w:sz w:val="16"/>
                  <w:szCs w:val="16"/>
                </w:rPr>
                <w:t>2</w:t>
              </w:r>
            </w:ins>
          </w:p>
        </w:tc>
        <w:tc>
          <w:tcPr>
            <w:tcW w:w="900" w:type="dxa"/>
            <w:tcBorders>
              <w:top w:val="nil"/>
              <w:left w:val="nil"/>
              <w:bottom w:val="nil"/>
              <w:right w:val="nil"/>
            </w:tcBorders>
            <w:shd w:val="clear" w:color="auto" w:fill="auto"/>
            <w:noWrap/>
            <w:vAlign w:val="bottom"/>
            <w:hideMark/>
            <w:tcPrChange w:id="4590" w:author="Dave Contreras" w:date="2019-07-22T07:47:00Z">
              <w:tcPr>
                <w:tcW w:w="900" w:type="dxa"/>
                <w:gridSpan w:val="3"/>
                <w:tcBorders>
                  <w:top w:val="nil"/>
                  <w:left w:val="nil"/>
                  <w:bottom w:val="nil"/>
                  <w:right w:val="nil"/>
                </w:tcBorders>
                <w:shd w:val="clear" w:color="auto" w:fill="auto"/>
                <w:noWrap/>
                <w:vAlign w:val="bottom"/>
                <w:hideMark/>
              </w:tcPr>
            </w:tcPrChange>
          </w:tcPr>
          <w:p w14:paraId="611B51DD" w14:textId="77777777" w:rsidR="005C2E0D" w:rsidRPr="005C2E0D" w:rsidRDefault="005C2E0D" w:rsidP="005C2E0D">
            <w:pPr>
              <w:jc w:val="center"/>
              <w:rPr>
                <w:ins w:id="4591" w:author="Dave Contreras" w:date="2019-07-22T07:42:00Z"/>
                <w:rFonts w:ascii="Calibri" w:eastAsia="Times New Roman" w:hAnsi="Calibri" w:cs="Calibri"/>
                <w:color w:val="000000"/>
                <w:sz w:val="16"/>
                <w:szCs w:val="16"/>
              </w:rPr>
            </w:pPr>
            <w:ins w:id="4592" w:author="Dave Contreras" w:date="2019-07-22T07:42:00Z">
              <w:r w:rsidRPr="005C2E0D">
                <w:rPr>
                  <w:rFonts w:ascii="Calibri" w:eastAsia="Times New Roman" w:hAnsi="Calibri" w:cs="Calibri"/>
                  <w:color w:val="000000"/>
                  <w:sz w:val="16"/>
                  <w:szCs w:val="16"/>
                </w:rPr>
                <w:t>476.2</w:t>
              </w:r>
            </w:ins>
          </w:p>
        </w:tc>
        <w:tc>
          <w:tcPr>
            <w:tcW w:w="630" w:type="dxa"/>
            <w:tcBorders>
              <w:top w:val="nil"/>
              <w:left w:val="nil"/>
              <w:bottom w:val="nil"/>
              <w:right w:val="nil"/>
            </w:tcBorders>
            <w:shd w:val="clear" w:color="auto" w:fill="auto"/>
            <w:noWrap/>
            <w:vAlign w:val="bottom"/>
            <w:hideMark/>
            <w:tcPrChange w:id="4593" w:author="Dave Contreras" w:date="2019-07-22T07:47:00Z">
              <w:tcPr>
                <w:tcW w:w="630" w:type="dxa"/>
                <w:tcBorders>
                  <w:top w:val="nil"/>
                  <w:left w:val="nil"/>
                  <w:bottom w:val="nil"/>
                  <w:right w:val="nil"/>
                </w:tcBorders>
                <w:shd w:val="clear" w:color="auto" w:fill="auto"/>
                <w:noWrap/>
                <w:vAlign w:val="bottom"/>
                <w:hideMark/>
              </w:tcPr>
            </w:tcPrChange>
          </w:tcPr>
          <w:p w14:paraId="70207B9A" w14:textId="77777777" w:rsidR="005C2E0D" w:rsidRPr="005C2E0D" w:rsidRDefault="005C2E0D" w:rsidP="005C2E0D">
            <w:pPr>
              <w:jc w:val="center"/>
              <w:rPr>
                <w:ins w:id="4594" w:author="Dave Contreras" w:date="2019-07-22T07:42:00Z"/>
                <w:rFonts w:ascii="Calibri" w:eastAsia="Times New Roman" w:hAnsi="Calibri" w:cs="Calibri"/>
                <w:color w:val="000000"/>
                <w:sz w:val="16"/>
                <w:szCs w:val="16"/>
              </w:rPr>
            </w:pPr>
            <w:ins w:id="4595"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4596" w:author="Dave Contreras" w:date="2019-07-22T07:47:00Z">
              <w:tcPr>
                <w:tcW w:w="906" w:type="dxa"/>
                <w:gridSpan w:val="2"/>
                <w:tcBorders>
                  <w:top w:val="nil"/>
                  <w:left w:val="nil"/>
                  <w:bottom w:val="nil"/>
                  <w:right w:val="nil"/>
                </w:tcBorders>
                <w:shd w:val="clear" w:color="auto" w:fill="auto"/>
                <w:noWrap/>
                <w:vAlign w:val="bottom"/>
                <w:hideMark/>
              </w:tcPr>
            </w:tcPrChange>
          </w:tcPr>
          <w:p w14:paraId="2932A780" w14:textId="77777777" w:rsidR="005C2E0D" w:rsidRPr="005C2E0D" w:rsidRDefault="005C2E0D" w:rsidP="005C2E0D">
            <w:pPr>
              <w:jc w:val="center"/>
              <w:rPr>
                <w:ins w:id="4597" w:author="Dave Contreras" w:date="2019-07-22T07:42:00Z"/>
                <w:rFonts w:ascii="Calibri" w:eastAsia="Times New Roman" w:hAnsi="Calibri" w:cs="Calibri"/>
                <w:color w:val="000000"/>
                <w:sz w:val="16"/>
                <w:szCs w:val="16"/>
              </w:rPr>
            </w:pPr>
            <w:ins w:id="4598"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4599"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1750AA5A" w14:textId="77777777" w:rsidR="005C2E0D" w:rsidRPr="005C2E0D" w:rsidRDefault="005C2E0D" w:rsidP="005C2E0D">
            <w:pPr>
              <w:jc w:val="center"/>
              <w:rPr>
                <w:ins w:id="4600" w:author="Dave Contreras" w:date="2019-07-22T07:42:00Z"/>
                <w:rFonts w:ascii="Calibri" w:eastAsia="Times New Roman" w:hAnsi="Calibri" w:cs="Calibri"/>
                <w:color w:val="000000"/>
                <w:sz w:val="16"/>
                <w:szCs w:val="16"/>
              </w:rPr>
            </w:pPr>
            <w:ins w:id="4601"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602" w:author="Dave Contreras" w:date="2019-07-22T07:47:00Z">
              <w:tcPr>
                <w:tcW w:w="720" w:type="dxa"/>
                <w:gridSpan w:val="2"/>
                <w:tcBorders>
                  <w:top w:val="nil"/>
                  <w:left w:val="nil"/>
                  <w:bottom w:val="nil"/>
                  <w:right w:val="nil"/>
                </w:tcBorders>
                <w:shd w:val="clear" w:color="auto" w:fill="auto"/>
                <w:noWrap/>
                <w:vAlign w:val="bottom"/>
                <w:hideMark/>
              </w:tcPr>
            </w:tcPrChange>
          </w:tcPr>
          <w:p w14:paraId="0CA3F1CD" w14:textId="77777777" w:rsidR="005C2E0D" w:rsidRPr="005C2E0D" w:rsidRDefault="005C2E0D" w:rsidP="005C2E0D">
            <w:pPr>
              <w:jc w:val="center"/>
              <w:rPr>
                <w:ins w:id="4603" w:author="Dave Contreras" w:date="2019-07-22T07:42:00Z"/>
                <w:rFonts w:ascii="Calibri" w:eastAsia="Times New Roman" w:hAnsi="Calibri" w:cs="Calibri"/>
                <w:color w:val="000000"/>
                <w:sz w:val="16"/>
                <w:szCs w:val="16"/>
              </w:rPr>
            </w:pPr>
            <w:ins w:id="4604"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605" w:author="Dave Contreras" w:date="2019-07-22T07:47:00Z">
              <w:tcPr>
                <w:tcW w:w="630" w:type="dxa"/>
                <w:gridSpan w:val="2"/>
                <w:tcBorders>
                  <w:top w:val="nil"/>
                  <w:left w:val="nil"/>
                  <w:bottom w:val="nil"/>
                  <w:right w:val="nil"/>
                </w:tcBorders>
                <w:shd w:val="clear" w:color="auto" w:fill="auto"/>
                <w:noWrap/>
                <w:vAlign w:val="bottom"/>
                <w:hideMark/>
              </w:tcPr>
            </w:tcPrChange>
          </w:tcPr>
          <w:p w14:paraId="087FF44E" w14:textId="77777777" w:rsidR="005C2E0D" w:rsidRPr="005C2E0D" w:rsidRDefault="005C2E0D" w:rsidP="005C2E0D">
            <w:pPr>
              <w:jc w:val="center"/>
              <w:rPr>
                <w:ins w:id="4606" w:author="Dave Contreras" w:date="2019-07-22T07:42:00Z"/>
                <w:rFonts w:ascii="Calibri" w:eastAsia="Times New Roman" w:hAnsi="Calibri" w:cs="Calibri"/>
                <w:color w:val="000000"/>
                <w:sz w:val="16"/>
                <w:szCs w:val="16"/>
              </w:rPr>
            </w:pPr>
            <w:ins w:id="4607"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608" w:author="Dave Contreras" w:date="2019-07-22T07:47:00Z">
              <w:tcPr>
                <w:tcW w:w="1281" w:type="dxa"/>
                <w:tcBorders>
                  <w:top w:val="nil"/>
                  <w:left w:val="nil"/>
                  <w:bottom w:val="nil"/>
                  <w:right w:val="nil"/>
                </w:tcBorders>
                <w:shd w:val="clear" w:color="auto" w:fill="auto"/>
                <w:noWrap/>
                <w:vAlign w:val="bottom"/>
                <w:hideMark/>
              </w:tcPr>
            </w:tcPrChange>
          </w:tcPr>
          <w:p w14:paraId="2FCC1BF8" w14:textId="77777777" w:rsidR="005C2E0D" w:rsidRPr="005C2E0D" w:rsidRDefault="005C2E0D" w:rsidP="005C2E0D">
            <w:pPr>
              <w:jc w:val="center"/>
              <w:rPr>
                <w:ins w:id="4609" w:author="Dave Contreras" w:date="2019-07-22T07:42:00Z"/>
                <w:rFonts w:ascii="Calibri" w:eastAsia="Times New Roman" w:hAnsi="Calibri" w:cs="Calibri"/>
                <w:color w:val="000000"/>
                <w:sz w:val="16"/>
                <w:szCs w:val="16"/>
              </w:rPr>
            </w:pPr>
            <w:ins w:id="4610"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611"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4459C572" w14:textId="77777777" w:rsidR="005C2E0D" w:rsidRPr="005C2E0D" w:rsidRDefault="005C2E0D" w:rsidP="005C2E0D">
            <w:pPr>
              <w:jc w:val="center"/>
              <w:rPr>
                <w:ins w:id="4612" w:author="Dave Contreras" w:date="2019-07-22T07:42:00Z"/>
                <w:rFonts w:ascii="Calibri" w:eastAsia="Times New Roman" w:hAnsi="Calibri" w:cs="Calibri"/>
                <w:color w:val="000000"/>
                <w:sz w:val="16"/>
                <w:szCs w:val="16"/>
              </w:rPr>
            </w:pPr>
            <w:ins w:id="4613"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614" w:author="Dave Contreras" w:date="2019-07-22T07:47:00Z">
              <w:tcPr>
                <w:tcW w:w="900" w:type="dxa"/>
                <w:tcBorders>
                  <w:top w:val="nil"/>
                  <w:left w:val="nil"/>
                  <w:bottom w:val="nil"/>
                  <w:right w:val="nil"/>
                </w:tcBorders>
                <w:shd w:val="clear" w:color="auto" w:fill="auto"/>
                <w:noWrap/>
                <w:vAlign w:val="bottom"/>
                <w:hideMark/>
              </w:tcPr>
            </w:tcPrChange>
          </w:tcPr>
          <w:p w14:paraId="42F883C6" w14:textId="77777777" w:rsidR="005C2E0D" w:rsidRPr="005C2E0D" w:rsidRDefault="005C2E0D" w:rsidP="005C2E0D">
            <w:pPr>
              <w:jc w:val="center"/>
              <w:rPr>
                <w:ins w:id="4615" w:author="Dave Contreras" w:date="2019-07-22T07:42:00Z"/>
                <w:rFonts w:ascii="Calibri" w:eastAsia="Times New Roman" w:hAnsi="Calibri" w:cs="Calibri"/>
                <w:color w:val="000000"/>
                <w:sz w:val="16"/>
                <w:szCs w:val="16"/>
              </w:rPr>
            </w:pPr>
            <w:ins w:id="4616"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617" w:author="Dave Contreras" w:date="2019-07-22T07:47:00Z">
              <w:tcPr>
                <w:tcW w:w="588" w:type="dxa"/>
                <w:tcBorders>
                  <w:top w:val="nil"/>
                  <w:left w:val="nil"/>
                  <w:bottom w:val="nil"/>
                  <w:right w:val="nil"/>
                </w:tcBorders>
                <w:shd w:val="clear" w:color="auto" w:fill="auto"/>
                <w:noWrap/>
                <w:vAlign w:val="bottom"/>
                <w:hideMark/>
              </w:tcPr>
            </w:tcPrChange>
          </w:tcPr>
          <w:p w14:paraId="52E42935" w14:textId="77777777" w:rsidR="005C2E0D" w:rsidRPr="005C2E0D" w:rsidRDefault="005C2E0D" w:rsidP="005C2E0D">
            <w:pPr>
              <w:jc w:val="center"/>
              <w:rPr>
                <w:ins w:id="4618" w:author="Dave Contreras" w:date="2019-07-22T07:42:00Z"/>
                <w:rFonts w:ascii="Calibri" w:eastAsia="Times New Roman" w:hAnsi="Calibri" w:cs="Calibri"/>
                <w:color w:val="000000"/>
                <w:sz w:val="16"/>
                <w:szCs w:val="16"/>
              </w:rPr>
            </w:pPr>
            <w:ins w:id="4619"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620" w:author="Dave Contreras" w:date="2019-07-22T07:47:00Z">
              <w:tcPr>
                <w:tcW w:w="1055" w:type="dxa"/>
                <w:tcBorders>
                  <w:top w:val="nil"/>
                  <w:left w:val="nil"/>
                  <w:bottom w:val="nil"/>
                  <w:right w:val="nil"/>
                </w:tcBorders>
                <w:shd w:val="clear" w:color="auto" w:fill="auto"/>
                <w:noWrap/>
                <w:vAlign w:val="bottom"/>
                <w:hideMark/>
              </w:tcPr>
            </w:tcPrChange>
          </w:tcPr>
          <w:p w14:paraId="160DADC6" w14:textId="77777777" w:rsidR="005C2E0D" w:rsidRPr="005C2E0D" w:rsidRDefault="005C2E0D" w:rsidP="005C2E0D">
            <w:pPr>
              <w:jc w:val="center"/>
              <w:rPr>
                <w:ins w:id="4621" w:author="Dave Contreras" w:date="2019-07-22T07:42:00Z"/>
                <w:rFonts w:ascii="Calibri" w:eastAsia="Times New Roman" w:hAnsi="Calibri" w:cs="Calibri"/>
                <w:color w:val="000000"/>
                <w:sz w:val="16"/>
                <w:szCs w:val="16"/>
              </w:rPr>
            </w:pPr>
            <w:ins w:id="4622" w:author="Dave Contreras" w:date="2019-07-22T07:42:00Z">
              <w:r w:rsidRPr="005C2E0D">
                <w:rPr>
                  <w:rFonts w:ascii="Calibri" w:eastAsia="Times New Roman" w:hAnsi="Calibri" w:cs="Calibri"/>
                  <w:color w:val="000000"/>
                  <w:sz w:val="16"/>
                  <w:szCs w:val="16"/>
                </w:rPr>
                <w:t>0</w:t>
              </w:r>
            </w:ins>
          </w:p>
        </w:tc>
      </w:tr>
      <w:tr w:rsidR="00631AC3" w:rsidRPr="005C2E0D" w14:paraId="7E04B46F" w14:textId="77777777" w:rsidTr="00631AC3">
        <w:tblPrEx>
          <w:tblPrExChange w:id="4623" w:author="Dave Contreras" w:date="2019-07-22T07:47:00Z">
            <w:tblPrEx>
              <w:tblW w:w="11474" w:type="dxa"/>
              <w:tblInd w:w="-900" w:type="dxa"/>
            </w:tblPrEx>
          </w:tblPrExChange>
        </w:tblPrEx>
        <w:trPr>
          <w:trHeight w:val="300"/>
          <w:ins w:id="4624" w:author="Dave Contreras" w:date="2019-07-22T07:42:00Z"/>
          <w:trPrChange w:id="4625"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626" w:author="Dave Contreras" w:date="2019-07-22T07:47:00Z">
              <w:tcPr>
                <w:tcW w:w="1620" w:type="dxa"/>
                <w:gridSpan w:val="5"/>
                <w:tcBorders>
                  <w:top w:val="nil"/>
                  <w:left w:val="nil"/>
                  <w:bottom w:val="nil"/>
                  <w:right w:val="nil"/>
                </w:tcBorders>
                <w:shd w:val="clear" w:color="auto" w:fill="auto"/>
                <w:noWrap/>
                <w:vAlign w:val="bottom"/>
                <w:hideMark/>
              </w:tcPr>
            </w:tcPrChange>
          </w:tcPr>
          <w:p w14:paraId="40F6B51B" w14:textId="2ED7C56A" w:rsidR="005C2E0D" w:rsidRPr="005C2E0D" w:rsidRDefault="005C2E0D" w:rsidP="005C2E0D">
            <w:pPr>
              <w:rPr>
                <w:ins w:id="4627" w:author="Dave Contreras" w:date="2019-07-22T07:42:00Z"/>
                <w:rFonts w:ascii="Calibri" w:eastAsia="Times New Roman" w:hAnsi="Calibri" w:cs="Calibri"/>
                <w:color w:val="000000"/>
                <w:sz w:val="16"/>
                <w:szCs w:val="16"/>
              </w:rPr>
            </w:pPr>
            <w:ins w:id="4628" w:author="Dave Contreras" w:date="2019-07-22T07:42:00Z">
              <w:r w:rsidRPr="005C2E0D">
                <w:rPr>
                  <w:rFonts w:ascii="Calibri" w:eastAsia="Times New Roman" w:hAnsi="Calibri" w:cs="Calibri"/>
                  <w:color w:val="000000"/>
                  <w:sz w:val="16"/>
                  <w:szCs w:val="16"/>
                </w:rPr>
                <w:t>California Halibut</w:t>
              </w:r>
            </w:ins>
            <w:ins w:id="4629"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Change w:id="4630" w:author="Dave Contreras" w:date="2019-07-22T07:47:00Z">
              <w:tcPr>
                <w:tcW w:w="810" w:type="dxa"/>
                <w:gridSpan w:val="2"/>
                <w:tcBorders>
                  <w:top w:val="nil"/>
                  <w:left w:val="nil"/>
                  <w:bottom w:val="nil"/>
                  <w:right w:val="nil"/>
                </w:tcBorders>
                <w:shd w:val="clear" w:color="auto" w:fill="auto"/>
                <w:noWrap/>
                <w:vAlign w:val="bottom"/>
                <w:hideMark/>
              </w:tcPr>
            </w:tcPrChange>
          </w:tcPr>
          <w:p w14:paraId="538EB5C8" w14:textId="77777777" w:rsidR="005C2E0D" w:rsidRPr="005C2E0D" w:rsidRDefault="005C2E0D" w:rsidP="005C2E0D">
            <w:pPr>
              <w:jc w:val="center"/>
              <w:rPr>
                <w:ins w:id="4631" w:author="Dave Contreras" w:date="2019-07-22T07:42:00Z"/>
                <w:rFonts w:ascii="Calibri" w:eastAsia="Times New Roman" w:hAnsi="Calibri" w:cs="Calibri"/>
                <w:color w:val="000000"/>
                <w:sz w:val="16"/>
                <w:szCs w:val="16"/>
              </w:rPr>
            </w:pPr>
            <w:ins w:id="4632"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4633" w:author="Dave Contreras" w:date="2019-07-22T07:47:00Z">
              <w:tcPr>
                <w:tcW w:w="900" w:type="dxa"/>
                <w:gridSpan w:val="3"/>
                <w:tcBorders>
                  <w:top w:val="nil"/>
                  <w:left w:val="nil"/>
                  <w:bottom w:val="nil"/>
                  <w:right w:val="nil"/>
                </w:tcBorders>
                <w:shd w:val="clear" w:color="auto" w:fill="auto"/>
                <w:noWrap/>
                <w:vAlign w:val="bottom"/>
                <w:hideMark/>
              </w:tcPr>
            </w:tcPrChange>
          </w:tcPr>
          <w:p w14:paraId="24E0A5DB" w14:textId="77777777" w:rsidR="005C2E0D" w:rsidRPr="005C2E0D" w:rsidRDefault="005C2E0D" w:rsidP="005C2E0D">
            <w:pPr>
              <w:jc w:val="center"/>
              <w:rPr>
                <w:ins w:id="4634" w:author="Dave Contreras" w:date="2019-07-22T07:42:00Z"/>
                <w:rFonts w:ascii="Calibri" w:eastAsia="Times New Roman" w:hAnsi="Calibri" w:cs="Calibri"/>
                <w:color w:val="000000"/>
                <w:sz w:val="16"/>
                <w:szCs w:val="16"/>
              </w:rPr>
            </w:pPr>
            <w:ins w:id="4635"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636" w:author="Dave Contreras" w:date="2019-07-22T07:47:00Z">
              <w:tcPr>
                <w:tcW w:w="630" w:type="dxa"/>
                <w:tcBorders>
                  <w:top w:val="nil"/>
                  <w:left w:val="nil"/>
                  <w:bottom w:val="nil"/>
                  <w:right w:val="nil"/>
                </w:tcBorders>
                <w:shd w:val="clear" w:color="auto" w:fill="auto"/>
                <w:noWrap/>
                <w:vAlign w:val="bottom"/>
                <w:hideMark/>
              </w:tcPr>
            </w:tcPrChange>
          </w:tcPr>
          <w:p w14:paraId="5947811F" w14:textId="77777777" w:rsidR="005C2E0D" w:rsidRPr="005C2E0D" w:rsidRDefault="005C2E0D" w:rsidP="005C2E0D">
            <w:pPr>
              <w:jc w:val="center"/>
              <w:rPr>
                <w:ins w:id="4637" w:author="Dave Contreras" w:date="2019-07-22T07:42:00Z"/>
                <w:rFonts w:ascii="Calibri" w:eastAsia="Times New Roman" w:hAnsi="Calibri" w:cs="Calibri"/>
                <w:color w:val="000000"/>
                <w:sz w:val="16"/>
                <w:szCs w:val="16"/>
              </w:rPr>
            </w:pPr>
            <w:ins w:id="4638"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4639" w:author="Dave Contreras" w:date="2019-07-22T07:47:00Z">
              <w:tcPr>
                <w:tcW w:w="906" w:type="dxa"/>
                <w:gridSpan w:val="2"/>
                <w:tcBorders>
                  <w:top w:val="nil"/>
                  <w:left w:val="nil"/>
                  <w:bottom w:val="nil"/>
                  <w:right w:val="nil"/>
                </w:tcBorders>
                <w:shd w:val="clear" w:color="auto" w:fill="auto"/>
                <w:noWrap/>
                <w:vAlign w:val="bottom"/>
                <w:hideMark/>
              </w:tcPr>
            </w:tcPrChange>
          </w:tcPr>
          <w:p w14:paraId="273175CE" w14:textId="77777777" w:rsidR="005C2E0D" w:rsidRPr="005C2E0D" w:rsidRDefault="005C2E0D" w:rsidP="005C2E0D">
            <w:pPr>
              <w:jc w:val="center"/>
              <w:rPr>
                <w:ins w:id="4640" w:author="Dave Contreras" w:date="2019-07-22T07:42:00Z"/>
                <w:rFonts w:ascii="Calibri" w:eastAsia="Times New Roman" w:hAnsi="Calibri" w:cs="Calibri"/>
                <w:color w:val="000000"/>
                <w:sz w:val="16"/>
                <w:szCs w:val="16"/>
              </w:rPr>
            </w:pPr>
            <w:ins w:id="4641"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4642"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2F8116C2" w14:textId="77777777" w:rsidR="005C2E0D" w:rsidRPr="005C2E0D" w:rsidRDefault="005C2E0D" w:rsidP="005C2E0D">
            <w:pPr>
              <w:jc w:val="center"/>
              <w:rPr>
                <w:ins w:id="4643" w:author="Dave Contreras" w:date="2019-07-22T07:42:00Z"/>
                <w:rFonts w:ascii="Calibri" w:eastAsia="Times New Roman" w:hAnsi="Calibri" w:cs="Calibri"/>
                <w:color w:val="000000"/>
                <w:sz w:val="16"/>
                <w:szCs w:val="16"/>
              </w:rPr>
            </w:pPr>
            <w:ins w:id="4644"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645" w:author="Dave Contreras" w:date="2019-07-22T07:47:00Z">
              <w:tcPr>
                <w:tcW w:w="720" w:type="dxa"/>
                <w:gridSpan w:val="2"/>
                <w:tcBorders>
                  <w:top w:val="nil"/>
                  <w:left w:val="nil"/>
                  <w:bottom w:val="nil"/>
                  <w:right w:val="nil"/>
                </w:tcBorders>
                <w:shd w:val="clear" w:color="auto" w:fill="auto"/>
                <w:noWrap/>
                <w:vAlign w:val="bottom"/>
                <w:hideMark/>
              </w:tcPr>
            </w:tcPrChange>
          </w:tcPr>
          <w:p w14:paraId="0652EFCA" w14:textId="77777777" w:rsidR="005C2E0D" w:rsidRPr="005C2E0D" w:rsidRDefault="005C2E0D" w:rsidP="005C2E0D">
            <w:pPr>
              <w:jc w:val="center"/>
              <w:rPr>
                <w:ins w:id="4646" w:author="Dave Contreras" w:date="2019-07-22T07:42:00Z"/>
                <w:rFonts w:ascii="Calibri" w:eastAsia="Times New Roman" w:hAnsi="Calibri" w:cs="Calibri"/>
                <w:color w:val="000000"/>
                <w:sz w:val="16"/>
                <w:szCs w:val="16"/>
              </w:rPr>
            </w:pPr>
            <w:ins w:id="4647"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648" w:author="Dave Contreras" w:date="2019-07-22T07:47:00Z">
              <w:tcPr>
                <w:tcW w:w="630" w:type="dxa"/>
                <w:gridSpan w:val="2"/>
                <w:tcBorders>
                  <w:top w:val="nil"/>
                  <w:left w:val="nil"/>
                  <w:bottom w:val="nil"/>
                  <w:right w:val="nil"/>
                </w:tcBorders>
                <w:shd w:val="clear" w:color="auto" w:fill="auto"/>
                <w:noWrap/>
                <w:vAlign w:val="bottom"/>
                <w:hideMark/>
              </w:tcPr>
            </w:tcPrChange>
          </w:tcPr>
          <w:p w14:paraId="36C5CDA8" w14:textId="77777777" w:rsidR="005C2E0D" w:rsidRPr="005C2E0D" w:rsidRDefault="005C2E0D" w:rsidP="005C2E0D">
            <w:pPr>
              <w:jc w:val="center"/>
              <w:rPr>
                <w:ins w:id="4649" w:author="Dave Contreras" w:date="2019-07-22T07:42:00Z"/>
                <w:rFonts w:ascii="Calibri" w:eastAsia="Times New Roman" w:hAnsi="Calibri" w:cs="Calibri"/>
                <w:color w:val="000000"/>
                <w:sz w:val="16"/>
                <w:szCs w:val="16"/>
              </w:rPr>
            </w:pPr>
            <w:ins w:id="4650"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651" w:author="Dave Contreras" w:date="2019-07-22T07:47:00Z">
              <w:tcPr>
                <w:tcW w:w="1281" w:type="dxa"/>
                <w:tcBorders>
                  <w:top w:val="nil"/>
                  <w:left w:val="nil"/>
                  <w:bottom w:val="nil"/>
                  <w:right w:val="nil"/>
                </w:tcBorders>
                <w:shd w:val="clear" w:color="auto" w:fill="auto"/>
                <w:noWrap/>
                <w:vAlign w:val="bottom"/>
                <w:hideMark/>
              </w:tcPr>
            </w:tcPrChange>
          </w:tcPr>
          <w:p w14:paraId="5D6F857D" w14:textId="77777777" w:rsidR="005C2E0D" w:rsidRPr="005C2E0D" w:rsidRDefault="005C2E0D" w:rsidP="005C2E0D">
            <w:pPr>
              <w:jc w:val="center"/>
              <w:rPr>
                <w:ins w:id="4652" w:author="Dave Contreras" w:date="2019-07-22T07:42:00Z"/>
                <w:rFonts w:ascii="Calibri" w:eastAsia="Times New Roman" w:hAnsi="Calibri" w:cs="Calibri"/>
                <w:color w:val="000000"/>
                <w:sz w:val="16"/>
                <w:szCs w:val="16"/>
              </w:rPr>
            </w:pPr>
            <w:ins w:id="4653"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654"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1A60F5FD" w14:textId="77777777" w:rsidR="005C2E0D" w:rsidRPr="005C2E0D" w:rsidRDefault="005C2E0D" w:rsidP="005C2E0D">
            <w:pPr>
              <w:jc w:val="center"/>
              <w:rPr>
                <w:ins w:id="4655" w:author="Dave Contreras" w:date="2019-07-22T07:42:00Z"/>
                <w:rFonts w:ascii="Calibri" w:eastAsia="Times New Roman" w:hAnsi="Calibri" w:cs="Calibri"/>
                <w:color w:val="000000"/>
                <w:sz w:val="16"/>
                <w:szCs w:val="16"/>
              </w:rPr>
            </w:pPr>
            <w:ins w:id="4656"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657" w:author="Dave Contreras" w:date="2019-07-22T07:47:00Z">
              <w:tcPr>
                <w:tcW w:w="900" w:type="dxa"/>
                <w:tcBorders>
                  <w:top w:val="nil"/>
                  <w:left w:val="nil"/>
                  <w:bottom w:val="nil"/>
                  <w:right w:val="nil"/>
                </w:tcBorders>
                <w:shd w:val="clear" w:color="auto" w:fill="auto"/>
                <w:noWrap/>
                <w:vAlign w:val="bottom"/>
                <w:hideMark/>
              </w:tcPr>
            </w:tcPrChange>
          </w:tcPr>
          <w:p w14:paraId="14C99BC4" w14:textId="77777777" w:rsidR="005C2E0D" w:rsidRPr="005C2E0D" w:rsidRDefault="005C2E0D" w:rsidP="005C2E0D">
            <w:pPr>
              <w:jc w:val="center"/>
              <w:rPr>
                <w:ins w:id="4658" w:author="Dave Contreras" w:date="2019-07-22T07:42:00Z"/>
                <w:rFonts w:ascii="Calibri" w:eastAsia="Times New Roman" w:hAnsi="Calibri" w:cs="Calibri"/>
                <w:color w:val="000000"/>
                <w:sz w:val="16"/>
                <w:szCs w:val="16"/>
              </w:rPr>
            </w:pPr>
            <w:ins w:id="4659"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660" w:author="Dave Contreras" w:date="2019-07-22T07:47:00Z">
              <w:tcPr>
                <w:tcW w:w="588" w:type="dxa"/>
                <w:tcBorders>
                  <w:top w:val="nil"/>
                  <w:left w:val="nil"/>
                  <w:bottom w:val="nil"/>
                  <w:right w:val="nil"/>
                </w:tcBorders>
                <w:shd w:val="clear" w:color="auto" w:fill="auto"/>
                <w:noWrap/>
                <w:vAlign w:val="bottom"/>
                <w:hideMark/>
              </w:tcPr>
            </w:tcPrChange>
          </w:tcPr>
          <w:p w14:paraId="1569722A" w14:textId="77777777" w:rsidR="005C2E0D" w:rsidRPr="005C2E0D" w:rsidRDefault="005C2E0D" w:rsidP="005C2E0D">
            <w:pPr>
              <w:jc w:val="center"/>
              <w:rPr>
                <w:ins w:id="4661" w:author="Dave Contreras" w:date="2019-07-22T07:42:00Z"/>
                <w:rFonts w:ascii="Calibri" w:eastAsia="Times New Roman" w:hAnsi="Calibri" w:cs="Calibri"/>
                <w:color w:val="000000"/>
                <w:sz w:val="16"/>
                <w:szCs w:val="16"/>
              </w:rPr>
            </w:pPr>
            <w:ins w:id="4662" w:author="Dave Contreras" w:date="2019-07-22T07:42: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Change w:id="4663" w:author="Dave Contreras" w:date="2019-07-22T07:47:00Z">
              <w:tcPr>
                <w:tcW w:w="1055" w:type="dxa"/>
                <w:tcBorders>
                  <w:top w:val="nil"/>
                  <w:left w:val="nil"/>
                  <w:bottom w:val="nil"/>
                  <w:right w:val="nil"/>
                </w:tcBorders>
                <w:shd w:val="clear" w:color="auto" w:fill="auto"/>
                <w:noWrap/>
                <w:vAlign w:val="bottom"/>
                <w:hideMark/>
              </w:tcPr>
            </w:tcPrChange>
          </w:tcPr>
          <w:p w14:paraId="094D856F" w14:textId="77777777" w:rsidR="005C2E0D" w:rsidRPr="005C2E0D" w:rsidRDefault="005C2E0D" w:rsidP="005C2E0D">
            <w:pPr>
              <w:jc w:val="center"/>
              <w:rPr>
                <w:ins w:id="4664" w:author="Dave Contreras" w:date="2019-07-22T07:42:00Z"/>
                <w:rFonts w:ascii="Calibri" w:eastAsia="Times New Roman" w:hAnsi="Calibri" w:cs="Calibri"/>
                <w:color w:val="000000"/>
                <w:sz w:val="16"/>
                <w:szCs w:val="16"/>
              </w:rPr>
            </w:pPr>
            <w:ins w:id="4665" w:author="Dave Contreras" w:date="2019-07-22T07:42:00Z">
              <w:r w:rsidRPr="005C2E0D">
                <w:rPr>
                  <w:rFonts w:ascii="Calibri" w:eastAsia="Times New Roman" w:hAnsi="Calibri" w:cs="Calibri"/>
                  <w:color w:val="000000"/>
                  <w:sz w:val="16"/>
                  <w:szCs w:val="16"/>
                </w:rPr>
                <w:t>1.3</w:t>
              </w:r>
            </w:ins>
          </w:p>
        </w:tc>
      </w:tr>
      <w:tr w:rsidR="00631AC3" w:rsidRPr="005C2E0D" w14:paraId="2DB38D73" w14:textId="77777777" w:rsidTr="00631AC3">
        <w:tblPrEx>
          <w:tblPrExChange w:id="4666" w:author="Dave Contreras" w:date="2019-07-22T07:47:00Z">
            <w:tblPrEx>
              <w:tblW w:w="11474" w:type="dxa"/>
              <w:tblInd w:w="-900" w:type="dxa"/>
            </w:tblPrEx>
          </w:tblPrExChange>
        </w:tblPrEx>
        <w:trPr>
          <w:trHeight w:val="300"/>
          <w:ins w:id="4667" w:author="Dave Contreras" w:date="2019-07-22T07:42:00Z"/>
          <w:trPrChange w:id="4668"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669" w:author="Dave Contreras" w:date="2019-07-22T07:47:00Z">
              <w:tcPr>
                <w:tcW w:w="1620" w:type="dxa"/>
                <w:gridSpan w:val="5"/>
                <w:tcBorders>
                  <w:top w:val="nil"/>
                  <w:left w:val="nil"/>
                  <w:bottom w:val="nil"/>
                  <w:right w:val="nil"/>
                </w:tcBorders>
                <w:shd w:val="clear" w:color="auto" w:fill="auto"/>
                <w:noWrap/>
                <w:vAlign w:val="bottom"/>
                <w:hideMark/>
              </w:tcPr>
            </w:tcPrChange>
          </w:tcPr>
          <w:p w14:paraId="158B009C" w14:textId="26BD4CAD" w:rsidR="005C2E0D" w:rsidRPr="005C2E0D" w:rsidRDefault="005C2E0D" w:rsidP="005C2E0D">
            <w:pPr>
              <w:rPr>
                <w:ins w:id="4670" w:author="Dave Contreras" w:date="2019-07-22T07:42:00Z"/>
                <w:rFonts w:ascii="Calibri" w:eastAsia="Times New Roman" w:hAnsi="Calibri" w:cs="Calibri"/>
                <w:color w:val="000000"/>
                <w:sz w:val="16"/>
                <w:szCs w:val="16"/>
              </w:rPr>
            </w:pPr>
            <w:ins w:id="4671" w:author="Dave Contreras" w:date="2019-07-22T07:42:00Z">
              <w:r w:rsidRPr="005C2E0D">
                <w:rPr>
                  <w:rFonts w:ascii="Calibri" w:eastAsia="Times New Roman" w:hAnsi="Calibri" w:cs="Calibri"/>
                  <w:color w:val="000000"/>
                  <w:sz w:val="16"/>
                  <w:szCs w:val="16"/>
                </w:rPr>
                <w:t>Chinook Salmon</w:t>
              </w:r>
            </w:ins>
            <w:ins w:id="4672"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Change w:id="4673" w:author="Dave Contreras" w:date="2019-07-22T07:47:00Z">
              <w:tcPr>
                <w:tcW w:w="810" w:type="dxa"/>
                <w:gridSpan w:val="2"/>
                <w:tcBorders>
                  <w:top w:val="nil"/>
                  <w:left w:val="nil"/>
                  <w:bottom w:val="nil"/>
                  <w:right w:val="nil"/>
                </w:tcBorders>
                <w:shd w:val="clear" w:color="auto" w:fill="auto"/>
                <w:noWrap/>
                <w:vAlign w:val="bottom"/>
                <w:hideMark/>
              </w:tcPr>
            </w:tcPrChange>
          </w:tcPr>
          <w:p w14:paraId="10A324EF" w14:textId="77777777" w:rsidR="005C2E0D" w:rsidRPr="005C2E0D" w:rsidRDefault="005C2E0D" w:rsidP="005C2E0D">
            <w:pPr>
              <w:jc w:val="center"/>
              <w:rPr>
                <w:ins w:id="4674" w:author="Dave Contreras" w:date="2019-07-22T07:42:00Z"/>
                <w:rFonts w:ascii="Calibri" w:eastAsia="Times New Roman" w:hAnsi="Calibri" w:cs="Calibri"/>
                <w:color w:val="000000"/>
                <w:sz w:val="16"/>
                <w:szCs w:val="16"/>
              </w:rPr>
            </w:pPr>
            <w:ins w:id="4675"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4676" w:author="Dave Contreras" w:date="2019-07-22T07:47:00Z">
              <w:tcPr>
                <w:tcW w:w="900" w:type="dxa"/>
                <w:gridSpan w:val="3"/>
                <w:tcBorders>
                  <w:top w:val="nil"/>
                  <w:left w:val="nil"/>
                  <w:bottom w:val="nil"/>
                  <w:right w:val="nil"/>
                </w:tcBorders>
                <w:shd w:val="clear" w:color="auto" w:fill="auto"/>
                <w:noWrap/>
                <w:vAlign w:val="bottom"/>
                <w:hideMark/>
              </w:tcPr>
            </w:tcPrChange>
          </w:tcPr>
          <w:p w14:paraId="5DCCAA82" w14:textId="77777777" w:rsidR="005C2E0D" w:rsidRPr="005C2E0D" w:rsidRDefault="005C2E0D" w:rsidP="005C2E0D">
            <w:pPr>
              <w:jc w:val="center"/>
              <w:rPr>
                <w:ins w:id="4677" w:author="Dave Contreras" w:date="2019-07-22T07:42:00Z"/>
                <w:rFonts w:ascii="Calibri" w:eastAsia="Times New Roman" w:hAnsi="Calibri" w:cs="Calibri"/>
                <w:color w:val="000000"/>
                <w:sz w:val="16"/>
                <w:szCs w:val="16"/>
              </w:rPr>
            </w:pPr>
            <w:ins w:id="4678"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679" w:author="Dave Contreras" w:date="2019-07-22T07:47:00Z">
              <w:tcPr>
                <w:tcW w:w="630" w:type="dxa"/>
                <w:tcBorders>
                  <w:top w:val="nil"/>
                  <w:left w:val="nil"/>
                  <w:bottom w:val="nil"/>
                  <w:right w:val="nil"/>
                </w:tcBorders>
                <w:shd w:val="clear" w:color="auto" w:fill="auto"/>
                <w:noWrap/>
                <w:vAlign w:val="bottom"/>
                <w:hideMark/>
              </w:tcPr>
            </w:tcPrChange>
          </w:tcPr>
          <w:p w14:paraId="0FB61439" w14:textId="77777777" w:rsidR="005C2E0D" w:rsidRPr="005C2E0D" w:rsidRDefault="005C2E0D" w:rsidP="005C2E0D">
            <w:pPr>
              <w:jc w:val="center"/>
              <w:rPr>
                <w:ins w:id="4680" w:author="Dave Contreras" w:date="2019-07-22T07:42:00Z"/>
                <w:rFonts w:ascii="Calibri" w:eastAsia="Times New Roman" w:hAnsi="Calibri" w:cs="Calibri"/>
                <w:color w:val="000000"/>
                <w:sz w:val="16"/>
                <w:szCs w:val="16"/>
              </w:rPr>
            </w:pPr>
            <w:ins w:id="4681"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4682" w:author="Dave Contreras" w:date="2019-07-22T07:47:00Z">
              <w:tcPr>
                <w:tcW w:w="906" w:type="dxa"/>
                <w:gridSpan w:val="2"/>
                <w:tcBorders>
                  <w:top w:val="nil"/>
                  <w:left w:val="nil"/>
                  <w:bottom w:val="nil"/>
                  <w:right w:val="nil"/>
                </w:tcBorders>
                <w:shd w:val="clear" w:color="auto" w:fill="auto"/>
                <w:noWrap/>
                <w:vAlign w:val="bottom"/>
                <w:hideMark/>
              </w:tcPr>
            </w:tcPrChange>
          </w:tcPr>
          <w:p w14:paraId="57327DC3" w14:textId="77777777" w:rsidR="005C2E0D" w:rsidRPr="005C2E0D" w:rsidRDefault="005C2E0D" w:rsidP="005C2E0D">
            <w:pPr>
              <w:jc w:val="center"/>
              <w:rPr>
                <w:ins w:id="4683" w:author="Dave Contreras" w:date="2019-07-22T07:42:00Z"/>
                <w:rFonts w:ascii="Calibri" w:eastAsia="Times New Roman" w:hAnsi="Calibri" w:cs="Calibri"/>
                <w:color w:val="000000"/>
                <w:sz w:val="16"/>
                <w:szCs w:val="16"/>
              </w:rPr>
            </w:pPr>
            <w:ins w:id="4684"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4685"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470F7E60" w14:textId="77777777" w:rsidR="005C2E0D" w:rsidRPr="005C2E0D" w:rsidRDefault="005C2E0D" w:rsidP="005C2E0D">
            <w:pPr>
              <w:jc w:val="center"/>
              <w:rPr>
                <w:ins w:id="4686" w:author="Dave Contreras" w:date="2019-07-22T07:42:00Z"/>
                <w:rFonts w:ascii="Calibri" w:eastAsia="Times New Roman" w:hAnsi="Calibri" w:cs="Calibri"/>
                <w:color w:val="000000"/>
                <w:sz w:val="16"/>
                <w:szCs w:val="16"/>
              </w:rPr>
            </w:pPr>
            <w:ins w:id="4687"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688" w:author="Dave Contreras" w:date="2019-07-22T07:47:00Z">
              <w:tcPr>
                <w:tcW w:w="720" w:type="dxa"/>
                <w:gridSpan w:val="2"/>
                <w:tcBorders>
                  <w:top w:val="nil"/>
                  <w:left w:val="nil"/>
                  <w:bottom w:val="nil"/>
                  <w:right w:val="nil"/>
                </w:tcBorders>
                <w:shd w:val="clear" w:color="auto" w:fill="auto"/>
                <w:noWrap/>
                <w:vAlign w:val="bottom"/>
                <w:hideMark/>
              </w:tcPr>
            </w:tcPrChange>
          </w:tcPr>
          <w:p w14:paraId="38700F3A" w14:textId="77777777" w:rsidR="005C2E0D" w:rsidRPr="005C2E0D" w:rsidRDefault="005C2E0D" w:rsidP="005C2E0D">
            <w:pPr>
              <w:jc w:val="center"/>
              <w:rPr>
                <w:ins w:id="4689" w:author="Dave Contreras" w:date="2019-07-22T07:42:00Z"/>
                <w:rFonts w:ascii="Calibri" w:eastAsia="Times New Roman" w:hAnsi="Calibri" w:cs="Calibri"/>
                <w:color w:val="000000"/>
                <w:sz w:val="16"/>
                <w:szCs w:val="16"/>
              </w:rPr>
            </w:pPr>
            <w:ins w:id="469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691" w:author="Dave Contreras" w:date="2019-07-22T07:47:00Z">
              <w:tcPr>
                <w:tcW w:w="630" w:type="dxa"/>
                <w:gridSpan w:val="2"/>
                <w:tcBorders>
                  <w:top w:val="nil"/>
                  <w:left w:val="nil"/>
                  <w:bottom w:val="nil"/>
                  <w:right w:val="nil"/>
                </w:tcBorders>
                <w:shd w:val="clear" w:color="auto" w:fill="auto"/>
                <w:noWrap/>
                <w:vAlign w:val="bottom"/>
                <w:hideMark/>
              </w:tcPr>
            </w:tcPrChange>
          </w:tcPr>
          <w:p w14:paraId="3E05028E" w14:textId="77777777" w:rsidR="005C2E0D" w:rsidRPr="005C2E0D" w:rsidRDefault="005C2E0D" w:rsidP="005C2E0D">
            <w:pPr>
              <w:jc w:val="center"/>
              <w:rPr>
                <w:ins w:id="4692" w:author="Dave Contreras" w:date="2019-07-22T07:42:00Z"/>
                <w:rFonts w:ascii="Calibri" w:eastAsia="Times New Roman" w:hAnsi="Calibri" w:cs="Calibri"/>
                <w:color w:val="000000"/>
                <w:sz w:val="16"/>
                <w:szCs w:val="16"/>
              </w:rPr>
            </w:pPr>
            <w:ins w:id="4693"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694" w:author="Dave Contreras" w:date="2019-07-22T07:47:00Z">
              <w:tcPr>
                <w:tcW w:w="1281" w:type="dxa"/>
                <w:tcBorders>
                  <w:top w:val="nil"/>
                  <w:left w:val="nil"/>
                  <w:bottom w:val="nil"/>
                  <w:right w:val="nil"/>
                </w:tcBorders>
                <w:shd w:val="clear" w:color="auto" w:fill="auto"/>
                <w:noWrap/>
                <w:vAlign w:val="bottom"/>
                <w:hideMark/>
              </w:tcPr>
            </w:tcPrChange>
          </w:tcPr>
          <w:p w14:paraId="613FDD4C" w14:textId="77777777" w:rsidR="005C2E0D" w:rsidRPr="005C2E0D" w:rsidRDefault="005C2E0D" w:rsidP="005C2E0D">
            <w:pPr>
              <w:jc w:val="center"/>
              <w:rPr>
                <w:ins w:id="4695" w:author="Dave Contreras" w:date="2019-07-22T07:42:00Z"/>
                <w:rFonts w:ascii="Calibri" w:eastAsia="Times New Roman" w:hAnsi="Calibri" w:cs="Calibri"/>
                <w:color w:val="000000"/>
                <w:sz w:val="16"/>
                <w:szCs w:val="16"/>
              </w:rPr>
            </w:pPr>
            <w:ins w:id="4696"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697"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6A199309" w14:textId="77777777" w:rsidR="005C2E0D" w:rsidRPr="005C2E0D" w:rsidRDefault="005C2E0D" w:rsidP="005C2E0D">
            <w:pPr>
              <w:jc w:val="center"/>
              <w:rPr>
                <w:ins w:id="4698" w:author="Dave Contreras" w:date="2019-07-22T07:42:00Z"/>
                <w:rFonts w:ascii="Calibri" w:eastAsia="Times New Roman" w:hAnsi="Calibri" w:cs="Calibri"/>
                <w:color w:val="000000"/>
                <w:sz w:val="16"/>
                <w:szCs w:val="16"/>
              </w:rPr>
            </w:pPr>
            <w:ins w:id="4699"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700" w:author="Dave Contreras" w:date="2019-07-22T07:47:00Z">
              <w:tcPr>
                <w:tcW w:w="900" w:type="dxa"/>
                <w:tcBorders>
                  <w:top w:val="nil"/>
                  <w:left w:val="nil"/>
                  <w:bottom w:val="nil"/>
                  <w:right w:val="nil"/>
                </w:tcBorders>
                <w:shd w:val="clear" w:color="auto" w:fill="auto"/>
                <w:noWrap/>
                <w:vAlign w:val="bottom"/>
                <w:hideMark/>
              </w:tcPr>
            </w:tcPrChange>
          </w:tcPr>
          <w:p w14:paraId="722AA5B8" w14:textId="77777777" w:rsidR="005C2E0D" w:rsidRPr="005C2E0D" w:rsidRDefault="005C2E0D" w:rsidP="005C2E0D">
            <w:pPr>
              <w:jc w:val="center"/>
              <w:rPr>
                <w:ins w:id="4701" w:author="Dave Contreras" w:date="2019-07-22T07:42:00Z"/>
                <w:rFonts w:ascii="Calibri" w:eastAsia="Times New Roman" w:hAnsi="Calibri" w:cs="Calibri"/>
                <w:color w:val="000000"/>
                <w:sz w:val="16"/>
                <w:szCs w:val="16"/>
              </w:rPr>
            </w:pPr>
            <w:ins w:id="4702"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703" w:author="Dave Contreras" w:date="2019-07-22T07:47:00Z">
              <w:tcPr>
                <w:tcW w:w="588" w:type="dxa"/>
                <w:tcBorders>
                  <w:top w:val="nil"/>
                  <w:left w:val="nil"/>
                  <w:bottom w:val="nil"/>
                  <w:right w:val="nil"/>
                </w:tcBorders>
                <w:shd w:val="clear" w:color="auto" w:fill="auto"/>
                <w:noWrap/>
                <w:vAlign w:val="bottom"/>
                <w:hideMark/>
              </w:tcPr>
            </w:tcPrChange>
          </w:tcPr>
          <w:p w14:paraId="692481CC" w14:textId="77777777" w:rsidR="005C2E0D" w:rsidRPr="005C2E0D" w:rsidRDefault="005C2E0D" w:rsidP="005C2E0D">
            <w:pPr>
              <w:jc w:val="center"/>
              <w:rPr>
                <w:ins w:id="4704" w:author="Dave Contreras" w:date="2019-07-22T07:42:00Z"/>
                <w:rFonts w:ascii="Calibri" w:eastAsia="Times New Roman" w:hAnsi="Calibri" w:cs="Calibri"/>
                <w:color w:val="000000"/>
                <w:sz w:val="16"/>
                <w:szCs w:val="16"/>
              </w:rPr>
            </w:pPr>
            <w:ins w:id="4705" w:author="Dave Contreras" w:date="2019-07-22T07:42: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Change w:id="4706" w:author="Dave Contreras" w:date="2019-07-22T07:47:00Z">
              <w:tcPr>
                <w:tcW w:w="1055" w:type="dxa"/>
                <w:tcBorders>
                  <w:top w:val="nil"/>
                  <w:left w:val="nil"/>
                  <w:bottom w:val="nil"/>
                  <w:right w:val="nil"/>
                </w:tcBorders>
                <w:shd w:val="clear" w:color="auto" w:fill="auto"/>
                <w:noWrap/>
                <w:vAlign w:val="bottom"/>
                <w:hideMark/>
              </w:tcPr>
            </w:tcPrChange>
          </w:tcPr>
          <w:p w14:paraId="389455FD" w14:textId="77777777" w:rsidR="005C2E0D" w:rsidRPr="005C2E0D" w:rsidRDefault="005C2E0D" w:rsidP="005C2E0D">
            <w:pPr>
              <w:jc w:val="center"/>
              <w:rPr>
                <w:ins w:id="4707" w:author="Dave Contreras" w:date="2019-07-22T07:42:00Z"/>
                <w:rFonts w:ascii="Calibri" w:eastAsia="Times New Roman" w:hAnsi="Calibri" w:cs="Calibri"/>
                <w:color w:val="000000"/>
                <w:sz w:val="16"/>
                <w:szCs w:val="16"/>
              </w:rPr>
            </w:pPr>
            <w:ins w:id="4708" w:author="Dave Contreras" w:date="2019-07-22T07:42:00Z">
              <w:r w:rsidRPr="005C2E0D">
                <w:rPr>
                  <w:rFonts w:ascii="Calibri" w:eastAsia="Times New Roman" w:hAnsi="Calibri" w:cs="Calibri"/>
                  <w:color w:val="000000"/>
                  <w:sz w:val="16"/>
                  <w:szCs w:val="16"/>
                </w:rPr>
                <w:t>1.7</w:t>
              </w:r>
            </w:ins>
          </w:p>
        </w:tc>
      </w:tr>
      <w:tr w:rsidR="00631AC3" w:rsidRPr="005C2E0D" w14:paraId="05CEEB70" w14:textId="77777777" w:rsidTr="00631AC3">
        <w:tblPrEx>
          <w:tblPrExChange w:id="4709" w:author="Dave Contreras" w:date="2019-07-22T07:47:00Z">
            <w:tblPrEx>
              <w:tblW w:w="11474" w:type="dxa"/>
              <w:tblInd w:w="-900" w:type="dxa"/>
            </w:tblPrEx>
          </w:tblPrExChange>
        </w:tblPrEx>
        <w:trPr>
          <w:trHeight w:val="300"/>
          <w:ins w:id="4710" w:author="Dave Contreras" w:date="2019-07-22T07:42:00Z"/>
          <w:trPrChange w:id="4711"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712" w:author="Dave Contreras" w:date="2019-07-22T07:47:00Z">
              <w:tcPr>
                <w:tcW w:w="1620" w:type="dxa"/>
                <w:gridSpan w:val="5"/>
                <w:tcBorders>
                  <w:top w:val="nil"/>
                  <w:left w:val="nil"/>
                  <w:bottom w:val="nil"/>
                  <w:right w:val="nil"/>
                </w:tcBorders>
                <w:shd w:val="clear" w:color="auto" w:fill="auto"/>
                <w:noWrap/>
                <w:vAlign w:val="bottom"/>
                <w:hideMark/>
              </w:tcPr>
            </w:tcPrChange>
          </w:tcPr>
          <w:p w14:paraId="5C4633A4" w14:textId="4733422B" w:rsidR="005C2E0D" w:rsidRPr="005C2E0D" w:rsidRDefault="005C2E0D" w:rsidP="005C2E0D">
            <w:pPr>
              <w:rPr>
                <w:ins w:id="4713" w:author="Dave Contreras" w:date="2019-07-22T07:42:00Z"/>
                <w:rFonts w:ascii="Calibri" w:eastAsia="Times New Roman" w:hAnsi="Calibri" w:cs="Calibri"/>
                <w:color w:val="000000"/>
                <w:sz w:val="16"/>
                <w:szCs w:val="16"/>
              </w:rPr>
            </w:pPr>
            <w:ins w:id="4714" w:author="Dave Contreras" w:date="2019-07-22T07:42:00Z">
              <w:r w:rsidRPr="005C2E0D">
                <w:rPr>
                  <w:rFonts w:ascii="Calibri" w:eastAsia="Times New Roman" w:hAnsi="Calibri" w:cs="Calibri"/>
                  <w:color w:val="000000"/>
                  <w:sz w:val="16"/>
                  <w:szCs w:val="16"/>
                </w:rPr>
                <w:t>Delta Smelt</w:t>
              </w:r>
            </w:ins>
            <w:ins w:id="4715"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Change w:id="4716" w:author="Dave Contreras" w:date="2019-07-22T07:47:00Z">
              <w:tcPr>
                <w:tcW w:w="810" w:type="dxa"/>
                <w:gridSpan w:val="2"/>
                <w:tcBorders>
                  <w:top w:val="nil"/>
                  <w:left w:val="nil"/>
                  <w:bottom w:val="nil"/>
                  <w:right w:val="nil"/>
                </w:tcBorders>
                <w:shd w:val="clear" w:color="auto" w:fill="auto"/>
                <w:noWrap/>
                <w:vAlign w:val="bottom"/>
                <w:hideMark/>
              </w:tcPr>
            </w:tcPrChange>
          </w:tcPr>
          <w:p w14:paraId="0C3803A2" w14:textId="77777777" w:rsidR="005C2E0D" w:rsidRPr="005C2E0D" w:rsidRDefault="005C2E0D" w:rsidP="005C2E0D">
            <w:pPr>
              <w:jc w:val="center"/>
              <w:rPr>
                <w:ins w:id="4717" w:author="Dave Contreras" w:date="2019-07-22T07:42:00Z"/>
                <w:rFonts w:ascii="Calibri" w:eastAsia="Times New Roman" w:hAnsi="Calibri" w:cs="Calibri"/>
                <w:color w:val="000000"/>
                <w:sz w:val="16"/>
                <w:szCs w:val="16"/>
              </w:rPr>
            </w:pPr>
            <w:ins w:id="4718"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4719" w:author="Dave Contreras" w:date="2019-07-22T07:47:00Z">
              <w:tcPr>
                <w:tcW w:w="900" w:type="dxa"/>
                <w:gridSpan w:val="3"/>
                <w:tcBorders>
                  <w:top w:val="nil"/>
                  <w:left w:val="nil"/>
                  <w:bottom w:val="nil"/>
                  <w:right w:val="nil"/>
                </w:tcBorders>
                <w:shd w:val="clear" w:color="auto" w:fill="auto"/>
                <w:noWrap/>
                <w:vAlign w:val="bottom"/>
                <w:hideMark/>
              </w:tcPr>
            </w:tcPrChange>
          </w:tcPr>
          <w:p w14:paraId="5BF0044A" w14:textId="77777777" w:rsidR="005C2E0D" w:rsidRPr="005C2E0D" w:rsidRDefault="005C2E0D" w:rsidP="005C2E0D">
            <w:pPr>
              <w:jc w:val="center"/>
              <w:rPr>
                <w:ins w:id="4720" w:author="Dave Contreras" w:date="2019-07-22T07:42:00Z"/>
                <w:rFonts w:ascii="Calibri" w:eastAsia="Times New Roman" w:hAnsi="Calibri" w:cs="Calibri"/>
                <w:color w:val="000000"/>
                <w:sz w:val="16"/>
                <w:szCs w:val="16"/>
              </w:rPr>
            </w:pPr>
            <w:ins w:id="4721"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722" w:author="Dave Contreras" w:date="2019-07-22T07:47:00Z">
              <w:tcPr>
                <w:tcW w:w="630" w:type="dxa"/>
                <w:tcBorders>
                  <w:top w:val="nil"/>
                  <w:left w:val="nil"/>
                  <w:bottom w:val="nil"/>
                  <w:right w:val="nil"/>
                </w:tcBorders>
                <w:shd w:val="clear" w:color="auto" w:fill="auto"/>
                <w:noWrap/>
                <w:vAlign w:val="bottom"/>
                <w:hideMark/>
              </w:tcPr>
            </w:tcPrChange>
          </w:tcPr>
          <w:p w14:paraId="21E16BB1" w14:textId="77777777" w:rsidR="005C2E0D" w:rsidRPr="005C2E0D" w:rsidRDefault="005C2E0D" w:rsidP="005C2E0D">
            <w:pPr>
              <w:jc w:val="center"/>
              <w:rPr>
                <w:ins w:id="4723" w:author="Dave Contreras" w:date="2019-07-22T07:42:00Z"/>
                <w:rFonts w:ascii="Calibri" w:eastAsia="Times New Roman" w:hAnsi="Calibri" w:cs="Calibri"/>
                <w:color w:val="000000"/>
                <w:sz w:val="16"/>
                <w:szCs w:val="16"/>
              </w:rPr>
            </w:pPr>
            <w:ins w:id="4724"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4725" w:author="Dave Contreras" w:date="2019-07-22T07:47:00Z">
              <w:tcPr>
                <w:tcW w:w="906" w:type="dxa"/>
                <w:gridSpan w:val="2"/>
                <w:tcBorders>
                  <w:top w:val="nil"/>
                  <w:left w:val="nil"/>
                  <w:bottom w:val="nil"/>
                  <w:right w:val="nil"/>
                </w:tcBorders>
                <w:shd w:val="clear" w:color="auto" w:fill="auto"/>
                <w:noWrap/>
                <w:vAlign w:val="bottom"/>
                <w:hideMark/>
              </w:tcPr>
            </w:tcPrChange>
          </w:tcPr>
          <w:p w14:paraId="5FED32DA" w14:textId="77777777" w:rsidR="005C2E0D" w:rsidRPr="005C2E0D" w:rsidRDefault="005C2E0D" w:rsidP="005C2E0D">
            <w:pPr>
              <w:jc w:val="center"/>
              <w:rPr>
                <w:ins w:id="4726" w:author="Dave Contreras" w:date="2019-07-22T07:42:00Z"/>
                <w:rFonts w:ascii="Calibri" w:eastAsia="Times New Roman" w:hAnsi="Calibri" w:cs="Calibri"/>
                <w:color w:val="000000"/>
                <w:sz w:val="16"/>
                <w:szCs w:val="16"/>
              </w:rPr>
            </w:pPr>
            <w:ins w:id="4727"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4728"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29C4AEF6" w14:textId="77777777" w:rsidR="005C2E0D" w:rsidRPr="005C2E0D" w:rsidRDefault="005C2E0D" w:rsidP="005C2E0D">
            <w:pPr>
              <w:jc w:val="center"/>
              <w:rPr>
                <w:ins w:id="4729" w:author="Dave Contreras" w:date="2019-07-22T07:42:00Z"/>
                <w:rFonts w:ascii="Calibri" w:eastAsia="Times New Roman" w:hAnsi="Calibri" w:cs="Calibri"/>
                <w:color w:val="000000"/>
                <w:sz w:val="16"/>
                <w:szCs w:val="16"/>
              </w:rPr>
            </w:pPr>
            <w:ins w:id="4730" w:author="Dave Contreras" w:date="2019-07-22T07:42:00Z">
              <w:r w:rsidRPr="005C2E0D">
                <w:rPr>
                  <w:rFonts w:ascii="Calibri" w:eastAsia="Times New Roman" w:hAnsi="Calibri" w:cs="Calibri"/>
                  <w:color w:val="000000"/>
                  <w:sz w:val="16"/>
                  <w:szCs w:val="16"/>
                </w:rPr>
                <w:t>3</w:t>
              </w:r>
            </w:ins>
          </w:p>
        </w:tc>
        <w:tc>
          <w:tcPr>
            <w:tcW w:w="720" w:type="dxa"/>
            <w:tcBorders>
              <w:top w:val="nil"/>
              <w:left w:val="nil"/>
              <w:bottom w:val="nil"/>
              <w:right w:val="nil"/>
            </w:tcBorders>
            <w:shd w:val="clear" w:color="auto" w:fill="auto"/>
            <w:noWrap/>
            <w:vAlign w:val="bottom"/>
            <w:hideMark/>
            <w:tcPrChange w:id="4731" w:author="Dave Contreras" w:date="2019-07-22T07:47:00Z">
              <w:tcPr>
                <w:tcW w:w="720" w:type="dxa"/>
                <w:gridSpan w:val="2"/>
                <w:tcBorders>
                  <w:top w:val="nil"/>
                  <w:left w:val="nil"/>
                  <w:bottom w:val="nil"/>
                  <w:right w:val="nil"/>
                </w:tcBorders>
                <w:shd w:val="clear" w:color="auto" w:fill="auto"/>
                <w:noWrap/>
                <w:vAlign w:val="bottom"/>
                <w:hideMark/>
              </w:tcPr>
            </w:tcPrChange>
          </w:tcPr>
          <w:p w14:paraId="7978DE11" w14:textId="77777777" w:rsidR="005C2E0D" w:rsidRPr="005C2E0D" w:rsidRDefault="005C2E0D" w:rsidP="005C2E0D">
            <w:pPr>
              <w:jc w:val="center"/>
              <w:rPr>
                <w:ins w:id="4732" w:author="Dave Contreras" w:date="2019-07-22T07:42:00Z"/>
                <w:rFonts w:ascii="Calibri" w:eastAsia="Times New Roman" w:hAnsi="Calibri" w:cs="Calibri"/>
                <w:color w:val="000000"/>
                <w:sz w:val="16"/>
                <w:szCs w:val="16"/>
              </w:rPr>
            </w:pPr>
            <w:ins w:id="4733" w:author="Dave Contreras" w:date="2019-07-22T07:42:00Z">
              <w:r w:rsidRPr="005C2E0D">
                <w:rPr>
                  <w:rFonts w:ascii="Calibri" w:eastAsia="Times New Roman" w:hAnsi="Calibri" w:cs="Calibri"/>
                  <w:color w:val="000000"/>
                  <w:sz w:val="16"/>
                  <w:szCs w:val="16"/>
                </w:rPr>
                <w:t>190.8</w:t>
              </w:r>
            </w:ins>
          </w:p>
        </w:tc>
        <w:tc>
          <w:tcPr>
            <w:tcW w:w="630" w:type="dxa"/>
            <w:tcBorders>
              <w:top w:val="nil"/>
              <w:left w:val="nil"/>
              <w:bottom w:val="nil"/>
              <w:right w:val="nil"/>
            </w:tcBorders>
            <w:shd w:val="clear" w:color="auto" w:fill="auto"/>
            <w:noWrap/>
            <w:vAlign w:val="bottom"/>
            <w:hideMark/>
            <w:tcPrChange w:id="4734" w:author="Dave Contreras" w:date="2019-07-22T07:47:00Z">
              <w:tcPr>
                <w:tcW w:w="630" w:type="dxa"/>
                <w:gridSpan w:val="2"/>
                <w:tcBorders>
                  <w:top w:val="nil"/>
                  <w:left w:val="nil"/>
                  <w:bottom w:val="nil"/>
                  <w:right w:val="nil"/>
                </w:tcBorders>
                <w:shd w:val="clear" w:color="auto" w:fill="auto"/>
                <w:noWrap/>
                <w:vAlign w:val="bottom"/>
                <w:hideMark/>
              </w:tcPr>
            </w:tcPrChange>
          </w:tcPr>
          <w:p w14:paraId="2CEC360D" w14:textId="77777777" w:rsidR="005C2E0D" w:rsidRPr="005C2E0D" w:rsidRDefault="005C2E0D" w:rsidP="005C2E0D">
            <w:pPr>
              <w:jc w:val="center"/>
              <w:rPr>
                <w:ins w:id="4735" w:author="Dave Contreras" w:date="2019-07-22T07:42:00Z"/>
                <w:rFonts w:ascii="Calibri" w:eastAsia="Times New Roman" w:hAnsi="Calibri" w:cs="Calibri"/>
                <w:color w:val="000000"/>
                <w:sz w:val="16"/>
                <w:szCs w:val="16"/>
              </w:rPr>
            </w:pPr>
            <w:ins w:id="4736"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737" w:author="Dave Contreras" w:date="2019-07-22T07:47:00Z">
              <w:tcPr>
                <w:tcW w:w="1281" w:type="dxa"/>
                <w:tcBorders>
                  <w:top w:val="nil"/>
                  <w:left w:val="nil"/>
                  <w:bottom w:val="nil"/>
                  <w:right w:val="nil"/>
                </w:tcBorders>
                <w:shd w:val="clear" w:color="auto" w:fill="auto"/>
                <w:noWrap/>
                <w:vAlign w:val="bottom"/>
                <w:hideMark/>
              </w:tcPr>
            </w:tcPrChange>
          </w:tcPr>
          <w:p w14:paraId="7CE25E92" w14:textId="77777777" w:rsidR="005C2E0D" w:rsidRPr="005C2E0D" w:rsidRDefault="005C2E0D" w:rsidP="005C2E0D">
            <w:pPr>
              <w:jc w:val="center"/>
              <w:rPr>
                <w:ins w:id="4738" w:author="Dave Contreras" w:date="2019-07-22T07:42:00Z"/>
                <w:rFonts w:ascii="Calibri" w:eastAsia="Times New Roman" w:hAnsi="Calibri" w:cs="Calibri"/>
                <w:color w:val="000000"/>
                <w:sz w:val="16"/>
                <w:szCs w:val="16"/>
              </w:rPr>
            </w:pPr>
            <w:ins w:id="4739"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740"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1352FCAE" w14:textId="77777777" w:rsidR="005C2E0D" w:rsidRPr="005C2E0D" w:rsidRDefault="005C2E0D" w:rsidP="005C2E0D">
            <w:pPr>
              <w:jc w:val="center"/>
              <w:rPr>
                <w:ins w:id="4741" w:author="Dave Contreras" w:date="2019-07-22T07:42:00Z"/>
                <w:rFonts w:ascii="Calibri" w:eastAsia="Times New Roman" w:hAnsi="Calibri" w:cs="Calibri"/>
                <w:color w:val="000000"/>
                <w:sz w:val="16"/>
                <w:szCs w:val="16"/>
              </w:rPr>
            </w:pPr>
            <w:ins w:id="4742"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743" w:author="Dave Contreras" w:date="2019-07-22T07:47:00Z">
              <w:tcPr>
                <w:tcW w:w="900" w:type="dxa"/>
                <w:tcBorders>
                  <w:top w:val="nil"/>
                  <w:left w:val="nil"/>
                  <w:bottom w:val="nil"/>
                  <w:right w:val="nil"/>
                </w:tcBorders>
                <w:shd w:val="clear" w:color="auto" w:fill="auto"/>
                <w:noWrap/>
                <w:vAlign w:val="bottom"/>
                <w:hideMark/>
              </w:tcPr>
            </w:tcPrChange>
          </w:tcPr>
          <w:p w14:paraId="71B45994" w14:textId="77777777" w:rsidR="005C2E0D" w:rsidRPr="005C2E0D" w:rsidRDefault="005C2E0D" w:rsidP="005C2E0D">
            <w:pPr>
              <w:jc w:val="center"/>
              <w:rPr>
                <w:ins w:id="4744" w:author="Dave Contreras" w:date="2019-07-22T07:42:00Z"/>
                <w:rFonts w:ascii="Calibri" w:eastAsia="Times New Roman" w:hAnsi="Calibri" w:cs="Calibri"/>
                <w:color w:val="000000"/>
                <w:sz w:val="16"/>
                <w:szCs w:val="16"/>
              </w:rPr>
            </w:pPr>
            <w:ins w:id="4745"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746" w:author="Dave Contreras" w:date="2019-07-22T07:47:00Z">
              <w:tcPr>
                <w:tcW w:w="588" w:type="dxa"/>
                <w:tcBorders>
                  <w:top w:val="nil"/>
                  <w:left w:val="nil"/>
                  <w:bottom w:val="nil"/>
                  <w:right w:val="nil"/>
                </w:tcBorders>
                <w:shd w:val="clear" w:color="auto" w:fill="auto"/>
                <w:noWrap/>
                <w:vAlign w:val="bottom"/>
                <w:hideMark/>
              </w:tcPr>
            </w:tcPrChange>
          </w:tcPr>
          <w:p w14:paraId="2EDD6FB6" w14:textId="77777777" w:rsidR="005C2E0D" w:rsidRPr="005C2E0D" w:rsidRDefault="005C2E0D" w:rsidP="005C2E0D">
            <w:pPr>
              <w:jc w:val="center"/>
              <w:rPr>
                <w:ins w:id="4747" w:author="Dave Contreras" w:date="2019-07-22T07:42:00Z"/>
                <w:rFonts w:ascii="Calibri" w:eastAsia="Times New Roman" w:hAnsi="Calibri" w:cs="Calibri"/>
                <w:color w:val="000000"/>
                <w:sz w:val="16"/>
                <w:szCs w:val="16"/>
              </w:rPr>
            </w:pPr>
            <w:ins w:id="4748"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749" w:author="Dave Contreras" w:date="2019-07-22T07:47:00Z">
              <w:tcPr>
                <w:tcW w:w="1055" w:type="dxa"/>
                <w:tcBorders>
                  <w:top w:val="nil"/>
                  <w:left w:val="nil"/>
                  <w:bottom w:val="nil"/>
                  <w:right w:val="nil"/>
                </w:tcBorders>
                <w:shd w:val="clear" w:color="auto" w:fill="auto"/>
                <w:noWrap/>
                <w:vAlign w:val="bottom"/>
                <w:hideMark/>
              </w:tcPr>
            </w:tcPrChange>
          </w:tcPr>
          <w:p w14:paraId="00137728" w14:textId="77777777" w:rsidR="005C2E0D" w:rsidRPr="005C2E0D" w:rsidRDefault="005C2E0D" w:rsidP="005C2E0D">
            <w:pPr>
              <w:jc w:val="center"/>
              <w:rPr>
                <w:ins w:id="4750" w:author="Dave Contreras" w:date="2019-07-22T07:42:00Z"/>
                <w:rFonts w:ascii="Calibri" w:eastAsia="Times New Roman" w:hAnsi="Calibri" w:cs="Calibri"/>
                <w:color w:val="000000"/>
                <w:sz w:val="16"/>
                <w:szCs w:val="16"/>
              </w:rPr>
            </w:pPr>
            <w:ins w:id="4751" w:author="Dave Contreras" w:date="2019-07-22T07:42:00Z">
              <w:r w:rsidRPr="005C2E0D">
                <w:rPr>
                  <w:rFonts w:ascii="Calibri" w:eastAsia="Times New Roman" w:hAnsi="Calibri" w:cs="Calibri"/>
                  <w:color w:val="000000"/>
                  <w:sz w:val="16"/>
                  <w:szCs w:val="16"/>
                </w:rPr>
                <w:t>0</w:t>
              </w:r>
            </w:ins>
          </w:p>
        </w:tc>
      </w:tr>
      <w:tr w:rsidR="00631AC3" w:rsidRPr="005C2E0D" w14:paraId="197FB3C4" w14:textId="77777777" w:rsidTr="00631AC3">
        <w:tblPrEx>
          <w:tblPrExChange w:id="4752" w:author="Dave Contreras" w:date="2019-07-22T07:47:00Z">
            <w:tblPrEx>
              <w:tblW w:w="11474" w:type="dxa"/>
              <w:tblInd w:w="-900" w:type="dxa"/>
            </w:tblPrEx>
          </w:tblPrExChange>
        </w:tblPrEx>
        <w:trPr>
          <w:trHeight w:val="300"/>
          <w:ins w:id="4753" w:author="Dave Contreras" w:date="2019-07-22T07:42:00Z"/>
          <w:trPrChange w:id="4754"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755" w:author="Dave Contreras" w:date="2019-07-22T07:47:00Z">
              <w:tcPr>
                <w:tcW w:w="1620" w:type="dxa"/>
                <w:gridSpan w:val="5"/>
                <w:tcBorders>
                  <w:top w:val="nil"/>
                  <w:left w:val="nil"/>
                  <w:bottom w:val="nil"/>
                  <w:right w:val="nil"/>
                </w:tcBorders>
                <w:shd w:val="clear" w:color="auto" w:fill="auto"/>
                <w:noWrap/>
                <w:vAlign w:val="bottom"/>
                <w:hideMark/>
              </w:tcPr>
            </w:tcPrChange>
          </w:tcPr>
          <w:p w14:paraId="6E2ADA1D" w14:textId="77777777" w:rsidR="005C2E0D" w:rsidRPr="005C2E0D" w:rsidRDefault="005C2E0D" w:rsidP="005C2E0D">
            <w:pPr>
              <w:rPr>
                <w:ins w:id="4756" w:author="Dave Contreras" w:date="2019-07-22T07:42:00Z"/>
                <w:rFonts w:ascii="Calibri" w:eastAsia="Times New Roman" w:hAnsi="Calibri" w:cs="Calibri"/>
                <w:color w:val="000000"/>
                <w:sz w:val="16"/>
                <w:szCs w:val="16"/>
              </w:rPr>
            </w:pPr>
            <w:ins w:id="4757" w:author="Dave Contreras" w:date="2019-07-22T07:42:00Z">
              <w:r w:rsidRPr="005C2E0D">
                <w:rPr>
                  <w:rFonts w:ascii="Calibri" w:eastAsia="Times New Roman" w:hAnsi="Calibri" w:cs="Calibri"/>
                  <w:color w:val="000000"/>
                  <w:sz w:val="16"/>
                  <w:szCs w:val="16"/>
                </w:rPr>
                <w:t>Golden Shiner</w:t>
              </w:r>
            </w:ins>
          </w:p>
        </w:tc>
        <w:tc>
          <w:tcPr>
            <w:tcW w:w="810" w:type="dxa"/>
            <w:tcBorders>
              <w:top w:val="nil"/>
              <w:left w:val="nil"/>
              <w:bottom w:val="nil"/>
              <w:right w:val="nil"/>
            </w:tcBorders>
            <w:shd w:val="clear" w:color="auto" w:fill="auto"/>
            <w:noWrap/>
            <w:vAlign w:val="bottom"/>
            <w:hideMark/>
            <w:tcPrChange w:id="4758" w:author="Dave Contreras" w:date="2019-07-22T07:47:00Z">
              <w:tcPr>
                <w:tcW w:w="810" w:type="dxa"/>
                <w:gridSpan w:val="2"/>
                <w:tcBorders>
                  <w:top w:val="nil"/>
                  <w:left w:val="nil"/>
                  <w:bottom w:val="nil"/>
                  <w:right w:val="nil"/>
                </w:tcBorders>
                <w:shd w:val="clear" w:color="auto" w:fill="auto"/>
                <w:noWrap/>
                <w:vAlign w:val="bottom"/>
                <w:hideMark/>
              </w:tcPr>
            </w:tcPrChange>
          </w:tcPr>
          <w:p w14:paraId="7CFE7B64" w14:textId="77777777" w:rsidR="005C2E0D" w:rsidRPr="005C2E0D" w:rsidRDefault="005C2E0D" w:rsidP="005C2E0D">
            <w:pPr>
              <w:jc w:val="center"/>
              <w:rPr>
                <w:ins w:id="4759" w:author="Dave Contreras" w:date="2019-07-22T07:42:00Z"/>
                <w:rFonts w:ascii="Calibri" w:eastAsia="Times New Roman" w:hAnsi="Calibri" w:cs="Calibri"/>
                <w:color w:val="000000"/>
                <w:sz w:val="16"/>
                <w:szCs w:val="16"/>
              </w:rPr>
            </w:pPr>
            <w:ins w:id="4760"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4761" w:author="Dave Contreras" w:date="2019-07-22T07:47:00Z">
              <w:tcPr>
                <w:tcW w:w="900" w:type="dxa"/>
                <w:gridSpan w:val="3"/>
                <w:tcBorders>
                  <w:top w:val="nil"/>
                  <w:left w:val="nil"/>
                  <w:bottom w:val="nil"/>
                  <w:right w:val="nil"/>
                </w:tcBorders>
                <w:shd w:val="clear" w:color="auto" w:fill="auto"/>
                <w:noWrap/>
                <w:vAlign w:val="bottom"/>
                <w:hideMark/>
              </w:tcPr>
            </w:tcPrChange>
          </w:tcPr>
          <w:p w14:paraId="49D0B8DE" w14:textId="77777777" w:rsidR="005C2E0D" w:rsidRPr="005C2E0D" w:rsidRDefault="005C2E0D" w:rsidP="005C2E0D">
            <w:pPr>
              <w:jc w:val="center"/>
              <w:rPr>
                <w:ins w:id="4762" w:author="Dave Contreras" w:date="2019-07-22T07:42:00Z"/>
                <w:rFonts w:ascii="Calibri" w:eastAsia="Times New Roman" w:hAnsi="Calibri" w:cs="Calibri"/>
                <w:color w:val="000000"/>
                <w:sz w:val="16"/>
                <w:szCs w:val="16"/>
              </w:rPr>
            </w:pPr>
            <w:ins w:id="4763"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764" w:author="Dave Contreras" w:date="2019-07-22T07:47:00Z">
              <w:tcPr>
                <w:tcW w:w="630" w:type="dxa"/>
                <w:tcBorders>
                  <w:top w:val="nil"/>
                  <w:left w:val="nil"/>
                  <w:bottom w:val="nil"/>
                  <w:right w:val="nil"/>
                </w:tcBorders>
                <w:shd w:val="clear" w:color="auto" w:fill="auto"/>
                <w:noWrap/>
                <w:vAlign w:val="bottom"/>
                <w:hideMark/>
              </w:tcPr>
            </w:tcPrChange>
          </w:tcPr>
          <w:p w14:paraId="6750FB22" w14:textId="77777777" w:rsidR="005C2E0D" w:rsidRPr="005C2E0D" w:rsidRDefault="005C2E0D" w:rsidP="005C2E0D">
            <w:pPr>
              <w:jc w:val="center"/>
              <w:rPr>
                <w:ins w:id="4765" w:author="Dave Contreras" w:date="2019-07-22T07:42:00Z"/>
                <w:rFonts w:ascii="Calibri" w:eastAsia="Times New Roman" w:hAnsi="Calibri" w:cs="Calibri"/>
                <w:color w:val="000000"/>
                <w:sz w:val="16"/>
                <w:szCs w:val="16"/>
              </w:rPr>
            </w:pPr>
            <w:ins w:id="4766" w:author="Dave Contreras" w:date="2019-07-22T07:42:00Z">
              <w:r w:rsidRPr="005C2E0D">
                <w:rPr>
                  <w:rFonts w:ascii="Calibri" w:eastAsia="Times New Roman" w:hAnsi="Calibri" w:cs="Calibri"/>
                  <w:color w:val="000000"/>
                  <w:sz w:val="16"/>
                  <w:szCs w:val="16"/>
                </w:rPr>
                <w:t>3</w:t>
              </w:r>
            </w:ins>
          </w:p>
        </w:tc>
        <w:tc>
          <w:tcPr>
            <w:tcW w:w="906" w:type="dxa"/>
            <w:tcBorders>
              <w:top w:val="nil"/>
              <w:left w:val="nil"/>
              <w:bottom w:val="nil"/>
              <w:right w:val="nil"/>
            </w:tcBorders>
            <w:shd w:val="clear" w:color="auto" w:fill="auto"/>
            <w:noWrap/>
            <w:vAlign w:val="bottom"/>
            <w:hideMark/>
            <w:tcPrChange w:id="4767" w:author="Dave Contreras" w:date="2019-07-22T07:47:00Z">
              <w:tcPr>
                <w:tcW w:w="906" w:type="dxa"/>
                <w:gridSpan w:val="2"/>
                <w:tcBorders>
                  <w:top w:val="nil"/>
                  <w:left w:val="nil"/>
                  <w:bottom w:val="nil"/>
                  <w:right w:val="nil"/>
                </w:tcBorders>
                <w:shd w:val="clear" w:color="auto" w:fill="auto"/>
                <w:noWrap/>
                <w:vAlign w:val="bottom"/>
                <w:hideMark/>
              </w:tcPr>
            </w:tcPrChange>
          </w:tcPr>
          <w:p w14:paraId="28BF2311" w14:textId="77777777" w:rsidR="005C2E0D" w:rsidRPr="005C2E0D" w:rsidRDefault="005C2E0D" w:rsidP="005C2E0D">
            <w:pPr>
              <w:jc w:val="center"/>
              <w:rPr>
                <w:ins w:id="4768" w:author="Dave Contreras" w:date="2019-07-22T07:42:00Z"/>
                <w:rFonts w:ascii="Calibri" w:eastAsia="Times New Roman" w:hAnsi="Calibri" w:cs="Calibri"/>
                <w:color w:val="000000"/>
                <w:sz w:val="16"/>
                <w:szCs w:val="16"/>
              </w:rPr>
            </w:pPr>
            <w:ins w:id="4769" w:author="Dave Contreras" w:date="2019-07-22T07:42:00Z">
              <w:r w:rsidRPr="005C2E0D">
                <w:rPr>
                  <w:rFonts w:ascii="Calibri" w:eastAsia="Times New Roman" w:hAnsi="Calibri" w:cs="Calibri"/>
                  <w:color w:val="000000"/>
                  <w:sz w:val="16"/>
                  <w:szCs w:val="16"/>
                </w:rPr>
                <w:t>416.5</w:t>
              </w:r>
            </w:ins>
          </w:p>
        </w:tc>
        <w:tc>
          <w:tcPr>
            <w:tcW w:w="624" w:type="dxa"/>
            <w:tcBorders>
              <w:top w:val="nil"/>
              <w:left w:val="single" w:sz="4" w:space="0" w:color="auto"/>
              <w:bottom w:val="nil"/>
              <w:right w:val="nil"/>
            </w:tcBorders>
            <w:shd w:val="clear" w:color="auto" w:fill="auto"/>
            <w:noWrap/>
            <w:vAlign w:val="bottom"/>
            <w:hideMark/>
            <w:tcPrChange w:id="4770"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47B1033D" w14:textId="77777777" w:rsidR="005C2E0D" w:rsidRPr="005C2E0D" w:rsidRDefault="005C2E0D" w:rsidP="005C2E0D">
            <w:pPr>
              <w:jc w:val="center"/>
              <w:rPr>
                <w:ins w:id="4771" w:author="Dave Contreras" w:date="2019-07-22T07:42:00Z"/>
                <w:rFonts w:ascii="Calibri" w:eastAsia="Times New Roman" w:hAnsi="Calibri" w:cs="Calibri"/>
                <w:color w:val="000000"/>
                <w:sz w:val="16"/>
                <w:szCs w:val="16"/>
              </w:rPr>
            </w:pPr>
            <w:ins w:id="4772"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773" w:author="Dave Contreras" w:date="2019-07-22T07:47:00Z">
              <w:tcPr>
                <w:tcW w:w="720" w:type="dxa"/>
                <w:gridSpan w:val="2"/>
                <w:tcBorders>
                  <w:top w:val="nil"/>
                  <w:left w:val="nil"/>
                  <w:bottom w:val="nil"/>
                  <w:right w:val="nil"/>
                </w:tcBorders>
                <w:shd w:val="clear" w:color="auto" w:fill="auto"/>
                <w:noWrap/>
                <w:vAlign w:val="bottom"/>
                <w:hideMark/>
              </w:tcPr>
            </w:tcPrChange>
          </w:tcPr>
          <w:p w14:paraId="6CD6209C" w14:textId="77777777" w:rsidR="005C2E0D" w:rsidRPr="005C2E0D" w:rsidRDefault="005C2E0D" w:rsidP="005C2E0D">
            <w:pPr>
              <w:jc w:val="center"/>
              <w:rPr>
                <w:ins w:id="4774" w:author="Dave Contreras" w:date="2019-07-22T07:42:00Z"/>
                <w:rFonts w:ascii="Calibri" w:eastAsia="Times New Roman" w:hAnsi="Calibri" w:cs="Calibri"/>
                <w:color w:val="000000"/>
                <w:sz w:val="16"/>
                <w:szCs w:val="16"/>
              </w:rPr>
            </w:pPr>
            <w:ins w:id="4775"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776" w:author="Dave Contreras" w:date="2019-07-22T07:47:00Z">
              <w:tcPr>
                <w:tcW w:w="630" w:type="dxa"/>
                <w:gridSpan w:val="2"/>
                <w:tcBorders>
                  <w:top w:val="nil"/>
                  <w:left w:val="nil"/>
                  <w:bottom w:val="nil"/>
                  <w:right w:val="nil"/>
                </w:tcBorders>
                <w:shd w:val="clear" w:color="auto" w:fill="auto"/>
                <w:noWrap/>
                <w:vAlign w:val="bottom"/>
                <w:hideMark/>
              </w:tcPr>
            </w:tcPrChange>
          </w:tcPr>
          <w:p w14:paraId="6DADFEA0" w14:textId="77777777" w:rsidR="005C2E0D" w:rsidRPr="005C2E0D" w:rsidRDefault="005C2E0D" w:rsidP="005C2E0D">
            <w:pPr>
              <w:jc w:val="center"/>
              <w:rPr>
                <w:ins w:id="4777" w:author="Dave Contreras" w:date="2019-07-22T07:42:00Z"/>
                <w:rFonts w:ascii="Calibri" w:eastAsia="Times New Roman" w:hAnsi="Calibri" w:cs="Calibri"/>
                <w:color w:val="000000"/>
                <w:sz w:val="16"/>
                <w:szCs w:val="16"/>
              </w:rPr>
            </w:pPr>
            <w:ins w:id="4778"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779" w:author="Dave Contreras" w:date="2019-07-22T07:47:00Z">
              <w:tcPr>
                <w:tcW w:w="1281" w:type="dxa"/>
                <w:tcBorders>
                  <w:top w:val="nil"/>
                  <w:left w:val="nil"/>
                  <w:bottom w:val="nil"/>
                  <w:right w:val="nil"/>
                </w:tcBorders>
                <w:shd w:val="clear" w:color="auto" w:fill="auto"/>
                <w:noWrap/>
                <w:vAlign w:val="bottom"/>
                <w:hideMark/>
              </w:tcPr>
            </w:tcPrChange>
          </w:tcPr>
          <w:p w14:paraId="470E2700" w14:textId="77777777" w:rsidR="005C2E0D" w:rsidRPr="005C2E0D" w:rsidRDefault="005C2E0D" w:rsidP="005C2E0D">
            <w:pPr>
              <w:jc w:val="center"/>
              <w:rPr>
                <w:ins w:id="4780" w:author="Dave Contreras" w:date="2019-07-22T07:42:00Z"/>
                <w:rFonts w:ascii="Calibri" w:eastAsia="Times New Roman" w:hAnsi="Calibri" w:cs="Calibri"/>
                <w:color w:val="000000"/>
                <w:sz w:val="16"/>
                <w:szCs w:val="16"/>
              </w:rPr>
            </w:pPr>
            <w:ins w:id="4781"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782"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04FB13FA" w14:textId="77777777" w:rsidR="005C2E0D" w:rsidRPr="005C2E0D" w:rsidRDefault="005C2E0D" w:rsidP="005C2E0D">
            <w:pPr>
              <w:jc w:val="center"/>
              <w:rPr>
                <w:ins w:id="4783" w:author="Dave Contreras" w:date="2019-07-22T07:42:00Z"/>
                <w:rFonts w:ascii="Calibri" w:eastAsia="Times New Roman" w:hAnsi="Calibri" w:cs="Calibri"/>
                <w:color w:val="000000"/>
                <w:sz w:val="16"/>
                <w:szCs w:val="16"/>
              </w:rPr>
            </w:pPr>
            <w:ins w:id="4784"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785" w:author="Dave Contreras" w:date="2019-07-22T07:47:00Z">
              <w:tcPr>
                <w:tcW w:w="900" w:type="dxa"/>
                <w:tcBorders>
                  <w:top w:val="nil"/>
                  <w:left w:val="nil"/>
                  <w:bottom w:val="nil"/>
                  <w:right w:val="nil"/>
                </w:tcBorders>
                <w:shd w:val="clear" w:color="auto" w:fill="auto"/>
                <w:noWrap/>
                <w:vAlign w:val="bottom"/>
                <w:hideMark/>
              </w:tcPr>
            </w:tcPrChange>
          </w:tcPr>
          <w:p w14:paraId="2F3A23A8" w14:textId="77777777" w:rsidR="005C2E0D" w:rsidRPr="005C2E0D" w:rsidRDefault="005C2E0D" w:rsidP="005C2E0D">
            <w:pPr>
              <w:jc w:val="center"/>
              <w:rPr>
                <w:ins w:id="4786" w:author="Dave Contreras" w:date="2019-07-22T07:42:00Z"/>
                <w:rFonts w:ascii="Calibri" w:eastAsia="Times New Roman" w:hAnsi="Calibri" w:cs="Calibri"/>
                <w:color w:val="000000"/>
                <w:sz w:val="16"/>
                <w:szCs w:val="16"/>
              </w:rPr>
            </w:pPr>
            <w:ins w:id="4787"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788" w:author="Dave Contreras" w:date="2019-07-22T07:47:00Z">
              <w:tcPr>
                <w:tcW w:w="588" w:type="dxa"/>
                <w:tcBorders>
                  <w:top w:val="nil"/>
                  <w:left w:val="nil"/>
                  <w:bottom w:val="nil"/>
                  <w:right w:val="nil"/>
                </w:tcBorders>
                <w:shd w:val="clear" w:color="auto" w:fill="auto"/>
                <w:noWrap/>
                <w:vAlign w:val="bottom"/>
                <w:hideMark/>
              </w:tcPr>
            </w:tcPrChange>
          </w:tcPr>
          <w:p w14:paraId="6476A298" w14:textId="77777777" w:rsidR="005C2E0D" w:rsidRPr="005C2E0D" w:rsidRDefault="005C2E0D" w:rsidP="005C2E0D">
            <w:pPr>
              <w:jc w:val="center"/>
              <w:rPr>
                <w:ins w:id="4789" w:author="Dave Contreras" w:date="2019-07-22T07:42:00Z"/>
                <w:rFonts w:ascii="Calibri" w:eastAsia="Times New Roman" w:hAnsi="Calibri" w:cs="Calibri"/>
                <w:color w:val="000000"/>
                <w:sz w:val="16"/>
                <w:szCs w:val="16"/>
              </w:rPr>
            </w:pPr>
            <w:ins w:id="4790"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791" w:author="Dave Contreras" w:date="2019-07-22T07:47:00Z">
              <w:tcPr>
                <w:tcW w:w="1055" w:type="dxa"/>
                <w:tcBorders>
                  <w:top w:val="nil"/>
                  <w:left w:val="nil"/>
                  <w:bottom w:val="nil"/>
                  <w:right w:val="nil"/>
                </w:tcBorders>
                <w:shd w:val="clear" w:color="auto" w:fill="auto"/>
                <w:noWrap/>
                <w:vAlign w:val="bottom"/>
                <w:hideMark/>
              </w:tcPr>
            </w:tcPrChange>
          </w:tcPr>
          <w:p w14:paraId="364894C2" w14:textId="77777777" w:rsidR="005C2E0D" w:rsidRPr="005C2E0D" w:rsidRDefault="005C2E0D" w:rsidP="005C2E0D">
            <w:pPr>
              <w:jc w:val="center"/>
              <w:rPr>
                <w:ins w:id="4792" w:author="Dave Contreras" w:date="2019-07-22T07:42:00Z"/>
                <w:rFonts w:ascii="Calibri" w:eastAsia="Times New Roman" w:hAnsi="Calibri" w:cs="Calibri"/>
                <w:color w:val="000000"/>
                <w:sz w:val="16"/>
                <w:szCs w:val="16"/>
              </w:rPr>
            </w:pPr>
            <w:ins w:id="4793" w:author="Dave Contreras" w:date="2019-07-22T07:42:00Z">
              <w:r w:rsidRPr="005C2E0D">
                <w:rPr>
                  <w:rFonts w:ascii="Calibri" w:eastAsia="Times New Roman" w:hAnsi="Calibri" w:cs="Calibri"/>
                  <w:color w:val="000000"/>
                  <w:sz w:val="16"/>
                  <w:szCs w:val="16"/>
                </w:rPr>
                <w:t>0</w:t>
              </w:r>
            </w:ins>
          </w:p>
        </w:tc>
      </w:tr>
      <w:tr w:rsidR="00631AC3" w:rsidRPr="005C2E0D" w14:paraId="125E2E02" w14:textId="77777777" w:rsidTr="00631AC3">
        <w:tblPrEx>
          <w:tblPrExChange w:id="4794" w:author="Dave Contreras" w:date="2019-07-22T07:47:00Z">
            <w:tblPrEx>
              <w:tblW w:w="11474" w:type="dxa"/>
              <w:tblInd w:w="-900" w:type="dxa"/>
            </w:tblPrEx>
          </w:tblPrExChange>
        </w:tblPrEx>
        <w:trPr>
          <w:trHeight w:val="300"/>
          <w:ins w:id="4795" w:author="Dave Contreras" w:date="2019-07-22T07:42:00Z"/>
          <w:trPrChange w:id="4796"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797" w:author="Dave Contreras" w:date="2019-07-22T07:47:00Z">
              <w:tcPr>
                <w:tcW w:w="1620" w:type="dxa"/>
                <w:gridSpan w:val="5"/>
                <w:tcBorders>
                  <w:top w:val="nil"/>
                  <w:left w:val="nil"/>
                  <w:bottom w:val="nil"/>
                  <w:right w:val="nil"/>
                </w:tcBorders>
                <w:shd w:val="clear" w:color="auto" w:fill="auto"/>
                <w:noWrap/>
                <w:vAlign w:val="bottom"/>
                <w:hideMark/>
              </w:tcPr>
            </w:tcPrChange>
          </w:tcPr>
          <w:p w14:paraId="53201F26" w14:textId="77777777" w:rsidR="005C2E0D" w:rsidRPr="005C2E0D" w:rsidRDefault="005C2E0D" w:rsidP="005C2E0D">
            <w:pPr>
              <w:rPr>
                <w:ins w:id="4798" w:author="Dave Contreras" w:date="2019-07-22T07:42:00Z"/>
                <w:rFonts w:ascii="Calibri" w:eastAsia="Times New Roman" w:hAnsi="Calibri" w:cs="Calibri"/>
                <w:color w:val="000000"/>
                <w:sz w:val="16"/>
                <w:szCs w:val="16"/>
              </w:rPr>
            </w:pPr>
            <w:ins w:id="4799" w:author="Dave Contreras" w:date="2019-07-22T07:42:00Z">
              <w:r w:rsidRPr="005C2E0D">
                <w:rPr>
                  <w:rFonts w:ascii="Calibri" w:eastAsia="Times New Roman" w:hAnsi="Calibri" w:cs="Calibri"/>
                  <w:color w:val="000000"/>
                  <w:sz w:val="16"/>
                  <w:szCs w:val="16"/>
                </w:rPr>
                <w:t>Jacksmelt</w:t>
              </w:r>
            </w:ins>
          </w:p>
        </w:tc>
        <w:tc>
          <w:tcPr>
            <w:tcW w:w="810" w:type="dxa"/>
            <w:tcBorders>
              <w:top w:val="nil"/>
              <w:left w:val="nil"/>
              <w:bottom w:val="nil"/>
              <w:right w:val="nil"/>
            </w:tcBorders>
            <w:shd w:val="clear" w:color="auto" w:fill="auto"/>
            <w:noWrap/>
            <w:vAlign w:val="bottom"/>
            <w:hideMark/>
            <w:tcPrChange w:id="4800" w:author="Dave Contreras" w:date="2019-07-22T07:47:00Z">
              <w:tcPr>
                <w:tcW w:w="810" w:type="dxa"/>
                <w:gridSpan w:val="2"/>
                <w:tcBorders>
                  <w:top w:val="nil"/>
                  <w:left w:val="nil"/>
                  <w:bottom w:val="nil"/>
                  <w:right w:val="nil"/>
                </w:tcBorders>
                <w:shd w:val="clear" w:color="auto" w:fill="auto"/>
                <w:noWrap/>
                <w:vAlign w:val="bottom"/>
                <w:hideMark/>
              </w:tcPr>
            </w:tcPrChange>
          </w:tcPr>
          <w:p w14:paraId="1257D072" w14:textId="77777777" w:rsidR="005C2E0D" w:rsidRPr="005C2E0D" w:rsidRDefault="005C2E0D" w:rsidP="005C2E0D">
            <w:pPr>
              <w:jc w:val="center"/>
              <w:rPr>
                <w:ins w:id="4801" w:author="Dave Contreras" w:date="2019-07-22T07:42:00Z"/>
                <w:rFonts w:ascii="Calibri" w:eastAsia="Times New Roman" w:hAnsi="Calibri" w:cs="Calibri"/>
                <w:color w:val="000000"/>
                <w:sz w:val="16"/>
                <w:szCs w:val="16"/>
              </w:rPr>
            </w:pPr>
            <w:ins w:id="4802"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4803" w:author="Dave Contreras" w:date="2019-07-22T07:47:00Z">
              <w:tcPr>
                <w:tcW w:w="900" w:type="dxa"/>
                <w:gridSpan w:val="3"/>
                <w:tcBorders>
                  <w:top w:val="nil"/>
                  <w:left w:val="nil"/>
                  <w:bottom w:val="nil"/>
                  <w:right w:val="nil"/>
                </w:tcBorders>
                <w:shd w:val="clear" w:color="auto" w:fill="auto"/>
                <w:noWrap/>
                <w:vAlign w:val="bottom"/>
                <w:hideMark/>
              </w:tcPr>
            </w:tcPrChange>
          </w:tcPr>
          <w:p w14:paraId="4DE45E82" w14:textId="77777777" w:rsidR="005C2E0D" w:rsidRPr="005C2E0D" w:rsidRDefault="005C2E0D" w:rsidP="005C2E0D">
            <w:pPr>
              <w:jc w:val="center"/>
              <w:rPr>
                <w:ins w:id="4804" w:author="Dave Contreras" w:date="2019-07-22T07:42:00Z"/>
                <w:rFonts w:ascii="Calibri" w:eastAsia="Times New Roman" w:hAnsi="Calibri" w:cs="Calibri"/>
                <w:color w:val="000000"/>
                <w:sz w:val="16"/>
                <w:szCs w:val="16"/>
              </w:rPr>
            </w:pPr>
            <w:ins w:id="4805"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806" w:author="Dave Contreras" w:date="2019-07-22T07:47:00Z">
              <w:tcPr>
                <w:tcW w:w="630" w:type="dxa"/>
                <w:tcBorders>
                  <w:top w:val="nil"/>
                  <w:left w:val="nil"/>
                  <w:bottom w:val="nil"/>
                  <w:right w:val="nil"/>
                </w:tcBorders>
                <w:shd w:val="clear" w:color="auto" w:fill="auto"/>
                <w:noWrap/>
                <w:vAlign w:val="bottom"/>
                <w:hideMark/>
              </w:tcPr>
            </w:tcPrChange>
          </w:tcPr>
          <w:p w14:paraId="4D0A8ACD" w14:textId="77777777" w:rsidR="005C2E0D" w:rsidRPr="005C2E0D" w:rsidRDefault="005C2E0D" w:rsidP="005C2E0D">
            <w:pPr>
              <w:jc w:val="center"/>
              <w:rPr>
                <w:ins w:id="4807" w:author="Dave Contreras" w:date="2019-07-22T07:42:00Z"/>
                <w:rFonts w:ascii="Calibri" w:eastAsia="Times New Roman" w:hAnsi="Calibri" w:cs="Calibri"/>
                <w:color w:val="000000"/>
                <w:sz w:val="16"/>
                <w:szCs w:val="16"/>
              </w:rPr>
            </w:pPr>
            <w:ins w:id="4808"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4809" w:author="Dave Contreras" w:date="2019-07-22T07:47:00Z">
              <w:tcPr>
                <w:tcW w:w="906" w:type="dxa"/>
                <w:gridSpan w:val="2"/>
                <w:tcBorders>
                  <w:top w:val="nil"/>
                  <w:left w:val="nil"/>
                  <w:bottom w:val="nil"/>
                  <w:right w:val="nil"/>
                </w:tcBorders>
                <w:shd w:val="clear" w:color="auto" w:fill="auto"/>
                <w:noWrap/>
                <w:vAlign w:val="bottom"/>
                <w:hideMark/>
              </w:tcPr>
            </w:tcPrChange>
          </w:tcPr>
          <w:p w14:paraId="287BB1B1" w14:textId="77777777" w:rsidR="005C2E0D" w:rsidRPr="005C2E0D" w:rsidRDefault="005C2E0D" w:rsidP="005C2E0D">
            <w:pPr>
              <w:jc w:val="center"/>
              <w:rPr>
                <w:ins w:id="4810" w:author="Dave Contreras" w:date="2019-07-22T07:42:00Z"/>
                <w:rFonts w:ascii="Calibri" w:eastAsia="Times New Roman" w:hAnsi="Calibri" w:cs="Calibri"/>
                <w:color w:val="000000"/>
                <w:sz w:val="16"/>
                <w:szCs w:val="16"/>
              </w:rPr>
            </w:pPr>
            <w:ins w:id="4811"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4812"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2C5C9743" w14:textId="77777777" w:rsidR="005C2E0D" w:rsidRPr="005C2E0D" w:rsidRDefault="005C2E0D" w:rsidP="005C2E0D">
            <w:pPr>
              <w:jc w:val="center"/>
              <w:rPr>
                <w:ins w:id="4813" w:author="Dave Contreras" w:date="2019-07-22T07:42:00Z"/>
                <w:rFonts w:ascii="Calibri" w:eastAsia="Times New Roman" w:hAnsi="Calibri" w:cs="Calibri"/>
                <w:color w:val="000000"/>
                <w:sz w:val="16"/>
                <w:szCs w:val="16"/>
              </w:rPr>
            </w:pPr>
            <w:ins w:id="4814"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815" w:author="Dave Contreras" w:date="2019-07-22T07:47:00Z">
              <w:tcPr>
                <w:tcW w:w="720" w:type="dxa"/>
                <w:gridSpan w:val="2"/>
                <w:tcBorders>
                  <w:top w:val="nil"/>
                  <w:left w:val="nil"/>
                  <w:bottom w:val="nil"/>
                  <w:right w:val="nil"/>
                </w:tcBorders>
                <w:shd w:val="clear" w:color="auto" w:fill="auto"/>
                <w:noWrap/>
                <w:vAlign w:val="bottom"/>
                <w:hideMark/>
              </w:tcPr>
            </w:tcPrChange>
          </w:tcPr>
          <w:p w14:paraId="7723B583" w14:textId="77777777" w:rsidR="005C2E0D" w:rsidRPr="005C2E0D" w:rsidRDefault="005C2E0D" w:rsidP="005C2E0D">
            <w:pPr>
              <w:jc w:val="center"/>
              <w:rPr>
                <w:ins w:id="4816" w:author="Dave Contreras" w:date="2019-07-22T07:42:00Z"/>
                <w:rFonts w:ascii="Calibri" w:eastAsia="Times New Roman" w:hAnsi="Calibri" w:cs="Calibri"/>
                <w:color w:val="000000"/>
                <w:sz w:val="16"/>
                <w:szCs w:val="16"/>
              </w:rPr>
            </w:pPr>
            <w:ins w:id="4817"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818" w:author="Dave Contreras" w:date="2019-07-22T07:47:00Z">
              <w:tcPr>
                <w:tcW w:w="630" w:type="dxa"/>
                <w:gridSpan w:val="2"/>
                <w:tcBorders>
                  <w:top w:val="nil"/>
                  <w:left w:val="nil"/>
                  <w:bottom w:val="nil"/>
                  <w:right w:val="nil"/>
                </w:tcBorders>
                <w:shd w:val="clear" w:color="auto" w:fill="auto"/>
                <w:noWrap/>
                <w:vAlign w:val="bottom"/>
                <w:hideMark/>
              </w:tcPr>
            </w:tcPrChange>
          </w:tcPr>
          <w:p w14:paraId="2FF74A11" w14:textId="77777777" w:rsidR="005C2E0D" w:rsidRPr="005C2E0D" w:rsidRDefault="005C2E0D" w:rsidP="005C2E0D">
            <w:pPr>
              <w:jc w:val="center"/>
              <w:rPr>
                <w:ins w:id="4819" w:author="Dave Contreras" w:date="2019-07-22T07:42:00Z"/>
                <w:rFonts w:ascii="Calibri" w:eastAsia="Times New Roman" w:hAnsi="Calibri" w:cs="Calibri"/>
                <w:color w:val="000000"/>
                <w:sz w:val="16"/>
                <w:szCs w:val="16"/>
              </w:rPr>
            </w:pPr>
            <w:ins w:id="4820"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821" w:author="Dave Contreras" w:date="2019-07-22T07:47:00Z">
              <w:tcPr>
                <w:tcW w:w="1281" w:type="dxa"/>
                <w:tcBorders>
                  <w:top w:val="nil"/>
                  <w:left w:val="nil"/>
                  <w:bottom w:val="nil"/>
                  <w:right w:val="nil"/>
                </w:tcBorders>
                <w:shd w:val="clear" w:color="auto" w:fill="auto"/>
                <w:noWrap/>
                <w:vAlign w:val="bottom"/>
                <w:hideMark/>
              </w:tcPr>
            </w:tcPrChange>
          </w:tcPr>
          <w:p w14:paraId="3CE1422C" w14:textId="77777777" w:rsidR="005C2E0D" w:rsidRPr="005C2E0D" w:rsidRDefault="005C2E0D" w:rsidP="005C2E0D">
            <w:pPr>
              <w:jc w:val="center"/>
              <w:rPr>
                <w:ins w:id="4822" w:author="Dave Contreras" w:date="2019-07-22T07:42:00Z"/>
                <w:rFonts w:ascii="Calibri" w:eastAsia="Times New Roman" w:hAnsi="Calibri" w:cs="Calibri"/>
                <w:color w:val="000000"/>
                <w:sz w:val="16"/>
                <w:szCs w:val="16"/>
              </w:rPr>
            </w:pPr>
            <w:ins w:id="4823"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824"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28B45D37" w14:textId="77777777" w:rsidR="005C2E0D" w:rsidRPr="005C2E0D" w:rsidRDefault="005C2E0D" w:rsidP="005C2E0D">
            <w:pPr>
              <w:jc w:val="center"/>
              <w:rPr>
                <w:ins w:id="4825" w:author="Dave Contreras" w:date="2019-07-22T07:42:00Z"/>
                <w:rFonts w:ascii="Calibri" w:eastAsia="Times New Roman" w:hAnsi="Calibri" w:cs="Calibri"/>
                <w:color w:val="000000"/>
                <w:sz w:val="16"/>
                <w:szCs w:val="16"/>
              </w:rPr>
            </w:pPr>
            <w:ins w:id="4826" w:author="Dave Contreras" w:date="2019-07-22T07:42:00Z">
              <w:r w:rsidRPr="005C2E0D">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Change w:id="4827" w:author="Dave Contreras" w:date="2019-07-22T07:47:00Z">
              <w:tcPr>
                <w:tcW w:w="900" w:type="dxa"/>
                <w:tcBorders>
                  <w:top w:val="nil"/>
                  <w:left w:val="nil"/>
                  <w:bottom w:val="nil"/>
                  <w:right w:val="nil"/>
                </w:tcBorders>
                <w:shd w:val="clear" w:color="auto" w:fill="auto"/>
                <w:noWrap/>
                <w:vAlign w:val="bottom"/>
                <w:hideMark/>
              </w:tcPr>
            </w:tcPrChange>
          </w:tcPr>
          <w:p w14:paraId="2A68C88B" w14:textId="77777777" w:rsidR="005C2E0D" w:rsidRPr="005C2E0D" w:rsidRDefault="005C2E0D" w:rsidP="005C2E0D">
            <w:pPr>
              <w:jc w:val="center"/>
              <w:rPr>
                <w:ins w:id="4828" w:author="Dave Contreras" w:date="2019-07-22T07:42:00Z"/>
                <w:rFonts w:ascii="Calibri" w:eastAsia="Times New Roman" w:hAnsi="Calibri" w:cs="Calibri"/>
                <w:color w:val="000000"/>
                <w:sz w:val="16"/>
                <w:szCs w:val="16"/>
              </w:rPr>
            </w:pPr>
            <w:ins w:id="4829" w:author="Dave Contreras" w:date="2019-07-22T07:42:00Z">
              <w:r w:rsidRPr="005C2E0D">
                <w:rPr>
                  <w:rFonts w:ascii="Calibri" w:eastAsia="Times New Roman" w:hAnsi="Calibri" w:cs="Calibri"/>
                  <w:color w:val="000000"/>
                  <w:sz w:val="16"/>
                  <w:szCs w:val="16"/>
                </w:rPr>
                <w:t>1.8</w:t>
              </w:r>
            </w:ins>
          </w:p>
        </w:tc>
        <w:tc>
          <w:tcPr>
            <w:tcW w:w="630" w:type="dxa"/>
            <w:tcBorders>
              <w:top w:val="nil"/>
              <w:left w:val="nil"/>
              <w:bottom w:val="nil"/>
              <w:right w:val="nil"/>
            </w:tcBorders>
            <w:shd w:val="clear" w:color="auto" w:fill="auto"/>
            <w:noWrap/>
            <w:vAlign w:val="bottom"/>
            <w:hideMark/>
            <w:tcPrChange w:id="4830" w:author="Dave Contreras" w:date="2019-07-22T07:47:00Z">
              <w:tcPr>
                <w:tcW w:w="588" w:type="dxa"/>
                <w:tcBorders>
                  <w:top w:val="nil"/>
                  <w:left w:val="nil"/>
                  <w:bottom w:val="nil"/>
                  <w:right w:val="nil"/>
                </w:tcBorders>
                <w:shd w:val="clear" w:color="auto" w:fill="auto"/>
                <w:noWrap/>
                <w:vAlign w:val="bottom"/>
                <w:hideMark/>
              </w:tcPr>
            </w:tcPrChange>
          </w:tcPr>
          <w:p w14:paraId="10E253DE" w14:textId="77777777" w:rsidR="005C2E0D" w:rsidRPr="005C2E0D" w:rsidRDefault="005C2E0D" w:rsidP="005C2E0D">
            <w:pPr>
              <w:jc w:val="center"/>
              <w:rPr>
                <w:ins w:id="4831" w:author="Dave Contreras" w:date="2019-07-22T07:42:00Z"/>
                <w:rFonts w:ascii="Calibri" w:eastAsia="Times New Roman" w:hAnsi="Calibri" w:cs="Calibri"/>
                <w:color w:val="000000"/>
                <w:sz w:val="16"/>
                <w:szCs w:val="16"/>
              </w:rPr>
            </w:pPr>
            <w:ins w:id="4832"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833" w:author="Dave Contreras" w:date="2019-07-22T07:47:00Z">
              <w:tcPr>
                <w:tcW w:w="1055" w:type="dxa"/>
                <w:tcBorders>
                  <w:top w:val="nil"/>
                  <w:left w:val="nil"/>
                  <w:bottom w:val="nil"/>
                  <w:right w:val="nil"/>
                </w:tcBorders>
                <w:shd w:val="clear" w:color="auto" w:fill="auto"/>
                <w:noWrap/>
                <w:vAlign w:val="bottom"/>
                <w:hideMark/>
              </w:tcPr>
            </w:tcPrChange>
          </w:tcPr>
          <w:p w14:paraId="55B8172E" w14:textId="77777777" w:rsidR="005C2E0D" w:rsidRPr="005C2E0D" w:rsidRDefault="005C2E0D" w:rsidP="005C2E0D">
            <w:pPr>
              <w:jc w:val="center"/>
              <w:rPr>
                <w:ins w:id="4834" w:author="Dave Contreras" w:date="2019-07-22T07:42:00Z"/>
                <w:rFonts w:ascii="Calibri" w:eastAsia="Times New Roman" w:hAnsi="Calibri" w:cs="Calibri"/>
                <w:color w:val="000000"/>
                <w:sz w:val="16"/>
                <w:szCs w:val="16"/>
              </w:rPr>
            </w:pPr>
            <w:ins w:id="4835" w:author="Dave Contreras" w:date="2019-07-22T07:42:00Z">
              <w:r w:rsidRPr="005C2E0D">
                <w:rPr>
                  <w:rFonts w:ascii="Calibri" w:eastAsia="Times New Roman" w:hAnsi="Calibri" w:cs="Calibri"/>
                  <w:color w:val="000000"/>
                  <w:sz w:val="16"/>
                  <w:szCs w:val="16"/>
                </w:rPr>
                <w:t>0</w:t>
              </w:r>
            </w:ins>
          </w:p>
        </w:tc>
      </w:tr>
      <w:tr w:rsidR="00631AC3" w:rsidRPr="005C2E0D" w14:paraId="31A68CDF" w14:textId="77777777" w:rsidTr="00631AC3">
        <w:tblPrEx>
          <w:tblPrExChange w:id="4836" w:author="Dave Contreras" w:date="2019-07-22T07:47:00Z">
            <w:tblPrEx>
              <w:tblW w:w="11474" w:type="dxa"/>
              <w:tblInd w:w="-900" w:type="dxa"/>
            </w:tblPrEx>
          </w:tblPrExChange>
        </w:tblPrEx>
        <w:trPr>
          <w:trHeight w:val="300"/>
          <w:ins w:id="4837" w:author="Dave Contreras" w:date="2019-07-22T07:42:00Z"/>
          <w:trPrChange w:id="4838"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839" w:author="Dave Contreras" w:date="2019-07-22T07:47:00Z">
              <w:tcPr>
                <w:tcW w:w="1620" w:type="dxa"/>
                <w:gridSpan w:val="5"/>
                <w:tcBorders>
                  <w:top w:val="nil"/>
                  <w:left w:val="nil"/>
                  <w:bottom w:val="nil"/>
                  <w:right w:val="nil"/>
                </w:tcBorders>
                <w:shd w:val="clear" w:color="auto" w:fill="auto"/>
                <w:noWrap/>
                <w:vAlign w:val="bottom"/>
                <w:hideMark/>
              </w:tcPr>
            </w:tcPrChange>
          </w:tcPr>
          <w:p w14:paraId="4217C497" w14:textId="77777777" w:rsidR="005C2E0D" w:rsidRPr="005C2E0D" w:rsidRDefault="005C2E0D" w:rsidP="005C2E0D">
            <w:pPr>
              <w:rPr>
                <w:ins w:id="4840" w:author="Dave Contreras" w:date="2019-07-22T07:42:00Z"/>
                <w:rFonts w:ascii="Calibri" w:eastAsia="Times New Roman" w:hAnsi="Calibri" w:cs="Calibri"/>
                <w:color w:val="000000"/>
                <w:sz w:val="16"/>
                <w:szCs w:val="16"/>
              </w:rPr>
            </w:pPr>
            <w:ins w:id="4841" w:author="Dave Contreras" w:date="2019-07-22T07:42:00Z">
              <w:r w:rsidRPr="005C2E0D">
                <w:rPr>
                  <w:rFonts w:ascii="Calibri" w:eastAsia="Times New Roman" w:hAnsi="Calibri" w:cs="Calibri"/>
                  <w:color w:val="000000"/>
                  <w:sz w:val="16"/>
                  <w:szCs w:val="16"/>
                </w:rPr>
                <w:t>Largemouth Bass</w:t>
              </w:r>
            </w:ins>
          </w:p>
        </w:tc>
        <w:tc>
          <w:tcPr>
            <w:tcW w:w="810" w:type="dxa"/>
            <w:tcBorders>
              <w:top w:val="nil"/>
              <w:left w:val="nil"/>
              <w:bottom w:val="nil"/>
              <w:right w:val="nil"/>
            </w:tcBorders>
            <w:shd w:val="clear" w:color="auto" w:fill="auto"/>
            <w:noWrap/>
            <w:vAlign w:val="bottom"/>
            <w:hideMark/>
            <w:tcPrChange w:id="4842" w:author="Dave Contreras" w:date="2019-07-22T07:47:00Z">
              <w:tcPr>
                <w:tcW w:w="810" w:type="dxa"/>
                <w:gridSpan w:val="2"/>
                <w:tcBorders>
                  <w:top w:val="nil"/>
                  <w:left w:val="nil"/>
                  <w:bottom w:val="nil"/>
                  <w:right w:val="nil"/>
                </w:tcBorders>
                <w:shd w:val="clear" w:color="auto" w:fill="auto"/>
                <w:noWrap/>
                <w:vAlign w:val="bottom"/>
                <w:hideMark/>
              </w:tcPr>
            </w:tcPrChange>
          </w:tcPr>
          <w:p w14:paraId="24DDA1BC" w14:textId="77777777" w:rsidR="005C2E0D" w:rsidRPr="005C2E0D" w:rsidRDefault="005C2E0D" w:rsidP="005C2E0D">
            <w:pPr>
              <w:jc w:val="center"/>
              <w:rPr>
                <w:ins w:id="4843" w:author="Dave Contreras" w:date="2019-07-22T07:42:00Z"/>
                <w:rFonts w:ascii="Calibri" w:eastAsia="Times New Roman" w:hAnsi="Calibri" w:cs="Calibri"/>
                <w:color w:val="000000"/>
                <w:sz w:val="16"/>
                <w:szCs w:val="16"/>
              </w:rPr>
            </w:pPr>
            <w:ins w:id="4844" w:author="Dave Contreras" w:date="2019-07-22T07:42:00Z">
              <w:r w:rsidRPr="005C2E0D">
                <w:rPr>
                  <w:rFonts w:ascii="Calibri" w:eastAsia="Times New Roman" w:hAnsi="Calibri" w:cs="Calibri"/>
                  <w:color w:val="000000"/>
                  <w:sz w:val="16"/>
                  <w:szCs w:val="16"/>
                </w:rPr>
                <w:t>3</w:t>
              </w:r>
            </w:ins>
          </w:p>
        </w:tc>
        <w:tc>
          <w:tcPr>
            <w:tcW w:w="900" w:type="dxa"/>
            <w:tcBorders>
              <w:top w:val="nil"/>
              <w:left w:val="nil"/>
              <w:bottom w:val="nil"/>
              <w:right w:val="nil"/>
            </w:tcBorders>
            <w:shd w:val="clear" w:color="auto" w:fill="auto"/>
            <w:noWrap/>
            <w:vAlign w:val="bottom"/>
            <w:hideMark/>
            <w:tcPrChange w:id="4845" w:author="Dave Contreras" w:date="2019-07-22T07:47:00Z">
              <w:tcPr>
                <w:tcW w:w="900" w:type="dxa"/>
                <w:gridSpan w:val="3"/>
                <w:tcBorders>
                  <w:top w:val="nil"/>
                  <w:left w:val="nil"/>
                  <w:bottom w:val="nil"/>
                  <w:right w:val="nil"/>
                </w:tcBorders>
                <w:shd w:val="clear" w:color="auto" w:fill="auto"/>
                <w:noWrap/>
                <w:vAlign w:val="bottom"/>
                <w:hideMark/>
              </w:tcPr>
            </w:tcPrChange>
          </w:tcPr>
          <w:p w14:paraId="65926AB5" w14:textId="77777777" w:rsidR="005C2E0D" w:rsidRPr="005C2E0D" w:rsidRDefault="005C2E0D" w:rsidP="005C2E0D">
            <w:pPr>
              <w:jc w:val="center"/>
              <w:rPr>
                <w:ins w:id="4846" w:author="Dave Contreras" w:date="2019-07-22T07:42:00Z"/>
                <w:rFonts w:ascii="Calibri" w:eastAsia="Times New Roman" w:hAnsi="Calibri" w:cs="Calibri"/>
                <w:color w:val="000000"/>
                <w:sz w:val="16"/>
                <w:szCs w:val="16"/>
              </w:rPr>
            </w:pPr>
            <w:ins w:id="4847" w:author="Dave Contreras" w:date="2019-07-22T07:42:00Z">
              <w:r w:rsidRPr="005C2E0D">
                <w:rPr>
                  <w:rFonts w:ascii="Calibri" w:eastAsia="Times New Roman" w:hAnsi="Calibri" w:cs="Calibri"/>
                  <w:color w:val="000000"/>
                  <w:sz w:val="16"/>
                  <w:szCs w:val="16"/>
                </w:rPr>
                <w:t>628.9</w:t>
              </w:r>
            </w:ins>
          </w:p>
        </w:tc>
        <w:tc>
          <w:tcPr>
            <w:tcW w:w="630" w:type="dxa"/>
            <w:tcBorders>
              <w:top w:val="nil"/>
              <w:left w:val="nil"/>
              <w:bottom w:val="nil"/>
              <w:right w:val="nil"/>
            </w:tcBorders>
            <w:shd w:val="clear" w:color="auto" w:fill="auto"/>
            <w:noWrap/>
            <w:vAlign w:val="bottom"/>
            <w:hideMark/>
            <w:tcPrChange w:id="4848" w:author="Dave Contreras" w:date="2019-07-22T07:47:00Z">
              <w:tcPr>
                <w:tcW w:w="630" w:type="dxa"/>
                <w:tcBorders>
                  <w:top w:val="nil"/>
                  <w:left w:val="nil"/>
                  <w:bottom w:val="nil"/>
                  <w:right w:val="nil"/>
                </w:tcBorders>
                <w:shd w:val="clear" w:color="auto" w:fill="auto"/>
                <w:noWrap/>
                <w:vAlign w:val="bottom"/>
                <w:hideMark/>
              </w:tcPr>
            </w:tcPrChange>
          </w:tcPr>
          <w:p w14:paraId="3D14918C" w14:textId="77777777" w:rsidR="005C2E0D" w:rsidRPr="005C2E0D" w:rsidRDefault="005C2E0D" w:rsidP="005C2E0D">
            <w:pPr>
              <w:jc w:val="center"/>
              <w:rPr>
                <w:ins w:id="4849" w:author="Dave Contreras" w:date="2019-07-22T07:42:00Z"/>
                <w:rFonts w:ascii="Calibri" w:eastAsia="Times New Roman" w:hAnsi="Calibri" w:cs="Calibri"/>
                <w:color w:val="000000"/>
                <w:sz w:val="16"/>
                <w:szCs w:val="16"/>
              </w:rPr>
            </w:pPr>
            <w:ins w:id="4850"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4851" w:author="Dave Contreras" w:date="2019-07-22T07:47:00Z">
              <w:tcPr>
                <w:tcW w:w="906" w:type="dxa"/>
                <w:gridSpan w:val="2"/>
                <w:tcBorders>
                  <w:top w:val="nil"/>
                  <w:left w:val="nil"/>
                  <w:bottom w:val="nil"/>
                  <w:right w:val="nil"/>
                </w:tcBorders>
                <w:shd w:val="clear" w:color="auto" w:fill="auto"/>
                <w:noWrap/>
                <w:vAlign w:val="bottom"/>
                <w:hideMark/>
              </w:tcPr>
            </w:tcPrChange>
          </w:tcPr>
          <w:p w14:paraId="592081FF" w14:textId="77777777" w:rsidR="005C2E0D" w:rsidRPr="005C2E0D" w:rsidRDefault="005C2E0D" w:rsidP="005C2E0D">
            <w:pPr>
              <w:jc w:val="center"/>
              <w:rPr>
                <w:ins w:id="4852" w:author="Dave Contreras" w:date="2019-07-22T07:42:00Z"/>
                <w:rFonts w:ascii="Calibri" w:eastAsia="Times New Roman" w:hAnsi="Calibri" w:cs="Calibri"/>
                <w:color w:val="000000"/>
                <w:sz w:val="16"/>
                <w:szCs w:val="16"/>
              </w:rPr>
            </w:pPr>
            <w:ins w:id="4853"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4854"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4F28012E" w14:textId="77777777" w:rsidR="005C2E0D" w:rsidRPr="005C2E0D" w:rsidRDefault="005C2E0D" w:rsidP="005C2E0D">
            <w:pPr>
              <w:jc w:val="center"/>
              <w:rPr>
                <w:ins w:id="4855" w:author="Dave Contreras" w:date="2019-07-22T07:42:00Z"/>
                <w:rFonts w:ascii="Calibri" w:eastAsia="Times New Roman" w:hAnsi="Calibri" w:cs="Calibri"/>
                <w:color w:val="000000"/>
                <w:sz w:val="16"/>
                <w:szCs w:val="16"/>
              </w:rPr>
            </w:pPr>
            <w:ins w:id="4856"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857" w:author="Dave Contreras" w:date="2019-07-22T07:47:00Z">
              <w:tcPr>
                <w:tcW w:w="720" w:type="dxa"/>
                <w:gridSpan w:val="2"/>
                <w:tcBorders>
                  <w:top w:val="nil"/>
                  <w:left w:val="nil"/>
                  <w:bottom w:val="nil"/>
                  <w:right w:val="nil"/>
                </w:tcBorders>
                <w:shd w:val="clear" w:color="auto" w:fill="auto"/>
                <w:noWrap/>
                <w:vAlign w:val="bottom"/>
                <w:hideMark/>
              </w:tcPr>
            </w:tcPrChange>
          </w:tcPr>
          <w:p w14:paraId="4CC230FB" w14:textId="77777777" w:rsidR="005C2E0D" w:rsidRPr="005C2E0D" w:rsidRDefault="005C2E0D" w:rsidP="005C2E0D">
            <w:pPr>
              <w:jc w:val="center"/>
              <w:rPr>
                <w:ins w:id="4858" w:author="Dave Contreras" w:date="2019-07-22T07:42:00Z"/>
                <w:rFonts w:ascii="Calibri" w:eastAsia="Times New Roman" w:hAnsi="Calibri" w:cs="Calibri"/>
                <w:color w:val="000000"/>
                <w:sz w:val="16"/>
                <w:szCs w:val="16"/>
              </w:rPr>
            </w:pPr>
            <w:ins w:id="4859"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860" w:author="Dave Contreras" w:date="2019-07-22T07:47:00Z">
              <w:tcPr>
                <w:tcW w:w="630" w:type="dxa"/>
                <w:gridSpan w:val="2"/>
                <w:tcBorders>
                  <w:top w:val="nil"/>
                  <w:left w:val="nil"/>
                  <w:bottom w:val="nil"/>
                  <w:right w:val="nil"/>
                </w:tcBorders>
                <w:shd w:val="clear" w:color="auto" w:fill="auto"/>
                <w:noWrap/>
                <w:vAlign w:val="bottom"/>
                <w:hideMark/>
              </w:tcPr>
            </w:tcPrChange>
          </w:tcPr>
          <w:p w14:paraId="50DDDCE8" w14:textId="77777777" w:rsidR="005C2E0D" w:rsidRPr="005C2E0D" w:rsidRDefault="005C2E0D" w:rsidP="005C2E0D">
            <w:pPr>
              <w:jc w:val="center"/>
              <w:rPr>
                <w:ins w:id="4861" w:author="Dave Contreras" w:date="2019-07-22T07:42:00Z"/>
                <w:rFonts w:ascii="Calibri" w:eastAsia="Times New Roman" w:hAnsi="Calibri" w:cs="Calibri"/>
                <w:color w:val="000000"/>
                <w:sz w:val="16"/>
                <w:szCs w:val="16"/>
              </w:rPr>
            </w:pPr>
            <w:ins w:id="4862"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863" w:author="Dave Contreras" w:date="2019-07-22T07:47:00Z">
              <w:tcPr>
                <w:tcW w:w="1281" w:type="dxa"/>
                <w:tcBorders>
                  <w:top w:val="nil"/>
                  <w:left w:val="nil"/>
                  <w:bottom w:val="nil"/>
                  <w:right w:val="nil"/>
                </w:tcBorders>
                <w:shd w:val="clear" w:color="auto" w:fill="auto"/>
                <w:noWrap/>
                <w:vAlign w:val="bottom"/>
                <w:hideMark/>
              </w:tcPr>
            </w:tcPrChange>
          </w:tcPr>
          <w:p w14:paraId="6A70944F" w14:textId="77777777" w:rsidR="005C2E0D" w:rsidRPr="005C2E0D" w:rsidRDefault="005C2E0D" w:rsidP="005C2E0D">
            <w:pPr>
              <w:jc w:val="center"/>
              <w:rPr>
                <w:ins w:id="4864" w:author="Dave Contreras" w:date="2019-07-22T07:42:00Z"/>
                <w:rFonts w:ascii="Calibri" w:eastAsia="Times New Roman" w:hAnsi="Calibri" w:cs="Calibri"/>
                <w:color w:val="000000"/>
                <w:sz w:val="16"/>
                <w:szCs w:val="16"/>
              </w:rPr>
            </w:pPr>
            <w:ins w:id="4865"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866"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7BF68758" w14:textId="77777777" w:rsidR="005C2E0D" w:rsidRPr="005C2E0D" w:rsidRDefault="005C2E0D" w:rsidP="005C2E0D">
            <w:pPr>
              <w:jc w:val="center"/>
              <w:rPr>
                <w:ins w:id="4867" w:author="Dave Contreras" w:date="2019-07-22T07:42:00Z"/>
                <w:rFonts w:ascii="Calibri" w:eastAsia="Times New Roman" w:hAnsi="Calibri" w:cs="Calibri"/>
                <w:color w:val="000000"/>
                <w:sz w:val="16"/>
                <w:szCs w:val="16"/>
              </w:rPr>
            </w:pPr>
            <w:ins w:id="4868"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869" w:author="Dave Contreras" w:date="2019-07-22T07:47:00Z">
              <w:tcPr>
                <w:tcW w:w="900" w:type="dxa"/>
                <w:tcBorders>
                  <w:top w:val="nil"/>
                  <w:left w:val="nil"/>
                  <w:bottom w:val="nil"/>
                  <w:right w:val="nil"/>
                </w:tcBorders>
                <w:shd w:val="clear" w:color="auto" w:fill="auto"/>
                <w:noWrap/>
                <w:vAlign w:val="bottom"/>
                <w:hideMark/>
              </w:tcPr>
            </w:tcPrChange>
          </w:tcPr>
          <w:p w14:paraId="3BB32358" w14:textId="77777777" w:rsidR="005C2E0D" w:rsidRPr="005C2E0D" w:rsidRDefault="005C2E0D" w:rsidP="005C2E0D">
            <w:pPr>
              <w:jc w:val="center"/>
              <w:rPr>
                <w:ins w:id="4870" w:author="Dave Contreras" w:date="2019-07-22T07:42:00Z"/>
                <w:rFonts w:ascii="Calibri" w:eastAsia="Times New Roman" w:hAnsi="Calibri" w:cs="Calibri"/>
                <w:color w:val="000000"/>
                <w:sz w:val="16"/>
                <w:szCs w:val="16"/>
              </w:rPr>
            </w:pPr>
            <w:ins w:id="4871"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872" w:author="Dave Contreras" w:date="2019-07-22T07:47:00Z">
              <w:tcPr>
                <w:tcW w:w="588" w:type="dxa"/>
                <w:tcBorders>
                  <w:top w:val="nil"/>
                  <w:left w:val="nil"/>
                  <w:bottom w:val="nil"/>
                  <w:right w:val="nil"/>
                </w:tcBorders>
                <w:shd w:val="clear" w:color="auto" w:fill="auto"/>
                <w:noWrap/>
                <w:vAlign w:val="bottom"/>
                <w:hideMark/>
              </w:tcPr>
            </w:tcPrChange>
          </w:tcPr>
          <w:p w14:paraId="625FC1DB" w14:textId="77777777" w:rsidR="005C2E0D" w:rsidRPr="005C2E0D" w:rsidRDefault="005C2E0D" w:rsidP="005C2E0D">
            <w:pPr>
              <w:jc w:val="center"/>
              <w:rPr>
                <w:ins w:id="4873" w:author="Dave Contreras" w:date="2019-07-22T07:42:00Z"/>
                <w:rFonts w:ascii="Calibri" w:eastAsia="Times New Roman" w:hAnsi="Calibri" w:cs="Calibri"/>
                <w:color w:val="000000"/>
                <w:sz w:val="16"/>
                <w:szCs w:val="16"/>
              </w:rPr>
            </w:pPr>
            <w:ins w:id="4874"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875" w:author="Dave Contreras" w:date="2019-07-22T07:47:00Z">
              <w:tcPr>
                <w:tcW w:w="1055" w:type="dxa"/>
                <w:tcBorders>
                  <w:top w:val="nil"/>
                  <w:left w:val="nil"/>
                  <w:bottom w:val="nil"/>
                  <w:right w:val="nil"/>
                </w:tcBorders>
                <w:shd w:val="clear" w:color="auto" w:fill="auto"/>
                <w:noWrap/>
                <w:vAlign w:val="bottom"/>
                <w:hideMark/>
              </w:tcPr>
            </w:tcPrChange>
          </w:tcPr>
          <w:p w14:paraId="0E9CD510" w14:textId="77777777" w:rsidR="005C2E0D" w:rsidRPr="005C2E0D" w:rsidRDefault="005C2E0D" w:rsidP="005C2E0D">
            <w:pPr>
              <w:jc w:val="center"/>
              <w:rPr>
                <w:ins w:id="4876" w:author="Dave Contreras" w:date="2019-07-22T07:42:00Z"/>
                <w:rFonts w:ascii="Calibri" w:eastAsia="Times New Roman" w:hAnsi="Calibri" w:cs="Calibri"/>
                <w:color w:val="000000"/>
                <w:sz w:val="16"/>
                <w:szCs w:val="16"/>
              </w:rPr>
            </w:pPr>
            <w:ins w:id="4877" w:author="Dave Contreras" w:date="2019-07-22T07:42:00Z">
              <w:r w:rsidRPr="005C2E0D">
                <w:rPr>
                  <w:rFonts w:ascii="Calibri" w:eastAsia="Times New Roman" w:hAnsi="Calibri" w:cs="Calibri"/>
                  <w:color w:val="000000"/>
                  <w:sz w:val="16"/>
                  <w:szCs w:val="16"/>
                </w:rPr>
                <w:t>0</w:t>
              </w:r>
            </w:ins>
          </w:p>
        </w:tc>
      </w:tr>
      <w:tr w:rsidR="00631AC3" w:rsidRPr="005C2E0D" w14:paraId="203A973F" w14:textId="77777777" w:rsidTr="00631AC3">
        <w:tblPrEx>
          <w:tblPrExChange w:id="4878" w:author="Dave Contreras" w:date="2019-07-22T07:47:00Z">
            <w:tblPrEx>
              <w:tblW w:w="11474" w:type="dxa"/>
              <w:tblInd w:w="-900" w:type="dxa"/>
            </w:tblPrEx>
          </w:tblPrExChange>
        </w:tblPrEx>
        <w:trPr>
          <w:trHeight w:val="300"/>
          <w:ins w:id="4879" w:author="Dave Contreras" w:date="2019-07-22T07:42:00Z"/>
          <w:trPrChange w:id="4880"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881" w:author="Dave Contreras" w:date="2019-07-22T07:47:00Z">
              <w:tcPr>
                <w:tcW w:w="1620" w:type="dxa"/>
                <w:gridSpan w:val="5"/>
                <w:tcBorders>
                  <w:top w:val="nil"/>
                  <w:left w:val="nil"/>
                  <w:bottom w:val="nil"/>
                  <w:right w:val="nil"/>
                </w:tcBorders>
                <w:shd w:val="clear" w:color="auto" w:fill="auto"/>
                <w:noWrap/>
                <w:vAlign w:val="bottom"/>
                <w:hideMark/>
              </w:tcPr>
            </w:tcPrChange>
          </w:tcPr>
          <w:p w14:paraId="5D771A7B" w14:textId="147E43BD" w:rsidR="005C2E0D" w:rsidRPr="005C2E0D" w:rsidRDefault="005C2E0D" w:rsidP="005C2E0D">
            <w:pPr>
              <w:rPr>
                <w:ins w:id="4882" w:author="Dave Contreras" w:date="2019-07-22T07:42:00Z"/>
                <w:rFonts w:ascii="Calibri" w:eastAsia="Times New Roman" w:hAnsi="Calibri" w:cs="Calibri"/>
                <w:color w:val="000000"/>
                <w:sz w:val="16"/>
                <w:szCs w:val="16"/>
              </w:rPr>
            </w:pPr>
            <w:ins w:id="4883" w:author="Dave Contreras" w:date="2019-07-22T07:42:00Z">
              <w:r w:rsidRPr="005C2E0D">
                <w:rPr>
                  <w:rFonts w:ascii="Calibri" w:eastAsia="Times New Roman" w:hAnsi="Calibri" w:cs="Calibri"/>
                  <w:color w:val="000000"/>
                  <w:sz w:val="16"/>
                  <w:szCs w:val="16"/>
                </w:rPr>
                <w:t>Longfin Smelt</w:t>
              </w:r>
            </w:ins>
            <w:ins w:id="4884"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Change w:id="4885" w:author="Dave Contreras" w:date="2019-07-22T07:47:00Z">
              <w:tcPr>
                <w:tcW w:w="810" w:type="dxa"/>
                <w:gridSpan w:val="2"/>
                <w:tcBorders>
                  <w:top w:val="nil"/>
                  <w:left w:val="nil"/>
                  <w:bottom w:val="nil"/>
                  <w:right w:val="nil"/>
                </w:tcBorders>
                <w:shd w:val="clear" w:color="auto" w:fill="auto"/>
                <w:noWrap/>
                <w:vAlign w:val="bottom"/>
                <w:hideMark/>
              </w:tcPr>
            </w:tcPrChange>
          </w:tcPr>
          <w:p w14:paraId="3D3FC7DC" w14:textId="77777777" w:rsidR="005C2E0D" w:rsidRPr="005C2E0D" w:rsidRDefault="005C2E0D" w:rsidP="005C2E0D">
            <w:pPr>
              <w:jc w:val="center"/>
              <w:rPr>
                <w:ins w:id="4886" w:author="Dave Contreras" w:date="2019-07-22T07:42:00Z"/>
                <w:rFonts w:ascii="Calibri" w:eastAsia="Times New Roman" w:hAnsi="Calibri" w:cs="Calibri"/>
                <w:color w:val="000000"/>
                <w:sz w:val="16"/>
                <w:szCs w:val="16"/>
              </w:rPr>
            </w:pPr>
            <w:ins w:id="4887"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4888" w:author="Dave Contreras" w:date="2019-07-22T07:47:00Z">
              <w:tcPr>
                <w:tcW w:w="900" w:type="dxa"/>
                <w:gridSpan w:val="3"/>
                <w:tcBorders>
                  <w:top w:val="nil"/>
                  <w:left w:val="nil"/>
                  <w:bottom w:val="nil"/>
                  <w:right w:val="nil"/>
                </w:tcBorders>
                <w:shd w:val="clear" w:color="auto" w:fill="auto"/>
                <w:noWrap/>
                <w:vAlign w:val="bottom"/>
                <w:hideMark/>
              </w:tcPr>
            </w:tcPrChange>
          </w:tcPr>
          <w:p w14:paraId="52E32155" w14:textId="77777777" w:rsidR="005C2E0D" w:rsidRPr="005C2E0D" w:rsidRDefault="005C2E0D" w:rsidP="005C2E0D">
            <w:pPr>
              <w:jc w:val="center"/>
              <w:rPr>
                <w:ins w:id="4889" w:author="Dave Contreras" w:date="2019-07-22T07:42:00Z"/>
                <w:rFonts w:ascii="Calibri" w:eastAsia="Times New Roman" w:hAnsi="Calibri" w:cs="Calibri"/>
                <w:color w:val="000000"/>
                <w:sz w:val="16"/>
                <w:szCs w:val="16"/>
              </w:rPr>
            </w:pPr>
            <w:ins w:id="489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891" w:author="Dave Contreras" w:date="2019-07-22T07:47:00Z">
              <w:tcPr>
                <w:tcW w:w="630" w:type="dxa"/>
                <w:tcBorders>
                  <w:top w:val="nil"/>
                  <w:left w:val="nil"/>
                  <w:bottom w:val="nil"/>
                  <w:right w:val="nil"/>
                </w:tcBorders>
                <w:shd w:val="clear" w:color="auto" w:fill="auto"/>
                <w:noWrap/>
                <w:vAlign w:val="bottom"/>
                <w:hideMark/>
              </w:tcPr>
            </w:tcPrChange>
          </w:tcPr>
          <w:p w14:paraId="6E828E9F" w14:textId="77777777" w:rsidR="005C2E0D" w:rsidRPr="005C2E0D" w:rsidRDefault="005C2E0D" w:rsidP="005C2E0D">
            <w:pPr>
              <w:jc w:val="center"/>
              <w:rPr>
                <w:ins w:id="4892" w:author="Dave Contreras" w:date="2019-07-22T07:42:00Z"/>
                <w:rFonts w:ascii="Calibri" w:eastAsia="Times New Roman" w:hAnsi="Calibri" w:cs="Calibri"/>
                <w:color w:val="000000"/>
                <w:sz w:val="16"/>
                <w:szCs w:val="16"/>
              </w:rPr>
            </w:pPr>
            <w:ins w:id="4893"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4894" w:author="Dave Contreras" w:date="2019-07-22T07:47:00Z">
              <w:tcPr>
                <w:tcW w:w="906" w:type="dxa"/>
                <w:gridSpan w:val="2"/>
                <w:tcBorders>
                  <w:top w:val="nil"/>
                  <w:left w:val="nil"/>
                  <w:bottom w:val="nil"/>
                  <w:right w:val="nil"/>
                </w:tcBorders>
                <w:shd w:val="clear" w:color="auto" w:fill="auto"/>
                <w:noWrap/>
                <w:vAlign w:val="bottom"/>
                <w:hideMark/>
              </w:tcPr>
            </w:tcPrChange>
          </w:tcPr>
          <w:p w14:paraId="21A65450" w14:textId="77777777" w:rsidR="005C2E0D" w:rsidRPr="005C2E0D" w:rsidRDefault="005C2E0D" w:rsidP="005C2E0D">
            <w:pPr>
              <w:jc w:val="center"/>
              <w:rPr>
                <w:ins w:id="4895" w:author="Dave Contreras" w:date="2019-07-22T07:42:00Z"/>
                <w:rFonts w:ascii="Calibri" w:eastAsia="Times New Roman" w:hAnsi="Calibri" w:cs="Calibri"/>
                <w:color w:val="000000"/>
                <w:sz w:val="16"/>
                <w:szCs w:val="16"/>
              </w:rPr>
            </w:pPr>
            <w:ins w:id="4896"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4897"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04FD3FEE" w14:textId="77777777" w:rsidR="005C2E0D" w:rsidRPr="005C2E0D" w:rsidRDefault="005C2E0D" w:rsidP="005C2E0D">
            <w:pPr>
              <w:jc w:val="center"/>
              <w:rPr>
                <w:ins w:id="4898" w:author="Dave Contreras" w:date="2019-07-22T07:42:00Z"/>
                <w:rFonts w:ascii="Calibri" w:eastAsia="Times New Roman" w:hAnsi="Calibri" w:cs="Calibri"/>
                <w:color w:val="000000"/>
                <w:sz w:val="16"/>
                <w:szCs w:val="16"/>
              </w:rPr>
            </w:pPr>
            <w:ins w:id="4899"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900" w:author="Dave Contreras" w:date="2019-07-22T07:47:00Z">
              <w:tcPr>
                <w:tcW w:w="720" w:type="dxa"/>
                <w:gridSpan w:val="2"/>
                <w:tcBorders>
                  <w:top w:val="nil"/>
                  <w:left w:val="nil"/>
                  <w:bottom w:val="nil"/>
                  <w:right w:val="nil"/>
                </w:tcBorders>
                <w:shd w:val="clear" w:color="auto" w:fill="auto"/>
                <w:noWrap/>
                <w:vAlign w:val="bottom"/>
                <w:hideMark/>
              </w:tcPr>
            </w:tcPrChange>
          </w:tcPr>
          <w:p w14:paraId="028A5027" w14:textId="77777777" w:rsidR="005C2E0D" w:rsidRPr="005C2E0D" w:rsidRDefault="005C2E0D" w:rsidP="005C2E0D">
            <w:pPr>
              <w:jc w:val="center"/>
              <w:rPr>
                <w:ins w:id="4901" w:author="Dave Contreras" w:date="2019-07-22T07:42:00Z"/>
                <w:rFonts w:ascii="Calibri" w:eastAsia="Times New Roman" w:hAnsi="Calibri" w:cs="Calibri"/>
                <w:color w:val="000000"/>
                <w:sz w:val="16"/>
                <w:szCs w:val="16"/>
              </w:rPr>
            </w:pPr>
            <w:ins w:id="4902" w:author="Dave Contreras" w:date="2019-07-22T07:42:00Z">
              <w:r w:rsidRPr="005C2E0D">
                <w:rPr>
                  <w:rFonts w:ascii="Calibri" w:eastAsia="Times New Roman" w:hAnsi="Calibri" w:cs="Calibri"/>
                  <w:color w:val="000000"/>
                  <w:sz w:val="16"/>
                  <w:szCs w:val="16"/>
                </w:rPr>
                <w:t>0.0</w:t>
              </w:r>
            </w:ins>
          </w:p>
        </w:tc>
        <w:tc>
          <w:tcPr>
            <w:tcW w:w="630" w:type="dxa"/>
            <w:tcBorders>
              <w:top w:val="nil"/>
              <w:left w:val="nil"/>
              <w:bottom w:val="nil"/>
              <w:right w:val="nil"/>
            </w:tcBorders>
            <w:shd w:val="clear" w:color="auto" w:fill="auto"/>
            <w:noWrap/>
            <w:vAlign w:val="bottom"/>
            <w:hideMark/>
            <w:tcPrChange w:id="4903" w:author="Dave Contreras" w:date="2019-07-22T07:47:00Z">
              <w:tcPr>
                <w:tcW w:w="630" w:type="dxa"/>
                <w:gridSpan w:val="2"/>
                <w:tcBorders>
                  <w:top w:val="nil"/>
                  <w:left w:val="nil"/>
                  <w:bottom w:val="nil"/>
                  <w:right w:val="nil"/>
                </w:tcBorders>
                <w:shd w:val="clear" w:color="auto" w:fill="auto"/>
                <w:noWrap/>
                <w:vAlign w:val="bottom"/>
                <w:hideMark/>
              </w:tcPr>
            </w:tcPrChange>
          </w:tcPr>
          <w:p w14:paraId="0F318E9C" w14:textId="77777777" w:rsidR="005C2E0D" w:rsidRPr="005C2E0D" w:rsidRDefault="005C2E0D" w:rsidP="005C2E0D">
            <w:pPr>
              <w:jc w:val="center"/>
              <w:rPr>
                <w:ins w:id="4904" w:author="Dave Contreras" w:date="2019-07-22T07:42:00Z"/>
                <w:rFonts w:ascii="Calibri" w:eastAsia="Times New Roman" w:hAnsi="Calibri" w:cs="Calibri"/>
                <w:color w:val="000000"/>
                <w:sz w:val="16"/>
                <w:szCs w:val="16"/>
              </w:rPr>
            </w:pPr>
            <w:ins w:id="4905"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906" w:author="Dave Contreras" w:date="2019-07-22T07:47:00Z">
              <w:tcPr>
                <w:tcW w:w="1281" w:type="dxa"/>
                <w:tcBorders>
                  <w:top w:val="nil"/>
                  <w:left w:val="nil"/>
                  <w:bottom w:val="nil"/>
                  <w:right w:val="nil"/>
                </w:tcBorders>
                <w:shd w:val="clear" w:color="auto" w:fill="auto"/>
                <w:noWrap/>
                <w:vAlign w:val="bottom"/>
                <w:hideMark/>
              </w:tcPr>
            </w:tcPrChange>
          </w:tcPr>
          <w:p w14:paraId="7B38B11D" w14:textId="77777777" w:rsidR="005C2E0D" w:rsidRPr="005C2E0D" w:rsidRDefault="005C2E0D" w:rsidP="005C2E0D">
            <w:pPr>
              <w:jc w:val="center"/>
              <w:rPr>
                <w:ins w:id="4907" w:author="Dave Contreras" w:date="2019-07-22T07:42:00Z"/>
                <w:rFonts w:ascii="Calibri" w:eastAsia="Times New Roman" w:hAnsi="Calibri" w:cs="Calibri"/>
                <w:color w:val="000000"/>
                <w:sz w:val="16"/>
                <w:szCs w:val="16"/>
              </w:rPr>
            </w:pPr>
            <w:ins w:id="4908"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909"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48EFB074" w14:textId="77777777" w:rsidR="005C2E0D" w:rsidRPr="005C2E0D" w:rsidRDefault="005C2E0D" w:rsidP="005C2E0D">
            <w:pPr>
              <w:jc w:val="center"/>
              <w:rPr>
                <w:ins w:id="4910" w:author="Dave Contreras" w:date="2019-07-22T07:42:00Z"/>
                <w:rFonts w:ascii="Calibri" w:eastAsia="Times New Roman" w:hAnsi="Calibri" w:cs="Calibri"/>
                <w:color w:val="000000"/>
                <w:sz w:val="16"/>
                <w:szCs w:val="16"/>
              </w:rPr>
            </w:pPr>
            <w:ins w:id="4911" w:author="Dave Contreras" w:date="2019-07-22T07:42:00Z">
              <w:r w:rsidRPr="005C2E0D">
                <w:rPr>
                  <w:rFonts w:ascii="Calibri" w:eastAsia="Times New Roman" w:hAnsi="Calibri" w:cs="Calibri"/>
                  <w:color w:val="000000"/>
                  <w:sz w:val="16"/>
                  <w:szCs w:val="16"/>
                </w:rPr>
                <w:t>11</w:t>
              </w:r>
            </w:ins>
          </w:p>
        </w:tc>
        <w:tc>
          <w:tcPr>
            <w:tcW w:w="990" w:type="dxa"/>
            <w:tcBorders>
              <w:top w:val="nil"/>
              <w:left w:val="nil"/>
              <w:bottom w:val="nil"/>
              <w:right w:val="nil"/>
            </w:tcBorders>
            <w:shd w:val="clear" w:color="auto" w:fill="auto"/>
            <w:noWrap/>
            <w:vAlign w:val="bottom"/>
            <w:hideMark/>
            <w:tcPrChange w:id="4912" w:author="Dave Contreras" w:date="2019-07-22T07:47:00Z">
              <w:tcPr>
                <w:tcW w:w="900" w:type="dxa"/>
                <w:tcBorders>
                  <w:top w:val="nil"/>
                  <w:left w:val="nil"/>
                  <w:bottom w:val="nil"/>
                  <w:right w:val="nil"/>
                </w:tcBorders>
                <w:shd w:val="clear" w:color="auto" w:fill="auto"/>
                <w:noWrap/>
                <w:vAlign w:val="bottom"/>
                <w:hideMark/>
              </w:tcPr>
            </w:tcPrChange>
          </w:tcPr>
          <w:p w14:paraId="2E5122FD" w14:textId="77777777" w:rsidR="005C2E0D" w:rsidRPr="005C2E0D" w:rsidRDefault="005C2E0D" w:rsidP="005C2E0D">
            <w:pPr>
              <w:jc w:val="center"/>
              <w:rPr>
                <w:ins w:id="4913" w:author="Dave Contreras" w:date="2019-07-22T07:42:00Z"/>
                <w:rFonts w:ascii="Calibri" w:eastAsia="Times New Roman" w:hAnsi="Calibri" w:cs="Calibri"/>
                <w:color w:val="000000"/>
                <w:sz w:val="16"/>
                <w:szCs w:val="16"/>
              </w:rPr>
            </w:pPr>
            <w:ins w:id="4914" w:author="Dave Contreras" w:date="2019-07-22T07:42:00Z">
              <w:r w:rsidRPr="005C2E0D">
                <w:rPr>
                  <w:rFonts w:ascii="Calibri" w:eastAsia="Times New Roman" w:hAnsi="Calibri" w:cs="Calibri"/>
                  <w:color w:val="000000"/>
                  <w:sz w:val="16"/>
                  <w:szCs w:val="16"/>
                </w:rPr>
                <w:t>20.0</w:t>
              </w:r>
            </w:ins>
          </w:p>
        </w:tc>
        <w:tc>
          <w:tcPr>
            <w:tcW w:w="630" w:type="dxa"/>
            <w:tcBorders>
              <w:top w:val="nil"/>
              <w:left w:val="nil"/>
              <w:bottom w:val="nil"/>
              <w:right w:val="nil"/>
            </w:tcBorders>
            <w:shd w:val="clear" w:color="auto" w:fill="auto"/>
            <w:noWrap/>
            <w:vAlign w:val="bottom"/>
            <w:hideMark/>
            <w:tcPrChange w:id="4915" w:author="Dave Contreras" w:date="2019-07-22T07:47:00Z">
              <w:tcPr>
                <w:tcW w:w="588" w:type="dxa"/>
                <w:tcBorders>
                  <w:top w:val="nil"/>
                  <w:left w:val="nil"/>
                  <w:bottom w:val="nil"/>
                  <w:right w:val="nil"/>
                </w:tcBorders>
                <w:shd w:val="clear" w:color="auto" w:fill="auto"/>
                <w:noWrap/>
                <w:vAlign w:val="bottom"/>
                <w:hideMark/>
              </w:tcPr>
            </w:tcPrChange>
          </w:tcPr>
          <w:p w14:paraId="79B81D5F" w14:textId="77777777" w:rsidR="005C2E0D" w:rsidRPr="005C2E0D" w:rsidRDefault="005C2E0D" w:rsidP="005C2E0D">
            <w:pPr>
              <w:jc w:val="center"/>
              <w:rPr>
                <w:ins w:id="4916" w:author="Dave Contreras" w:date="2019-07-22T07:42:00Z"/>
                <w:rFonts w:ascii="Calibri" w:eastAsia="Times New Roman" w:hAnsi="Calibri" w:cs="Calibri"/>
                <w:color w:val="000000"/>
                <w:sz w:val="16"/>
                <w:szCs w:val="16"/>
              </w:rPr>
            </w:pPr>
            <w:ins w:id="4917" w:author="Dave Contreras" w:date="2019-07-22T07:42:00Z">
              <w:r w:rsidRPr="005C2E0D">
                <w:rPr>
                  <w:rFonts w:ascii="Calibri" w:eastAsia="Times New Roman" w:hAnsi="Calibri" w:cs="Calibri"/>
                  <w:color w:val="000000"/>
                  <w:sz w:val="16"/>
                  <w:szCs w:val="16"/>
                </w:rPr>
                <w:t>3</w:t>
              </w:r>
            </w:ins>
          </w:p>
        </w:tc>
        <w:tc>
          <w:tcPr>
            <w:tcW w:w="1080" w:type="dxa"/>
            <w:tcBorders>
              <w:top w:val="nil"/>
              <w:left w:val="nil"/>
              <w:bottom w:val="nil"/>
              <w:right w:val="nil"/>
            </w:tcBorders>
            <w:shd w:val="clear" w:color="auto" w:fill="auto"/>
            <w:noWrap/>
            <w:vAlign w:val="bottom"/>
            <w:hideMark/>
            <w:tcPrChange w:id="4918" w:author="Dave Contreras" w:date="2019-07-22T07:47:00Z">
              <w:tcPr>
                <w:tcW w:w="1055" w:type="dxa"/>
                <w:tcBorders>
                  <w:top w:val="nil"/>
                  <w:left w:val="nil"/>
                  <w:bottom w:val="nil"/>
                  <w:right w:val="nil"/>
                </w:tcBorders>
                <w:shd w:val="clear" w:color="auto" w:fill="auto"/>
                <w:noWrap/>
                <w:vAlign w:val="bottom"/>
                <w:hideMark/>
              </w:tcPr>
            </w:tcPrChange>
          </w:tcPr>
          <w:p w14:paraId="274BC112" w14:textId="77777777" w:rsidR="005C2E0D" w:rsidRPr="005C2E0D" w:rsidRDefault="005C2E0D" w:rsidP="005C2E0D">
            <w:pPr>
              <w:jc w:val="center"/>
              <w:rPr>
                <w:ins w:id="4919" w:author="Dave Contreras" w:date="2019-07-22T07:42:00Z"/>
                <w:rFonts w:ascii="Calibri" w:eastAsia="Times New Roman" w:hAnsi="Calibri" w:cs="Calibri"/>
                <w:color w:val="000000"/>
                <w:sz w:val="16"/>
                <w:szCs w:val="16"/>
              </w:rPr>
            </w:pPr>
            <w:ins w:id="4920" w:author="Dave Contreras" w:date="2019-07-22T07:42:00Z">
              <w:r w:rsidRPr="005C2E0D">
                <w:rPr>
                  <w:rFonts w:ascii="Calibri" w:eastAsia="Times New Roman" w:hAnsi="Calibri" w:cs="Calibri"/>
                  <w:color w:val="000000"/>
                  <w:sz w:val="16"/>
                  <w:szCs w:val="16"/>
                </w:rPr>
                <w:t>5.1</w:t>
              </w:r>
            </w:ins>
          </w:p>
        </w:tc>
      </w:tr>
      <w:tr w:rsidR="00631AC3" w:rsidRPr="005C2E0D" w14:paraId="69C3AC2F" w14:textId="77777777" w:rsidTr="00631AC3">
        <w:tblPrEx>
          <w:tblPrExChange w:id="4921" w:author="Dave Contreras" w:date="2019-07-22T07:47:00Z">
            <w:tblPrEx>
              <w:tblW w:w="11474" w:type="dxa"/>
              <w:tblInd w:w="-900" w:type="dxa"/>
            </w:tblPrEx>
          </w:tblPrExChange>
        </w:tblPrEx>
        <w:trPr>
          <w:trHeight w:val="300"/>
          <w:ins w:id="4922" w:author="Dave Contreras" w:date="2019-07-22T07:42:00Z"/>
          <w:trPrChange w:id="4923"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924" w:author="Dave Contreras" w:date="2019-07-22T07:47:00Z">
              <w:tcPr>
                <w:tcW w:w="1620" w:type="dxa"/>
                <w:gridSpan w:val="5"/>
                <w:tcBorders>
                  <w:top w:val="nil"/>
                  <w:left w:val="nil"/>
                  <w:bottom w:val="nil"/>
                  <w:right w:val="nil"/>
                </w:tcBorders>
                <w:shd w:val="clear" w:color="auto" w:fill="auto"/>
                <w:noWrap/>
                <w:vAlign w:val="bottom"/>
                <w:hideMark/>
              </w:tcPr>
            </w:tcPrChange>
          </w:tcPr>
          <w:p w14:paraId="02C91F36" w14:textId="77777777" w:rsidR="005C2E0D" w:rsidRPr="005C2E0D" w:rsidRDefault="005C2E0D" w:rsidP="005C2E0D">
            <w:pPr>
              <w:rPr>
                <w:ins w:id="4925" w:author="Dave Contreras" w:date="2019-07-22T07:42:00Z"/>
                <w:rFonts w:ascii="Calibri" w:eastAsia="Times New Roman" w:hAnsi="Calibri" w:cs="Calibri"/>
                <w:color w:val="000000"/>
                <w:sz w:val="16"/>
                <w:szCs w:val="16"/>
              </w:rPr>
            </w:pPr>
            <w:ins w:id="4926" w:author="Dave Contreras" w:date="2019-07-22T07:42:00Z">
              <w:r w:rsidRPr="005C2E0D">
                <w:rPr>
                  <w:rFonts w:ascii="Calibri" w:eastAsia="Times New Roman" w:hAnsi="Calibri" w:cs="Calibri"/>
                  <w:color w:val="000000"/>
                  <w:sz w:val="16"/>
                  <w:szCs w:val="16"/>
                </w:rPr>
                <w:t>Mississippi Silverside</w:t>
              </w:r>
            </w:ins>
          </w:p>
        </w:tc>
        <w:tc>
          <w:tcPr>
            <w:tcW w:w="810" w:type="dxa"/>
            <w:tcBorders>
              <w:top w:val="nil"/>
              <w:left w:val="nil"/>
              <w:bottom w:val="nil"/>
              <w:right w:val="nil"/>
            </w:tcBorders>
            <w:shd w:val="clear" w:color="auto" w:fill="auto"/>
            <w:noWrap/>
            <w:vAlign w:val="bottom"/>
            <w:hideMark/>
            <w:tcPrChange w:id="4927" w:author="Dave Contreras" w:date="2019-07-22T07:47:00Z">
              <w:tcPr>
                <w:tcW w:w="810" w:type="dxa"/>
                <w:gridSpan w:val="2"/>
                <w:tcBorders>
                  <w:top w:val="nil"/>
                  <w:left w:val="nil"/>
                  <w:bottom w:val="nil"/>
                  <w:right w:val="nil"/>
                </w:tcBorders>
                <w:shd w:val="clear" w:color="auto" w:fill="auto"/>
                <w:noWrap/>
                <w:vAlign w:val="bottom"/>
                <w:hideMark/>
              </w:tcPr>
            </w:tcPrChange>
          </w:tcPr>
          <w:p w14:paraId="78BF0D7E" w14:textId="77777777" w:rsidR="005C2E0D" w:rsidRPr="005C2E0D" w:rsidRDefault="005C2E0D" w:rsidP="005C2E0D">
            <w:pPr>
              <w:jc w:val="center"/>
              <w:rPr>
                <w:ins w:id="4928" w:author="Dave Contreras" w:date="2019-07-22T07:42:00Z"/>
                <w:rFonts w:ascii="Calibri" w:eastAsia="Times New Roman" w:hAnsi="Calibri" w:cs="Calibri"/>
                <w:color w:val="000000"/>
                <w:sz w:val="16"/>
                <w:szCs w:val="16"/>
              </w:rPr>
            </w:pPr>
            <w:ins w:id="4929" w:author="Dave Contreras" w:date="2019-07-22T07:42:00Z">
              <w:r w:rsidRPr="005C2E0D">
                <w:rPr>
                  <w:rFonts w:ascii="Calibri" w:eastAsia="Times New Roman" w:hAnsi="Calibri" w:cs="Calibri"/>
                  <w:color w:val="000000"/>
                  <w:sz w:val="16"/>
                  <w:szCs w:val="16"/>
                </w:rPr>
                <w:t>2082</w:t>
              </w:r>
            </w:ins>
          </w:p>
        </w:tc>
        <w:tc>
          <w:tcPr>
            <w:tcW w:w="900" w:type="dxa"/>
            <w:tcBorders>
              <w:top w:val="nil"/>
              <w:left w:val="nil"/>
              <w:bottom w:val="nil"/>
              <w:right w:val="nil"/>
            </w:tcBorders>
            <w:shd w:val="clear" w:color="auto" w:fill="auto"/>
            <w:noWrap/>
            <w:vAlign w:val="bottom"/>
            <w:hideMark/>
            <w:tcPrChange w:id="4930" w:author="Dave Contreras" w:date="2019-07-22T07:47:00Z">
              <w:tcPr>
                <w:tcW w:w="900" w:type="dxa"/>
                <w:gridSpan w:val="3"/>
                <w:tcBorders>
                  <w:top w:val="nil"/>
                  <w:left w:val="nil"/>
                  <w:bottom w:val="nil"/>
                  <w:right w:val="nil"/>
                </w:tcBorders>
                <w:shd w:val="clear" w:color="auto" w:fill="auto"/>
                <w:noWrap/>
                <w:vAlign w:val="bottom"/>
                <w:hideMark/>
              </w:tcPr>
            </w:tcPrChange>
          </w:tcPr>
          <w:p w14:paraId="5475816D" w14:textId="77777777" w:rsidR="005C2E0D" w:rsidRPr="005C2E0D" w:rsidRDefault="005C2E0D" w:rsidP="005C2E0D">
            <w:pPr>
              <w:jc w:val="center"/>
              <w:rPr>
                <w:ins w:id="4931" w:author="Dave Contreras" w:date="2019-07-22T07:42:00Z"/>
                <w:rFonts w:ascii="Calibri" w:eastAsia="Times New Roman" w:hAnsi="Calibri" w:cs="Calibri"/>
                <w:color w:val="000000"/>
                <w:sz w:val="16"/>
                <w:szCs w:val="16"/>
              </w:rPr>
            </w:pPr>
            <w:ins w:id="4932" w:author="Dave Contreras" w:date="2019-07-22T07:42:00Z">
              <w:r w:rsidRPr="005C2E0D">
                <w:rPr>
                  <w:rFonts w:ascii="Calibri" w:eastAsia="Times New Roman" w:hAnsi="Calibri" w:cs="Calibri"/>
                  <w:color w:val="000000"/>
                  <w:sz w:val="16"/>
                  <w:szCs w:val="16"/>
                </w:rPr>
                <w:t>384734.5</w:t>
              </w:r>
            </w:ins>
          </w:p>
        </w:tc>
        <w:tc>
          <w:tcPr>
            <w:tcW w:w="630" w:type="dxa"/>
            <w:tcBorders>
              <w:top w:val="nil"/>
              <w:left w:val="nil"/>
              <w:bottom w:val="nil"/>
              <w:right w:val="nil"/>
            </w:tcBorders>
            <w:shd w:val="clear" w:color="auto" w:fill="auto"/>
            <w:noWrap/>
            <w:vAlign w:val="bottom"/>
            <w:hideMark/>
            <w:tcPrChange w:id="4933" w:author="Dave Contreras" w:date="2019-07-22T07:47:00Z">
              <w:tcPr>
                <w:tcW w:w="630" w:type="dxa"/>
                <w:tcBorders>
                  <w:top w:val="nil"/>
                  <w:left w:val="nil"/>
                  <w:bottom w:val="nil"/>
                  <w:right w:val="nil"/>
                </w:tcBorders>
                <w:shd w:val="clear" w:color="auto" w:fill="auto"/>
                <w:noWrap/>
                <w:vAlign w:val="bottom"/>
                <w:hideMark/>
              </w:tcPr>
            </w:tcPrChange>
          </w:tcPr>
          <w:p w14:paraId="3AF31DAC" w14:textId="77777777" w:rsidR="005C2E0D" w:rsidRPr="005C2E0D" w:rsidRDefault="005C2E0D" w:rsidP="005C2E0D">
            <w:pPr>
              <w:jc w:val="center"/>
              <w:rPr>
                <w:ins w:id="4934" w:author="Dave Contreras" w:date="2019-07-22T07:42:00Z"/>
                <w:rFonts w:ascii="Calibri" w:eastAsia="Times New Roman" w:hAnsi="Calibri" w:cs="Calibri"/>
                <w:color w:val="000000"/>
                <w:sz w:val="16"/>
                <w:szCs w:val="16"/>
              </w:rPr>
            </w:pPr>
            <w:ins w:id="4935" w:author="Dave Contreras" w:date="2019-07-22T07:42:00Z">
              <w:r w:rsidRPr="005C2E0D">
                <w:rPr>
                  <w:rFonts w:ascii="Calibri" w:eastAsia="Times New Roman" w:hAnsi="Calibri" w:cs="Calibri"/>
                  <w:color w:val="000000"/>
                  <w:sz w:val="16"/>
                  <w:szCs w:val="16"/>
                </w:rPr>
                <w:t>4695</w:t>
              </w:r>
            </w:ins>
          </w:p>
        </w:tc>
        <w:tc>
          <w:tcPr>
            <w:tcW w:w="906" w:type="dxa"/>
            <w:tcBorders>
              <w:top w:val="nil"/>
              <w:left w:val="nil"/>
              <w:bottom w:val="nil"/>
              <w:right w:val="nil"/>
            </w:tcBorders>
            <w:shd w:val="clear" w:color="auto" w:fill="auto"/>
            <w:noWrap/>
            <w:vAlign w:val="bottom"/>
            <w:hideMark/>
            <w:tcPrChange w:id="4936" w:author="Dave Contreras" w:date="2019-07-22T07:47:00Z">
              <w:tcPr>
                <w:tcW w:w="906" w:type="dxa"/>
                <w:gridSpan w:val="2"/>
                <w:tcBorders>
                  <w:top w:val="nil"/>
                  <w:left w:val="nil"/>
                  <w:bottom w:val="nil"/>
                  <w:right w:val="nil"/>
                </w:tcBorders>
                <w:shd w:val="clear" w:color="auto" w:fill="auto"/>
                <w:noWrap/>
                <w:vAlign w:val="bottom"/>
                <w:hideMark/>
              </w:tcPr>
            </w:tcPrChange>
          </w:tcPr>
          <w:p w14:paraId="1BC6189E" w14:textId="77777777" w:rsidR="005C2E0D" w:rsidRPr="005C2E0D" w:rsidRDefault="005C2E0D" w:rsidP="005C2E0D">
            <w:pPr>
              <w:jc w:val="center"/>
              <w:rPr>
                <w:ins w:id="4937" w:author="Dave Contreras" w:date="2019-07-22T07:42:00Z"/>
                <w:rFonts w:ascii="Calibri" w:eastAsia="Times New Roman" w:hAnsi="Calibri" w:cs="Calibri"/>
                <w:color w:val="000000"/>
                <w:sz w:val="16"/>
                <w:szCs w:val="16"/>
              </w:rPr>
            </w:pPr>
            <w:ins w:id="4938" w:author="Dave Contreras" w:date="2019-07-22T07:42:00Z">
              <w:r w:rsidRPr="005C2E0D">
                <w:rPr>
                  <w:rFonts w:ascii="Calibri" w:eastAsia="Times New Roman" w:hAnsi="Calibri" w:cs="Calibri"/>
                  <w:color w:val="000000"/>
                  <w:sz w:val="16"/>
                  <w:szCs w:val="16"/>
                </w:rPr>
                <w:t>1325655.8</w:t>
              </w:r>
            </w:ins>
          </w:p>
        </w:tc>
        <w:tc>
          <w:tcPr>
            <w:tcW w:w="624" w:type="dxa"/>
            <w:tcBorders>
              <w:top w:val="nil"/>
              <w:left w:val="single" w:sz="4" w:space="0" w:color="auto"/>
              <w:bottom w:val="nil"/>
              <w:right w:val="nil"/>
            </w:tcBorders>
            <w:shd w:val="clear" w:color="auto" w:fill="auto"/>
            <w:noWrap/>
            <w:vAlign w:val="bottom"/>
            <w:hideMark/>
            <w:tcPrChange w:id="4939"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19AB23AB" w14:textId="77777777" w:rsidR="005C2E0D" w:rsidRPr="005C2E0D" w:rsidRDefault="005C2E0D" w:rsidP="005C2E0D">
            <w:pPr>
              <w:jc w:val="center"/>
              <w:rPr>
                <w:ins w:id="4940" w:author="Dave Contreras" w:date="2019-07-22T07:42:00Z"/>
                <w:rFonts w:ascii="Calibri" w:eastAsia="Times New Roman" w:hAnsi="Calibri" w:cs="Calibri"/>
                <w:color w:val="000000"/>
                <w:sz w:val="16"/>
                <w:szCs w:val="16"/>
              </w:rPr>
            </w:pPr>
            <w:ins w:id="4941" w:author="Dave Contreras" w:date="2019-07-22T07:42:00Z">
              <w:r w:rsidRPr="005C2E0D">
                <w:rPr>
                  <w:rFonts w:ascii="Calibri" w:eastAsia="Times New Roman" w:hAnsi="Calibri" w:cs="Calibri"/>
                  <w:color w:val="000000"/>
                  <w:sz w:val="16"/>
                  <w:szCs w:val="16"/>
                </w:rPr>
                <w:t>23</w:t>
              </w:r>
            </w:ins>
          </w:p>
        </w:tc>
        <w:tc>
          <w:tcPr>
            <w:tcW w:w="720" w:type="dxa"/>
            <w:tcBorders>
              <w:top w:val="nil"/>
              <w:left w:val="nil"/>
              <w:bottom w:val="nil"/>
              <w:right w:val="nil"/>
            </w:tcBorders>
            <w:shd w:val="clear" w:color="auto" w:fill="auto"/>
            <w:noWrap/>
            <w:vAlign w:val="bottom"/>
            <w:hideMark/>
            <w:tcPrChange w:id="4942" w:author="Dave Contreras" w:date="2019-07-22T07:47:00Z">
              <w:tcPr>
                <w:tcW w:w="720" w:type="dxa"/>
                <w:gridSpan w:val="2"/>
                <w:tcBorders>
                  <w:top w:val="nil"/>
                  <w:left w:val="nil"/>
                  <w:bottom w:val="nil"/>
                  <w:right w:val="nil"/>
                </w:tcBorders>
                <w:shd w:val="clear" w:color="auto" w:fill="auto"/>
                <w:noWrap/>
                <w:vAlign w:val="bottom"/>
                <w:hideMark/>
              </w:tcPr>
            </w:tcPrChange>
          </w:tcPr>
          <w:p w14:paraId="5584086C" w14:textId="77777777" w:rsidR="005C2E0D" w:rsidRPr="005C2E0D" w:rsidRDefault="005C2E0D" w:rsidP="005C2E0D">
            <w:pPr>
              <w:jc w:val="center"/>
              <w:rPr>
                <w:ins w:id="4943" w:author="Dave Contreras" w:date="2019-07-22T07:42:00Z"/>
                <w:rFonts w:ascii="Calibri" w:eastAsia="Times New Roman" w:hAnsi="Calibri" w:cs="Calibri"/>
                <w:color w:val="000000"/>
                <w:sz w:val="16"/>
                <w:szCs w:val="16"/>
              </w:rPr>
            </w:pPr>
            <w:ins w:id="4944" w:author="Dave Contreras" w:date="2019-07-22T07:42:00Z">
              <w:r w:rsidRPr="005C2E0D">
                <w:rPr>
                  <w:rFonts w:ascii="Calibri" w:eastAsia="Times New Roman" w:hAnsi="Calibri" w:cs="Calibri"/>
                  <w:color w:val="000000"/>
                  <w:sz w:val="16"/>
                  <w:szCs w:val="16"/>
                </w:rPr>
                <w:t>1024.6</w:t>
              </w:r>
            </w:ins>
          </w:p>
        </w:tc>
        <w:tc>
          <w:tcPr>
            <w:tcW w:w="630" w:type="dxa"/>
            <w:tcBorders>
              <w:top w:val="nil"/>
              <w:left w:val="nil"/>
              <w:bottom w:val="nil"/>
              <w:right w:val="nil"/>
            </w:tcBorders>
            <w:shd w:val="clear" w:color="auto" w:fill="auto"/>
            <w:noWrap/>
            <w:vAlign w:val="bottom"/>
            <w:hideMark/>
            <w:tcPrChange w:id="4945" w:author="Dave Contreras" w:date="2019-07-22T07:47:00Z">
              <w:tcPr>
                <w:tcW w:w="630" w:type="dxa"/>
                <w:gridSpan w:val="2"/>
                <w:tcBorders>
                  <w:top w:val="nil"/>
                  <w:left w:val="nil"/>
                  <w:bottom w:val="nil"/>
                  <w:right w:val="nil"/>
                </w:tcBorders>
                <w:shd w:val="clear" w:color="auto" w:fill="auto"/>
                <w:noWrap/>
                <w:vAlign w:val="bottom"/>
                <w:hideMark/>
              </w:tcPr>
            </w:tcPrChange>
          </w:tcPr>
          <w:p w14:paraId="45440501" w14:textId="77777777" w:rsidR="005C2E0D" w:rsidRPr="005C2E0D" w:rsidRDefault="005C2E0D" w:rsidP="005C2E0D">
            <w:pPr>
              <w:jc w:val="center"/>
              <w:rPr>
                <w:ins w:id="4946" w:author="Dave Contreras" w:date="2019-07-22T07:42:00Z"/>
                <w:rFonts w:ascii="Calibri" w:eastAsia="Times New Roman" w:hAnsi="Calibri" w:cs="Calibri"/>
                <w:color w:val="000000"/>
                <w:sz w:val="16"/>
                <w:szCs w:val="16"/>
              </w:rPr>
            </w:pPr>
            <w:ins w:id="4947" w:author="Dave Contreras" w:date="2019-07-22T07:42:00Z">
              <w:r w:rsidRPr="005C2E0D">
                <w:rPr>
                  <w:rFonts w:ascii="Calibri" w:eastAsia="Times New Roman" w:hAnsi="Calibri" w:cs="Calibri"/>
                  <w:color w:val="000000"/>
                  <w:sz w:val="16"/>
                  <w:szCs w:val="16"/>
                </w:rPr>
                <w:t>75</w:t>
              </w:r>
            </w:ins>
          </w:p>
        </w:tc>
        <w:tc>
          <w:tcPr>
            <w:tcW w:w="662" w:type="dxa"/>
            <w:tcBorders>
              <w:top w:val="nil"/>
              <w:left w:val="nil"/>
              <w:bottom w:val="nil"/>
              <w:right w:val="nil"/>
            </w:tcBorders>
            <w:shd w:val="clear" w:color="auto" w:fill="auto"/>
            <w:noWrap/>
            <w:vAlign w:val="bottom"/>
            <w:hideMark/>
            <w:tcPrChange w:id="4948" w:author="Dave Contreras" w:date="2019-07-22T07:47:00Z">
              <w:tcPr>
                <w:tcW w:w="1281" w:type="dxa"/>
                <w:tcBorders>
                  <w:top w:val="nil"/>
                  <w:left w:val="nil"/>
                  <w:bottom w:val="nil"/>
                  <w:right w:val="nil"/>
                </w:tcBorders>
                <w:shd w:val="clear" w:color="auto" w:fill="auto"/>
                <w:noWrap/>
                <w:vAlign w:val="bottom"/>
                <w:hideMark/>
              </w:tcPr>
            </w:tcPrChange>
          </w:tcPr>
          <w:p w14:paraId="5D80D52C" w14:textId="77777777" w:rsidR="005C2E0D" w:rsidRPr="005C2E0D" w:rsidRDefault="005C2E0D" w:rsidP="005C2E0D">
            <w:pPr>
              <w:jc w:val="center"/>
              <w:rPr>
                <w:ins w:id="4949" w:author="Dave Contreras" w:date="2019-07-22T07:42:00Z"/>
                <w:rFonts w:ascii="Calibri" w:eastAsia="Times New Roman" w:hAnsi="Calibri" w:cs="Calibri"/>
                <w:color w:val="000000"/>
                <w:sz w:val="16"/>
                <w:szCs w:val="16"/>
              </w:rPr>
            </w:pPr>
            <w:ins w:id="4950" w:author="Dave Contreras" w:date="2019-07-22T07:42:00Z">
              <w:r w:rsidRPr="005C2E0D">
                <w:rPr>
                  <w:rFonts w:ascii="Calibri" w:eastAsia="Times New Roman" w:hAnsi="Calibri" w:cs="Calibri"/>
                  <w:color w:val="000000"/>
                  <w:sz w:val="16"/>
                  <w:szCs w:val="16"/>
                </w:rPr>
                <w:t>2283.1</w:t>
              </w:r>
            </w:ins>
          </w:p>
        </w:tc>
        <w:tc>
          <w:tcPr>
            <w:tcW w:w="688" w:type="dxa"/>
            <w:tcBorders>
              <w:top w:val="nil"/>
              <w:left w:val="single" w:sz="4" w:space="0" w:color="auto"/>
              <w:bottom w:val="nil"/>
              <w:right w:val="nil"/>
            </w:tcBorders>
            <w:shd w:val="clear" w:color="auto" w:fill="auto"/>
            <w:noWrap/>
            <w:vAlign w:val="bottom"/>
            <w:hideMark/>
            <w:tcPrChange w:id="4951"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327EE2B6" w14:textId="77777777" w:rsidR="005C2E0D" w:rsidRPr="005C2E0D" w:rsidRDefault="005C2E0D" w:rsidP="005C2E0D">
            <w:pPr>
              <w:jc w:val="center"/>
              <w:rPr>
                <w:ins w:id="4952" w:author="Dave Contreras" w:date="2019-07-22T07:42:00Z"/>
                <w:rFonts w:ascii="Calibri" w:eastAsia="Times New Roman" w:hAnsi="Calibri" w:cs="Calibri"/>
                <w:color w:val="000000"/>
                <w:sz w:val="16"/>
                <w:szCs w:val="16"/>
              </w:rPr>
            </w:pPr>
            <w:ins w:id="4953"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954" w:author="Dave Contreras" w:date="2019-07-22T07:47:00Z">
              <w:tcPr>
                <w:tcW w:w="900" w:type="dxa"/>
                <w:tcBorders>
                  <w:top w:val="nil"/>
                  <w:left w:val="nil"/>
                  <w:bottom w:val="nil"/>
                  <w:right w:val="nil"/>
                </w:tcBorders>
                <w:shd w:val="clear" w:color="auto" w:fill="auto"/>
                <w:noWrap/>
                <w:vAlign w:val="bottom"/>
                <w:hideMark/>
              </w:tcPr>
            </w:tcPrChange>
          </w:tcPr>
          <w:p w14:paraId="48CC1EE8" w14:textId="77777777" w:rsidR="005C2E0D" w:rsidRPr="005C2E0D" w:rsidRDefault="005C2E0D" w:rsidP="005C2E0D">
            <w:pPr>
              <w:jc w:val="center"/>
              <w:rPr>
                <w:ins w:id="4955" w:author="Dave Contreras" w:date="2019-07-22T07:42:00Z"/>
                <w:rFonts w:ascii="Calibri" w:eastAsia="Times New Roman" w:hAnsi="Calibri" w:cs="Calibri"/>
                <w:color w:val="000000"/>
                <w:sz w:val="16"/>
                <w:szCs w:val="16"/>
              </w:rPr>
            </w:pPr>
            <w:ins w:id="4956"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957" w:author="Dave Contreras" w:date="2019-07-22T07:47:00Z">
              <w:tcPr>
                <w:tcW w:w="588" w:type="dxa"/>
                <w:tcBorders>
                  <w:top w:val="nil"/>
                  <w:left w:val="nil"/>
                  <w:bottom w:val="nil"/>
                  <w:right w:val="nil"/>
                </w:tcBorders>
                <w:shd w:val="clear" w:color="auto" w:fill="auto"/>
                <w:noWrap/>
                <w:vAlign w:val="bottom"/>
                <w:hideMark/>
              </w:tcPr>
            </w:tcPrChange>
          </w:tcPr>
          <w:p w14:paraId="59CA8C5C" w14:textId="77777777" w:rsidR="005C2E0D" w:rsidRPr="005C2E0D" w:rsidRDefault="005C2E0D" w:rsidP="005C2E0D">
            <w:pPr>
              <w:jc w:val="center"/>
              <w:rPr>
                <w:ins w:id="4958" w:author="Dave Contreras" w:date="2019-07-22T07:42:00Z"/>
                <w:rFonts w:ascii="Calibri" w:eastAsia="Times New Roman" w:hAnsi="Calibri" w:cs="Calibri"/>
                <w:color w:val="000000"/>
                <w:sz w:val="16"/>
                <w:szCs w:val="16"/>
              </w:rPr>
            </w:pPr>
            <w:ins w:id="4959"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960" w:author="Dave Contreras" w:date="2019-07-22T07:47:00Z">
              <w:tcPr>
                <w:tcW w:w="1055" w:type="dxa"/>
                <w:tcBorders>
                  <w:top w:val="nil"/>
                  <w:left w:val="nil"/>
                  <w:bottom w:val="nil"/>
                  <w:right w:val="nil"/>
                </w:tcBorders>
                <w:shd w:val="clear" w:color="auto" w:fill="auto"/>
                <w:noWrap/>
                <w:vAlign w:val="bottom"/>
                <w:hideMark/>
              </w:tcPr>
            </w:tcPrChange>
          </w:tcPr>
          <w:p w14:paraId="4A779CB5" w14:textId="77777777" w:rsidR="005C2E0D" w:rsidRPr="005C2E0D" w:rsidRDefault="005C2E0D" w:rsidP="005C2E0D">
            <w:pPr>
              <w:jc w:val="center"/>
              <w:rPr>
                <w:ins w:id="4961" w:author="Dave Contreras" w:date="2019-07-22T07:42:00Z"/>
                <w:rFonts w:ascii="Calibri" w:eastAsia="Times New Roman" w:hAnsi="Calibri" w:cs="Calibri"/>
                <w:color w:val="000000"/>
                <w:sz w:val="16"/>
                <w:szCs w:val="16"/>
              </w:rPr>
            </w:pPr>
            <w:ins w:id="4962" w:author="Dave Contreras" w:date="2019-07-22T07:42:00Z">
              <w:r w:rsidRPr="005C2E0D">
                <w:rPr>
                  <w:rFonts w:ascii="Calibri" w:eastAsia="Times New Roman" w:hAnsi="Calibri" w:cs="Calibri"/>
                  <w:color w:val="000000"/>
                  <w:sz w:val="16"/>
                  <w:szCs w:val="16"/>
                </w:rPr>
                <w:t>0</w:t>
              </w:r>
            </w:ins>
          </w:p>
        </w:tc>
      </w:tr>
      <w:tr w:rsidR="00631AC3" w:rsidRPr="005C2E0D" w14:paraId="3F5EB46B" w14:textId="77777777" w:rsidTr="00631AC3">
        <w:tblPrEx>
          <w:tblPrExChange w:id="4963" w:author="Dave Contreras" w:date="2019-07-22T07:47:00Z">
            <w:tblPrEx>
              <w:tblW w:w="11474" w:type="dxa"/>
              <w:tblInd w:w="-900" w:type="dxa"/>
            </w:tblPrEx>
          </w:tblPrExChange>
        </w:tblPrEx>
        <w:trPr>
          <w:trHeight w:val="300"/>
          <w:ins w:id="4964" w:author="Dave Contreras" w:date="2019-07-22T07:42:00Z"/>
          <w:trPrChange w:id="4965"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966" w:author="Dave Contreras" w:date="2019-07-22T07:47:00Z">
              <w:tcPr>
                <w:tcW w:w="1620" w:type="dxa"/>
                <w:gridSpan w:val="5"/>
                <w:tcBorders>
                  <w:top w:val="nil"/>
                  <w:left w:val="nil"/>
                  <w:bottom w:val="nil"/>
                  <w:right w:val="nil"/>
                </w:tcBorders>
                <w:shd w:val="clear" w:color="auto" w:fill="auto"/>
                <w:noWrap/>
                <w:vAlign w:val="bottom"/>
                <w:hideMark/>
              </w:tcPr>
            </w:tcPrChange>
          </w:tcPr>
          <w:p w14:paraId="12B17E83" w14:textId="77777777" w:rsidR="005C2E0D" w:rsidRPr="005C2E0D" w:rsidRDefault="005C2E0D" w:rsidP="005C2E0D">
            <w:pPr>
              <w:rPr>
                <w:ins w:id="4967" w:author="Dave Contreras" w:date="2019-07-22T07:42:00Z"/>
                <w:rFonts w:ascii="Calibri" w:eastAsia="Times New Roman" w:hAnsi="Calibri" w:cs="Calibri"/>
                <w:color w:val="000000"/>
                <w:sz w:val="16"/>
                <w:szCs w:val="16"/>
              </w:rPr>
            </w:pPr>
            <w:ins w:id="4968" w:author="Dave Contreras" w:date="2019-07-22T07:42:00Z">
              <w:r w:rsidRPr="005C2E0D">
                <w:rPr>
                  <w:rFonts w:ascii="Calibri" w:eastAsia="Times New Roman" w:hAnsi="Calibri" w:cs="Calibri"/>
                  <w:color w:val="000000"/>
                  <w:sz w:val="16"/>
                  <w:szCs w:val="16"/>
                </w:rPr>
                <w:t>Mosquitofish</w:t>
              </w:r>
            </w:ins>
          </w:p>
        </w:tc>
        <w:tc>
          <w:tcPr>
            <w:tcW w:w="810" w:type="dxa"/>
            <w:tcBorders>
              <w:top w:val="nil"/>
              <w:left w:val="nil"/>
              <w:bottom w:val="nil"/>
              <w:right w:val="nil"/>
            </w:tcBorders>
            <w:shd w:val="clear" w:color="auto" w:fill="auto"/>
            <w:noWrap/>
            <w:vAlign w:val="bottom"/>
            <w:hideMark/>
            <w:tcPrChange w:id="4969" w:author="Dave Contreras" w:date="2019-07-22T07:47:00Z">
              <w:tcPr>
                <w:tcW w:w="810" w:type="dxa"/>
                <w:gridSpan w:val="2"/>
                <w:tcBorders>
                  <w:top w:val="nil"/>
                  <w:left w:val="nil"/>
                  <w:bottom w:val="nil"/>
                  <w:right w:val="nil"/>
                </w:tcBorders>
                <w:shd w:val="clear" w:color="auto" w:fill="auto"/>
                <w:noWrap/>
                <w:vAlign w:val="bottom"/>
                <w:hideMark/>
              </w:tcPr>
            </w:tcPrChange>
          </w:tcPr>
          <w:p w14:paraId="3E4F2F99" w14:textId="77777777" w:rsidR="005C2E0D" w:rsidRPr="005C2E0D" w:rsidRDefault="005C2E0D" w:rsidP="005C2E0D">
            <w:pPr>
              <w:jc w:val="center"/>
              <w:rPr>
                <w:ins w:id="4970" w:author="Dave Contreras" w:date="2019-07-22T07:42:00Z"/>
                <w:rFonts w:ascii="Calibri" w:eastAsia="Times New Roman" w:hAnsi="Calibri" w:cs="Calibri"/>
                <w:color w:val="000000"/>
                <w:sz w:val="16"/>
                <w:szCs w:val="16"/>
              </w:rPr>
            </w:pPr>
            <w:ins w:id="4971" w:author="Dave Contreras" w:date="2019-07-22T07:42:00Z">
              <w:r w:rsidRPr="005C2E0D">
                <w:rPr>
                  <w:rFonts w:ascii="Calibri" w:eastAsia="Times New Roman" w:hAnsi="Calibri" w:cs="Calibri"/>
                  <w:color w:val="000000"/>
                  <w:sz w:val="16"/>
                  <w:szCs w:val="16"/>
                </w:rPr>
                <w:t>2</w:t>
              </w:r>
            </w:ins>
          </w:p>
        </w:tc>
        <w:tc>
          <w:tcPr>
            <w:tcW w:w="900" w:type="dxa"/>
            <w:tcBorders>
              <w:top w:val="nil"/>
              <w:left w:val="nil"/>
              <w:bottom w:val="nil"/>
              <w:right w:val="nil"/>
            </w:tcBorders>
            <w:shd w:val="clear" w:color="auto" w:fill="auto"/>
            <w:noWrap/>
            <w:vAlign w:val="bottom"/>
            <w:hideMark/>
            <w:tcPrChange w:id="4972" w:author="Dave Contreras" w:date="2019-07-22T07:47:00Z">
              <w:tcPr>
                <w:tcW w:w="900" w:type="dxa"/>
                <w:gridSpan w:val="3"/>
                <w:tcBorders>
                  <w:top w:val="nil"/>
                  <w:left w:val="nil"/>
                  <w:bottom w:val="nil"/>
                  <w:right w:val="nil"/>
                </w:tcBorders>
                <w:shd w:val="clear" w:color="auto" w:fill="auto"/>
                <w:noWrap/>
                <w:vAlign w:val="bottom"/>
                <w:hideMark/>
              </w:tcPr>
            </w:tcPrChange>
          </w:tcPr>
          <w:p w14:paraId="7EE1C969" w14:textId="77777777" w:rsidR="005C2E0D" w:rsidRPr="005C2E0D" w:rsidRDefault="005C2E0D" w:rsidP="005C2E0D">
            <w:pPr>
              <w:jc w:val="center"/>
              <w:rPr>
                <w:ins w:id="4973" w:author="Dave Contreras" w:date="2019-07-22T07:42:00Z"/>
                <w:rFonts w:ascii="Calibri" w:eastAsia="Times New Roman" w:hAnsi="Calibri" w:cs="Calibri"/>
                <w:color w:val="000000"/>
                <w:sz w:val="16"/>
                <w:szCs w:val="16"/>
              </w:rPr>
            </w:pPr>
            <w:ins w:id="4974" w:author="Dave Contreras" w:date="2019-07-22T07:42:00Z">
              <w:r w:rsidRPr="005C2E0D">
                <w:rPr>
                  <w:rFonts w:ascii="Calibri" w:eastAsia="Times New Roman" w:hAnsi="Calibri" w:cs="Calibri"/>
                  <w:color w:val="000000"/>
                  <w:sz w:val="16"/>
                  <w:szCs w:val="16"/>
                </w:rPr>
                <w:t>227.8</w:t>
              </w:r>
            </w:ins>
          </w:p>
        </w:tc>
        <w:tc>
          <w:tcPr>
            <w:tcW w:w="630" w:type="dxa"/>
            <w:tcBorders>
              <w:top w:val="nil"/>
              <w:left w:val="nil"/>
              <w:bottom w:val="nil"/>
              <w:right w:val="nil"/>
            </w:tcBorders>
            <w:shd w:val="clear" w:color="auto" w:fill="auto"/>
            <w:noWrap/>
            <w:vAlign w:val="bottom"/>
            <w:hideMark/>
            <w:tcPrChange w:id="4975" w:author="Dave Contreras" w:date="2019-07-22T07:47:00Z">
              <w:tcPr>
                <w:tcW w:w="630" w:type="dxa"/>
                <w:tcBorders>
                  <w:top w:val="nil"/>
                  <w:left w:val="nil"/>
                  <w:bottom w:val="nil"/>
                  <w:right w:val="nil"/>
                </w:tcBorders>
                <w:shd w:val="clear" w:color="auto" w:fill="auto"/>
                <w:noWrap/>
                <w:vAlign w:val="bottom"/>
                <w:hideMark/>
              </w:tcPr>
            </w:tcPrChange>
          </w:tcPr>
          <w:p w14:paraId="36F8B044" w14:textId="77777777" w:rsidR="005C2E0D" w:rsidRPr="005C2E0D" w:rsidRDefault="005C2E0D" w:rsidP="005C2E0D">
            <w:pPr>
              <w:jc w:val="center"/>
              <w:rPr>
                <w:ins w:id="4976" w:author="Dave Contreras" w:date="2019-07-22T07:42:00Z"/>
                <w:rFonts w:ascii="Calibri" w:eastAsia="Times New Roman" w:hAnsi="Calibri" w:cs="Calibri"/>
                <w:color w:val="000000"/>
                <w:sz w:val="16"/>
                <w:szCs w:val="16"/>
              </w:rPr>
            </w:pPr>
            <w:ins w:id="4977" w:author="Dave Contreras" w:date="2019-07-22T07:42:00Z">
              <w:r w:rsidRPr="005C2E0D">
                <w:rPr>
                  <w:rFonts w:ascii="Calibri" w:eastAsia="Times New Roman" w:hAnsi="Calibri" w:cs="Calibri"/>
                  <w:color w:val="000000"/>
                  <w:sz w:val="16"/>
                  <w:szCs w:val="16"/>
                </w:rPr>
                <w:t>6</w:t>
              </w:r>
            </w:ins>
          </w:p>
        </w:tc>
        <w:tc>
          <w:tcPr>
            <w:tcW w:w="906" w:type="dxa"/>
            <w:tcBorders>
              <w:top w:val="nil"/>
              <w:left w:val="nil"/>
              <w:bottom w:val="nil"/>
              <w:right w:val="nil"/>
            </w:tcBorders>
            <w:shd w:val="clear" w:color="auto" w:fill="auto"/>
            <w:noWrap/>
            <w:vAlign w:val="bottom"/>
            <w:hideMark/>
            <w:tcPrChange w:id="4978" w:author="Dave Contreras" w:date="2019-07-22T07:47:00Z">
              <w:tcPr>
                <w:tcW w:w="906" w:type="dxa"/>
                <w:gridSpan w:val="2"/>
                <w:tcBorders>
                  <w:top w:val="nil"/>
                  <w:left w:val="nil"/>
                  <w:bottom w:val="nil"/>
                  <w:right w:val="nil"/>
                </w:tcBorders>
                <w:shd w:val="clear" w:color="auto" w:fill="auto"/>
                <w:noWrap/>
                <w:vAlign w:val="bottom"/>
                <w:hideMark/>
              </w:tcPr>
            </w:tcPrChange>
          </w:tcPr>
          <w:p w14:paraId="7D8EE290" w14:textId="77777777" w:rsidR="005C2E0D" w:rsidRPr="005C2E0D" w:rsidRDefault="005C2E0D" w:rsidP="005C2E0D">
            <w:pPr>
              <w:jc w:val="center"/>
              <w:rPr>
                <w:ins w:id="4979" w:author="Dave Contreras" w:date="2019-07-22T07:42:00Z"/>
                <w:rFonts w:ascii="Calibri" w:eastAsia="Times New Roman" w:hAnsi="Calibri" w:cs="Calibri"/>
                <w:color w:val="000000"/>
                <w:sz w:val="16"/>
                <w:szCs w:val="16"/>
              </w:rPr>
            </w:pPr>
            <w:ins w:id="4980" w:author="Dave Contreras" w:date="2019-07-22T07:42:00Z">
              <w:r w:rsidRPr="005C2E0D">
                <w:rPr>
                  <w:rFonts w:ascii="Calibri" w:eastAsia="Times New Roman" w:hAnsi="Calibri" w:cs="Calibri"/>
                  <w:color w:val="000000"/>
                  <w:sz w:val="16"/>
                  <w:szCs w:val="16"/>
                </w:rPr>
                <w:t>1623.5</w:t>
              </w:r>
            </w:ins>
          </w:p>
        </w:tc>
        <w:tc>
          <w:tcPr>
            <w:tcW w:w="624" w:type="dxa"/>
            <w:tcBorders>
              <w:top w:val="nil"/>
              <w:left w:val="single" w:sz="4" w:space="0" w:color="auto"/>
              <w:bottom w:val="nil"/>
              <w:right w:val="nil"/>
            </w:tcBorders>
            <w:shd w:val="clear" w:color="auto" w:fill="auto"/>
            <w:noWrap/>
            <w:vAlign w:val="bottom"/>
            <w:hideMark/>
            <w:tcPrChange w:id="4981"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6D96A18D" w14:textId="77777777" w:rsidR="005C2E0D" w:rsidRPr="005C2E0D" w:rsidRDefault="005C2E0D" w:rsidP="005C2E0D">
            <w:pPr>
              <w:jc w:val="center"/>
              <w:rPr>
                <w:ins w:id="4982" w:author="Dave Contreras" w:date="2019-07-22T07:42:00Z"/>
                <w:rFonts w:ascii="Calibri" w:eastAsia="Times New Roman" w:hAnsi="Calibri" w:cs="Calibri"/>
                <w:color w:val="000000"/>
                <w:sz w:val="16"/>
                <w:szCs w:val="16"/>
              </w:rPr>
            </w:pPr>
            <w:ins w:id="4983"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984" w:author="Dave Contreras" w:date="2019-07-22T07:47:00Z">
              <w:tcPr>
                <w:tcW w:w="720" w:type="dxa"/>
                <w:gridSpan w:val="2"/>
                <w:tcBorders>
                  <w:top w:val="nil"/>
                  <w:left w:val="nil"/>
                  <w:bottom w:val="nil"/>
                  <w:right w:val="nil"/>
                </w:tcBorders>
                <w:shd w:val="clear" w:color="auto" w:fill="auto"/>
                <w:noWrap/>
                <w:vAlign w:val="bottom"/>
                <w:hideMark/>
              </w:tcPr>
            </w:tcPrChange>
          </w:tcPr>
          <w:p w14:paraId="46C08626" w14:textId="77777777" w:rsidR="005C2E0D" w:rsidRPr="005C2E0D" w:rsidRDefault="005C2E0D" w:rsidP="005C2E0D">
            <w:pPr>
              <w:jc w:val="center"/>
              <w:rPr>
                <w:ins w:id="4985" w:author="Dave Contreras" w:date="2019-07-22T07:42:00Z"/>
                <w:rFonts w:ascii="Calibri" w:eastAsia="Times New Roman" w:hAnsi="Calibri" w:cs="Calibri"/>
                <w:color w:val="000000"/>
                <w:sz w:val="16"/>
                <w:szCs w:val="16"/>
              </w:rPr>
            </w:pPr>
            <w:ins w:id="4986"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987" w:author="Dave Contreras" w:date="2019-07-22T07:47:00Z">
              <w:tcPr>
                <w:tcW w:w="630" w:type="dxa"/>
                <w:gridSpan w:val="2"/>
                <w:tcBorders>
                  <w:top w:val="nil"/>
                  <w:left w:val="nil"/>
                  <w:bottom w:val="nil"/>
                  <w:right w:val="nil"/>
                </w:tcBorders>
                <w:shd w:val="clear" w:color="auto" w:fill="auto"/>
                <w:noWrap/>
                <w:vAlign w:val="bottom"/>
                <w:hideMark/>
              </w:tcPr>
            </w:tcPrChange>
          </w:tcPr>
          <w:p w14:paraId="62E7373F" w14:textId="77777777" w:rsidR="005C2E0D" w:rsidRPr="005C2E0D" w:rsidRDefault="005C2E0D" w:rsidP="005C2E0D">
            <w:pPr>
              <w:jc w:val="center"/>
              <w:rPr>
                <w:ins w:id="4988" w:author="Dave Contreras" w:date="2019-07-22T07:42:00Z"/>
                <w:rFonts w:ascii="Calibri" w:eastAsia="Times New Roman" w:hAnsi="Calibri" w:cs="Calibri"/>
                <w:color w:val="000000"/>
                <w:sz w:val="16"/>
                <w:szCs w:val="16"/>
              </w:rPr>
            </w:pPr>
            <w:ins w:id="4989"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990" w:author="Dave Contreras" w:date="2019-07-22T07:47:00Z">
              <w:tcPr>
                <w:tcW w:w="1281" w:type="dxa"/>
                <w:tcBorders>
                  <w:top w:val="nil"/>
                  <w:left w:val="nil"/>
                  <w:bottom w:val="nil"/>
                  <w:right w:val="nil"/>
                </w:tcBorders>
                <w:shd w:val="clear" w:color="auto" w:fill="auto"/>
                <w:noWrap/>
                <w:vAlign w:val="bottom"/>
                <w:hideMark/>
              </w:tcPr>
            </w:tcPrChange>
          </w:tcPr>
          <w:p w14:paraId="5B3F44C0" w14:textId="77777777" w:rsidR="005C2E0D" w:rsidRPr="005C2E0D" w:rsidRDefault="005C2E0D" w:rsidP="005C2E0D">
            <w:pPr>
              <w:jc w:val="center"/>
              <w:rPr>
                <w:ins w:id="4991" w:author="Dave Contreras" w:date="2019-07-22T07:42:00Z"/>
                <w:rFonts w:ascii="Calibri" w:eastAsia="Times New Roman" w:hAnsi="Calibri" w:cs="Calibri"/>
                <w:color w:val="000000"/>
                <w:sz w:val="16"/>
                <w:szCs w:val="16"/>
              </w:rPr>
            </w:pPr>
            <w:ins w:id="4992"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993"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253D63ED" w14:textId="77777777" w:rsidR="005C2E0D" w:rsidRPr="005C2E0D" w:rsidRDefault="005C2E0D" w:rsidP="005C2E0D">
            <w:pPr>
              <w:jc w:val="center"/>
              <w:rPr>
                <w:ins w:id="4994" w:author="Dave Contreras" w:date="2019-07-22T07:42:00Z"/>
                <w:rFonts w:ascii="Calibri" w:eastAsia="Times New Roman" w:hAnsi="Calibri" w:cs="Calibri"/>
                <w:color w:val="000000"/>
                <w:sz w:val="16"/>
                <w:szCs w:val="16"/>
              </w:rPr>
            </w:pPr>
            <w:ins w:id="4995"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996" w:author="Dave Contreras" w:date="2019-07-22T07:47:00Z">
              <w:tcPr>
                <w:tcW w:w="900" w:type="dxa"/>
                <w:tcBorders>
                  <w:top w:val="nil"/>
                  <w:left w:val="nil"/>
                  <w:bottom w:val="nil"/>
                  <w:right w:val="nil"/>
                </w:tcBorders>
                <w:shd w:val="clear" w:color="auto" w:fill="auto"/>
                <w:noWrap/>
                <w:vAlign w:val="bottom"/>
                <w:hideMark/>
              </w:tcPr>
            </w:tcPrChange>
          </w:tcPr>
          <w:p w14:paraId="3F2F3D56" w14:textId="77777777" w:rsidR="005C2E0D" w:rsidRPr="005C2E0D" w:rsidRDefault="005C2E0D" w:rsidP="005C2E0D">
            <w:pPr>
              <w:jc w:val="center"/>
              <w:rPr>
                <w:ins w:id="4997" w:author="Dave Contreras" w:date="2019-07-22T07:42:00Z"/>
                <w:rFonts w:ascii="Calibri" w:eastAsia="Times New Roman" w:hAnsi="Calibri" w:cs="Calibri"/>
                <w:color w:val="000000"/>
                <w:sz w:val="16"/>
                <w:szCs w:val="16"/>
              </w:rPr>
            </w:pPr>
            <w:ins w:id="4998"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999" w:author="Dave Contreras" w:date="2019-07-22T07:47:00Z">
              <w:tcPr>
                <w:tcW w:w="588" w:type="dxa"/>
                <w:tcBorders>
                  <w:top w:val="nil"/>
                  <w:left w:val="nil"/>
                  <w:bottom w:val="nil"/>
                  <w:right w:val="nil"/>
                </w:tcBorders>
                <w:shd w:val="clear" w:color="auto" w:fill="auto"/>
                <w:noWrap/>
                <w:vAlign w:val="bottom"/>
                <w:hideMark/>
              </w:tcPr>
            </w:tcPrChange>
          </w:tcPr>
          <w:p w14:paraId="1250D59A" w14:textId="77777777" w:rsidR="005C2E0D" w:rsidRPr="005C2E0D" w:rsidRDefault="005C2E0D" w:rsidP="005C2E0D">
            <w:pPr>
              <w:jc w:val="center"/>
              <w:rPr>
                <w:ins w:id="5000" w:author="Dave Contreras" w:date="2019-07-22T07:42:00Z"/>
                <w:rFonts w:ascii="Calibri" w:eastAsia="Times New Roman" w:hAnsi="Calibri" w:cs="Calibri"/>
                <w:color w:val="000000"/>
                <w:sz w:val="16"/>
                <w:szCs w:val="16"/>
              </w:rPr>
            </w:pPr>
            <w:ins w:id="5001"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5002" w:author="Dave Contreras" w:date="2019-07-22T07:47:00Z">
              <w:tcPr>
                <w:tcW w:w="1055" w:type="dxa"/>
                <w:tcBorders>
                  <w:top w:val="nil"/>
                  <w:left w:val="nil"/>
                  <w:bottom w:val="nil"/>
                  <w:right w:val="nil"/>
                </w:tcBorders>
                <w:shd w:val="clear" w:color="auto" w:fill="auto"/>
                <w:noWrap/>
                <w:vAlign w:val="bottom"/>
                <w:hideMark/>
              </w:tcPr>
            </w:tcPrChange>
          </w:tcPr>
          <w:p w14:paraId="421F21C1" w14:textId="77777777" w:rsidR="005C2E0D" w:rsidRPr="005C2E0D" w:rsidRDefault="005C2E0D" w:rsidP="005C2E0D">
            <w:pPr>
              <w:jc w:val="center"/>
              <w:rPr>
                <w:ins w:id="5003" w:author="Dave Contreras" w:date="2019-07-22T07:42:00Z"/>
                <w:rFonts w:ascii="Calibri" w:eastAsia="Times New Roman" w:hAnsi="Calibri" w:cs="Calibri"/>
                <w:color w:val="000000"/>
                <w:sz w:val="16"/>
                <w:szCs w:val="16"/>
              </w:rPr>
            </w:pPr>
            <w:ins w:id="5004" w:author="Dave Contreras" w:date="2019-07-22T07:42:00Z">
              <w:r w:rsidRPr="005C2E0D">
                <w:rPr>
                  <w:rFonts w:ascii="Calibri" w:eastAsia="Times New Roman" w:hAnsi="Calibri" w:cs="Calibri"/>
                  <w:color w:val="000000"/>
                  <w:sz w:val="16"/>
                  <w:szCs w:val="16"/>
                </w:rPr>
                <w:t>0</w:t>
              </w:r>
            </w:ins>
          </w:p>
        </w:tc>
      </w:tr>
      <w:tr w:rsidR="00631AC3" w:rsidRPr="005C2E0D" w14:paraId="08467468" w14:textId="77777777" w:rsidTr="00631AC3">
        <w:tblPrEx>
          <w:tblPrExChange w:id="5005" w:author="Dave Contreras" w:date="2019-07-22T07:47:00Z">
            <w:tblPrEx>
              <w:tblW w:w="11474" w:type="dxa"/>
              <w:tblInd w:w="-900" w:type="dxa"/>
            </w:tblPrEx>
          </w:tblPrExChange>
        </w:tblPrEx>
        <w:trPr>
          <w:trHeight w:val="300"/>
          <w:ins w:id="5006" w:author="Dave Contreras" w:date="2019-07-22T07:42:00Z"/>
          <w:trPrChange w:id="5007"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5008" w:author="Dave Contreras" w:date="2019-07-22T07:47:00Z">
              <w:tcPr>
                <w:tcW w:w="1620" w:type="dxa"/>
                <w:gridSpan w:val="5"/>
                <w:tcBorders>
                  <w:top w:val="nil"/>
                  <w:left w:val="nil"/>
                  <w:bottom w:val="nil"/>
                  <w:right w:val="nil"/>
                </w:tcBorders>
                <w:shd w:val="clear" w:color="auto" w:fill="auto"/>
                <w:noWrap/>
                <w:vAlign w:val="bottom"/>
                <w:hideMark/>
              </w:tcPr>
            </w:tcPrChange>
          </w:tcPr>
          <w:p w14:paraId="2F3C3567" w14:textId="4AF97483" w:rsidR="005C2E0D" w:rsidRPr="005C2E0D" w:rsidRDefault="005C2E0D" w:rsidP="005C2E0D">
            <w:pPr>
              <w:rPr>
                <w:ins w:id="5009" w:author="Dave Contreras" w:date="2019-07-22T07:42:00Z"/>
                <w:rFonts w:ascii="Calibri" w:eastAsia="Times New Roman" w:hAnsi="Calibri" w:cs="Calibri"/>
                <w:color w:val="000000"/>
                <w:sz w:val="16"/>
                <w:szCs w:val="16"/>
              </w:rPr>
            </w:pPr>
            <w:ins w:id="5010" w:author="Dave Contreras" w:date="2019-07-22T07:42:00Z">
              <w:r w:rsidRPr="005C2E0D">
                <w:rPr>
                  <w:rFonts w:ascii="Calibri" w:eastAsia="Times New Roman" w:hAnsi="Calibri" w:cs="Calibri"/>
                  <w:color w:val="000000"/>
                  <w:sz w:val="16"/>
                  <w:szCs w:val="16"/>
                </w:rPr>
                <w:t>Northern Anchovy</w:t>
              </w:r>
            </w:ins>
            <w:ins w:id="5011"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Change w:id="5012" w:author="Dave Contreras" w:date="2019-07-22T07:47:00Z">
              <w:tcPr>
                <w:tcW w:w="810" w:type="dxa"/>
                <w:gridSpan w:val="2"/>
                <w:tcBorders>
                  <w:top w:val="nil"/>
                  <w:left w:val="nil"/>
                  <w:bottom w:val="nil"/>
                  <w:right w:val="nil"/>
                </w:tcBorders>
                <w:shd w:val="clear" w:color="auto" w:fill="auto"/>
                <w:noWrap/>
                <w:vAlign w:val="bottom"/>
                <w:hideMark/>
              </w:tcPr>
            </w:tcPrChange>
          </w:tcPr>
          <w:p w14:paraId="33D983AA" w14:textId="77777777" w:rsidR="005C2E0D" w:rsidRPr="005C2E0D" w:rsidRDefault="005C2E0D" w:rsidP="005C2E0D">
            <w:pPr>
              <w:jc w:val="center"/>
              <w:rPr>
                <w:ins w:id="5013" w:author="Dave Contreras" w:date="2019-07-22T07:42:00Z"/>
                <w:rFonts w:ascii="Calibri" w:eastAsia="Times New Roman" w:hAnsi="Calibri" w:cs="Calibri"/>
                <w:color w:val="000000"/>
                <w:sz w:val="16"/>
                <w:szCs w:val="16"/>
              </w:rPr>
            </w:pPr>
            <w:ins w:id="5014"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5015" w:author="Dave Contreras" w:date="2019-07-22T07:47:00Z">
              <w:tcPr>
                <w:tcW w:w="900" w:type="dxa"/>
                <w:gridSpan w:val="3"/>
                <w:tcBorders>
                  <w:top w:val="nil"/>
                  <w:left w:val="nil"/>
                  <w:bottom w:val="nil"/>
                  <w:right w:val="nil"/>
                </w:tcBorders>
                <w:shd w:val="clear" w:color="auto" w:fill="auto"/>
                <w:noWrap/>
                <w:vAlign w:val="bottom"/>
                <w:hideMark/>
              </w:tcPr>
            </w:tcPrChange>
          </w:tcPr>
          <w:p w14:paraId="3A9CE308" w14:textId="77777777" w:rsidR="005C2E0D" w:rsidRPr="005C2E0D" w:rsidRDefault="005C2E0D" w:rsidP="005C2E0D">
            <w:pPr>
              <w:jc w:val="center"/>
              <w:rPr>
                <w:ins w:id="5016" w:author="Dave Contreras" w:date="2019-07-22T07:42:00Z"/>
                <w:rFonts w:ascii="Calibri" w:eastAsia="Times New Roman" w:hAnsi="Calibri" w:cs="Calibri"/>
                <w:color w:val="000000"/>
                <w:sz w:val="16"/>
                <w:szCs w:val="16"/>
              </w:rPr>
            </w:pPr>
            <w:ins w:id="5017"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018" w:author="Dave Contreras" w:date="2019-07-22T07:47:00Z">
              <w:tcPr>
                <w:tcW w:w="630" w:type="dxa"/>
                <w:tcBorders>
                  <w:top w:val="nil"/>
                  <w:left w:val="nil"/>
                  <w:bottom w:val="nil"/>
                  <w:right w:val="nil"/>
                </w:tcBorders>
                <w:shd w:val="clear" w:color="auto" w:fill="auto"/>
                <w:noWrap/>
                <w:vAlign w:val="bottom"/>
                <w:hideMark/>
              </w:tcPr>
            </w:tcPrChange>
          </w:tcPr>
          <w:p w14:paraId="2FBE6E51" w14:textId="77777777" w:rsidR="005C2E0D" w:rsidRPr="005C2E0D" w:rsidRDefault="005C2E0D" w:rsidP="005C2E0D">
            <w:pPr>
              <w:jc w:val="center"/>
              <w:rPr>
                <w:ins w:id="5019" w:author="Dave Contreras" w:date="2019-07-22T07:42:00Z"/>
                <w:rFonts w:ascii="Calibri" w:eastAsia="Times New Roman" w:hAnsi="Calibri" w:cs="Calibri"/>
                <w:color w:val="000000"/>
                <w:sz w:val="16"/>
                <w:szCs w:val="16"/>
              </w:rPr>
            </w:pPr>
            <w:ins w:id="5020"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5021" w:author="Dave Contreras" w:date="2019-07-22T07:47:00Z">
              <w:tcPr>
                <w:tcW w:w="906" w:type="dxa"/>
                <w:gridSpan w:val="2"/>
                <w:tcBorders>
                  <w:top w:val="nil"/>
                  <w:left w:val="nil"/>
                  <w:bottom w:val="nil"/>
                  <w:right w:val="nil"/>
                </w:tcBorders>
                <w:shd w:val="clear" w:color="auto" w:fill="auto"/>
                <w:noWrap/>
                <w:vAlign w:val="bottom"/>
                <w:hideMark/>
              </w:tcPr>
            </w:tcPrChange>
          </w:tcPr>
          <w:p w14:paraId="379AED0C" w14:textId="77777777" w:rsidR="005C2E0D" w:rsidRPr="005C2E0D" w:rsidRDefault="005C2E0D" w:rsidP="005C2E0D">
            <w:pPr>
              <w:jc w:val="center"/>
              <w:rPr>
                <w:ins w:id="5022" w:author="Dave Contreras" w:date="2019-07-22T07:42:00Z"/>
                <w:rFonts w:ascii="Calibri" w:eastAsia="Times New Roman" w:hAnsi="Calibri" w:cs="Calibri"/>
                <w:color w:val="000000"/>
                <w:sz w:val="16"/>
                <w:szCs w:val="16"/>
              </w:rPr>
            </w:pPr>
            <w:ins w:id="5023"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5024"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4D84B41C" w14:textId="77777777" w:rsidR="005C2E0D" w:rsidRPr="005C2E0D" w:rsidRDefault="005C2E0D" w:rsidP="005C2E0D">
            <w:pPr>
              <w:jc w:val="center"/>
              <w:rPr>
                <w:ins w:id="5025" w:author="Dave Contreras" w:date="2019-07-22T07:42:00Z"/>
                <w:rFonts w:ascii="Calibri" w:eastAsia="Times New Roman" w:hAnsi="Calibri" w:cs="Calibri"/>
                <w:color w:val="000000"/>
                <w:sz w:val="16"/>
                <w:szCs w:val="16"/>
              </w:rPr>
            </w:pPr>
            <w:ins w:id="5026"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5027" w:author="Dave Contreras" w:date="2019-07-22T07:47:00Z">
              <w:tcPr>
                <w:tcW w:w="720" w:type="dxa"/>
                <w:gridSpan w:val="2"/>
                <w:tcBorders>
                  <w:top w:val="nil"/>
                  <w:left w:val="nil"/>
                  <w:bottom w:val="nil"/>
                  <w:right w:val="nil"/>
                </w:tcBorders>
                <w:shd w:val="clear" w:color="auto" w:fill="auto"/>
                <w:noWrap/>
                <w:vAlign w:val="bottom"/>
                <w:hideMark/>
              </w:tcPr>
            </w:tcPrChange>
          </w:tcPr>
          <w:p w14:paraId="76FE6C56" w14:textId="77777777" w:rsidR="005C2E0D" w:rsidRPr="005C2E0D" w:rsidRDefault="005C2E0D" w:rsidP="005C2E0D">
            <w:pPr>
              <w:jc w:val="center"/>
              <w:rPr>
                <w:ins w:id="5028" w:author="Dave Contreras" w:date="2019-07-22T07:42:00Z"/>
                <w:rFonts w:ascii="Calibri" w:eastAsia="Times New Roman" w:hAnsi="Calibri" w:cs="Calibri"/>
                <w:color w:val="000000"/>
                <w:sz w:val="16"/>
                <w:szCs w:val="16"/>
              </w:rPr>
            </w:pPr>
            <w:ins w:id="5029"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030" w:author="Dave Contreras" w:date="2019-07-22T07:47:00Z">
              <w:tcPr>
                <w:tcW w:w="630" w:type="dxa"/>
                <w:gridSpan w:val="2"/>
                <w:tcBorders>
                  <w:top w:val="nil"/>
                  <w:left w:val="nil"/>
                  <w:bottom w:val="nil"/>
                  <w:right w:val="nil"/>
                </w:tcBorders>
                <w:shd w:val="clear" w:color="auto" w:fill="auto"/>
                <w:noWrap/>
                <w:vAlign w:val="bottom"/>
                <w:hideMark/>
              </w:tcPr>
            </w:tcPrChange>
          </w:tcPr>
          <w:p w14:paraId="198F1B1A" w14:textId="77777777" w:rsidR="005C2E0D" w:rsidRPr="005C2E0D" w:rsidRDefault="005C2E0D" w:rsidP="005C2E0D">
            <w:pPr>
              <w:jc w:val="center"/>
              <w:rPr>
                <w:ins w:id="5031" w:author="Dave Contreras" w:date="2019-07-22T07:42:00Z"/>
                <w:rFonts w:ascii="Calibri" w:eastAsia="Times New Roman" w:hAnsi="Calibri" w:cs="Calibri"/>
                <w:color w:val="000000"/>
                <w:sz w:val="16"/>
                <w:szCs w:val="16"/>
              </w:rPr>
            </w:pPr>
            <w:ins w:id="5032" w:author="Dave Contreras" w:date="2019-07-22T07:42:00Z">
              <w:r w:rsidRPr="005C2E0D">
                <w:rPr>
                  <w:rFonts w:ascii="Calibri" w:eastAsia="Times New Roman" w:hAnsi="Calibri" w:cs="Calibri"/>
                  <w:color w:val="000000"/>
                  <w:sz w:val="16"/>
                  <w:szCs w:val="16"/>
                </w:rPr>
                <w:t>4</w:t>
              </w:r>
            </w:ins>
          </w:p>
        </w:tc>
        <w:tc>
          <w:tcPr>
            <w:tcW w:w="662" w:type="dxa"/>
            <w:tcBorders>
              <w:top w:val="nil"/>
              <w:left w:val="nil"/>
              <w:bottom w:val="nil"/>
              <w:right w:val="nil"/>
            </w:tcBorders>
            <w:shd w:val="clear" w:color="auto" w:fill="auto"/>
            <w:noWrap/>
            <w:vAlign w:val="bottom"/>
            <w:hideMark/>
            <w:tcPrChange w:id="5033" w:author="Dave Contreras" w:date="2019-07-22T07:47:00Z">
              <w:tcPr>
                <w:tcW w:w="1281" w:type="dxa"/>
                <w:tcBorders>
                  <w:top w:val="nil"/>
                  <w:left w:val="nil"/>
                  <w:bottom w:val="nil"/>
                  <w:right w:val="nil"/>
                </w:tcBorders>
                <w:shd w:val="clear" w:color="auto" w:fill="auto"/>
                <w:noWrap/>
                <w:vAlign w:val="bottom"/>
                <w:hideMark/>
              </w:tcPr>
            </w:tcPrChange>
          </w:tcPr>
          <w:p w14:paraId="220F71AA" w14:textId="77777777" w:rsidR="005C2E0D" w:rsidRPr="005C2E0D" w:rsidRDefault="005C2E0D" w:rsidP="005C2E0D">
            <w:pPr>
              <w:jc w:val="center"/>
              <w:rPr>
                <w:ins w:id="5034" w:author="Dave Contreras" w:date="2019-07-22T07:42:00Z"/>
                <w:rFonts w:ascii="Calibri" w:eastAsia="Times New Roman" w:hAnsi="Calibri" w:cs="Calibri"/>
                <w:color w:val="000000"/>
                <w:sz w:val="16"/>
                <w:szCs w:val="16"/>
              </w:rPr>
            </w:pPr>
            <w:ins w:id="5035" w:author="Dave Contreras" w:date="2019-07-22T07:42:00Z">
              <w:r w:rsidRPr="005C2E0D">
                <w:rPr>
                  <w:rFonts w:ascii="Calibri" w:eastAsia="Times New Roman" w:hAnsi="Calibri" w:cs="Calibri"/>
                  <w:color w:val="000000"/>
                  <w:sz w:val="16"/>
                  <w:szCs w:val="16"/>
                </w:rPr>
                <w:t>177.5</w:t>
              </w:r>
            </w:ins>
          </w:p>
        </w:tc>
        <w:tc>
          <w:tcPr>
            <w:tcW w:w="688" w:type="dxa"/>
            <w:tcBorders>
              <w:top w:val="nil"/>
              <w:left w:val="single" w:sz="4" w:space="0" w:color="auto"/>
              <w:bottom w:val="nil"/>
              <w:right w:val="nil"/>
            </w:tcBorders>
            <w:shd w:val="clear" w:color="auto" w:fill="auto"/>
            <w:noWrap/>
            <w:vAlign w:val="bottom"/>
            <w:hideMark/>
            <w:tcPrChange w:id="5036"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45884998" w14:textId="77777777" w:rsidR="005C2E0D" w:rsidRPr="005C2E0D" w:rsidRDefault="005C2E0D" w:rsidP="005C2E0D">
            <w:pPr>
              <w:jc w:val="center"/>
              <w:rPr>
                <w:ins w:id="5037" w:author="Dave Contreras" w:date="2019-07-22T07:42:00Z"/>
                <w:rFonts w:ascii="Calibri" w:eastAsia="Times New Roman" w:hAnsi="Calibri" w:cs="Calibri"/>
                <w:color w:val="000000"/>
                <w:sz w:val="16"/>
                <w:szCs w:val="16"/>
              </w:rPr>
            </w:pPr>
            <w:ins w:id="5038" w:author="Dave Contreras" w:date="2019-07-22T07:42:00Z">
              <w:r w:rsidRPr="005C2E0D">
                <w:rPr>
                  <w:rFonts w:ascii="Calibri" w:eastAsia="Times New Roman" w:hAnsi="Calibri" w:cs="Calibri"/>
                  <w:color w:val="000000"/>
                  <w:sz w:val="16"/>
                  <w:szCs w:val="16"/>
                </w:rPr>
                <w:t>13</w:t>
              </w:r>
            </w:ins>
          </w:p>
        </w:tc>
        <w:tc>
          <w:tcPr>
            <w:tcW w:w="990" w:type="dxa"/>
            <w:tcBorders>
              <w:top w:val="nil"/>
              <w:left w:val="nil"/>
              <w:bottom w:val="nil"/>
              <w:right w:val="nil"/>
            </w:tcBorders>
            <w:shd w:val="clear" w:color="auto" w:fill="auto"/>
            <w:noWrap/>
            <w:vAlign w:val="bottom"/>
            <w:hideMark/>
            <w:tcPrChange w:id="5039" w:author="Dave Contreras" w:date="2019-07-22T07:47:00Z">
              <w:tcPr>
                <w:tcW w:w="900" w:type="dxa"/>
                <w:tcBorders>
                  <w:top w:val="nil"/>
                  <w:left w:val="nil"/>
                  <w:bottom w:val="nil"/>
                  <w:right w:val="nil"/>
                </w:tcBorders>
                <w:shd w:val="clear" w:color="auto" w:fill="auto"/>
                <w:noWrap/>
                <w:vAlign w:val="bottom"/>
                <w:hideMark/>
              </w:tcPr>
            </w:tcPrChange>
          </w:tcPr>
          <w:p w14:paraId="187C26F6" w14:textId="77777777" w:rsidR="005C2E0D" w:rsidRPr="005C2E0D" w:rsidRDefault="005C2E0D" w:rsidP="005C2E0D">
            <w:pPr>
              <w:jc w:val="center"/>
              <w:rPr>
                <w:ins w:id="5040" w:author="Dave Contreras" w:date="2019-07-22T07:42:00Z"/>
                <w:rFonts w:ascii="Calibri" w:eastAsia="Times New Roman" w:hAnsi="Calibri" w:cs="Calibri"/>
                <w:color w:val="000000"/>
                <w:sz w:val="16"/>
                <w:szCs w:val="16"/>
              </w:rPr>
            </w:pPr>
            <w:ins w:id="5041" w:author="Dave Contreras" w:date="2019-07-22T07:42:00Z">
              <w:r w:rsidRPr="005C2E0D">
                <w:rPr>
                  <w:rFonts w:ascii="Calibri" w:eastAsia="Times New Roman" w:hAnsi="Calibri" w:cs="Calibri"/>
                  <w:color w:val="000000"/>
                  <w:sz w:val="16"/>
                  <w:szCs w:val="16"/>
                </w:rPr>
                <w:t>21.9</w:t>
              </w:r>
            </w:ins>
          </w:p>
        </w:tc>
        <w:tc>
          <w:tcPr>
            <w:tcW w:w="630" w:type="dxa"/>
            <w:tcBorders>
              <w:top w:val="nil"/>
              <w:left w:val="nil"/>
              <w:bottom w:val="nil"/>
              <w:right w:val="nil"/>
            </w:tcBorders>
            <w:shd w:val="clear" w:color="auto" w:fill="auto"/>
            <w:noWrap/>
            <w:vAlign w:val="bottom"/>
            <w:hideMark/>
            <w:tcPrChange w:id="5042" w:author="Dave Contreras" w:date="2019-07-22T07:47:00Z">
              <w:tcPr>
                <w:tcW w:w="588" w:type="dxa"/>
                <w:tcBorders>
                  <w:top w:val="nil"/>
                  <w:left w:val="nil"/>
                  <w:bottom w:val="nil"/>
                  <w:right w:val="nil"/>
                </w:tcBorders>
                <w:shd w:val="clear" w:color="auto" w:fill="auto"/>
                <w:noWrap/>
                <w:vAlign w:val="bottom"/>
                <w:hideMark/>
              </w:tcPr>
            </w:tcPrChange>
          </w:tcPr>
          <w:p w14:paraId="6DEF5D91" w14:textId="77777777" w:rsidR="005C2E0D" w:rsidRPr="005C2E0D" w:rsidRDefault="005C2E0D" w:rsidP="005C2E0D">
            <w:pPr>
              <w:jc w:val="center"/>
              <w:rPr>
                <w:ins w:id="5043" w:author="Dave Contreras" w:date="2019-07-22T07:42:00Z"/>
                <w:rFonts w:ascii="Calibri" w:eastAsia="Times New Roman" w:hAnsi="Calibri" w:cs="Calibri"/>
                <w:color w:val="000000"/>
                <w:sz w:val="16"/>
                <w:szCs w:val="16"/>
              </w:rPr>
            </w:pPr>
            <w:ins w:id="5044" w:author="Dave Contreras" w:date="2019-07-22T07:42:00Z">
              <w:r w:rsidRPr="005C2E0D">
                <w:rPr>
                  <w:rFonts w:ascii="Calibri" w:eastAsia="Times New Roman" w:hAnsi="Calibri" w:cs="Calibri"/>
                  <w:color w:val="000000"/>
                  <w:sz w:val="16"/>
                  <w:szCs w:val="16"/>
                </w:rPr>
                <w:t>20</w:t>
              </w:r>
            </w:ins>
          </w:p>
        </w:tc>
        <w:tc>
          <w:tcPr>
            <w:tcW w:w="1080" w:type="dxa"/>
            <w:tcBorders>
              <w:top w:val="nil"/>
              <w:left w:val="nil"/>
              <w:bottom w:val="nil"/>
              <w:right w:val="nil"/>
            </w:tcBorders>
            <w:shd w:val="clear" w:color="auto" w:fill="auto"/>
            <w:noWrap/>
            <w:vAlign w:val="bottom"/>
            <w:hideMark/>
            <w:tcPrChange w:id="5045" w:author="Dave Contreras" w:date="2019-07-22T07:47:00Z">
              <w:tcPr>
                <w:tcW w:w="1055" w:type="dxa"/>
                <w:tcBorders>
                  <w:top w:val="nil"/>
                  <w:left w:val="nil"/>
                  <w:bottom w:val="nil"/>
                  <w:right w:val="nil"/>
                </w:tcBorders>
                <w:shd w:val="clear" w:color="auto" w:fill="auto"/>
                <w:noWrap/>
                <w:vAlign w:val="bottom"/>
                <w:hideMark/>
              </w:tcPr>
            </w:tcPrChange>
          </w:tcPr>
          <w:p w14:paraId="12E57858" w14:textId="77777777" w:rsidR="005C2E0D" w:rsidRPr="005C2E0D" w:rsidRDefault="005C2E0D" w:rsidP="005C2E0D">
            <w:pPr>
              <w:jc w:val="center"/>
              <w:rPr>
                <w:ins w:id="5046" w:author="Dave Contreras" w:date="2019-07-22T07:42:00Z"/>
                <w:rFonts w:ascii="Calibri" w:eastAsia="Times New Roman" w:hAnsi="Calibri" w:cs="Calibri"/>
                <w:color w:val="000000"/>
                <w:sz w:val="16"/>
                <w:szCs w:val="16"/>
              </w:rPr>
            </w:pPr>
            <w:ins w:id="5047" w:author="Dave Contreras" w:date="2019-07-22T07:42:00Z">
              <w:r w:rsidRPr="005C2E0D">
                <w:rPr>
                  <w:rFonts w:ascii="Calibri" w:eastAsia="Times New Roman" w:hAnsi="Calibri" w:cs="Calibri"/>
                  <w:color w:val="000000"/>
                  <w:sz w:val="16"/>
                  <w:szCs w:val="16"/>
                </w:rPr>
                <w:t>36.2</w:t>
              </w:r>
            </w:ins>
          </w:p>
        </w:tc>
      </w:tr>
      <w:tr w:rsidR="00631AC3" w:rsidRPr="005C2E0D" w14:paraId="4BB5E9A5" w14:textId="77777777" w:rsidTr="00631AC3">
        <w:tblPrEx>
          <w:tblPrExChange w:id="5048" w:author="Dave Contreras" w:date="2019-07-22T07:47:00Z">
            <w:tblPrEx>
              <w:tblW w:w="11474" w:type="dxa"/>
              <w:tblInd w:w="-900" w:type="dxa"/>
            </w:tblPrEx>
          </w:tblPrExChange>
        </w:tblPrEx>
        <w:trPr>
          <w:trHeight w:val="300"/>
          <w:ins w:id="5049" w:author="Dave Contreras" w:date="2019-07-22T07:42:00Z"/>
          <w:trPrChange w:id="5050"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5051" w:author="Dave Contreras" w:date="2019-07-22T07:47:00Z">
              <w:tcPr>
                <w:tcW w:w="1620" w:type="dxa"/>
                <w:gridSpan w:val="5"/>
                <w:tcBorders>
                  <w:top w:val="nil"/>
                  <w:left w:val="nil"/>
                  <w:bottom w:val="nil"/>
                  <w:right w:val="nil"/>
                </w:tcBorders>
                <w:shd w:val="clear" w:color="auto" w:fill="auto"/>
                <w:noWrap/>
                <w:vAlign w:val="bottom"/>
                <w:hideMark/>
              </w:tcPr>
            </w:tcPrChange>
          </w:tcPr>
          <w:p w14:paraId="11EC623F" w14:textId="5EF7B109" w:rsidR="005C2E0D" w:rsidRPr="005C2E0D" w:rsidRDefault="005C2E0D" w:rsidP="005C2E0D">
            <w:pPr>
              <w:rPr>
                <w:ins w:id="5052" w:author="Dave Contreras" w:date="2019-07-22T07:42:00Z"/>
                <w:rFonts w:ascii="Calibri" w:eastAsia="Times New Roman" w:hAnsi="Calibri" w:cs="Calibri"/>
                <w:color w:val="000000"/>
                <w:sz w:val="16"/>
                <w:szCs w:val="16"/>
              </w:rPr>
            </w:pPr>
            <w:ins w:id="5053" w:author="Dave Contreras" w:date="2019-07-22T07:42:00Z">
              <w:r w:rsidRPr="005C2E0D">
                <w:rPr>
                  <w:rFonts w:ascii="Calibri" w:eastAsia="Times New Roman" w:hAnsi="Calibri" w:cs="Calibri"/>
                  <w:color w:val="000000"/>
                  <w:sz w:val="16"/>
                  <w:szCs w:val="16"/>
                </w:rPr>
                <w:t>Prickly Sculpin</w:t>
              </w:r>
            </w:ins>
            <w:ins w:id="5054"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Change w:id="5055" w:author="Dave Contreras" w:date="2019-07-22T07:47:00Z">
              <w:tcPr>
                <w:tcW w:w="810" w:type="dxa"/>
                <w:gridSpan w:val="2"/>
                <w:tcBorders>
                  <w:top w:val="nil"/>
                  <w:left w:val="nil"/>
                  <w:bottom w:val="nil"/>
                  <w:right w:val="nil"/>
                </w:tcBorders>
                <w:shd w:val="clear" w:color="auto" w:fill="auto"/>
                <w:noWrap/>
                <w:vAlign w:val="bottom"/>
                <w:hideMark/>
              </w:tcPr>
            </w:tcPrChange>
          </w:tcPr>
          <w:p w14:paraId="3481C1A9" w14:textId="77777777" w:rsidR="005C2E0D" w:rsidRPr="005C2E0D" w:rsidRDefault="005C2E0D" w:rsidP="005C2E0D">
            <w:pPr>
              <w:jc w:val="center"/>
              <w:rPr>
                <w:ins w:id="5056" w:author="Dave Contreras" w:date="2019-07-22T07:42:00Z"/>
                <w:rFonts w:ascii="Calibri" w:eastAsia="Times New Roman" w:hAnsi="Calibri" w:cs="Calibri"/>
                <w:color w:val="000000"/>
                <w:sz w:val="16"/>
                <w:szCs w:val="16"/>
              </w:rPr>
            </w:pPr>
            <w:ins w:id="5057" w:author="Dave Contreras" w:date="2019-07-22T07:42:00Z">
              <w:r w:rsidRPr="005C2E0D">
                <w:rPr>
                  <w:rFonts w:ascii="Calibri" w:eastAsia="Times New Roman" w:hAnsi="Calibri" w:cs="Calibri"/>
                  <w:color w:val="000000"/>
                  <w:sz w:val="16"/>
                  <w:szCs w:val="16"/>
                </w:rPr>
                <w:t>1</w:t>
              </w:r>
            </w:ins>
          </w:p>
        </w:tc>
        <w:tc>
          <w:tcPr>
            <w:tcW w:w="900" w:type="dxa"/>
            <w:tcBorders>
              <w:top w:val="nil"/>
              <w:left w:val="nil"/>
              <w:bottom w:val="nil"/>
              <w:right w:val="nil"/>
            </w:tcBorders>
            <w:shd w:val="clear" w:color="auto" w:fill="auto"/>
            <w:noWrap/>
            <w:vAlign w:val="bottom"/>
            <w:hideMark/>
            <w:tcPrChange w:id="5058" w:author="Dave Contreras" w:date="2019-07-22T07:47:00Z">
              <w:tcPr>
                <w:tcW w:w="900" w:type="dxa"/>
                <w:gridSpan w:val="3"/>
                <w:tcBorders>
                  <w:top w:val="nil"/>
                  <w:left w:val="nil"/>
                  <w:bottom w:val="nil"/>
                  <w:right w:val="nil"/>
                </w:tcBorders>
                <w:shd w:val="clear" w:color="auto" w:fill="auto"/>
                <w:noWrap/>
                <w:vAlign w:val="bottom"/>
                <w:hideMark/>
              </w:tcPr>
            </w:tcPrChange>
          </w:tcPr>
          <w:p w14:paraId="70EF41C4" w14:textId="77777777" w:rsidR="005C2E0D" w:rsidRPr="005C2E0D" w:rsidRDefault="005C2E0D" w:rsidP="005C2E0D">
            <w:pPr>
              <w:jc w:val="center"/>
              <w:rPr>
                <w:ins w:id="5059" w:author="Dave Contreras" w:date="2019-07-22T07:42:00Z"/>
                <w:rFonts w:ascii="Calibri" w:eastAsia="Times New Roman" w:hAnsi="Calibri" w:cs="Calibri"/>
                <w:color w:val="000000"/>
                <w:sz w:val="16"/>
                <w:szCs w:val="16"/>
              </w:rPr>
            </w:pPr>
            <w:ins w:id="5060" w:author="Dave Contreras" w:date="2019-07-22T07:42:00Z">
              <w:r w:rsidRPr="005C2E0D">
                <w:rPr>
                  <w:rFonts w:ascii="Calibri" w:eastAsia="Times New Roman" w:hAnsi="Calibri" w:cs="Calibri"/>
                  <w:color w:val="000000"/>
                  <w:sz w:val="16"/>
                  <w:szCs w:val="16"/>
                </w:rPr>
                <w:t>238.1</w:t>
              </w:r>
            </w:ins>
          </w:p>
        </w:tc>
        <w:tc>
          <w:tcPr>
            <w:tcW w:w="630" w:type="dxa"/>
            <w:tcBorders>
              <w:top w:val="nil"/>
              <w:left w:val="nil"/>
              <w:bottom w:val="nil"/>
              <w:right w:val="nil"/>
            </w:tcBorders>
            <w:shd w:val="clear" w:color="auto" w:fill="auto"/>
            <w:noWrap/>
            <w:vAlign w:val="bottom"/>
            <w:hideMark/>
            <w:tcPrChange w:id="5061" w:author="Dave Contreras" w:date="2019-07-22T07:47:00Z">
              <w:tcPr>
                <w:tcW w:w="630" w:type="dxa"/>
                <w:tcBorders>
                  <w:top w:val="nil"/>
                  <w:left w:val="nil"/>
                  <w:bottom w:val="nil"/>
                  <w:right w:val="nil"/>
                </w:tcBorders>
                <w:shd w:val="clear" w:color="auto" w:fill="auto"/>
                <w:noWrap/>
                <w:vAlign w:val="bottom"/>
                <w:hideMark/>
              </w:tcPr>
            </w:tcPrChange>
          </w:tcPr>
          <w:p w14:paraId="25BAE016" w14:textId="77777777" w:rsidR="005C2E0D" w:rsidRPr="005C2E0D" w:rsidRDefault="005C2E0D" w:rsidP="005C2E0D">
            <w:pPr>
              <w:jc w:val="center"/>
              <w:rPr>
                <w:ins w:id="5062" w:author="Dave Contreras" w:date="2019-07-22T07:42:00Z"/>
                <w:rFonts w:ascii="Calibri" w:eastAsia="Times New Roman" w:hAnsi="Calibri" w:cs="Calibri"/>
                <w:color w:val="000000"/>
                <w:sz w:val="16"/>
                <w:szCs w:val="16"/>
              </w:rPr>
            </w:pPr>
            <w:ins w:id="5063" w:author="Dave Contreras"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Change w:id="5064" w:author="Dave Contreras" w:date="2019-07-22T07:47:00Z">
              <w:tcPr>
                <w:tcW w:w="906" w:type="dxa"/>
                <w:gridSpan w:val="2"/>
                <w:tcBorders>
                  <w:top w:val="nil"/>
                  <w:left w:val="nil"/>
                  <w:bottom w:val="nil"/>
                  <w:right w:val="nil"/>
                </w:tcBorders>
                <w:shd w:val="clear" w:color="auto" w:fill="auto"/>
                <w:noWrap/>
                <w:vAlign w:val="bottom"/>
                <w:hideMark/>
              </w:tcPr>
            </w:tcPrChange>
          </w:tcPr>
          <w:p w14:paraId="0D33646B" w14:textId="77777777" w:rsidR="005C2E0D" w:rsidRPr="005C2E0D" w:rsidRDefault="005C2E0D" w:rsidP="005C2E0D">
            <w:pPr>
              <w:jc w:val="center"/>
              <w:rPr>
                <w:ins w:id="5065" w:author="Dave Contreras" w:date="2019-07-22T07:42:00Z"/>
                <w:rFonts w:ascii="Calibri" w:eastAsia="Times New Roman" w:hAnsi="Calibri" w:cs="Calibri"/>
                <w:color w:val="000000"/>
                <w:sz w:val="16"/>
                <w:szCs w:val="16"/>
              </w:rPr>
            </w:pPr>
            <w:ins w:id="5066" w:author="Dave Contreras" w:date="2019-07-22T07:42:00Z">
              <w:r w:rsidRPr="005C2E0D">
                <w:rPr>
                  <w:rFonts w:ascii="Calibri" w:eastAsia="Times New Roman" w:hAnsi="Calibri" w:cs="Calibri"/>
                  <w:color w:val="000000"/>
                  <w:sz w:val="16"/>
                  <w:szCs w:val="16"/>
                </w:rPr>
                <w:t>641.0</w:t>
              </w:r>
            </w:ins>
          </w:p>
        </w:tc>
        <w:tc>
          <w:tcPr>
            <w:tcW w:w="624" w:type="dxa"/>
            <w:tcBorders>
              <w:top w:val="nil"/>
              <w:left w:val="single" w:sz="4" w:space="0" w:color="auto"/>
              <w:bottom w:val="nil"/>
              <w:right w:val="nil"/>
            </w:tcBorders>
            <w:shd w:val="clear" w:color="auto" w:fill="auto"/>
            <w:noWrap/>
            <w:vAlign w:val="bottom"/>
            <w:hideMark/>
            <w:tcPrChange w:id="5067"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07A007BC" w14:textId="77777777" w:rsidR="005C2E0D" w:rsidRPr="005C2E0D" w:rsidRDefault="005C2E0D" w:rsidP="005C2E0D">
            <w:pPr>
              <w:jc w:val="center"/>
              <w:rPr>
                <w:ins w:id="5068" w:author="Dave Contreras" w:date="2019-07-22T07:42:00Z"/>
                <w:rFonts w:ascii="Calibri" w:eastAsia="Times New Roman" w:hAnsi="Calibri" w:cs="Calibri"/>
                <w:color w:val="000000"/>
                <w:sz w:val="16"/>
                <w:szCs w:val="16"/>
              </w:rPr>
            </w:pPr>
            <w:ins w:id="5069"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5070" w:author="Dave Contreras" w:date="2019-07-22T07:47:00Z">
              <w:tcPr>
                <w:tcW w:w="720" w:type="dxa"/>
                <w:gridSpan w:val="2"/>
                <w:tcBorders>
                  <w:top w:val="nil"/>
                  <w:left w:val="nil"/>
                  <w:bottom w:val="nil"/>
                  <w:right w:val="nil"/>
                </w:tcBorders>
                <w:shd w:val="clear" w:color="auto" w:fill="auto"/>
                <w:noWrap/>
                <w:vAlign w:val="bottom"/>
                <w:hideMark/>
              </w:tcPr>
            </w:tcPrChange>
          </w:tcPr>
          <w:p w14:paraId="215566E1" w14:textId="77777777" w:rsidR="005C2E0D" w:rsidRPr="005C2E0D" w:rsidRDefault="005C2E0D" w:rsidP="005C2E0D">
            <w:pPr>
              <w:jc w:val="center"/>
              <w:rPr>
                <w:ins w:id="5071" w:author="Dave Contreras" w:date="2019-07-22T07:42:00Z"/>
                <w:rFonts w:ascii="Calibri" w:eastAsia="Times New Roman" w:hAnsi="Calibri" w:cs="Calibri"/>
                <w:color w:val="000000"/>
                <w:sz w:val="16"/>
                <w:szCs w:val="16"/>
              </w:rPr>
            </w:pPr>
            <w:ins w:id="5072"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073" w:author="Dave Contreras" w:date="2019-07-22T07:47:00Z">
              <w:tcPr>
                <w:tcW w:w="630" w:type="dxa"/>
                <w:gridSpan w:val="2"/>
                <w:tcBorders>
                  <w:top w:val="nil"/>
                  <w:left w:val="nil"/>
                  <w:bottom w:val="nil"/>
                  <w:right w:val="nil"/>
                </w:tcBorders>
                <w:shd w:val="clear" w:color="auto" w:fill="auto"/>
                <w:noWrap/>
                <w:vAlign w:val="bottom"/>
                <w:hideMark/>
              </w:tcPr>
            </w:tcPrChange>
          </w:tcPr>
          <w:p w14:paraId="64588653" w14:textId="77777777" w:rsidR="005C2E0D" w:rsidRPr="005C2E0D" w:rsidRDefault="005C2E0D" w:rsidP="005C2E0D">
            <w:pPr>
              <w:jc w:val="center"/>
              <w:rPr>
                <w:ins w:id="5074" w:author="Dave Contreras" w:date="2019-07-22T07:42:00Z"/>
                <w:rFonts w:ascii="Calibri" w:eastAsia="Times New Roman" w:hAnsi="Calibri" w:cs="Calibri"/>
                <w:color w:val="000000"/>
                <w:sz w:val="16"/>
                <w:szCs w:val="16"/>
              </w:rPr>
            </w:pPr>
            <w:ins w:id="5075"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5076" w:author="Dave Contreras" w:date="2019-07-22T07:47:00Z">
              <w:tcPr>
                <w:tcW w:w="1281" w:type="dxa"/>
                <w:tcBorders>
                  <w:top w:val="nil"/>
                  <w:left w:val="nil"/>
                  <w:bottom w:val="nil"/>
                  <w:right w:val="nil"/>
                </w:tcBorders>
                <w:shd w:val="clear" w:color="auto" w:fill="auto"/>
                <w:noWrap/>
                <w:vAlign w:val="bottom"/>
                <w:hideMark/>
              </w:tcPr>
            </w:tcPrChange>
          </w:tcPr>
          <w:p w14:paraId="33260E05" w14:textId="77777777" w:rsidR="005C2E0D" w:rsidRPr="005C2E0D" w:rsidRDefault="005C2E0D" w:rsidP="005C2E0D">
            <w:pPr>
              <w:jc w:val="center"/>
              <w:rPr>
                <w:ins w:id="5077" w:author="Dave Contreras" w:date="2019-07-22T07:42:00Z"/>
                <w:rFonts w:ascii="Calibri" w:eastAsia="Times New Roman" w:hAnsi="Calibri" w:cs="Calibri"/>
                <w:color w:val="000000"/>
                <w:sz w:val="16"/>
                <w:szCs w:val="16"/>
              </w:rPr>
            </w:pPr>
            <w:ins w:id="5078"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5079"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55F4B6EC" w14:textId="77777777" w:rsidR="005C2E0D" w:rsidRPr="005C2E0D" w:rsidRDefault="005C2E0D" w:rsidP="005C2E0D">
            <w:pPr>
              <w:jc w:val="center"/>
              <w:rPr>
                <w:ins w:id="5080" w:author="Dave Contreras" w:date="2019-07-22T07:42:00Z"/>
                <w:rFonts w:ascii="Calibri" w:eastAsia="Times New Roman" w:hAnsi="Calibri" w:cs="Calibri"/>
                <w:color w:val="000000"/>
                <w:sz w:val="16"/>
                <w:szCs w:val="16"/>
              </w:rPr>
            </w:pPr>
            <w:ins w:id="5081"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5082" w:author="Dave Contreras" w:date="2019-07-22T07:47:00Z">
              <w:tcPr>
                <w:tcW w:w="900" w:type="dxa"/>
                <w:tcBorders>
                  <w:top w:val="nil"/>
                  <w:left w:val="nil"/>
                  <w:bottom w:val="nil"/>
                  <w:right w:val="nil"/>
                </w:tcBorders>
                <w:shd w:val="clear" w:color="auto" w:fill="auto"/>
                <w:noWrap/>
                <w:vAlign w:val="bottom"/>
                <w:hideMark/>
              </w:tcPr>
            </w:tcPrChange>
          </w:tcPr>
          <w:p w14:paraId="281A6529" w14:textId="77777777" w:rsidR="005C2E0D" w:rsidRPr="005C2E0D" w:rsidRDefault="005C2E0D" w:rsidP="005C2E0D">
            <w:pPr>
              <w:jc w:val="center"/>
              <w:rPr>
                <w:ins w:id="5083" w:author="Dave Contreras" w:date="2019-07-22T07:42:00Z"/>
                <w:rFonts w:ascii="Calibri" w:eastAsia="Times New Roman" w:hAnsi="Calibri" w:cs="Calibri"/>
                <w:color w:val="000000"/>
                <w:sz w:val="16"/>
                <w:szCs w:val="16"/>
              </w:rPr>
            </w:pPr>
            <w:ins w:id="5084"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085" w:author="Dave Contreras" w:date="2019-07-22T07:47:00Z">
              <w:tcPr>
                <w:tcW w:w="588" w:type="dxa"/>
                <w:tcBorders>
                  <w:top w:val="nil"/>
                  <w:left w:val="nil"/>
                  <w:bottom w:val="nil"/>
                  <w:right w:val="nil"/>
                </w:tcBorders>
                <w:shd w:val="clear" w:color="auto" w:fill="auto"/>
                <w:noWrap/>
                <w:vAlign w:val="bottom"/>
                <w:hideMark/>
              </w:tcPr>
            </w:tcPrChange>
          </w:tcPr>
          <w:p w14:paraId="17A79F2D" w14:textId="77777777" w:rsidR="005C2E0D" w:rsidRPr="005C2E0D" w:rsidRDefault="005C2E0D" w:rsidP="005C2E0D">
            <w:pPr>
              <w:jc w:val="center"/>
              <w:rPr>
                <w:ins w:id="5086" w:author="Dave Contreras" w:date="2019-07-22T07:42:00Z"/>
                <w:rFonts w:ascii="Calibri" w:eastAsia="Times New Roman" w:hAnsi="Calibri" w:cs="Calibri"/>
                <w:color w:val="000000"/>
                <w:sz w:val="16"/>
                <w:szCs w:val="16"/>
              </w:rPr>
            </w:pPr>
            <w:ins w:id="5087"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5088" w:author="Dave Contreras" w:date="2019-07-22T07:47:00Z">
              <w:tcPr>
                <w:tcW w:w="1055" w:type="dxa"/>
                <w:tcBorders>
                  <w:top w:val="nil"/>
                  <w:left w:val="nil"/>
                  <w:bottom w:val="nil"/>
                  <w:right w:val="nil"/>
                </w:tcBorders>
                <w:shd w:val="clear" w:color="auto" w:fill="auto"/>
                <w:noWrap/>
                <w:vAlign w:val="bottom"/>
                <w:hideMark/>
              </w:tcPr>
            </w:tcPrChange>
          </w:tcPr>
          <w:p w14:paraId="14924D8D" w14:textId="77777777" w:rsidR="005C2E0D" w:rsidRPr="005C2E0D" w:rsidRDefault="005C2E0D" w:rsidP="005C2E0D">
            <w:pPr>
              <w:jc w:val="center"/>
              <w:rPr>
                <w:ins w:id="5089" w:author="Dave Contreras" w:date="2019-07-22T07:42:00Z"/>
                <w:rFonts w:ascii="Calibri" w:eastAsia="Times New Roman" w:hAnsi="Calibri" w:cs="Calibri"/>
                <w:color w:val="000000"/>
                <w:sz w:val="16"/>
                <w:szCs w:val="16"/>
              </w:rPr>
            </w:pPr>
            <w:ins w:id="5090" w:author="Dave Contreras" w:date="2019-07-22T07:42:00Z">
              <w:r w:rsidRPr="005C2E0D">
                <w:rPr>
                  <w:rFonts w:ascii="Calibri" w:eastAsia="Times New Roman" w:hAnsi="Calibri" w:cs="Calibri"/>
                  <w:color w:val="000000"/>
                  <w:sz w:val="16"/>
                  <w:szCs w:val="16"/>
                </w:rPr>
                <w:t>0</w:t>
              </w:r>
            </w:ins>
          </w:p>
        </w:tc>
      </w:tr>
      <w:tr w:rsidR="00631AC3" w:rsidRPr="005C2E0D" w14:paraId="369E0323" w14:textId="77777777" w:rsidTr="00631AC3">
        <w:tblPrEx>
          <w:tblPrExChange w:id="5091" w:author="Dave Contreras" w:date="2019-07-22T07:47:00Z">
            <w:tblPrEx>
              <w:tblW w:w="11474" w:type="dxa"/>
              <w:tblInd w:w="-900" w:type="dxa"/>
            </w:tblPrEx>
          </w:tblPrExChange>
        </w:tblPrEx>
        <w:trPr>
          <w:trHeight w:val="300"/>
          <w:ins w:id="5092" w:author="Dave Contreras" w:date="2019-07-22T07:42:00Z"/>
          <w:trPrChange w:id="5093"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5094" w:author="Dave Contreras" w:date="2019-07-22T07:47:00Z">
              <w:tcPr>
                <w:tcW w:w="1620" w:type="dxa"/>
                <w:gridSpan w:val="5"/>
                <w:tcBorders>
                  <w:top w:val="nil"/>
                  <w:left w:val="nil"/>
                  <w:bottom w:val="nil"/>
                  <w:right w:val="nil"/>
                </w:tcBorders>
                <w:shd w:val="clear" w:color="auto" w:fill="auto"/>
                <w:noWrap/>
                <w:vAlign w:val="bottom"/>
                <w:hideMark/>
              </w:tcPr>
            </w:tcPrChange>
          </w:tcPr>
          <w:p w14:paraId="1CD14D77" w14:textId="77777777" w:rsidR="005C2E0D" w:rsidRPr="005C2E0D" w:rsidRDefault="005C2E0D" w:rsidP="005C2E0D">
            <w:pPr>
              <w:rPr>
                <w:ins w:id="5095" w:author="Dave Contreras" w:date="2019-07-22T07:42:00Z"/>
                <w:rFonts w:ascii="Calibri" w:eastAsia="Times New Roman" w:hAnsi="Calibri" w:cs="Calibri"/>
                <w:color w:val="000000"/>
                <w:sz w:val="16"/>
                <w:szCs w:val="16"/>
              </w:rPr>
            </w:pPr>
            <w:ins w:id="5096" w:author="Dave Contreras" w:date="2019-07-22T07:42:00Z">
              <w:r w:rsidRPr="005C2E0D">
                <w:rPr>
                  <w:rFonts w:ascii="Calibri" w:eastAsia="Times New Roman" w:hAnsi="Calibri" w:cs="Calibri"/>
                  <w:color w:val="000000"/>
                  <w:sz w:val="16"/>
                  <w:szCs w:val="16"/>
                </w:rPr>
                <w:t>Rainwater Killifish</w:t>
              </w:r>
            </w:ins>
          </w:p>
        </w:tc>
        <w:tc>
          <w:tcPr>
            <w:tcW w:w="810" w:type="dxa"/>
            <w:tcBorders>
              <w:top w:val="nil"/>
              <w:left w:val="nil"/>
              <w:bottom w:val="nil"/>
              <w:right w:val="nil"/>
            </w:tcBorders>
            <w:shd w:val="clear" w:color="auto" w:fill="auto"/>
            <w:noWrap/>
            <w:vAlign w:val="bottom"/>
            <w:hideMark/>
            <w:tcPrChange w:id="5097" w:author="Dave Contreras" w:date="2019-07-22T07:47:00Z">
              <w:tcPr>
                <w:tcW w:w="810" w:type="dxa"/>
                <w:gridSpan w:val="2"/>
                <w:tcBorders>
                  <w:top w:val="nil"/>
                  <w:left w:val="nil"/>
                  <w:bottom w:val="nil"/>
                  <w:right w:val="nil"/>
                </w:tcBorders>
                <w:shd w:val="clear" w:color="auto" w:fill="auto"/>
                <w:noWrap/>
                <w:vAlign w:val="bottom"/>
                <w:hideMark/>
              </w:tcPr>
            </w:tcPrChange>
          </w:tcPr>
          <w:p w14:paraId="24957EA3" w14:textId="77777777" w:rsidR="005C2E0D" w:rsidRPr="005C2E0D" w:rsidRDefault="005C2E0D" w:rsidP="005C2E0D">
            <w:pPr>
              <w:jc w:val="center"/>
              <w:rPr>
                <w:ins w:id="5098" w:author="Dave Contreras" w:date="2019-07-22T07:42:00Z"/>
                <w:rFonts w:ascii="Calibri" w:eastAsia="Times New Roman" w:hAnsi="Calibri" w:cs="Calibri"/>
                <w:color w:val="000000"/>
                <w:sz w:val="16"/>
                <w:szCs w:val="16"/>
              </w:rPr>
            </w:pPr>
            <w:ins w:id="5099" w:author="Dave Contreras" w:date="2019-07-22T07:42:00Z">
              <w:r w:rsidRPr="005C2E0D">
                <w:rPr>
                  <w:rFonts w:ascii="Calibri" w:eastAsia="Times New Roman" w:hAnsi="Calibri" w:cs="Calibri"/>
                  <w:color w:val="000000"/>
                  <w:sz w:val="16"/>
                  <w:szCs w:val="16"/>
                </w:rPr>
                <w:t>9</w:t>
              </w:r>
            </w:ins>
          </w:p>
        </w:tc>
        <w:tc>
          <w:tcPr>
            <w:tcW w:w="900" w:type="dxa"/>
            <w:tcBorders>
              <w:top w:val="nil"/>
              <w:left w:val="nil"/>
              <w:bottom w:val="nil"/>
              <w:right w:val="nil"/>
            </w:tcBorders>
            <w:shd w:val="clear" w:color="auto" w:fill="auto"/>
            <w:noWrap/>
            <w:vAlign w:val="bottom"/>
            <w:hideMark/>
            <w:tcPrChange w:id="5100" w:author="Dave Contreras" w:date="2019-07-22T07:47:00Z">
              <w:tcPr>
                <w:tcW w:w="900" w:type="dxa"/>
                <w:gridSpan w:val="3"/>
                <w:tcBorders>
                  <w:top w:val="nil"/>
                  <w:left w:val="nil"/>
                  <w:bottom w:val="nil"/>
                  <w:right w:val="nil"/>
                </w:tcBorders>
                <w:shd w:val="clear" w:color="auto" w:fill="auto"/>
                <w:noWrap/>
                <w:vAlign w:val="bottom"/>
                <w:hideMark/>
              </w:tcPr>
            </w:tcPrChange>
          </w:tcPr>
          <w:p w14:paraId="1627F3BB" w14:textId="77777777" w:rsidR="005C2E0D" w:rsidRPr="005C2E0D" w:rsidRDefault="005C2E0D" w:rsidP="005C2E0D">
            <w:pPr>
              <w:jc w:val="center"/>
              <w:rPr>
                <w:ins w:id="5101" w:author="Dave Contreras" w:date="2019-07-22T07:42:00Z"/>
                <w:rFonts w:ascii="Calibri" w:eastAsia="Times New Roman" w:hAnsi="Calibri" w:cs="Calibri"/>
                <w:color w:val="000000"/>
                <w:sz w:val="16"/>
                <w:szCs w:val="16"/>
              </w:rPr>
            </w:pPr>
            <w:ins w:id="5102" w:author="Dave Contreras" w:date="2019-07-22T07:42:00Z">
              <w:r w:rsidRPr="005C2E0D">
                <w:rPr>
                  <w:rFonts w:ascii="Calibri" w:eastAsia="Times New Roman" w:hAnsi="Calibri" w:cs="Calibri"/>
                  <w:color w:val="000000"/>
                  <w:sz w:val="16"/>
                  <w:szCs w:val="16"/>
                </w:rPr>
                <w:t>1499.4</w:t>
              </w:r>
            </w:ins>
          </w:p>
        </w:tc>
        <w:tc>
          <w:tcPr>
            <w:tcW w:w="630" w:type="dxa"/>
            <w:tcBorders>
              <w:top w:val="nil"/>
              <w:left w:val="nil"/>
              <w:bottom w:val="nil"/>
              <w:right w:val="nil"/>
            </w:tcBorders>
            <w:shd w:val="clear" w:color="auto" w:fill="auto"/>
            <w:noWrap/>
            <w:vAlign w:val="bottom"/>
            <w:hideMark/>
            <w:tcPrChange w:id="5103" w:author="Dave Contreras" w:date="2019-07-22T07:47:00Z">
              <w:tcPr>
                <w:tcW w:w="630" w:type="dxa"/>
                <w:tcBorders>
                  <w:top w:val="nil"/>
                  <w:left w:val="nil"/>
                  <w:bottom w:val="nil"/>
                  <w:right w:val="nil"/>
                </w:tcBorders>
                <w:shd w:val="clear" w:color="auto" w:fill="auto"/>
                <w:noWrap/>
                <w:vAlign w:val="bottom"/>
                <w:hideMark/>
              </w:tcPr>
            </w:tcPrChange>
          </w:tcPr>
          <w:p w14:paraId="15BE0F79" w14:textId="77777777" w:rsidR="005C2E0D" w:rsidRPr="005C2E0D" w:rsidRDefault="005C2E0D" w:rsidP="005C2E0D">
            <w:pPr>
              <w:jc w:val="center"/>
              <w:rPr>
                <w:ins w:id="5104" w:author="Dave Contreras" w:date="2019-07-22T07:42:00Z"/>
                <w:rFonts w:ascii="Calibri" w:eastAsia="Times New Roman" w:hAnsi="Calibri" w:cs="Calibri"/>
                <w:color w:val="000000"/>
                <w:sz w:val="16"/>
                <w:szCs w:val="16"/>
              </w:rPr>
            </w:pPr>
            <w:ins w:id="5105" w:author="Dave Contreras" w:date="2019-07-22T07:42:00Z">
              <w:r w:rsidRPr="005C2E0D">
                <w:rPr>
                  <w:rFonts w:ascii="Calibri" w:eastAsia="Times New Roman" w:hAnsi="Calibri" w:cs="Calibri"/>
                  <w:color w:val="000000"/>
                  <w:sz w:val="16"/>
                  <w:szCs w:val="16"/>
                </w:rPr>
                <w:t>143</w:t>
              </w:r>
            </w:ins>
          </w:p>
        </w:tc>
        <w:tc>
          <w:tcPr>
            <w:tcW w:w="906" w:type="dxa"/>
            <w:tcBorders>
              <w:top w:val="nil"/>
              <w:left w:val="nil"/>
              <w:bottom w:val="nil"/>
              <w:right w:val="nil"/>
            </w:tcBorders>
            <w:shd w:val="clear" w:color="auto" w:fill="auto"/>
            <w:noWrap/>
            <w:vAlign w:val="bottom"/>
            <w:hideMark/>
            <w:tcPrChange w:id="5106" w:author="Dave Contreras" w:date="2019-07-22T07:47:00Z">
              <w:tcPr>
                <w:tcW w:w="906" w:type="dxa"/>
                <w:gridSpan w:val="2"/>
                <w:tcBorders>
                  <w:top w:val="nil"/>
                  <w:left w:val="nil"/>
                  <w:bottom w:val="nil"/>
                  <w:right w:val="nil"/>
                </w:tcBorders>
                <w:shd w:val="clear" w:color="auto" w:fill="auto"/>
                <w:noWrap/>
                <w:vAlign w:val="bottom"/>
                <w:hideMark/>
              </w:tcPr>
            </w:tcPrChange>
          </w:tcPr>
          <w:p w14:paraId="376453D3" w14:textId="77777777" w:rsidR="005C2E0D" w:rsidRPr="005C2E0D" w:rsidRDefault="005C2E0D" w:rsidP="005C2E0D">
            <w:pPr>
              <w:jc w:val="center"/>
              <w:rPr>
                <w:ins w:id="5107" w:author="Dave Contreras" w:date="2019-07-22T07:42:00Z"/>
                <w:rFonts w:ascii="Calibri" w:eastAsia="Times New Roman" w:hAnsi="Calibri" w:cs="Calibri"/>
                <w:color w:val="000000"/>
                <w:sz w:val="16"/>
                <w:szCs w:val="16"/>
              </w:rPr>
            </w:pPr>
            <w:ins w:id="5108" w:author="Dave Contreras" w:date="2019-07-22T07:42:00Z">
              <w:r w:rsidRPr="005C2E0D">
                <w:rPr>
                  <w:rFonts w:ascii="Calibri" w:eastAsia="Times New Roman" w:hAnsi="Calibri" w:cs="Calibri"/>
                  <w:color w:val="000000"/>
                  <w:sz w:val="16"/>
                  <w:szCs w:val="16"/>
                </w:rPr>
                <w:t>78123.2</w:t>
              </w:r>
            </w:ins>
          </w:p>
        </w:tc>
        <w:tc>
          <w:tcPr>
            <w:tcW w:w="624" w:type="dxa"/>
            <w:tcBorders>
              <w:top w:val="nil"/>
              <w:left w:val="single" w:sz="4" w:space="0" w:color="auto"/>
              <w:bottom w:val="nil"/>
              <w:right w:val="nil"/>
            </w:tcBorders>
            <w:shd w:val="clear" w:color="auto" w:fill="auto"/>
            <w:noWrap/>
            <w:vAlign w:val="bottom"/>
            <w:hideMark/>
            <w:tcPrChange w:id="5109"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1EF08857" w14:textId="77777777" w:rsidR="005C2E0D" w:rsidRPr="005C2E0D" w:rsidRDefault="005C2E0D" w:rsidP="005C2E0D">
            <w:pPr>
              <w:jc w:val="center"/>
              <w:rPr>
                <w:ins w:id="5110" w:author="Dave Contreras" w:date="2019-07-22T07:42:00Z"/>
                <w:rFonts w:ascii="Calibri" w:eastAsia="Times New Roman" w:hAnsi="Calibri" w:cs="Calibri"/>
                <w:color w:val="000000"/>
                <w:sz w:val="16"/>
                <w:szCs w:val="16"/>
              </w:rPr>
            </w:pPr>
            <w:ins w:id="5111"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5112" w:author="Dave Contreras" w:date="2019-07-22T07:47:00Z">
              <w:tcPr>
                <w:tcW w:w="720" w:type="dxa"/>
                <w:gridSpan w:val="2"/>
                <w:tcBorders>
                  <w:top w:val="nil"/>
                  <w:left w:val="nil"/>
                  <w:bottom w:val="nil"/>
                  <w:right w:val="nil"/>
                </w:tcBorders>
                <w:shd w:val="clear" w:color="auto" w:fill="auto"/>
                <w:noWrap/>
                <w:vAlign w:val="bottom"/>
                <w:hideMark/>
              </w:tcPr>
            </w:tcPrChange>
          </w:tcPr>
          <w:p w14:paraId="0CAB3E69" w14:textId="77777777" w:rsidR="005C2E0D" w:rsidRPr="005C2E0D" w:rsidRDefault="005C2E0D" w:rsidP="005C2E0D">
            <w:pPr>
              <w:jc w:val="center"/>
              <w:rPr>
                <w:ins w:id="5113" w:author="Dave Contreras" w:date="2019-07-22T07:42:00Z"/>
                <w:rFonts w:ascii="Calibri" w:eastAsia="Times New Roman" w:hAnsi="Calibri" w:cs="Calibri"/>
                <w:color w:val="000000"/>
                <w:sz w:val="16"/>
                <w:szCs w:val="16"/>
              </w:rPr>
            </w:pPr>
            <w:ins w:id="5114"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115" w:author="Dave Contreras" w:date="2019-07-22T07:47:00Z">
              <w:tcPr>
                <w:tcW w:w="630" w:type="dxa"/>
                <w:gridSpan w:val="2"/>
                <w:tcBorders>
                  <w:top w:val="nil"/>
                  <w:left w:val="nil"/>
                  <w:bottom w:val="nil"/>
                  <w:right w:val="nil"/>
                </w:tcBorders>
                <w:shd w:val="clear" w:color="auto" w:fill="auto"/>
                <w:noWrap/>
                <w:vAlign w:val="bottom"/>
                <w:hideMark/>
              </w:tcPr>
            </w:tcPrChange>
          </w:tcPr>
          <w:p w14:paraId="2085FC97" w14:textId="77777777" w:rsidR="005C2E0D" w:rsidRPr="005C2E0D" w:rsidRDefault="005C2E0D" w:rsidP="005C2E0D">
            <w:pPr>
              <w:jc w:val="center"/>
              <w:rPr>
                <w:ins w:id="5116" w:author="Dave Contreras" w:date="2019-07-22T07:42:00Z"/>
                <w:rFonts w:ascii="Calibri" w:eastAsia="Times New Roman" w:hAnsi="Calibri" w:cs="Calibri"/>
                <w:color w:val="000000"/>
                <w:sz w:val="16"/>
                <w:szCs w:val="16"/>
              </w:rPr>
            </w:pPr>
            <w:ins w:id="5117"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5118" w:author="Dave Contreras" w:date="2019-07-22T07:47:00Z">
              <w:tcPr>
                <w:tcW w:w="1281" w:type="dxa"/>
                <w:tcBorders>
                  <w:top w:val="nil"/>
                  <w:left w:val="nil"/>
                  <w:bottom w:val="nil"/>
                  <w:right w:val="nil"/>
                </w:tcBorders>
                <w:shd w:val="clear" w:color="auto" w:fill="auto"/>
                <w:noWrap/>
                <w:vAlign w:val="bottom"/>
                <w:hideMark/>
              </w:tcPr>
            </w:tcPrChange>
          </w:tcPr>
          <w:p w14:paraId="4F37FA68" w14:textId="77777777" w:rsidR="005C2E0D" w:rsidRPr="005C2E0D" w:rsidRDefault="005C2E0D" w:rsidP="005C2E0D">
            <w:pPr>
              <w:jc w:val="center"/>
              <w:rPr>
                <w:ins w:id="5119" w:author="Dave Contreras" w:date="2019-07-22T07:42:00Z"/>
                <w:rFonts w:ascii="Calibri" w:eastAsia="Times New Roman" w:hAnsi="Calibri" w:cs="Calibri"/>
                <w:color w:val="000000"/>
                <w:sz w:val="16"/>
                <w:szCs w:val="16"/>
              </w:rPr>
            </w:pPr>
            <w:ins w:id="5120"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5121"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318E418C" w14:textId="77777777" w:rsidR="005C2E0D" w:rsidRPr="005C2E0D" w:rsidRDefault="005C2E0D" w:rsidP="005C2E0D">
            <w:pPr>
              <w:jc w:val="center"/>
              <w:rPr>
                <w:ins w:id="5122" w:author="Dave Contreras" w:date="2019-07-22T07:42:00Z"/>
                <w:rFonts w:ascii="Calibri" w:eastAsia="Times New Roman" w:hAnsi="Calibri" w:cs="Calibri"/>
                <w:color w:val="000000"/>
                <w:sz w:val="16"/>
                <w:szCs w:val="16"/>
              </w:rPr>
            </w:pPr>
            <w:ins w:id="5123"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5124" w:author="Dave Contreras" w:date="2019-07-22T07:47:00Z">
              <w:tcPr>
                <w:tcW w:w="900" w:type="dxa"/>
                <w:tcBorders>
                  <w:top w:val="nil"/>
                  <w:left w:val="nil"/>
                  <w:bottom w:val="nil"/>
                  <w:right w:val="nil"/>
                </w:tcBorders>
                <w:shd w:val="clear" w:color="auto" w:fill="auto"/>
                <w:noWrap/>
                <w:vAlign w:val="bottom"/>
                <w:hideMark/>
              </w:tcPr>
            </w:tcPrChange>
          </w:tcPr>
          <w:p w14:paraId="39756290" w14:textId="77777777" w:rsidR="005C2E0D" w:rsidRPr="005C2E0D" w:rsidRDefault="005C2E0D" w:rsidP="005C2E0D">
            <w:pPr>
              <w:jc w:val="center"/>
              <w:rPr>
                <w:ins w:id="5125" w:author="Dave Contreras" w:date="2019-07-22T07:42:00Z"/>
                <w:rFonts w:ascii="Calibri" w:eastAsia="Times New Roman" w:hAnsi="Calibri" w:cs="Calibri"/>
                <w:color w:val="000000"/>
                <w:sz w:val="16"/>
                <w:szCs w:val="16"/>
              </w:rPr>
            </w:pPr>
            <w:ins w:id="5126"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127" w:author="Dave Contreras" w:date="2019-07-22T07:47:00Z">
              <w:tcPr>
                <w:tcW w:w="588" w:type="dxa"/>
                <w:tcBorders>
                  <w:top w:val="nil"/>
                  <w:left w:val="nil"/>
                  <w:bottom w:val="nil"/>
                  <w:right w:val="nil"/>
                </w:tcBorders>
                <w:shd w:val="clear" w:color="auto" w:fill="auto"/>
                <w:noWrap/>
                <w:vAlign w:val="bottom"/>
                <w:hideMark/>
              </w:tcPr>
            </w:tcPrChange>
          </w:tcPr>
          <w:p w14:paraId="67530BD2" w14:textId="77777777" w:rsidR="005C2E0D" w:rsidRPr="005C2E0D" w:rsidRDefault="005C2E0D" w:rsidP="005C2E0D">
            <w:pPr>
              <w:jc w:val="center"/>
              <w:rPr>
                <w:ins w:id="5128" w:author="Dave Contreras" w:date="2019-07-22T07:42:00Z"/>
                <w:rFonts w:ascii="Calibri" w:eastAsia="Times New Roman" w:hAnsi="Calibri" w:cs="Calibri"/>
                <w:color w:val="000000"/>
                <w:sz w:val="16"/>
                <w:szCs w:val="16"/>
              </w:rPr>
            </w:pPr>
            <w:ins w:id="5129"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5130" w:author="Dave Contreras" w:date="2019-07-22T07:47:00Z">
              <w:tcPr>
                <w:tcW w:w="1055" w:type="dxa"/>
                <w:tcBorders>
                  <w:top w:val="nil"/>
                  <w:left w:val="nil"/>
                  <w:bottom w:val="nil"/>
                  <w:right w:val="nil"/>
                </w:tcBorders>
                <w:shd w:val="clear" w:color="auto" w:fill="auto"/>
                <w:noWrap/>
                <w:vAlign w:val="bottom"/>
                <w:hideMark/>
              </w:tcPr>
            </w:tcPrChange>
          </w:tcPr>
          <w:p w14:paraId="77F96B80" w14:textId="77777777" w:rsidR="005C2E0D" w:rsidRPr="005C2E0D" w:rsidRDefault="005C2E0D" w:rsidP="005C2E0D">
            <w:pPr>
              <w:jc w:val="center"/>
              <w:rPr>
                <w:ins w:id="5131" w:author="Dave Contreras" w:date="2019-07-22T07:42:00Z"/>
                <w:rFonts w:ascii="Calibri" w:eastAsia="Times New Roman" w:hAnsi="Calibri" w:cs="Calibri"/>
                <w:color w:val="000000"/>
                <w:sz w:val="16"/>
                <w:szCs w:val="16"/>
              </w:rPr>
            </w:pPr>
            <w:ins w:id="5132" w:author="Dave Contreras" w:date="2019-07-22T07:42:00Z">
              <w:r w:rsidRPr="005C2E0D">
                <w:rPr>
                  <w:rFonts w:ascii="Calibri" w:eastAsia="Times New Roman" w:hAnsi="Calibri" w:cs="Calibri"/>
                  <w:color w:val="000000"/>
                  <w:sz w:val="16"/>
                  <w:szCs w:val="16"/>
                </w:rPr>
                <w:t>0</w:t>
              </w:r>
            </w:ins>
          </w:p>
        </w:tc>
      </w:tr>
      <w:tr w:rsidR="00631AC3" w:rsidRPr="005C2E0D" w14:paraId="7E6B7C2A" w14:textId="77777777" w:rsidTr="00631AC3">
        <w:tblPrEx>
          <w:tblPrExChange w:id="5133" w:author="Dave Contreras" w:date="2019-07-22T07:47:00Z">
            <w:tblPrEx>
              <w:tblW w:w="11474" w:type="dxa"/>
              <w:tblInd w:w="-900" w:type="dxa"/>
            </w:tblPrEx>
          </w:tblPrExChange>
        </w:tblPrEx>
        <w:trPr>
          <w:trHeight w:val="300"/>
          <w:ins w:id="5134" w:author="Dave Contreras" w:date="2019-07-22T07:42:00Z"/>
          <w:trPrChange w:id="5135"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5136" w:author="Dave Contreras" w:date="2019-07-22T07:47:00Z">
              <w:tcPr>
                <w:tcW w:w="1620" w:type="dxa"/>
                <w:gridSpan w:val="5"/>
                <w:tcBorders>
                  <w:top w:val="nil"/>
                  <w:left w:val="nil"/>
                  <w:bottom w:val="nil"/>
                  <w:right w:val="nil"/>
                </w:tcBorders>
                <w:shd w:val="clear" w:color="auto" w:fill="auto"/>
                <w:noWrap/>
                <w:vAlign w:val="bottom"/>
                <w:hideMark/>
              </w:tcPr>
            </w:tcPrChange>
          </w:tcPr>
          <w:p w14:paraId="66EB3672" w14:textId="5F4F923D" w:rsidR="005C2E0D" w:rsidRPr="005C2E0D" w:rsidRDefault="005C2E0D" w:rsidP="005C2E0D">
            <w:pPr>
              <w:rPr>
                <w:ins w:id="5137" w:author="Dave Contreras" w:date="2019-07-22T07:42:00Z"/>
                <w:rFonts w:ascii="Calibri" w:eastAsia="Times New Roman" w:hAnsi="Calibri" w:cs="Calibri"/>
                <w:color w:val="000000"/>
                <w:sz w:val="16"/>
                <w:szCs w:val="16"/>
              </w:rPr>
            </w:pPr>
            <w:ins w:id="5138" w:author="Dave Contreras" w:date="2019-07-22T07:42:00Z">
              <w:r w:rsidRPr="005C2E0D">
                <w:rPr>
                  <w:rFonts w:ascii="Calibri" w:eastAsia="Times New Roman" w:hAnsi="Calibri" w:cs="Calibri"/>
                  <w:color w:val="000000"/>
                  <w:sz w:val="16"/>
                  <w:szCs w:val="16"/>
                </w:rPr>
                <w:t>Sac. Pikeminnow</w:t>
              </w:r>
            </w:ins>
            <w:ins w:id="5139"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Change w:id="5140" w:author="Dave Contreras" w:date="2019-07-22T07:47:00Z">
              <w:tcPr>
                <w:tcW w:w="810" w:type="dxa"/>
                <w:gridSpan w:val="2"/>
                <w:tcBorders>
                  <w:top w:val="nil"/>
                  <w:left w:val="nil"/>
                  <w:bottom w:val="nil"/>
                  <w:right w:val="nil"/>
                </w:tcBorders>
                <w:shd w:val="clear" w:color="auto" w:fill="auto"/>
                <w:noWrap/>
                <w:vAlign w:val="bottom"/>
                <w:hideMark/>
              </w:tcPr>
            </w:tcPrChange>
          </w:tcPr>
          <w:p w14:paraId="6894A05C" w14:textId="77777777" w:rsidR="005C2E0D" w:rsidRPr="005C2E0D" w:rsidRDefault="005C2E0D" w:rsidP="005C2E0D">
            <w:pPr>
              <w:jc w:val="center"/>
              <w:rPr>
                <w:ins w:id="5141" w:author="Dave Contreras" w:date="2019-07-22T07:42:00Z"/>
                <w:rFonts w:ascii="Calibri" w:eastAsia="Times New Roman" w:hAnsi="Calibri" w:cs="Calibri"/>
                <w:color w:val="000000"/>
                <w:sz w:val="16"/>
                <w:szCs w:val="16"/>
              </w:rPr>
            </w:pPr>
            <w:ins w:id="5142" w:author="Dave Contreras" w:date="2019-07-22T07:42:00Z">
              <w:r w:rsidRPr="005C2E0D">
                <w:rPr>
                  <w:rFonts w:ascii="Calibri" w:eastAsia="Times New Roman" w:hAnsi="Calibri" w:cs="Calibri"/>
                  <w:color w:val="000000"/>
                  <w:sz w:val="16"/>
                  <w:szCs w:val="16"/>
                </w:rPr>
                <w:t>1</w:t>
              </w:r>
            </w:ins>
          </w:p>
        </w:tc>
        <w:tc>
          <w:tcPr>
            <w:tcW w:w="900" w:type="dxa"/>
            <w:tcBorders>
              <w:top w:val="nil"/>
              <w:left w:val="nil"/>
              <w:bottom w:val="nil"/>
              <w:right w:val="nil"/>
            </w:tcBorders>
            <w:shd w:val="clear" w:color="auto" w:fill="auto"/>
            <w:noWrap/>
            <w:vAlign w:val="bottom"/>
            <w:hideMark/>
            <w:tcPrChange w:id="5143" w:author="Dave Contreras" w:date="2019-07-22T07:47:00Z">
              <w:tcPr>
                <w:tcW w:w="900" w:type="dxa"/>
                <w:gridSpan w:val="3"/>
                <w:tcBorders>
                  <w:top w:val="nil"/>
                  <w:left w:val="nil"/>
                  <w:bottom w:val="nil"/>
                  <w:right w:val="nil"/>
                </w:tcBorders>
                <w:shd w:val="clear" w:color="auto" w:fill="auto"/>
                <w:noWrap/>
                <w:vAlign w:val="bottom"/>
                <w:hideMark/>
              </w:tcPr>
            </w:tcPrChange>
          </w:tcPr>
          <w:p w14:paraId="28D8C74F" w14:textId="77777777" w:rsidR="005C2E0D" w:rsidRPr="005C2E0D" w:rsidRDefault="005C2E0D" w:rsidP="005C2E0D">
            <w:pPr>
              <w:jc w:val="center"/>
              <w:rPr>
                <w:ins w:id="5144" w:author="Dave Contreras" w:date="2019-07-22T07:42:00Z"/>
                <w:rFonts w:ascii="Calibri" w:eastAsia="Times New Roman" w:hAnsi="Calibri" w:cs="Calibri"/>
                <w:color w:val="000000"/>
                <w:sz w:val="16"/>
                <w:szCs w:val="16"/>
              </w:rPr>
            </w:pPr>
            <w:ins w:id="5145" w:author="Dave Contreras" w:date="2019-07-22T07:42:00Z">
              <w:r w:rsidRPr="005C2E0D">
                <w:rPr>
                  <w:rFonts w:ascii="Calibri" w:eastAsia="Times New Roman" w:hAnsi="Calibri" w:cs="Calibri"/>
                  <w:color w:val="000000"/>
                  <w:sz w:val="16"/>
                  <w:szCs w:val="16"/>
                </w:rPr>
                <w:t>98.7</w:t>
              </w:r>
            </w:ins>
          </w:p>
        </w:tc>
        <w:tc>
          <w:tcPr>
            <w:tcW w:w="630" w:type="dxa"/>
            <w:tcBorders>
              <w:top w:val="nil"/>
              <w:left w:val="nil"/>
              <w:bottom w:val="nil"/>
              <w:right w:val="nil"/>
            </w:tcBorders>
            <w:shd w:val="clear" w:color="auto" w:fill="auto"/>
            <w:noWrap/>
            <w:vAlign w:val="bottom"/>
            <w:hideMark/>
            <w:tcPrChange w:id="5146" w:author="Dave Contreras" w:date="2019-07-22T07:47:00Z">
              <w:tcPr>
                <w:tcW w:w="630" w:type="dxa"/>
                <w:tcBorders>
                  <w:top w:val="nil"/>
                  <w:left w:val="nil"/>
                  <w:bottom w:val="nil"/>
                  <w:right w:val="nil"/>
                </w:tcBorders>
                <w:shd w:val="clear" w:color="auto" w:fill="auto"/>
                <w:noWrap/>
                <w:vAlign w:val="bottom"/>
                <w:hideMark/>
              </w:tcPr>
            </w:tcPrChange>
          </w:tcPr>
          <w:p w14:paraId="1F62EC08" w14:textId="77777777" w:rsidR="005C2E0D" w:rsidRPr="005C2E0D" w:rsidRDefault="005C2E0D" w:rsidP="005C2E0D">
            <w:pPr>
              <w:jc w:val="center"/>
              <w:rPr>
                <w:ins w:id="5147" w:author="Dave Contreras" w:date="2019-07-22T07:42:00Z"/>
                <w:rFonts w:ascii="Calibri" w:eastAsia="Times New Roman" w:hAnsi="Calibri" w:cs="Calibri"/>
                <w:color w:val="000000"/>
                <w:sz w:val="16"/>
                <w:szCs w:val="16"/>
              </w:rPr>
            </w:pPr>
            <w:ins w:id="5148"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5149" w:author="Dave Contreras" w:date="2019-07-22T07:47:00Z">
              <w:tcPr>
                <w:tcW w:w="906" w:type="dxa"/>
                <w:gridSpan w:val="2"/>
                <w:tcBorders>
                  <w:top w:val="nil"/>
                  <w:left w:val="nil"/>
                  <w:bottom w:val="nil"/>
                  <w:right w:val="nil"/>
                </w:tcBorders>
                <w:shd w:val="clear" w:color="auto" w:fill="auto"/>
                <w:noWrap/>
                <w:vAlign w:val="bottom"/>
                <w:hideMark/>
              </w:tcPr>
            </w:tcPrChange>
          </w:tcPr>
          <w:p w14:paraId="3105A994" w14:textId="77777777" w:rsidR="005C2E0D" w:rsidRPr="005C2E0D" w:rsidRDefault="005C2E0D" w:rsidP="005C2E0D">
            <w:pPr>
              <w:jc w:val="center"/>
              <w:rPr>
                <w:ins w:id="5150" w:author="Dave Contreras" w:date="2019-07-22T07:42:00Z"/>
                <w:rFonts w:ascii="Calibri" w:eastAsia="Times New Roman" w:hAnsi="Calibri" w:cs="Calibri"/>
                <w:color w:val="000000"/>
                <w:sz w:val="16"/>
                <w:szCs w:val="16"/>
              </w:rPr>
            </w:pPr>
            <w:ins w:id="5151"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5152"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41474EDC" w14:textId="77777777" w:rsidR="005C2E0D" w:rsidRPr="005C2E0D" w:rsidRDefault="005C2E0D" w:rsidP="005C2E0D">
            <w:pPr>
              <w:jc w:val="center"/>
              <w:rPr>
                <w:ins w:id="5153" w:author="Dave Contreras" w:date="2019-07-22T07:42:00Z"/>
                <w:rFonts w:ascii="Calibri" w:eastAsia="Times New Roman" w:hAnsi="Calibri" w:cs="Calibri"/>
                <w:color w:val="000000"/>
                <w:sz w:val="16"/>
                <w:szCs w:val="16"/>
              </w:rPr>
            </w:pPr>
            <w:ins w:id="5154"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5155" w:author="Dave Contreras" w:date="2019-07-22T07:47:00Z">
              <w:tcPr>
                <w:tcW w:w="720" w:type="dxa"/>
                <w:gridSpan w:val="2"/>
                <w:tcBorders>
                  <w:top w:val="nil"/>
                  <w:left w:val="nil"/>
                  <w:bottom w:val="nil"/>
                  <w:right w:val="nil"/>
                </w:tcBorders>
                <w:shd w:val="clear" w:color="auto" w:fill="auto"/>
                <w:noWrap/>
                <w:vAlign w:val="bottom"/>
                <w:hideMark/>
              </w:tcPr>
            </w:tcPrChange>
          </w:tcPr>
          <w:p w14:paraId="67A91B52" w14:textId="77777777" w:rsidR="005C2E0D" w:rsidRPr="005C2E0D" w:rsidRDefault="005C2E0D" w:rsidP="005C2E0D">
            <w:pPr>
              <w:jc w:val="center"/>
              <w:rPr>
                <w:ins w:id="5156" w:author="Dave Contreras" w:date="2019-07-22T07:42:00Z"/>
                <w:rFonts w:ascii="Calibri" w:eastAsia="Times New Roman" w:hAnsi="Calibri" w:cs="Calibri"/>
                <w:color w:val="000000"/>
                <w:sz w:val="16"/>
                <w:szCs w:val="16"/>
              </w:rPr>
            </w:pPr>
            <w:ins w:id="5157"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158" w:author="Dave Contreras" w:date="2019-07-22T07:47:00Z">
              <w:tcPr>
                <w:tcW w:w="630" w:type="dxa"/>
                <w:gridSpan w:val="2"/>
                <w:tcBorders>
                  <w:top w:val="nil"/>
                  <w:left w:val="nil"/>
                  <w:bottom w:val="nil"/>
                  <w:right w:val="nil"/>
                </w:tcBorders>
                <w:shd w:val="clear" w:color="auto" w:fill="auto"/>
                <w:noWrap/>
                <w:vAlign w:val="bottom"/>
                <w:hideMark/>
              </w:tcPr>
            </w:tcPrChange>
          </w:tcPr>
          <w:p w14:paraId="5D8A0AFA" w14:textId="77777777" w:rsidR="005C2E0D" w:rsidRPr="005C2E0D" w:rsidRDefault="005C2E0D" w:rsidP="005C2E0D">
            <w:pPr>
              <w:jc w:val="center"/>
              <w:rPr>
                <w:ins w:id="5159" w:author="Dave Contreras" w:date="2019-07-22T07:42:00Z"/>
                <w:rFonts w:ascii="Calibri" w:eastAsia="Times New Roman" w:hAnsi="Calibri" w:cs="Calibri"/>
                <w:color w:val="000000"/>
                <w:sz w:val="16"/>
                <w:szCs w:val="16"/>
              </w:rPr>
            </w:pPr>
            <w:ins w:id="5160"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5161" w:author="Dave Contreras" w:date="2019-07-22T07:47:00Z">
              <w:tcPr>
                <w:tcW w:w="1281" w:type="dxa"/>
                <w:tcBorders>
                  <w:top w:val="nil"/>
                  <w:left w:val="nil"/>
                  <w:bottom w:val="nil"/>
                  <w:right w:val="nil"/>
                </w:tcBorders>
                <w:shd w:val="clear" w:color="auto" w:fill="auto"/>
                <w:noWrap/>
                <w:vAlign w:val="bottom"/>
                <w:hideMark/>
              </w:tcPr>
            </w:tcPrChange>
          </w:tcPr>
          <w:p w14:paraId="13D41222" w14:textId="77777777" w:rsidR="005C2E0D" w:rsidRPr="005C2E0D" w:rsidRDefault="005C2E0D" w:rsidP="005C2E0D">
            <w:pPr>
              <w:jc w:val="center"/>
              <w:rPr>
                <w:ins w:id="5162" w:author="Dave Contreras" w:date="2019-07-22T07:42:00Z"/>
                <w:rFonts w:ascii="Calibri" w:eastAsia="Times New Roman" w:hAnsi="Calibri" w:cs="Calibri"/>
                <w:color w:val="000000"/>
                <w:sz w:val="16"/>
                <w:szCs w:val="16"/>
              </w:rPr>
            </w:pPr>
            <w:ins w:id="5163"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5164"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49C858C0" w14:textId="77777777" w:rsidR="005C2E0D" w:rsidRPr="005C2E0D" w:rsidRDefault="005C2E0D" w:rsidP="005C2E0D">
            <w:pPr>
              <w:jc w:val="center"/>
              <w:rPr>
                <w:ins w:id="5165" w:author="Dave Contreras" w:date="2019-07-22T07:42:00Z"/>
                <w:rFonts w:ascii="Calibri" w:eastAsia="Times New Roman" w:hAnsi="Calibri" w:cs="Calibri"/>
                <w:color w:val="000000"/>
                <w:sz w:val="16"/>
                <w:szCs w:val="16"/>
              </w:rPr>
            </w:pPr>
            <w:ins w:id="5166"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5167" w:author="Dave Contreras" w:date="2019-07-22T07:47:00Z">
              <w:tcPr>
                <w:tcW w:w="900" w:type="dxa"/>
                <w:tcBorders>
                  <w:top w:val="nil"/>
                  <w:left w:val="nil"/>
                  <w:bottom w:val="nil"/>
                  <w:right w:val="nil"/>
                </w:tcBorders>
                <w:shd w:val="clear" w:color="auto" w:fill="auto"/>
                <w:noWrap/>
                <w:vAlign w:val="bottom"/>
                <w:hideMark/>
              </w:tcPr>
            </w:tcPrChange>
          </w:tcPr>
          <w:p w14:paraId="260192A5" w14:textId="77777777" w:rsidR="005C2E0D" w:rsidRPr="005C2E0D" w:rsidRDefault="005C2E0D" w:rsidP="005C2E0D">
            <w:pPr>
              <w:jc w:val="center"/>
              <w:rPr>
                <w:ins w:id="5168" w:author="Dave Contreras" w:date="2019-07-22T07:42:00Z"/>
                <w:rFonts w:ascii="Calibri" w:eastAsia="Times New Roman" w:hAnsi="Calibri" w:cs="Calibri"/>
                <w:color w:val="000000"/>
                <w:sz w:val="16"/>
                <w:szCs w:val="16"/>
              </w:rPr>
            </w:pPr>
            <w:ins w:id="5169"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170" w:author="Dave Contreras" w:date="2019-07-22T07:47:00Z">
              <w:tcPr>
                <w:tcW w:w="588" w:type="dxa"/>
                <w:tcBorders>
                  <w:top w:val="nil"/>
                  <w:left w:val="nil"/>
                  <w:bottom w:val="nil"/>
                  <w:right w:val="nil"/>
                </w:tcBorders>
                <w:shd w:val="clear" w:color="auto" w:fill="auto"/>
                <w:noWrap/>
                <w:vAlign w:val="bottom"/>
                <w:hideMark/>
              </w:tcPr>
            </w:tcPrChange>
          </w:tcPr>
          <w:p w14:paraId="25639611" w14:textId="77777777" w:rsidR="005C2E0D" w:rsidRPr="005C2E0D" w:rsidRDefault="005C2E0D" w:rsidP="005C2E0D">
            <w:pPr>
              <w:jc w:val="center"/>
              <w:rPr>
                <w:ins w:id="5171" w:author="Dave Contreras" w:date="2019-07-22T07:42:00Z"/>
                <w:rFonts w:ascii="Calibri" w:eastAsia="Times New Roman" w:hAnsi="Calibri" w:cs="Calibri"/>
                <w:color w:val="000000"/>
                <w:sz w:val="16"/>
                <w:szCs w:val="16"/>
              </w:rPr>
            </w:pPr>
            <w:ins w:id="5172"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5173" w:author="Dave Contreras" w:date="2019-07-22T07:47:00Z">
              <w:tcPr>
                <w:tcW w:w="1055" w:type="dxa"/>
                <w:tcBorders>
                  <w:top w:val="nil"/>
                  <w:left w:val="nil"/>
                  <w:bottom w:val="nil"/>
                  <w:right w:val="nil"/>
                </w:tcBorders>
                <w:shd w:val="clear" w:color="auto" w:fill="auto"/>
                <w:noWrap/>
                <w:vAlign w:val="bottom"/>
                <w:hideMark/>
              </w:tcPr>
            </w:tcPrChange>
          </w:tcPr>
          <w:p w14:paraId="7880C0A5" w14:textId="77777777" w:rsidR="005C2E0D" w:rsidRPr="005C2E0D" w:rsidRDefault="005C2E0D" w:rsidP="005C2E0D">
            <w:pPr>
              <w:jc w:val="center"/>
              <w:rPr>
                <w:ins w:id="5174" w:author="Dave Contreras" w:date="2019-07-22T07:42:00Z"/>
                <w:rFonts w:ascii="Calibri" w:eastAsia="Times New Roman" w:hAnsi="Calibri" w:cs="Calibri"/>
                <w:color w:val="000000"/>
                <w:sz w:val="16"/>
                <w:szCs w:val="16"/>
              </w:rPr>
            </w:pPr>
            <w:ins w:id="5175" w:author="Dave Contreras" w:date="2019-07-22T07:42:00Z">
              <w:r w:rsidRPr="005C2E0D">
                <w:rPr>
                  <w:rFonts w:ascii="Calibri" w:eastAsia="Times New Roman" w:hAnsi="Calibri" w:cs="Calibri"/>
                  <w:color w:val="000000"/>
                  <w:sz w:val="16"/>
                  <w:szCs w:val="16"/>
                </w:rPr>
                <w:t>0</w:t>
              </w:r>
            </w:ins>
          </w:p>
        </w:tc>
      </w:tr>
      <w:tr w:rsidR="00631AC3" w:rsidRPr="005C2E0D" w14:paraId="74E8C24F" w14:textId="77777777" w:rsidTr="00631AC3">
        <w:tblPrEx>
          <w:tblPrExChange w:id="5176" w:author="Dave Contreras" w:date="2019-07-22T07:47:00Z">
            <w:tblPrEx>
              <w:tblW w:w="11474" w:type="dxa"/>
              <w:tblInd w:w="-900" w:type="dxa"/>
            </w:tblPrEx>
          </w:tblPrExChange>
        </w:tblPrEx>
        <w:trPr>
          <w:trHeight w:val="300"/>
          <w:ins w:id="5177" w:author="Dave Contreras" w:date="2019-07-22T07:42:00Z"/>
          <w:trPrChange w:id="5178"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5179" w:author="Dave Contreras" w:date="2019-07-22T07:47:00Z">
              <w:tcPr>
                <w:tcW w:w="1620" w:type="dxa"/>
                <w:gridSpan w:val="5"/>
                <w:tcBorders>
                  <w:top w:val="nil"/>
                  <w:left w:val="nil"/>
                  <w:bottom w:val="nil"/>
                  <w:right w:val="nil"/>
                </w:tcBorders>
                <w:shd w:val="clear" w:color="auto" w:fill="auto"/>
                <w:noWrap/>
                <w:vAlign w:val="bottom"/>
                <w:hideMark/>
              </w:tcPr>
            </w:tcPrChange>
          </w:tcPr>
          <w:p w14:paraId="7C874BC5" w14:textId="77777777" w:rsidR="005C2E0D" w:rsidRPr="005C2E0D" w:rsidRDefault="005C2E0D" w:rsidP="005C2E0D">
            <w:pPr>
              <w:rPr>
                <w:ins w:id="5180" w:author="Dave Contreras" w:date="2019-07-22T07:42:00Z"/>
                <w:rFonts w:ascii="Calibri" w:eastAsia="Times New Roman" w:hAnsi="Calibri" w:cs="Calibri"/>
                <w:color w:val="000000"/>
                <w:sz w:val="16"/>
                <w:szCs w:val="16"/>
              </w:rPr>
            </w:pPr>
            <w:proofErr w:type="spellStart"/>
            <w:ins w:id="5181" w:author="Dave Contreras" w:date="2019-07-22T07:42:00Z">
              <w:r w:rsidRPr="005C2E0D">
                <w:rPr>
                  <w:rFonts w:ascii="Calibri" w:eastAsia="Times New Roman" w:hAnsi="Calibri" w:cs="Calibri"/>
                  <w:color w:val="000000"/>
                  <w:sz w:val="16"/>
                  <w:szCs w:val="16"/>
                </w:rPr>
                <w:t>Shimofuri</w:t>
              </w:r>
              <w:proofErr w:type="spellEnd"/>
              <w:r w:rsidRPr="005C2E0D">
                <w:rPr>
                  <w:rFonts w:ascii="Calibri" w:eastAsia="Times New Roman" w:hAnsi="Calibri" w:cs="Calibri"/>
                  <w:color w:val="000000"/>
                  <w:sz w:val="16"/>
                  <w:szCs w:val="16"/>
                </w:rPr>
                <w:t xml:space="preserve"> Goby</w:t>
              </w:r>
            </w:ins>
          </w:p>
        </w:tc>
        <w:tc>
          <w:tcPr>
            <w:tcW w:w="810" w:type="dxa"/>
            <w:tcBorders>
              <w:top w:val="nil"/>
              <w:left w:val="nil"/>
              <w:bottom w:val="nil"/>
              <w:right w:val="nil"/>
            </w:tcBorders>
            <w:shd w:val="clear" w:color="auto" w:fill="auto"/>
            <w:noWrap/>
            <w:vAlign w:val="bottom"/>
            <w:hideMark/>
            <w:tcPrChange w:id="5182" w:author="Dave Contreras" w:date="2019-07-22T07:47:00Z">
              <w:tcPr>
                <w:tcW w:w="810" w:type="dxa"/>
                <w:gridSpan w:val="2"/>
                <w:tcBorders>
                  <w:top w:val="nil"/>
                  <w:left w:val="nil"/>
                  <w:bottom w:val="nil"/>
                  <w:right w:val="nil"/>
                </w:tcBorders>
                <w:shd w:val="clear" w:color="auto" w:fill="auto"/>
                <w:noWrap/>
                <w:vAlign w:val="bottom"/>
                <w:hideMark/>
              </w:tcPr>
            </w:tcPrChange>
          </w:tcPr>
          <w:p w14:paraId="6D72AFC9" w14:textId="77777777" w:rsidR="005C2E0D" w:rsidRPr="005C2E0D" w:rsidRDefault="005C2E0D" w:rsidP="005C2E0D">
            <w:pPr>
              <w:jc w:val="center"/>
              <w:rPr>
                <w:ins w:id="5183" w:author="Dave Contreras" w:date="2019-07-22T07:42:00Z"/>
                <w:rFonts w:ascii="Calibri" w:eastAsia="Times New Roman" w:hAnsi="Calibri" w:cs="Calibri"/>
                <w:color w:val="000000"/>
                <w:sz w:val="16"/>
                <w:szCs w:val="16"/>
              </w:rPr>
            </w:pPr>
            <w:ins w:id="5184" w:author="Dave Contreras" w:date="2019-07-22T07:42:00Z">
              <w:r w:rsidRPr="005C2E0D">
                <w:rPr>
                  <w:rFonts w:ascii="Calibri" w:eastAsia="Times New Roman" w:hAnsi="Calibri" w:cs="Calibri"/>
                  <w:color w:val="000000"/>
                  <w:sz w:val="16"/>
                  <w:szCs w:val="16"/>
                </w:rPr>
                <w:t>8</w:t>
              </w:r>
            </w:ins>
          </w:p>
        </w:tc>
        <w:tc>
          <w:tcPr>
            <w:tcW w:w="900" w:type="dxa"/>
            <w:tcBorders>
              <w:top w:val="nil"/>
              <w:left w:val="nil"/>
              <w:bottom w:val="nil"/>
              <w:right w:val="nil"/>
            </w:tcBorders>
            <w:shd w:val="clear" w:color="auto" w:fill="auto"/>
            <w:noWrap/>
            <w:vAlign w:val="bottom"/>
            <w:hideMark/>
            <w:tcPrChange w:id="5185" w:author="Dave Contreras" w:date="2019-07-22T07:47:00Z">
              <w:tcPr>
                <w:tcW w:w="900" w:type="dxa"/>
                <w:gridSpan w:val="3"/>
                <w:tcBorders>
                  <w:top w:val="nil"/>
                  <w:left w:val="nil"/>
                  <w:bottom w:val="nil"/>
                  <w:right w:val="nil"/>
                </w:tcBorders>
                <w:shd w:val="clear" w:color="auto" w:fill="auto"/>
                <w:noWrap/>
                <w:vAlign w:val="bottom"/>
                <w:hideMark/>
              </w:tcPr>
            </w:tcPrChange>
          </w:tcPr>
          <w:p w14:paraId="63CEAF86" w14:textId="77777777" w:rsidR="005C2E0D" w:rsidRPr="005C2E0D" w:rsidRDefault="005C2E0D" w:rsidP="005C2E0D">
            <w:pPr>
              <w:jc w:val="center"/>
              <w:rPr>
                <w:ins w:id="5186" w:author="Dave Contreras" w:date="2019-07-22T07:42:00Z"/>
                <w:rFonts w:ascii="Calibri" w:eastAsia="Times New Roman" w:hAnsi="Calibri" w:cs="Calibri"/>
                <w:color w:val="000000"/>
                <w:sz w:val="16"/>
                <w:szCs w:val="16"/>
              </w:rPr>
            </w:pPr>
            <w:ins w:id="5187" w:author="Dave Contreras" w:date="2019-07-22T07:42:00Z">
              <w:r w:rsidRPr="005C2E0D">
                <w:rPr>
                  <w:rFonts w:ascii="Calibri" w:eastAsia="Times New Roman" w:hAnsi="Calibri" w:cs="Calibri"/>
                  <w:color w:val="000000"/>
                  <w:sz w:val="16"/>
                  <w:szCs w:val="16"/>
                </w:rPr>
                <w:t>1750.2</w:t>
              </w:r>
            </w:ins>
          </w:p>
        </w:tc>
        <w:tc>
          <w:tcPr>
            <w:tcW w:w="630" w:type="dxa"/>
            <w:tcBorders>
              <w:top w:val="nil"/>
              <w:left w:val="nil"/>
              <w:bottom w:val="nil"/>
              <w:right w:val="nil"/>
            </w:tcBorders>
            <w:shd w:val="clear" w:color="auto" w:fill="auto"/>
            <w:noWrap/>
            <w:vAlign w:val="bottom"/>
            <w:hideMark/>
            <w:tcPrChange w:id="5188" w:author="Dave Contreras" w:date="2019-07-22T07:47:00Z">
              <w:tcPr>
                <w:tcW w:w="630" w:type="dxa"/>
                <w:tcBorders>
                  <w:top w:val="nil"/>
                  <w:left w:val="nil"/>
                  <w:bottom w:val="nil"/>
                  <w:right w:val="nil"/>
                </w:tcBorders>
                <w:shd w:val="clear" w:color="auto" w:fill="auto"/>
                <w:noWrap/>
                <w:vAlign w:val="bottom"/>
                <w:hideMark/>
              </w:tcPr>
            </w:tcPrChange>
          </w:tcPr>
          <w:p w14:paraId="0B308B1D" w14:textId="77777777" w:rsidR="005C2E0D" w:rsidRPr="005C2E0D" w:rsidRDefault="005C2E0D" w:rsidP="005C2E0D">
            <w:pPr>
              <w:jc w:val="center"/>
              <w:rPr>
                <w:ins w:id="5189" w:author="Dave Contreras" w:date="2019-07-22T07:42:00Z"/>
                <w:rFonts w:ascii="Calibri" w:eastAsia="Times New Roman" w:hAnsi="Calibri" w:cs="Calibri"/>
                <w:color w:val="000000"/>
                <w:sz w:val="16"/>
                <w:szCs w:val="16"/>
              </w:rPr>
            </w:pPr>
            <w:ins w:id="5190" w:author="Dave Contreras" w:date="2019-07-22T07:42:00Z">
              <w:r w:rsidRPr="005C2E0D">
                <w:rPr>
                  <w:rFonts w:ascii="Calibri" w:eastAsia="Times New Roman" w:hAnsi="Calibri" w:cs="Calibri"/>
                  <w:color w:val="000000"/>
                  <w:sz w:val="16"/>
                  <w:szCs w:val="16"/>
                </w:rPr>
                <w:t>45</w:t>
              </w:r>
            </w:ins>
          </w:p>
        </w:tc>
        <w:tc>
          <w:tcPr>
            <w:tcW w:w="906" w:type="dxa"/>
            <w:tcBorders>
              <w:top w:val="nil"/>
              <w:left w:val="nil"/>
              <w:bottom w:val="nil"/>
              <w:right w:val="nil"/>
            </w:tcBorders>
            <w:shd w:val="clear" w:color="auto" w:fill="auto"/>
            <w:noWrap/>
            <w:vAlign w:val="bottom"/>
            <w:hideMark/>
            <w:tcPrChange w:id="5191" w:author="Dave Contreras" w:date="2019-07-22T07:47:00Z">
              <w:tcPr>
                <w:tcW w:w="906" w:type="dxa"/>
                <w:gridSpan w:val="2"/>
                <w:tcBorders>
                  <w:top w:val="nil"/>
                  <w:left w:val="nil"/>
                  <w:bottom w:val="nil"/>
                  <w:right w:val="nil"/>
                </w:tcBorders>
                <w:shd w:val="clear" w:color="auto" w:fill="auto"/>
                <w:noWrap/>
                <w:vAlign w:val="bottom"/>
                <w:hideMark/>
              </w:tcPr>
            </w:tcPrChange>
          </w:tcPr>
          <w:p w14:paraId="60558C6F" w14:textId="77777777" w:rsidR="005C2E0D" w:rsidRPr="005C2E0D" w:rsidRDefault="005C2E0D" w:rsidP="005C2E0D">
            <w:pPr>
              <w:jc w:val="center"/>
              <w:rPr>
                <w:ins w:id="5192" w:author="Dave Contreras" w:date="2019-07-22T07:42:00Z"/>
                <w:rFonts w:ascii="Calibri" w:eastAsia="Times New Roman" w:hAnsi="Calibri" w:cs="Calibri"/>
                <w:color w:val="000000"/>
                <w:sz w:val="16"/>
                <w:szCs w:val="16"/>
              </w:rPr>
            </w:pPr>
            <w:ins w:id="5193" w:author="Dave Contreras" w:date="2019-07-22T07:42:00Z">
              <w:r w:rsidRPr="005C2E0D">
                <w:rPr>
                  <w:rFonts w:ascii="Calibri" w:eastAsia="Times New Roman" w:hAnsi="Calibri" w:cs="Calibri"/>
                  <w:color w:val="000000"/>
                  <w:sz w:val="16"/>
                  <w:szCs w:val="16"/>
                </w:rPr>
                <w:t>18683.4</w:t>
              </w:r>
            </w:ins>
          </w:p>
        </w:tc>
        <w:tc>
          <w:tcPr>
            <w:tcW w:w="624" w:type="dxa"/>
            <w:tcBorders>
              <w:top w:val="nil"/>
              <w:left w:val="single" w:sz="4" w:space="0" w:color="auto"/>
              <w:bottom w:val="nil"/>
              <w:right w:val="nil"/>
            </w:tcBorders>
            <w:shd w:val="clear" w:color="auto" w:fill="auto"/>
            <w:noWrap/>
            <w:vAlign w:val="bottom"/>
            <w:hideMark/>
            <w:tcPrChange w:id="5194"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4CF9614E" w14:textId="77777777" w:rsidR="005C2E0D" w:rsidRPr="005C2E0D" w:rsidRDefault="005C2E0D" w:rsidP="005C2E0D">
            <w:pPr>
              <w:jc w:val="center"/>
              <w:rPr>
                <w:ins w:id="5195" w:author="Dave Contreras" w:date="2019-07-22T07:42:00Z"/>
                <w:rFonts w:ascii="Calibri" w:eastAsia="Times New Roman" w:hAnsi="Calibri" w:cs="Calibri"/>
                <w:color w:val="000000"/>
                <w:sz w:val="16"/>
                <w:szCs w:val="16"/>
              </w:rPr>
            </w:pPr>
            <w:ins w:id="5196"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5197" w:author="Dave Contreras" w:date="2019-07-22T07:47:00Z">
              <w:tcPr>
                <w:tcW w:w="720" w:type="dxa"/>
                <w:gridSpan w:val="2"/>
                <w:tcBorders>
                  <w:top w:val="nil"/>
                  <w:left w:val="nil"/>
                  <w:bottom w:val="nil"/>
                  <w:right w:val="nil"/>
                </w:tcBorders>
                <w:shd w:val="clear" w:color="auto" w:fill="auto"/>
                <w:noWrap/>
                <w:vAlign w:val="bottom"/>
                <w:hideMark/>
              </w:tcPr>
            </w:tcPrChange>
          </w:tcPr>
          <w:p w14:paraId="1616C528" w14:textId="77777777" w:rsidR="005C2E0D" w:rsidRPr="005C2E0D" w:rsidRDefault="005C2E0D" w:rsidP="005C2E0D">
            <w:pPr>
              <w:jc w:val="center"/>
              <w:rPr>
                <w:ins w:id="5198" w:author="Dave Contreras" w:date="2019-07-22T07:42:00Z"/>
                <w:rFonts w:ascii="Calibri" w:eastAsia="Times New Roman" w:hAnsi="Calibri" w:cs="Calibri"/>
                <w:color w:val="000000"/>
                <w:sz w:val="16"/>
                <w:szCs w:val="16"/>
              </w:rPr>
            </w:pPr>
            <w:ins w:id="5199"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200" w:author="Dave Contreras" w:date="2019-07-22T07:47:00Z">
              <w:tcPr>
                <w:tcW w:w="630" w:type="dxa"/>
                <w:gridSpan w:val="2"/>
                <w:tcBorders>
                  <w:top w:val="nil"/>
                  <w:left w:val="nil"/>
                  <w:bottom w:val="nil"/>
                  <w:right w:val="nil"/>
                </w:tcBorders>
                <w:shd w:val="clear" w:color="auto" w:fill="auto"/>
                <w:noWrap/>
                <w:vAlign w:val="bottom"/>
                <w:hideMark/>
              </w:tcPr>
            </w:tcPrChange>
          </w:tcPr>
          <w:p w14:paraId="02963E84" w14:textId="77777777" w:rsidR="005C2E0D" w:rsidRPr="005C2E0D" w:rsidRDefault="005C2E0D" w:rsidP="005C2E0D">
            <w:pPr>
              <w:jc w:val="center"/>
              <w:rPr>
                <w:ins w:id="5201" w:author="Dave Contreras" w:date="2019-07-22T07:42:00Z"/>
                <w:rFonts w:ascii="Calibri" w:eastAsia="Times New Roman" w:hAnsi="Calibri" w:cs="Calibri"/>
                <w:color w:val="000000"/>
                <w:sz w:val="16"/>
                <w:szCs w:val="16"/>
              </w:rPr>
            </w:pPr>
            <w:ins w:id="5202"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5203" w:author="Dave Contreras" w:date="2019-07-22T07:47:00Z">
              <w:tcPr>
                <w:tcW w:w="1281" w:type="dxa"/>
                <w:tcBorders>
                  <w:top w:val="nil"/>
                  <w:left w:val="nil"/>
                  <w:bottom w:val="nil"/>
                  <w:right w:val="nil"/>
                </w:tcBorders>
                <w:shd w:val="clear" w:color="auto" w:fill="auto"/>
                <w:noWrap/>
                <w:vAlign w:val="bottom"/>
                <w:hideMark/>
              </w:tcPr>
            </w:tcPrChange>
          </w:tcPr>
          <w:p w14:paraId="58E8FD28" w14:textId="77777777" w:rsidR="005C2E0D" w:rsidRPr="005C2E0D" w:rsidRDefault="005C2E0D" w:rsidP="005C2E0D">
            <w:pPr>
              <w:jc w:val="center"/>
              <w:rPr>
                <w:ins w:id="5204" w:author="Dave Contreras" w:date="2019-07-22T07:42:00Z"/>
                <w:rFonts w:ascii="Calibri" w:eastAsia="Times New Roman" w:hAnsi="Calibri" w:cs="Calibri"/>
                <w:color w:val="000000"/>
                <w:sz w:val="16"/>
                <w:szCs w:val="16"/>
              </w:rPr>
            </w:pPr>
            <w:ins w:id="5205"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5206"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7D44D201" w14:textId="77777777" w:rsidR="005C2E0D" w:rsidRPr="005C2E0D" w:rsidRDefault="005C2E0D" w:rsidP="005C2E0D">
            <w:pPr>
              <w:jc w:val="center"/>
              <w:rPr>
                <w:ins w:id="5207" w:author="Dave Contreras" w:date="2019-07-22T07:42:00Z"/>
                <w:rFonts w:ascii="Calibri" w:eastAsia="Times New Roman" w:hAnsi="Calibri" w:cs="Calibri"/>
                <w:color w:val="000000"/>
                <w:sz w:val="16"/>
                <w:szCs w:val="16"/>
              </w:rPr>
            </w:pPr>
            <w:ins w:id="5208"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5209" w:author="Dave Contreras" w:date="2019-07-22T07:47:00Z">
              <w:tcPr>
                <w:tcW w:w="900" w:type="dxa"/>
                <w:tcBorders>
                  <w:top w:val="nil"/>
                  <w:left w:val="nil"/>
                  <w:bottom w:val="nil"/>
                  <w:right w:val="nil"/>
                </w:tcBorders>
                <w:shd w:val="clear" w:color="auto" w:fill="auto"/>
                <w:noWrap/>
                <w:vAlign w:val="bottom"/>
                <w:hideMark/>
              </w:tcPr>
            </w:tcPrChange>
          </w:tcPr>
          <w:p w14:paraId="5439657A" w14:textId="77777777" w:rsidR="005C2E0D" w:rsidRPr="005C2E0D" w:rsidRDefault="005C2E0D" w:rsidP="005C2E0D">
            <w:pPr>
              <w:jc w:val="center"/>
              <w:rPr>
                <w:ins w:id="5210" w:author="Dave Contreras" w:date="2019-07-22T07:42:00Z"/>
                <w:rFonts w:ascii="Calibri" w:eastAsia="Times New Roman" w:hAnsi="Calibri" w:cs="Calibri"/>
                <w:color w:val="000000"/>
                <w:sz w:val="16"/>
                <w:szCs w:val="16"/>
              </w:rPr>
            </w:pPr>
            <w:ins w:id="5211"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212" w:author="Dave Contreras" w:date="2019-07-22T07:47:00Z">
              <w:tcPr>
                <w:tcW w:w="588" w:type="dxa"/>
                <w:tcBorders>
                  <w:top w:val="nil"/>
                  <w:left w:val="nil"/>
                  <w:bottom w:val="nil"/>
                  <w:right w:val="nil"/>
                </w:tcBorders>
                <w:shd w:val="clear" w:color="auto" w:fill="auto"/>
                <w:noWrap/>
                <w:vAlign w:val="bottom"/>
                <w:hideMark/>
              </w:tcPr>
            </w:tcPrChange>
          </w:tcPr>
          <w:p w14:paraId="38F6CF90" w14:textId="77777777" w:rsidR="005C2E0D" w:rsidRPr="005C2E0D" w:rsidRDefault="005C2E0D" w:rsidP="005C2E0D">
            <w:pPr>
              <w:jc w:val="center"/>
              <w:rPr>
                <w:ins w:id="5213" w:author="Dave Contreras" w:date="2019-07-22T07:42:00Z"/>
                <w:rFonts w:ascii="Calibri" w:eastAsia="Times New Roman" w:hAnsi="Calibri" w:cs="Calibri"/>
                <w:color w:val="000000"/>
                <w:sz w:val="16"/>
                <w:szCs w:val="16"/>
              </w:rPr>
            </w:pPr>
            <w:ins w:id="5214"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5215" w:author="Dave Contreras" w:date="2019-07-22T07:47:00Z">
              <w:tcPr>
                <w:tcW w:w="1055" w:type="dxa"/>
                <w:tcBorders>
                  <w:top w:val="nil"/>
                  <w:left w:val="nil"/>
                  <w:bottom w:val="nil"/>
                  <w:right w:val="nil"/>
                </w:tcBorders>
                <w:shd w:val="clear" w:color="auto" w:fill="auto"/>
                <w:noWrap/>
                <w:vAlign w:val="bottom"/>
                <w:hideMark/>
              </w:tcPr>
            </w:tcPrChange>
          </w:tcPr>
          <w:p w14:paraId="6F85A3C5" w14:textId="77777777" w:rsidR="005C2E0D" w:rsidRPr="005C2E0D" w:rsidRDefault="005C2E0D" w:rsidP="005C2E0D">
            <w:pPr>
              <w:jc w:val="center"/>
              <w:rPr>
                <w:ins w:id="5216" w:author="Dave Contreras" w:date="2019-07-22T07:42:00Z"/>
                <w:rFonts w:ascii="Calibri" w:eastAsia="Times New Roman" w:hAnsi="Calibri" w:cs="Calibri"/>
                <w:color w:val="000000"/>
                <w:sz w:val="16"/>
                <w:szCs w:val="16"/>
              </w:rPr>
            </w:pPr>
            <w:ins w:id="5217" w:author="Dave Contreras" w:date="2019-07-22T07:42:00Z">
              <w:r w:rsidRPr="005C2E0D">
                <w:rPr>
                  <w:rFonts w:ascii="Calibri" w:eastAsia="Times New Roman" w:hAnsi="Calibri" w:cs="Calibri"/>
                  <w:color w:val="000000"/>
                  <w:sz w:val="16"/>
                  <w:szCs w:val="16"/>
                </w:rPr>
                <w:t>0</w:t>
              </w:r>
            </w:ins>
          </w:p>
        </w:tc>
      </w:tr>
      <w:tr w:rsidR="00631AC3" w:rsidRPr="005C2E0D" w14:paraId="40DD889F" w14:textId="77777777" w:rsidTr="00631AC3">
        <w:tblPrEx>
          <w:tblPrExChange w:id="5218" w:author="Dave Contreras" w:date="2019-07-22T07:47:00Z">
            <w:tblPrEx>
              <w:tblW w:w="11474" w:type="dxa"/>
              <w:tblInd w:w="-900" w:type="dxa"/>
            </w:tblPrEx>
          </w:tblPrExChange>
        </w:tblPrEx>
        <w:trPr>
          <w:trHeight w:val="300"/>
          <w:ins w:id="5219" w:author="Dave Contreras" w:date="2019-07-22T07:42:00Z"/>
          <w:trPrChange w:id="5220"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5221" w:author="Dave Contreras" w:date="2019-07-22T07:47:00Z">
              <w:tcPr>
                <w:tcW w:w="1620" w:type="dxa"/>
                <w:gridSpan w:val="5"/>
                <w:tcBorders>
                  <w:top w:val="nil"/>
                  <w:left w:val="nil"/>
                  <w:bottom w:val="nil"/>
                  <w:right w:val="nil"/>
                </w:tcBorders>
                <w:shd w:val="clear" w:color="auto" w:fill="auto"/>
                <w:noWrap/>
                <w:vAlign w:val="bottom"/>
                <w:hideMark/>
              </w:tcPr>
            </w:tcPrChange>
          </w:tcPr>
          <w:p w14:paraId="207359BF" w14:textId="77777777" w:rsidR="005C2E0D" w:rsidRPr="005C2E0D" w:rsidRDefault="005C2E0D" w:rsidP="005C2E0D">
            <w:pPr>
              <w:rPr>
                <w:ins w:id="5222" w:author="Dave Contreras" w:date="2019-07-22T07:42:00Z"/>
                <w:rFonts w:ascii="Calibri" w:eastAsia="Times New Roman" w:hAnsi="Calibri" w:cs="Calibri"/>
                <w:color w:val="000000"/>
                <w:sz w:val="16"/>
                <w:szCs w:val="16"/>
              </w:rPr>
            </w:pPr>
            <w:proofErr w:type="spellStart"/>
            <w:ins w:id="5223" w:author="Dave Contreras" w:date="2019-07-22T07:42:00Z">
              <w:r w:rsidRPr="005C2E0D">
                <w:rPr>
                  <w:rFonts w:ascii="Calibri" w:eastAsia="Times New Roman" w:hAnsi="Calibri" w:cs="Calibri"/>
                  <w:color w:val="000000"/>
                  <w:sz w:val="16"/>
                  <w:szCs w:val="16"/>
                </w:rPr>
                <w:t>Shokihaze</w:t>
              </w:r>
              <w:proofErr w:type="spellEnd"/>
              <w:r w:rsidRPr="005C2E0D">
                <w:rPr>
                  <w:rFonts w:ascii="Calibri" w:eastAsia="Times New Roman" w:hAnsi="Calibri" w:cs="Calibri"/>
                  <w:color w:val="000000"/>
                  <w:sz w:val="16"/>
                  <w:szCs w:val="16"/>
                </w:rPr>
                <w:t xml:space="preserve"> Goby</w:t>
              </w:r>
            </w:ins>
          </w:p>
        </w:tc>
        <w:tc>
          <w:tcPr>
            <w:tcW w:w="810" w:type="dxa"/>
            <w:tcBorders>
              <w:top w:val="nil"/>
              <w:left w:val="nil"/>
              <w:bottom w:val="nil"/>
              <w:right w:val="nil"/>
            </w:tcBorders>
            <w:shd w:val="clear" w:color="auto" w:fill="auto"/>
            <w:noWrap/>
            <w:vAlign w:val="bottom"/>
            <w:hideMark/>
            <w:tcPrChange w:id="5224" w:author="Dave Contreras" w:date="2019-07-22T07:47:00Z">
              <w:tcPr>
                <w:tcW w:w="810" w:type="dxa"/>
                <w:gridSpan w:val="2"/>
                <w:tcBorders>
                  <w:top w:val="nil"/>
                  <w:left w:val="nil"/>
                  <w:bottom w:val="nil"/>
                  <w:right w:val="nil"/>
                </w:tcBorders>
                <w:shd w:val="clear" w:color="auto" w:fill="auto"/>
                <w:noWrap/>
                <w:vAlign w:val="bottom"/>
                <w:hideMark/>
              </w:tcPr>
            </w:tcPrChange>
          </w:tcPr>
          <w:p w14:paraId="0446B069" w14:textId="77777777" w:rsidR="005C2E0D" w:rsidRPr="005C2E0D" w:rsidRDefault="005C2E0D" w:rsidP="005C2E0D">
            <w:pPr>
              <w:jc w:val="center"/>
              <w:rPr>
                <w:ins w:id="5225" w:author="Dave Contreras" w:date="2019-07-22T07:42:00Z"/>
                <w:rFonts w:ascii="Calibri" w:eastAsia="Times New Roman" w:hAnsi="Calibri" w:cs="Calibri"/>
                <w:color w:val="000000"/>
                <w:sz w:val="16"/>
                <w:szCs w:val="16"/>
              </w:rPr>
            </w:pPr>
            <w:ins w:id="5226"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5227" w:author="Dave Contreras" w:date="2019-07-22T07:47:00Z">
              <w:tcPr>
                <w:tcW w:w="900" w:type="dxa"/>
                <w:gridSpan w:val="3"/>
                <w:tcBorders>
                  <w:top w:val="nil"/>
                  <w:left w:val="nil"/>
                  <w:bottom w:val="nil"/>
                  <w:right w:val="nil"/>
                </w:tcBorders>
                <w:shd w:val="clear" w:color="auto" w:fill="auto"/>
                <w:noWrap/>
                <w:vAlign w:val="bottom"/>
                <w:hideMark/>
              </w:tcPr>
            </w:tcPrChange>
          </w:tcPr>
          <w:p w14:paraId="26EA4C37" w14:textId="77777777" w:rsidR="005C2E0D" w:rsidRPr="005C2E0D" w:rsidRDefault="005C2E0D" w:rsidP="005C2E0D">
            <w:pPr>
              <w:jc w:val="center"/>
              <w:rPr>
                <w:ins w:id="5228" w:author="Dave Contreras" w:date="2019-07-22T07:42:00Z"/>
                <w:rFonts w:ascii="Calibri" w:eastAsia="Times New Roman" w:hAnsi="Calibri" w:cs="Calibri"/>
                <w:color w:val="000000"/>
                <w:sz w:val="16"/>
                <w:szCs w:val="16"/>
              </w:rPr>
            </w:pPr>
            <w:ins w:id="5229"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230" w:author="Dave Contreras" w:date="2019-07-22T07:47:00Z">
              <w:tcPr>
                <w:tcW w:w="630" w:type="dxa"/>
                <w:tcBorders>
                  <w:top w:val="nil"/>
                  <w:left w:val="nil"/>
                  <w:bottom w:val="nil"/>
                  <w:right w:val="nil"/>
                </w:tcBorders>
                <w:shd w:val="clear" w:color="auto" w:fill="auto"/>
                <w:noWrap/>
                <w:vAlign w:val="bottom"/>
                <w:hideMark/>
              </w:tcPr>
            </w:tcPrChange>
          </w:tcPr>
          <w:p w14:paraId="057AA9EF" w14:textId="77777777" w:rsidR="005C2E0D" w:rsidRPr="005C2E0D" w:rsidRDefault="005C2E0D" w:rsidP="005C2E0D">
            <w:pPr>
              <w:jc w:val="center"/>
              <w:rPr>
                <w:ins w:id="5231" w:author="Dave Contreras" w:date="2019-07-22T07:42:00Z"/>
                <w:rFonts w:ascii="Calibri" w:eastAsia="Times New Roman" w:hAnsi="Calibri" w:cs="Calibri"/>
                <w:color w:val="000000"/>
                <w:sz w:val="16"/>
                <w:szCs w:val="16"/>
              </w:rPr>
            </w:pPr>
            <w:ins w:id="5232"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5233" w:author="Dave Contreras" w:date="2019-07-22T07:47:00Z">
              <w:tcPr>
                <w:tcW w:w="906" w:type="dxa"/>
                <w:gridSpan w:val="2"/>
                <w:tcBorders>
                  <w:top w:val="nil"/>
                  <w:left w:val="nil"/>
                  <w:bottom w:val="nil"/>
                  <w:right w:val="nil"/>
                </w:tcBorders>
                <w:shd w:val="clear" w:color="auto" w:fill="auto"/>
                <w:noWrap/>
                <w:vAlign w:val="bottom"/>
                <w:hideMark/>
              </w:tcPr>
            </w:tcPrChange>
          </w:tcPr>
          <w:p w14:paraId="4DD5E208" w14:textId="77777777" w:rsidR="005C2E0D" w:rsidRPr="005C2E0D" w:rsidRDefault="005C2E0D" w:rsidP="005C2E0D">
            <w:pPr>
              <w:jc w:val="center"/>
              <w:rPr>
                <w:ins w:id="5234" w:author="Dave Contreras" w:date="2019-07-22T07:42:00Z"/>
                <w:rFonts w:ascii="Calibri" w:eastAsia="Times New Roman" w:hAnsi="Calibri" w:cs="Calibri"/>
                <w:color w:val="000000"/>
                <w:sz w:val="16"/>
                <w:szCs w:val="16"/>
              </w:rPr>
            </w:pPr>
            <w:ins w:id="5235"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5236"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214D2D31" w14:textId="77777777" w:rsidR="005C2E0D" w:rsidRPr="005C2E0D" w:rsidRDefault="005C2E0D" w:rsidP="005C2E0D">
            <w:pPr>
              <w:jc w:val="center"/>
              <w:rPr>
                <w:ins w:id="5237" w:author="Dave Contreras" w:date="2019-07-22T07:42:00Z"/>
                <w:rFonts w:ascii="Calibri" w:eastAsia="Times New Roman" w:hAnsi="Calibri" w:cs="Calibri"/>
                <w:color w:val="000000"/>
                <w:sz w:val="16"/>
                <w:szCs w:val="16"/>
              </w:rPr>
            </w:pPr>
            <w:ins w:id="5238"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5239" w:author="Dave Contreras" w:date="2019-07-22T07:47:00Z">
              <w:tcPr>
                <w:tcW w:w="720" w:type="dxa"/>
                <w:gridSpan w:val="2"/>
                <w:tcBorders>
                  <w:top w:val="nil"/>
                  <w:left w:val="nil"/>
                  <w:bottom w:val="nil"/>
                  <w:right w:val="nil"/>
                </w:tcBorders>
                <w:shd w:val="clear" w:color="auto" w:fill="auto"/>
                <w:noWrap/>
                <w:vAlign w:val="bottom"/>
                <w:hideMark/>
              </w:tcPr>
            </w:tcPrChange>
          </w:tcPr>
          <w:p w14:paraId="28CB73F0" w14:textId="77777777" w:rsidR="005C2E0D" w:rsidRPr="005C2E0D" w:rsidRDefault="005C2E0D" w:rsidP="005C2E0D">
            <w:pPr>
              <w:jc w:val="center"/>
              <w:rPr>
                <w:ins w:id="5240" w:author="Dave Contreras" w:date="2019-07-22T07:42:00Z"/>
                <w:rFonts w:ascii="Calibri" w:eastAsia="Times New Roman" w:hAnsi="Calibri" w:cs="Calibri"/>
                <w:color w:val="000000"/>
                <w:sz w:val="16"/>
                <w:szCs w:val="16"/>
              </w:rPr>
            </w:pPr>
            <w:ins w:id="5241"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242" w:author="Dave Contreras" w:date="2019-07-22T07:47:00Z">
              <w:tcPr>
                <w:tcW w:w="630" w:type="dxa"/>
                <w:gridSpan w:val="2"/>
                <w:tcBorders>
                  <w:top w:val="nil"/>
                  <w:left w:val="nil"/>
                  <w:bottom w:val="nil"/>
                  <w:right w:val="nil"/>
                </w:tcBorders>
                <w:shd w:val="clear" w:color="auto" w:fill="auto"/>
                <w:noWrap/>
                <w:vAlign w:val="bottom"/>
                <w:hideMark/>
              </w:tcPr>
            </w:tcPrChange>
          </w:tcPr>
          <w:p w14:paraId="202B8E70" w14:textId="77777777" w:rsidR="005C2E0D" w:rsidRPr="005C2E0D" w:rsidRDefault="005C2E0D" w:rsidP="005C2E0D">
            <w:pPr>
              <w:jc w:val="center"/>
              <w:rPr>
                <w:ins w:id="5243" w:author="Dave Contreras" w:date="2019-07-22T07:42:00Z"/>
                <w:rFonts w:ascii="Calibri" w:eastAsia="Times New Roman" w:hAnsi="Calibri" w:cs="Calibri"/>
                <w:color w:val="000000"/>
                <w:sz w:val="16"/>
                <w:szCs w:val="16"/>
              </w:rPr>
            </w:pPr>
            <w:ins w:id="5244"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5245" w:author="Dave Contreras" w:date="2019-07-22T07:47:00Z">
              <w:tcPr>
                <w:tcW w:w="1281" w:type="dxa"/>
                <w:tcBorders>
                  <w:top w:val="nil"/>
                  <w:left w:val="nil"/>
                  <w:bottom w:val="nil"/>
                  <w:right w:val="nil"/>
                </w:tcBorders>
                <w:shd w:val="clear" w:color="auto" w:fill="auto"/>
                <w:noWrap/>
                <w:vAlign w:val="bottom"/>
                <w:hideMark/>
              </w:tcPr>
            </w:tcPrChange>
          </w:tcPr>
          <w:p w14:paraId="420426C5" w14:textId="77777777" w:rsidR="005C2E0D" w:rsidRPr="005C2E0D" w:rsidRDefault="005C2E0D" w:rsidP="005C2E0D">
            <w:pPr>
              <w:jc w:val="center"/>
              <w:rPr>
                <w:ins w:id="5246" w:author="Dave Contreras" w:date="2019-07-22T07:42:00Z"/>
                <w:rFonts w:ascii="Calibri" w:eastAsia="Times New Roman" w:hAnsi="Calibri" w:cs="Calibri"/>
                <w:color w:val="000000"/>
                <w:sz w:val="16"/>
                <w:szCs w:val="16"/>
              </w:rPr>
            </w:pPr>
            <w:ins w:id="5247"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5248"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3450235E" w14:textId="77777777" w:rsidR="005C2E0D" w:rsidRPr="005C2E0D" w:rsidRDefault="005C2E0D" w:rsidP="005C2E0D">
            <w:pPr>
              <w:jc w:val="center"/>
              <w:rPr>
                <w:ins w:id="5249" w:author="Dave Contreras" w:date="2019-07-22T07:42:00Z"/>
                <w:rFonts w:ascii="Calibri" w:eastAsia="Times New Roman" w:hAnsi="Calibri" w:cs="Calibri"/>
                <w:color w:val="000000"/>
                <w:sz w:val="16"/>
                <w:szCs w:val="16"/>
              </w:rPr>
            </w:pPr>
            <w:ins w:id="5250"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5251" w:author="Dave Contreras" w:date="2019-07-22T07:47:00Z">
              <w:tcPr>
                <w:tcW w:w="900" w:type="dxa"/>
                <w:tcBorders>
                  <w:top w:val="nil"/>
                  <w:left w:val="nil"/>
                  <w:bottom w:val="nil"/>
                  <w:right w:val="nil"/>
                </w:tcBorders>
                <w:shd w:val="clear" w:color="auto" w:fill="auto"/>
                <w:noWrap/>
                <w:vAlign w:val="bottom"/>
                <w:hideMark/>
              </w:tcPr>
            </w:tcPrChange>
          </w:tcPr>
          <w:p w14:paraId="016991C9" w14:textId="77777777" w:rsidR="005C2E0D" w:rsidRPr="005C2E0D" w:rsidRDefault="005C2E0D" w:rsidP="005C2E0D">
            <w:pPr>
              <w:jc w:val="center"/>
              <w:rPr>
                <w:ins w:id="5252" w:author="Dave Contreras" w:date="2019-07-22T07:42:00Z"/>
                <w:rFonts w:ascii="Calibri" w:eastAsia="Times New Roman" w:hAnsi="Calibri" w:cs="Calibri"/>
                <w:color w:val="000000"/>
                <w:sz w:val="16"/>
                <w:szCs w:val="16"/>
              </w:rPr>
            </w:pPr>
            <w:ins w:id="5253"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254" w:author="Dave Contreras" w:date="2019-07-22T07:47:00Z">
              <w:tcPr>
                <w:tcW w:w="588" w:type="dxa"/>
                <w:tcBorders>
                  <w:top w:val="nil"/>
                  <w:left w:val="nil"/>
                  <w:bottom w:val="nil"/>
                  <w:right w:val="nil"/>
                </w:tcBorders>
                <w:shd w:val="clear" w:color="auto" w:fill="auto"/>
                <w:noWrap/>
                <w:vAlign w:val="bottom"/>
                <w:hideMark/>
              </w:tcPr>
            </w:tcPrChange>
          </w:tcPr>
          <w:p w14:paraId="4A0A8E2E" w14:textId="77777777" w:rsidR="005C2E0D" w:rsidRPr="005C2E0D" w:rsidRDefault="005C2E0D" w:rsidP="005C2E0D">
            <w:pPr>
              <w:jc w:val="center"/>
              <w:rPr>
                <w:ins w:id="5255" w:author="Dave Contreras" w:date="2019-07-22T07:42:00Z"/>
                <w:rFonts w:ascii="Calibri" w:eastAsia="Times New Roman" w:hAnsi="Calibri" w:cs="Calibri"/>
                <w:color w:val="000000"/>
                <w:sz w:val="16"/>
                <w:szCs w:val="16"/>
              </w:rPr>
            </w:pPr>
            <w:ins w:id="5256" w:author="Dave Contreras" w:date="2019-07-22T07:42: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Change w:id="5257" w:author="Dave Contreras" w:date="2019-07-22T07:47:00Z">
              <w:tcPr>
                <w:tcW w:w="1055" w:type="dxa"/>
                <w:tcBorders>
                  <w:top w:val="nil"/>
                  <w:left w:val="nil"/>
                  <w:bottom w:val="nil"/>
                  <w:right w:val="nil"/>
                </w:tcBorders>
                <w:shd w:val="clear" w:color="auto" w:fill="auto"/>
                <w:noWrap/>
                <w:vAlign w:val="bottom"/>
                <w:hideMark/>
              </w:tcPr>
            </w:tcPrChange>
          </w:tcPr>
          <w:p w14:paraId="11FD6377" w14:textId="77777777" w:rsidR="005C2E0D" w:rsidRPr="005C2E0D" w:rsidRDefault="005C2E0D" w:rsidP="005C2E0D">
            <w:pPr>
              <w:jc w:val="center"/>
              <w:rPr>
                <w:ins w:id="5258" w:author="Dave Contreras" w:date="2019-07-22T07:42:00Z"/>
                <w:rFonts w:ascii="Calibri" w:eastAsia="Times New Roman" w:hAnsi="Calibri" w:cs="Calibri"/>
                <w:color w:val="000000"/>
                <w:sz w:val="16"/>
                <w:szCs w:val="16"/>
              </w:rPr>
            </w:pPr>
            <w:ins w:id="5259" w:author="Dave Contreras" w:date="2019-07-22T07:42:00Z">
              <w:r w:rsidRPr="005C2E0D">
                <w:rPr>
                  <w:rFonts w:ascii="Calibri" w:eastAsia="Times New Roman" w:hAnsi="Calibri" w:cs="Calibri"/>
                  <w:color w:val="000000"/>
                  <w:sz w:val="16"/>
                  <w:szCs w:val="16"/>
                </w:rPr>
                <w:t>2.3</w:t>
              </w:r>
            </w:ins>
          </w:p>
        </w:tc>
      </w:tr>
      <w:tr w:rsidR="00631AC3" w:rsidRPr="005C2E0D" w14:paraId="424805BB" w14:textId="77777777" w:rsidTr="00631AC3">
        <w:tblPrEx>
          <w:tblPrExChange w:id="5260" w:author="Dave Contreras" w:date="2019-07-22T07:47:00Z">
            <w:tblPrEx>
              <w:tblW w:w="11474" w:type="dxa"/>
              <w:tblInd w:w="-900" w:type="dxa"/>
            </w:tblPrEx>
          </w:tblPrExChange>
        </w:tblPrEx>
        <w:trPr>
          <w:trHeight w:val="300"/>
          <w:ins w:id="5261" w:author="Dave Contreras" w:date="2019-07-22T07:42:00Z"/>
          <w:trPrChange w:id="5262"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5263" w:author="Dave Contreras" w:date="2019-07-22T07:47:00Z">
              <w:tcPr>
                <w:tcW w:w="1620" w:type="dxa"/>
                <w:gridSpan w:val="5"/>
                <w:tcBorders>
                  <w:top w:val="nil"/>
                  <w:left w:val="nil"/>
                  <w:bottom w:val="nil"/>
                  <w:right w:val="nil"/>
                </w:tcBorders>
                <w:shd w:val="clear" w:color="auto" w:fill="auto"/>
                <w:noWrap/>
                <w:vAlign w:val="bottom"/>
                <w:hideMark/>
              </w:tcPr>
            </w:tcPrChange>
          </w:tcPr>
          <w:p w14:paraId="0DCF250A" w14:textId="77777777" w:rsidR="005C2E0D" w:rsidRPr="005C2E0D" w:rsidRDefault="005C2E0D" w:rsidP="005C2E0D">
            <w:pPr>
              <w:rPr>
                <w:ins w:id="5264" w:author="Dave Contreras" w:date="2019-07-22T07:42:00Z"/>
                <w:rFonts w:ascii="Calibri" w:eastAsia="Times New Roman" w:hAnsi="Calibri" w:cs="Calibri"/>
                <w:color w:val="000000"/>
                <w:sz w:val="16"/>
                <w:szCs w:val="16"/>
              </w:rPr>
            </w:pPr>
            <w:ins w:id="5265" w:author="Dave Contreras" w:date="2019-07-22T07:42:00Z">
              <w:r w:rsidRPr="005C2E0D">
                <w:rPr>
                  <w:rFonts w:ascii="Calibri" w:eastAsia="Times New Roman" w:hAnsi="Calibri" w:cs="Calibri"/>
                  <w:color w:val="000000"/>
                  <w:sz w:val="16"/>
                  <w:szCs w:val="16"/>
                </w:rPr>
                <w:t>Smallmouth Bass</w:t>
              </w:r>
            </w:ins>
          </w:p>
        </w:tc>
        <w:tc>
          <w:tcPr>
            <w:tcW w:w="810" w:type="dxa"/>
            <w:tcBorders>
              <w:top w:val="nil"/>
              <w:left w:val="nil"/>
              <w:bottom w:val="nil"/>
              <w:right w:val="nil"/>
            </w:tcBorders>
            <w:shd w:val="clear" w:color="auto" w:fill="auto"/>
            <w:noWrap/>
            <w:vAlign w:val="bottom"/>
            <w:hideMark/>
            <w:tcPrChange w:id="5266" w:author="Dave Contreras" w:date="2019-07-22T07:47:00Z">
              <w:tcPr>
                <w:tcW w:w="810" w:type="dxa"/>
                <w:gridSpan w:val="2"/>
                <w:tcBorders>
                  <w:top w:val="nil"/>
                  <w:left w:val="nil"/>
                  <w:bottom w:val="nil"/>
                  <w:right w:val="nil"/>
                </w:tcBorders>
                <w:shd w:val="clear" w:color="auto" w:fill="auto"/>
                <w:noWrap/>
                <w:vAlign w:val="bottom"/>
                <w:hideMark/>
              </w:tcPr>
            </w:tcPrChange>
          </w:tcPr>
          <w:p w14:paraId="5ECCABF9" w14:textId="77777777" w:rsidR="005C2E0D" w:rsidRPr="005C2E0D" w:rsidRDefault="005C2E0D" w:rsidP="005C2E0D">
            <w:pPr>
              <w:jc w:val="center"/>
              <w:rPr>
                <w:ins w:id="5267" w:author="Dave Contreras" w:date="2019-07-22T07:42:00Z"/>
                <w:rFonts w:ascii="Calibri" w:eastAsia="Times New Roman" w:hAnsi="Calibri" w:cs="Calibri"/>
                <w:color w:val="000000"/>
                <w:sz w:val="16"/>
                <w:szCs w:val="16"/>
              </w:rPr>
            </w:pPr>
            <w:ins w:id="5268"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5269" w:author="Dave Contreras" w:date="2019-07-22T07:47:00Z">
              <w:tcPr>
                <w:tcW w:w="900" w:type="dxa"/>
                <w:gridSpan w:val="3"/>
                <w:tcBorders>
                  <w:top w:val="nil"/>
                  <w:left w:val="nil"/>
                  <w:bottom w:val="nil"/>
                  <w:right w:val="nil"/>
                </w:tcBorders>
                <w:shd w:val="clear" w:color="auto" w:fill="auto"/>
                <w:noWrap/>
                <w:vAlign w:val="bottom"/>
                <w:hideMark/>
              </w:tcPr>
            </w:tcPrChange>
          </w:tcPr>
          <w:p w14:paraId="6CEE6A43" w14:textId="77777777" w:rsidR="005C2E0D" w:rsidRPr="005C2E0D" w:rsidRDefault="005C2E0D" w:rsidP="005C2E0D">
            <w:pPr>
              <w:jc w:val="center"/>
              <w:rPr>
                <w:ins w:id="5270" w:author="Dave Contreras" w:date="2019-07-22T07:42:00Z"/>
                <w:rFonts w:ascii="Calibri" w:eastAsia="Times New Roman" w:hAnsi="Calibri" w:cs="Calibri"/>
                <w:color w:val="000000"/>
                <w:sz w:val="16"/>
                <w:szCs w:val="16"/>
              </w:rPr>
            </w:pPr>
            <w:ins w:id="5271"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272" w:author="Dave Contreras" w:date="2019-07-22T07:47:00Z">
              <w:tcPr>
                <w:tcW w:w="630" w:type="dxa"/>
                <w:tcBorders>
                  <w:top w:val="nil"/>
                  <w:left w:val="nil"/>
                  <w:bottom w:val="nil"/>
                  <w:right w:val="nil"/>
                </w:tcBorders>
                <w:shd w:val="clear" w:color="auto" w:fill="auto"/>
                <w:noWrap/>
                <w:vAlign w:val="bottom"/>
                <w:hideMark/>
              </w:tcPr>
            </w:tcPrChange>
          </w:tcPr>
          <w:p w14:paraId="116F8162" w14:textId="77777777" w:rsidR="005C2E0D" w:rsidRPr="005C2E0D" w:rsidRDefault="005C2E0D" w:rsidP="005C2E0D">
            <w:pPr>
              <w:jc w:val="center"/>
              <w:rPr>
                <w:ins w:id="5273" w:author="Dave Contreras" w:date="2019-07-22T07:42:00Z"/>
                <w:rFonts w:ascii="Calibri" w:eastAsia="Times New Roman" w:hAnsi="Calibri" w:cs="Calibri"/>
                <w:color w:val="000000"/>
                <w:sz w:val="16"/>
                <w:szCs w:val="16"/>
              </w:rPr>
            </w:pPr>
            <w:ins w:id="5274" w:author="Dave Contreras"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Change w:id="5275" w:author="Dave Contreras" w:date="2019-07-22T07:47:00Z">
              <w:tcPr>
                <w:tcW w:w="906" w:type="dxa"/>
                <w:gridSpan w:val="2"/>
                <w:tcBorders>
                  <w:top w:val="nil"/>
                  <w:left w:val="nil"/>
                  <w:bottom w:val="nil"/>
                  <w:right w:val="nil"/>
                </w:tcBorders>
                <w:shd w:val="clear" w:color="auto" w:fill="auto"/>
                <w:noWrap/>
                <w:vAlign w:val="bottom"/>
                <w:hideMark/>
              </w:tcPr>
            </w:tcPrChange>
          </w:tcPr>
          <w:p w14:paraId="7DC33595" w14:textId="77777777" w:rsidR="005C2E0D" w:rsidRPr="005C2E0D" w:rsidRDefault="005C2E0D" w:rsidP="005C2E0D">
            <w:pPr>
              <w:jc w:val="center"/>
              <w:rPr>
                <w:ins w:id="5276" w:author="Dave Contreras" w:date="2019-07-22T07:42:00Z"/>
                <w:rFonts w:ascii="Calibri" w:eastAsia="Times New Roman" w:hAnsi="Calibri" w:cs="Calibri"/>
                <w:color w:val="000000"/>
                <w:sz w:val="16"/>
                <w:szCs w:val="16"/>
              </w:rPr>
            </w:pPr>
            <w:ins w:id="5277" w:author="Dave Contreras" w:date="2019-07-22T07:42:00Z">
              <w:r w:rsidRPr="005C2E0D">
                <w:rPr>
                  <w:rFonts w:ascii="Calibri" w:eastAsia="Times New Roman" w:hAnsi="Calibri" w:cs="Calibri"/>
                  <w:color w:val="000000"/>
                  <w:sz w:val="16"/>
                  <w:szCs w:val="16"/>
                </w:rPr>
                <w:t>246.9</w:t>
              </w:r>
            </w:ins>
          </w:p>
        </w:tc>
        <w:tc>
          <w:tcPr>
            <w:tcW w:w="624" w:type="dxa"/>
            <w:tcBorders>
              <w:top w:val="nil"/>
              <w:left w:val="single" w:sz="4" w:space="0" w:color="auto"/>
              <w:bottom w:val="nil"/>
              <w:right w:val="nil"/>
            </w:tcBorders>
            <w:shd w:val="clear" w:color="auto" w:fill="auto"/>
            <w:noWrap/>
            <w:vAlign w:val="bottom"/>
            <w:hideMark/>
            <w:tcPrChange w:id="5278"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44EBA30B" w14:textId="77777777" w:rsidR="005C2E0D" w:rsidRPr="005C2E0D" w:rsidRDefault="005C2E0D" w:rsidP="005C2E0D">
            <w:pPr>
              <w:jc w:val="center"/>
              <w:rPr>
                <w:ins w:id="5279" w:author="Dave Contreras" w:date="2019-07-22T07:42:00Z"/>
                <w:rFonts w:ascii="Calibri" w:eastAsia="Times New Roman" w:hAnsi="Calibri" w:cs="Calibri"/>
                <w:color w:val="000000"/>
                <w:sz w:val="16"/>
                <w:szCs w:val="16"/>
              </w:rPr>
            </w:pPr>
            <w:ins w:id="5280"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5281" w:author="Dave Contreras" w:date="2019-07-22T07:47:00Z">
              <w:tcPr>
                <w:tcW w:w="720" w:type="dxa"/>
                <w:gridSpan w:val="2"/>
                <w:tcBorders>
                  <w:top w:val="nil"/>
                  <w:left w:val="nil"/>
                  <w:bottom w:val="nil"/>
                  <w:right w:val="nil"/>
                </w:tcBorders>
                <w:shd w:val="clear" w:color="auto" w:fill="auto"/>
                <w:noWrap/>
                <w:vAlign w:val="bottom"/>
                <w:hideMark/>
              </w:tcPr>
            </w:tcPrChange>
          </w:tcPr>
          <w:p w14:paraId="1EDAB809" w14:textId="77777777" w:rsidR="005C2E0D" w:rsidRPr="005C2E0D" w:rsidRDefault="005C2E0D" w:rsidP="005C2E0D">
            <w:pPr>
              <w:jc w:val="center"/>
              <w:rPr>
                <w:ins w:id="5282" w:author="Dave Contreras" w:date="2019-07-22T07:42:00Z"/>
                <w:rFonts w:ascii="Calibri" w:eastAsia="Times New Roman" w:hAnsi="Calibri" w:cs="Calibri"/>
                <w:color w:val="000000"/>
                <w:sz w:val="16"/>
                <w:szCs w:val="16"/>
              </w:rPr>
            </w:pPr>
            <w:ins w:id="5283"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284" w:author="Dave Contreras" w:date="2019-07-22T07:47:00Z">
              <w:tcPr>
                <w:tcW w:w="630" w:type="dxa"/>
                <w:gridSpan w:val="2"/>
                <w:tcBorders>
                  <w:top w:val="nil"/>
                  <w:left w:val="nil"/>
                  <w:bottom w:val="nil"/>
                  <w:right w:val="nil"/>
                </w:tcBorders>
                <w:shd w:val="clear" w:color="auto" w:fill="auto"/>
                <w:noWrap/>
                <w:vAlign w:val="bottom"/>
                <w:hideMark/>
              </w:tcPr>
            </w:tcPrChange>
          </w:tcPr>
          <w:p w14:paraId="47D2FF58" w14:textId="77777777" w:rsidR="005C2E0D" w:rsidRPr="005C2E0D" w:rsidRDefault="005C2E0D" w:rsidP="005C2E0D">
            <w:pPr>
              <w:jc w:val="center"/>
              <w:rPr>
                <w:ins w:id="5285" w:author="Dave Contreras" w:date="2019-07-22T07:42:00Z"/>
                <w:rFonts w:ascii="Calibri" w:eastAsia="Times New Roman" w:hAnsi="Calibri" w:cs="Calibri"/>
                <w:color w:val="000000"/>
                <w:sz w:val="16"/>
                <w:szCs w:val="16"/>
              </w:rPr>
            </w:pPr>
            <w:ins w:id="5286"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5287" w:author="Dave Contreras" w:date="2019-07-22T07:47:00Z">
              <w:tcPr>
                <w:tcW w:w="1281" w:type="dxa"/>
                <w:tcBorders>
                  <w:top w:val="nil"/>
                  <w:left w:val="nil"/>
                  <w:bottom w:val="nil"/>
                  <w:right w:val="nil"/>
                </w:tcBorders>
                <w:shd w:val="clear" w:color="auto" w:fill="auto"/>
                <w:noWrap/>
                <w:vAlign w:val="bottom"/>
                <w:hideMark/>
              </w:tcPr>
            </w:tcPrChange>
          </w:tcPr>
          <w:p w14:paraId="049AB727" w14:textId="77777777" w:rsidR="005C2E0D" w:rsidRPr="005C2E0D" w:rsidRDefault="005C2E0D" w:rsidP="005C2E0D">
            <w:pPr>
              <w:jc w:val="center"/>
              <w:rPr>
                <w:ins w:id="5288" w:author="Dave Contreras" w:date="2019-07-22T07:42:00Z"/>
                <w:rFonts w:ascii="Calibri" w:eastAsia="Times New Roman" w:hAnsi="Calibri" w:cs="Calibri"/>
                <w:color w:val="000000"/>
                <w:sz w:val="16"/>
                <w:szCs w:val="16"/>
              </w:rPr>
            </w:pPr>
            <w:ins w:id="5289"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5290"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3E710106" w14:textId="77777777" w:rsidR="005C2E0D" w:rsidRPr="005C2E0D" w:rsidRDefault="005C2E0D" w:rsidP="005C2E0D">
            <w:pPr>
              <w:jc w:val="center"/>
              <w:rPr>
                <w:ins w:id="5291" w:author="Dave Contreras" w:date="2019-07-22T07:42:00Z"/>
                <w:rFonts w:ascii="Calibri" w:eastAsia="Times New Roman" w:hAnsi="Calibri" w:cs="Calibri"/>
                <w:color w:val="000000"/>
                <w:sz w:val="16"/>
                <w:szCs w:val="16"/>
              </w:rPr>
            </w:pPr>
            <w:ins w:id="5292"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5293" w:author="Dave Contreras" w:date="2019-07-22T07:47:00Z">
              <w:tcPr>
                <w:tcW w:w="900" w:type="dxa"/>
                <w:tcBorders>
                  <w:top w:val="nil"/>
                  <w:left w:val="nil"/>
                  <w:bottom w:val="nil"/>
                  <w:right w:val="nil"/>
                </w:tcBorders>
                <w:shd w:val="clear" w:color="auto" w:fill="auto"/>
                <w:noWrap/>
                <w:vAlign w:val="bottom"/>
                <w:hideMark/>
              </w:tcPr>
            </w:tcPrChange>
          </w:tcPr>
          <w:p w14:paraId="10412351" w14:textId="77777777" w:rsidR="005C2E0D" w:rsidRPr="005C2E0D" w:rsidRDefault="005C2E0D" w:rsidP="005C2E0D">
            <w:pPr>
              <w:jc w:val="center"/>
              <w:rPr>
                <w:ins w:id="5294" w:author="Dave Contreras" w:date="2019-07-22T07:42:00Z"/>
                <w:rFonts w:ascii="Calibri" w:eastAsia="Times New Roman" w:hAnsi="Calibri" w:cs="Calibri"/>
                <w:color w:val="000000"/>
                <w:sz w:val="16"/>
                <w:szCs w:val="16"/>
              </w:rPr>
            </w:pPr>
            <w:ins w:id="5295"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296" w:author="Dave Contreras" w:date="2019-07-22T07:47:00Z">
              <w:tcPr>
                <w:tcW w:w="588" w:type="dxa"/>
                <w:tcBorders>
                  <w:top w:val="nil"/>
                  <w:left w:val="nil"/>
                  <w:bottom w:val="nil"/>
                  <w:right w:val="nil"/>
                </w:tcBorders>
                <w:shd w:val="clear" w:color="auto" w:fill="auto"/>
                <w:noWrap/>
                <w:vAlign w:val="bottom"/>
                <w:hideMark/>
              </w:tcPr>
            </w:tcPrChange>
          </w:tcPr>
          <w:p w14:paraId="2DF48FA0" w14:textId="77777777" w:rsidR="005C2E0D" w:rsidRPr="005C2E0D" w:rsidRDefault="005C2E0D" w:rsidP="005C2E0D">
            <w:pPr>
              <w:jc w:val="center"/>
              <w:rPr>
                <w:ins w:id="5297" w:author="Dave Contreras" w:date="2019-07-22T07:42:00Z"/>
                <w:rFonts w:ascii="Calibri" w:eastAsia="Times New Roman" w:hAnsi="Calibri" w:cs="Calibri"/>
                <w:color w:val="000000"/>
                <w:sz w:val="16"/>
                <w:szCs w:val="16"/>
              </w:rPr>
            </w:pPr>
            <w:ins w:id="5298"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5299" w:author="Dave Contreras" w:date="2019-07-22T07:47:00Z">
              <w:tcPr>
                <w:tcW w:w="1055" w:type="dxa"/>
                <w:tcBorders>
                  <w:top w:val="nil"/>
                  <w:left w:val="nil"/>
                  <w:bottom w:val="nil"/>
                  <w:right w:val="nil"/>
                </w:tcBorders>
                <w:shd w:val="clear" w:color="auto" w:fill="auto"/>
                <w:noWrap/>
                <w:vAlign w:val="bottom"/>
                <w:hideMark/>
              </w:tcPr>
            </w:tcPrChange>
          </w:tcPr>
          <w:p w14:paraId="1A36C59E" w14:textId="77777777" w:rsidR="005C2E0D" w:rsidRPr="005C2E0D" w:rsidRDefault="005C2E0D" w:rsidP="005C2E0D">
            <w:pPr>
              <w:jc w:val="center"/>
              <w:rPr>
                <w:ins w:id="5300" w:author="Dave Contreras" w:date="2019-07-22T07:42:00Z"/>
                <w:rFonts w:ascii="Calibri" w:eastAsia="Times New Roman" w:hAnsi="Calibri" w:cs="Calibri"/>
                <w:color w:val="000000"/>
                <w:sz w:val="16"/>
                <w:szCs w:val="16"/>
              </w:rPr>
            </w:pPr>
            <w:ins w:id="5301" w:author="Dave Contreras" w:date="2019-07-22T07:42:00Z">
              <w:r w:rsidRPr="005C2E0D">
                <w:rPr>
                  <w:rFonts w:ascii="Calibri" w:eastAsia="Times New Roman" w:hAnsi="Calibri" w:cs="Calibri"/>
                  <w:color w:val="000000"/>
                  <w:sz w:val="16"/>
                  <w:szCs w:val="16"/>
                </w:rPr>
                <w:t>0</w:t>
              </w:r>
            </w:ins>
          </w:p>
        </w:tc>
      </w:tr>
      <w:tr w:rsidR="00631AC3" w:rsidRPr="005C2E0D" w14:paraId="65090326" w14:textId="77777777" w:rsidTr="00631AC3">
        <w:tblPrEx>
          <w:tblPrExChange w:id="5302" w:author="Dave Contreras" w:date="2019-07-22T07:47:00Z">
            <w:tblPrEx>
              <w:tblW w:w="11474" w:type="dxa"/>
              <w:tblInd w:w="-900" w:type="dxa"/>
            </w:tblPrEx>
          </w:tblPrExChange>
        </w:tblPrEx>
        <w:trPr>
          <w:trHeight w:val="300"/>
          <w:ins w:id="5303" w:author="Dave Contreras" w:date="2019-07-22T07:42:00Z"/>
          <w:trPrChange w:id="5304"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5305" w:author="Dave Contreras" w:date="2019-07-22T07:47:00Z">
              <w:tcPr>
                <w:tcW w:w="1620" w:type="dxa"/>
                <w:gridSpan w:val="5"/>
                <w:tcBorders>
                  <w:top w:val="nil"/>
                  <w:left w:val="nil"/>
                  <w:bottom w:val="nil"/>
                  <w:right w:val="nil"/>
                </w:tcBorders>
                <w:shd w:val="clear" w:color="auto" w:fill="auto"/>
                <w:noWrap/>
                <w:vAlign w:val="bottom"/>
                <w:hideMark/>
              </w:tcPr>
            </w:tcPrChange>
          </w:tcPr>
          <w:p w14:paraId="6010ADC6" w14:textId="0AAA248D" w:rsidR="005C2E0D" w:rsidRPr="005C2E0D" w:rsidRDefault="005C2E0D" w:rsidP="005C2E0D">
            <w:pPr>
              <w:rPr>
                <w:ins w:id="5306" w:author="Dave Contreras" w:date="2019-07-22T07:42:00Z"/>
                <w:rFonts w:ascii="Calibri" w:eastAsia="Times New Roman" w:hAnsi="Calibri" w:cs="Calibri"/>
                <w:color w:val="000000"/>
                <w:sz w:val="16"/>
                <w:szCs w:val="16"/>
              </w:rPr>
            </w:pPr>
            <w:ins w:id="5307" w:author="Dave Contreras" w:date="2019-07-22T07:42:00Z">
              <w:r w:rsidRPr="005C2E0D">
                <w:rPr>
                  <w:rFonts w:ascii="Calibri" w:eastAsia="Times New Roman" w:hAnsi="Calibri" w:cs="Calibri"/>
                  <w:color w:val="000000"/>
                  <w:sz w:val="16"/>
                  <w:szCs w:val="16"/>
                </w:rPr>
                <w:t>Splittail</w:t>
              </w:r>
            </w:ins>
            <w:ins w:id="5308"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Change w:id="5309" w:author="Dave Contreras" w:date="2019-07-22T07:47:00Z">
              <w:tcPr>
                <w:tcW w:w="810" w:type="dxa"/>
                <w:gridSpan w:val="2"/>
                <w:tcBorders>
                  <w:top w:val="nil"/>
                  <w:left w:val="nil"/>
                  <w:bottom w:val="nil"/>
                  <w:right w:val="nil"/>
                </w:tcBorders>
                <w:shd w:val="clear" w:color="auto" w:fill="auto"/>
                <w:noWrap/>
                <w:vAlign w:val="bottom"/>
                <w:hideMark/>
              </w:tcPr>
            </w:tcPrChange>
          </w:tcPr>
          <w:p w14:paraId="7AE772C5" w14:textId="77777777" w:rsidR="005C2E0D" w:rsidRPr="005C2E0D" w:rsidRDefault="005C2E0D" w:rsidP="005C2E0D">
            <w:pPr>
              <w:jc w:val="center"/>
              <w:rPr>
                <w:ins w:id="5310" w:author="Dave Contreras" w:date="2019-07-22T07:42:00Z"/>
                <w:rFonts w:ascii="Calibri" w:eastAsia="Times New Roman" w:hAnsi="Calibri" w:cs="Calibri"/>
                <w:color w:val="000000"/>
                <w:sz w:val="16"/>
                <w:szCs w:val="16"/>
              </w:rPr>
            </w:pPr>
            <w:ins w:id="5311"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5312" w:author="Dave Contreras" w:date="2019-07-22T07:47:00Z">
              <w:tcPr>
                <w:tcW w:w="900" w:type="dxa"/>
                <w:gridSpan w:val="3"/>
                <w:tcBorders>
                  <w:top w:val="nil"/>
                  <w:left w:val="nil"/>
                  <w:bottom w:val="nil"/>
                  <w:right w:val="nil"/>
                </w:tcBorders>
                <w:shd w:val="clear" w:color="auto" w:fill="auto"/>
                <w:noWrap/>
                <w:vAlign w:val="bottom"/>
                <w:hideMark/>
              </w:tcPr>
            </w:tcPrChange>
          </w:tcPr>
          <w:p w14:paraId="1C2AFAB6" w14:textId="77777777" w:rsidR="005C2E0D" w:rsidRPr="005C2E0D" w:rsidRDefault="005C2E0D" w:rsidP="005C2E0D">
            <w:pPr>
              <w:jc w:val="center"/>
              <w:rPr>
                <w:ins w:id="5313" w:author="Dave Contreras" w:date="2019-07-22T07:42:00Z"/>
                <w:rFonts w:ascii="Calibri" w:eastAsia="Times New Roman" w:hAnsi="Calibri" w:cs="Calibri"/>
                <w:color w:val="000000"/>
                <w:sz w:val="16"/>
                <w:szCs w:val="16"/>
              </w:rPr>
            </w:pPr>
            <w:ins w:id="5314"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315" w:author="Dave Contreras" w:date="2019-07-22T07:47:00Z">
              <w:tcPr>
                <w:tcW w:w="630" w:type="dxa"/>
                <w:tcBorders>
                  <w:top w:val="nil"/>
                  <w:left w:val="nil"/>
                  <w:bottom w:val="nil"/>
                  <w:right w:val="nil"/>
                </w:tcBorders>
                <w:shd w:val="clear" w:color="auto" w:fill="auto"/>
                <w:noWrap/>
                <w:vAlign w:val="bottom"/>
                <w:hideMark/>
              </w:tcPr>
            </w:tcPrChange>
          </w:tcPr>
          <w:p w14:paraId="37E0D76F" w14:textId="77777777" w:rsidR="005C2E0D" w:rsidRPr="005C2E0D" w:rsidRDefault="005C2E0D" w:rsidP="005C2E0D">
            <w:pPr>
              <w:jc w:val="center"/>
              <w:rPr>
                <w:ins w:id="5316" w:author="Dave Contreras" w:date="2019-07-22T07:42:00Z"/>
                <w:rFonts w:ascii="Calibri" w:eastAsia="Times New Roman" w:hAnsi="Calibri" w:cs="Calibri"/>
                <w:color w:val="000000"/>
                <w:sz w:val="16"/>
                <w:szCs w:val="16"/>
              </w:rPr>
            </w:pPr>
            <w:ins w:id="5317"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5318" w:author="Dave Contreras" w:date="2019-07-22T07:47:00Z">
              <w:tcPr>
                <w:tcW w:w="906" w:type="dxa"/>
                <w:gridSpan w:val="2"/>
                <w:tcBorders>
                  <w:top w:val="nil"/>
                  <w:left w:val="nil"/>
                  <w:bottom w:val="nil"/>
                  <w:right w:val="nil"/>
                </w:tcBorders>
                <w:shd w:val="clear" w:color="auto" w:fill="auto"/>
                <w:noWrap/>
                <w:vAlign w:val="bottom"/>
                <w:hideMark/>
              </w:tcPr>
            </w:tcPrChange>
          </w:tcPr>
          <w:p w14:paraId="47B58375" w14:textId="77777777" w:rsidR="005C2E0D" w:rsidRPr="005C2E0D" w:rsidRDefault="005C2E0D" w:rsidP="005C2E0D">
            <w:pPr>
              <w:jc w:val="center"/>
              <w:rPr>
                <w:ins w:id="5319" w:author="Dave Contreras" w:date="2019-07-22T07:42:00Z"/>
                <w:rFonts w:ascii="Calibri" w:eastAsia="Times New Roman" w:hAnsi="Calibri" w:cs="Calibri"/>
                <w:color w:val="000000"/>
                <w:sz w:val="16"/>
                <w:szCs w:val="16"/>
              </w:rPr>
            </w:pPr>
            <w:ins w:id="5320"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5321"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1980F9F2" w14:textId="77777777" w:rsidR="005C2E0D" w:rsidRPr="005C2E0D" w:rsidRDefault="005C2E0D" w:rsidP="005C2E0D">
            <w:pPr>
              <w:jc w:val="center"/>
              <w:rPr>
                <w:ins w:id="5322" w:author="Dave Contreras" w:date="2019-07-22T07:42:00Z"/>
                <w:rFonts w:ascii="Calibri" w:eastAsia="Times New Roman" w:hAnsi="Calibri" w:cs="Calibri"/>
                <w:color w:val="000000"/>
                <w:sz w:val="16"/>
                <w:szCs w:val="16"/>
              </w:rPr>
            </w:pPr>
            <w:ins w:id="5323"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5324" w:author="Dave Contreras" w:date="2019-07-22T07:47:00Z">
              <w:tcPr>
                <w:tcW w:w="720" w:type="dxa"/>
                <w:gridSpan w:val="2"/>
                <w:tcBorders>
                  <w:top w:val="nil"/>
                  <w:left w:val="nil"/>
                  <w:bottom w:val="nil"/>
                  <w:right w:val="nil"/>
                </w:tcBorders>
                <w:shd w:val="clear" w:color="auto" w:fill="auto"/>
                <w:noWrap/>
                <w:vAlign w:val="bottom"/>
                <w:hideMark/>
              </w:tcPr>
            </w:tcPrChange>
          </w:tcPr>
          <w:p w14:paraId="0401759C" w14:textId="77777777" w:rsidR="005C2E0D" w:rsidRPr="005C2E0D" w:rsidRDefault="005C2E0D" w:rsidP="005C2E0D">
            <w:pPr>
              <w:jc w:val="center"/>
              <w:rPr>
                <w:ins w:id="5325" w:author="Dave Contreras" w:date="2019-07-22T07:42:00Z"/>
                <w:rFonts w:ascii="Calibri" w:eastAsia="Times New Roman" w:hAnsi="Calibri" w:cs="Calibri"/>
                <w:color w:val="000000"/>
                <w:sz w:val="16"/>
                <w:szCs w:val="16"/>
              </w:rPr>
            </w:pPr>
            <w:ins w:id="5326"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327" w:author="Dave Contreras" w:date="2019-07-22T07:47:00Z">
              <w:tcPr>
                <w:tcW w:w="630" w:type="dxa"/>
                <w:gridSpan w:val="2"/>
                <w:tcBorders>
                  <w:top w:val="nil"/>
                  <w:left w:val="nil"/>
                  <w:bottom w:val="nil"/>
                  <w:right w:val="nil"/>
                </w:tcBorders>
                <w:shd w:val="clear" w:color="auto" w:fill="auto"/>
                <w:noWrap/>
                <w:vAlign w:val="bottom"/>
                <w:hideMark/>
              </w:tcPr>
            </w:tcPrChange>
          </w:tcPr>
          <w:p w14:paraId="47099A18" w14:textId="77777777" w:rsidR="005C2E0D" w:rsidRPr="005C2E0D" w:rsidRDefault="005C2E0D" w:rsidP="005C2E0D">
            <w:pPr>
              <w:jc w:val="center"/>
              <w:rPr>
                <w:ins w:id="5328" w:author="Dave Contreras" w:date="2019-07-22T07:42:00Z"/>
                <w:rFonts w:ascii="Calibri" w:eastAsia="Times New Roman" w:hAnsi="Calibri" w:cs="Calibri"/>
                <w:color w:val="000000"/>
                <w:sz w:val="16"/>
                <w:szCs w:val="16"/>
              </w:rPr>
            </w:pPr>
            <w:ins w:id="5329" w:author="Dave Contreras" w:date="2019-07-22T07:42:00Z">
              <w:r w:rsidRPr="005C2E0D">
                <w:rPr>
                  <w:rFonts w:ascii="Calibri" w:eastAsia="Times New Roman" w:hAnsi="Calibri" w:cs="Calibri"/>
                  <w:color w:val="000000"/>
                  <w:sz w:val="16"/>
                  <w:szCs w:val="16"/>
                </w:rPr>
                <w:t>2</w:t>
              </w:r>
            </w:ins>
          </w:p>
        </w:tc>
        <w:tc>
          <w:tcPr>
            <w:tcW w:w="662" w:type="dxa"/>
            <w:tcBorders>
              <w:top w:val="nil"/>
              <w:left w:val="nil"/>
              <w:bottom w:val="nil"/>
              <w:right w:val="nil"/>
            </w:tcBorders>
            <w:shd w:val="clear" w:color="auto" w:fill="auto"/>
            <w:noWrap/>
            <w:vAlign w:val="bottom"/>
            <w:hideMark/>
            <w:tcPrChange w:id="5330" w:author="Dave Contreras" w:date="2019-07-22T07:47:00Z">
              <w:tcPr>
                <w:tcW w:w="1281" w:type="dxa"/>
                <w:tcBorders>
                  <w:top w:val="nil"/>
                  <w:left w:val="nil"/>
                  <w:bottom w:val="nil"/>
                  <w:right w:val="nil"/>
                </w:tcBorders>
                <w:shd w:val="clear" w:color="auto" w:fill="auto"/>
                <w:noWrap/>
                <w:vAlign w:val="bottom"/>
                <w:hideMark/>
              </w:tcPr>
            </w:tcPrChange>
          </w:tcPr>
          <w:p w14:paraId="56695BF1" w14:textId="77777777" w:rsidR="005C2E0D" w:rsidRPr="005C2E0D" w:rsidRDefault="005C2E0D" w:rsidP="005C2E0D">
            <w:pPr>
              <w:jc w:val="center"/>
              <w:rPr>
                <w:ins w:id="5331" w:author="Dave Contreras" w:date="2019-07-22T07:42:00Z"/>
                <w:rFonts w:ascii="Calibri" w:eastAsia="Times New Roman" w:hAnsi="Calibri" w:cs="Calibri"/>
                <w:color w:val="000000"/>
                <w:sz w:val="16"/>
                <w:szCs w:val="16"/>
              </w:rPr>
            </w:pPr>
            <w:ins w:id="5332" w:author="Dave Contreras" w:date="2019-07-22T07:42:00Z">
              <w:r w:rsidRPr="005C2E0D">
                <w:rPr>
                  <w:rFonts w:ascii="Calibri" w:eastAsia="Times New Roman" w:hAnsi="Calibri" w:cs="Calibri"/>
                  <w:color w:val="000000"/>
                  <w:sz w:val="16"/>
                  <w:szCs w:val="16"/>
                </w:rPr>
                <w:t>115.3</w:t>
              </w:r>
            </w:ins>
          </w:p>
        </w:tc>
        <w:tc>
          <w:tcPr>
            <w:tcW w:w="688" w:type="dxa"/>
            <w:tcBorders>
              <w:top w:val="nil"/>
              <w:left w:val="single" w:sz="4" w:space="0" w:color="auto"/>
              <w:bottom w:val="nil"/>
              <w:right w:val="nil"/>
            </w:tcBorders>
            <w:shd w:val="clear" w:color="auto" w:fill="auto"/>
            <w:noWrap/>
            <w:vAlign w:val="bottom"/>
            <w:hideMark/>
            <w:tcPrChange w:id="5333"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22F9027F" w14:textId="77777777" w:rsidR="005C2E0D" w:rsidRPr="005C2E0D" w:rsidRDefault="005C2E0D" w:rsidP="005C2E0D">
            <w:pPr>
              <w:jc w:val="center"/>
              <w:rPr>
                <w:ins w:id="5334" w:author="Dave Contreras" w:date="2019-07-22T07:42:00Z"/>
                <w:rFonts w:ascii="Calibri" w:eastAsia="Times New Roman" w:hAnsi="Calibri" w:cs="Calibri"/>
                <w:color w:val="000000"/>
                <w:sz w:val="16"/>
                <w:szCs w:val="16"/>
              </w:rPr>
            </w:pPr>
            <w:ins w:id="5335" w:author="Dave Contreras" w:date="2019-07-22T07:42:00Z">
              <w:r w:rsidRPr="005C2E0D">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Change w:id="5336" w:author="Dave Contreras" w:date="2019-07-22T07:47:00Z">
              <w:tcPr>
                <w:tcW w:w="900" w:type="dxa"/>
                <w:tcBorders>
                  <w:top w:val="nil"/>
                  <w:left w:val="nil"/>
                  <w:bottom w:val="nil"/>
                  <w:right w:val="nil"/>
                </w:tcBorders>
                <w:shd w:val="clear" w:color="auto" w:fill="auto"/>
                <w:noWrap/>
                <w:vAlign w:val="bottom"/>
                <w:hideMark/>
              </w:tcPr>
            </w:tcPrChange>
          </w:tcPr>
          <w:p w14:paraId="45E182BA" w14:textId="77777777" w:rsidR="005C2E0D" w:rsidRPr="005C2E0D" w:rsidRDefault="005C2E0D" w:rsidP="005C2E0D">
            <w:pPr>
              <w:jc w:val="center"/>
              <w:rPr>
                <w:ins w:id="5337" w:author="Dave Contreras" w:date="2019-07-22T07:42:00Z"/>
                <w:rFonts w:ascii="Calibri" w:eastAsia="Times New Roman" w:hAnsi="Calibri" w:cs="Calibri"/>
                <w:color w:val="000000"/>
                <w:sz w:val="16"/>
                <w:szCs w:val="16"/>
              </w:rPr>
            </w:pPr>
            <w:ins w:id="5338" w:author="Dave Contreras" w:date="2019-07-22T07:42:00Z">
              <w:r w:rsidRPr="005C2E0D">
                <w:rPr>
                  <w:rFonts w:ascii="Calibri" w:eastAsia="Times New Roman" w:hAnsi="Calibri" w:cs="Calibri"/>
                  <w:color w:val="000000"/>
                  <w:sz w:val="16"/>
                  <w:szCs w:val="16"/>
                </w:rPr>
                <w:t>1.9</w:t>
              </w:r>
            </w:ins>
          </w:p>
        </w:tc>
        <w:tc>
          <w:tcPr>
            <w:tcW w:w="630" w:type="dxa"/>
            <w:tcBorders>
              <w:top w:val="nil"/>
              <w:left w:val="nil"/>
              <w:bottom w:val="nil"/>
              <w:right w:val="nil"/>
            </w:tcBorders>
            <w:shd w:val="clear" w:color="auto" w:fill="auto"/>
            <w:noWrap/>
            <w:vAlign w:val="bottom"/>
            <w:hideMark/>
            <w:tcPrChange w:id="5339" w:author="Dave Contreras" w:date="2019-07-22T07:47:00Z">
              <w:tcPr>
                <w:tcW w:w="588" w:type="dxa"/>
                <w:tcBorders>
                  <w:top w:val="nil"/>
                  <w:left w:val="nil"/>
                  <w:bottom w:val="nil"/>
                  <w:right w:val="nil"/>
                </w:tcBorders>
                <w:shd w:val="clear" w:color="auto" w:fill="auto"/>
                <w:noWrap/>
                <w:vAlign w:val="bottom"/>
                <w:hideMark/>
              </w:tcPr>
            </w:tcPrChange>
          </w:tcPr>
          <w:p w14:paraId="7760E312" w14:textId="77777777" w:rsidR="005C2E0D" w:rsidRPr="005C2E0D" w:rsidRDefault="005C2E0D" w:rsidP="005C2E0D">
            <w:pPr>
              <w:jc w:val="center"/>
              <w:rPr>
                <w:ins w:id="5340" w:author="Dave Contreras" w:date="2019-07-22T07:42:00Z"/>
                <w:rFonts w:ascii="Calibri" w:eastAsia="Times New Roman" w:hAnsi="Calibri" w:cs="Calibri"/>
                <w:color w:val="000000"/>
                <w:sz w:val="16"/>
                <w:szCs w:val="16"/>
              </w:rPr>
            </w:pPr>
            <w:ins w:id="5341"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5342" w:author="Dave Contreras" w:date="2019-07-22T07:47:00Z">
              <w:tcPr>
                <w:tcW w:w="1055" w:type="dxa"/>
                <w:tcBorders>
                  <w:top w:val="nil"/>
                  <w:left w:val="nil"/>
                  <w:bottom w:val="nil"/>
                  <w:right w:val="nil"/>
                </w:tcBorders>
                <w:shd w:val="clear" w:color="auto" w:fill="auto"/>
                <w:noWrap/>
                <w:vAlign w:val="bottom"/>
                <w:hideMark/>
              </w:tcPr>
            </w:tcPrChange>
          </w:tcPr>
          <w:p w14:paraId="5AF43102" w14:textId="77777777" w:rsidR="005C2E0D" w:rsidRPr="005C2E0D" w:rsidRDefault="005C2E0D" w:rsidP="005C2E0D">
            <w:pPr>
              <w:jc w:val="center"/>
              <w:rPr>
                <w:ins w:id="5343" w:author="Dave Contreras" w:date="2019-07-22T07:42:00Z"/>
                <w:rFonts w:ascii="Calibri" w:eastAsia="Times New Roman" w:hAnsi="Calibri" w:cs="Calibri"/>
                <w:color w:val="000000"/>
                <w:sz w:val="16"/>
                <w:szCs w:val="16"/>
              </w:rPr>
            </w:pPr>
            <w:ins w:id="5344" w:author="Dave Contreras" w:date="2019-07-22T07:42:00Z">
              <w:r w:rsidRPr="005C2E0D">
                <w:rPr>
                  <w:rFonts w:ascii="Calibri" w:eastAsia="Times New Roman" w:hAnsi="Calibri" w:cs="Calibri"/>
                  <w:color w:val="000000"/>
                  <w:sz w:val="16"/>
                  <w:szCs w:val="16"/>
                </w:rPr>
                <w:t>0</w:t>
              </w:r>
            </w:ins>
          </w:p>
        </w:tc>
      </w:tr>
      <w:tr w:rsidR="00631AC3" w:rsidRPr="005C2E0D" w14:paraId="00C24080" w14:textId="77777777" w:rsidTr="00631AC3">
        <w:tblPrEx>
          <w:tblPrExChange w:id="5345" w:author="Dave Contreras" w:date="2019-07-22T07:47:00Z">
            <w:tblPrEx>
              <w:tblW w:w="11474" w:type="dxa"/>
              <w:tblInd w:w="-900" w:type="dxa"/>
            </w:tblPrEx>
          </w:tblPrExChange>
        </w:tblPrEx>
        <w:trPr>
          <w:trHeight w:val="300"/>
          <w:ins w:id="5346" w:author="Dave Contreras" w:date="2019-07-22T07:42:00Z"/>
          <w:trPrChange w:id="5347"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5348" w:author="Dave Contreras" w:date="2019-07-22T07:47:00Z">
              <w:tcPr>
                <w:tcW w:w="1620" w:type="dxa"/>
                <w:gridSpan w:val="5"/>
                <w:tcBorders>
                  <w:top w:val="nil"/>
                  <w:left w:val="nil"/>
                  <w:bottom w:val="nil"/>
                  <w:right w:val="nil"/>
                </w:tcBorders>
                <w:shd w:val="clear" w:color="auto" w:fill="auto"/>
                <w:noWrap/>
                <w:vAlign w:val="bottom"/>
                <w:hideMark/>
              </w:tcPr>
            </w:tcPrChange>
          </w:tcPr>
          <w:p w14:paraId="25CAB873" w14:textId="77777777" w:rsidR="005C2E0D" w:rsidRPr="005C2E0D" w:rsidRDefault="005C2E0D" w:rsidP="005C2E0D">
            <w:pPr>
              <w:rPr>
                <w:ins w:id="5349" w:author="Dave Contreras" w:date="2019-07-22T07:42:00Z"/>
                <w:rFonts w:ascii="Calibri" w:eastAsia="Times New Roman" w:hAnsi="Calibri" w:cs="Calibri"/>
                <w:color w:val="000000"/>
                <w:sz w:val="16"/>
                <w:szCs w:val="16"/>
              </w:rPr>
            </w:pPr>
            <w:ins w:id="5350" w:author="Dave Contreras" w:date="2019-07-22T07:42:00Z">
              <w:r w:rsidRPr="005C2E0D">
                <w:rPr>
                  <w:rFonts w:ascii="Calibri" w:eastAsia="Times New Roman" w:hAnsi="Calibri" w:cs="Calibri"/>
                  <w:color w:val="000000"/>
                  <w:sz w:val="16"/>
                  <w:szCs w:val="16"/>
                </w:rPr>
                <w:t>Spotted Bass</w:t>
              </w:r>
            </w:ins>
          </w:p>
        </w:tc>
        <w:tc>
          <w:tcPr>
            <w:tcW w:w="810" w:type="dxa"/>
            <w:tcBorders>
              <w:top w:val="nil"/>
              <w:left w:val="nil"/>
              <w:bottom w:val="nil"/>
              <w:right w:val="nil"/>
            </w:tcBorders>
            <w:shd w:val="clear" w:color="auto" w:fill="auto"/>
            <w:noWrap/>
            <w:vAlign w:val="bottom"/>
            <w:hideMark/>
            <w:tcPrChange w:id="5351" w:author="Dave Contreras" w:date="2019-07-22T07:47:00Z">
              <w:tcPr>
                <w:tcW w:w="810" w:type="dxa"/>
                <w:gridSpan w:val="2"/>
                <w:tcBorders>
                  <w:top w:val="nil"/>
                  <w:left w:val="nil"/>
                  <w:bottom w:val="nil"/>
                  <w:right w:val="nil"/>
                </w:tcBorders>
                <w:shd w:val="clear" w:color="auto" w:fill="auto"/>
                <w:noWrap/>
                <w:vAlign w:val="bottom"/>
                <w:hideMark/>
              </w:tcPr>
            </w:tcPrChange>
          </w:tcPr>
          <w:p w14:paraId="6D12DFFA" w14:textId="77777777" w:rsidR="005C2E0D" w:rsidRPr="005C2E0D" w:rsidRDefault="005C2E0D" w:rsidP="005C2E0D">
            <w:pPr>
              <w:jc w:val="center"/>
              <w:rPr>
                <w:ins w:id="5352" w:author="Dave Contreras" w:date="2019-07-22T07:42:00Z"/>
                <w:rFonts w:ascii="Calibri" w:eastAsia="Times New Roman" w:hAnsi="Calibri" w:cs="Calibri"/>
                <w:color w:val="000000"/>
                <w:sz w:val="16"/>
                <w:szCs w:val="16"/>
              </w:rPr>
            </w:pPr>
            <w:ins w:id="5353"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5354" w:author="Dave Contreras" w:date="2019-07-22T07:47:00Z">
              <w:tcPr>
                <w:tcW w:w="900" w:type="dxa"/>
                <w:gridSpan w:val="3"/>
                <w:tcBorders>
                  <w:top w:val="nil"/>
                  <w:left w:val="nil"/>
                  <w:bottom w:val="nil"/>
                  <w:right w:val="nil"/>
                </w:tcBorders>
                <w:shd w:val="clear" w:color="auto" w:fill="auto"/>
                <w:noWrap/>
                <w:vAlign w:val="bottom"/>
                <w:hideMark/>
              </w:tcPr>
            </w:tcPrChange>
          </w:tcPr>
          <w:p w14:paraId="08276F9C" w14:textId="77777777" w:rsidR="005C2E0D" w:rsidRPr="005C2E0D" w:rsidRDefault="005C2E0D" w:rsidP="005C2E0D">
            <w:pPr>
              <w:jc w:val="center"/>
              <w:rPr>
                <w:ins w:id="5355" w:author="Dave Contreras" w:date="2019-07-22T07:42:00Z"/>
                <w:rFonts w:ascii="Calibri" w:eastAsia="Times New Roman" w:hAnsi="Calibri" w:cs="Calibri"/>
                <w:color w:val="000000"/>
                <w:sz w:val="16"/>
                <w:szCs w:val="16"/>
              </w:rPr>
            </w:pPr>
            <w:ins w:id="5356"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357" w:author="Dave Contreras" w:date="2019-07-22T07:47:00Z">
              <w:tcPr>
                <w:tcW w:w="630" w:type="dxa"/>
                <w:tcBorders>
                  <w:top w:val="nil"/>
                  <w:left w:val="nil"/>
                  <w:bottom w:val="nil"/>
                  <w:right w:val="nil"/>
                </w:tcBorders>
                <w:shd w:val="clear" w:color="auto" w:fill="auto"/>
                <w:noWrap/>
                <w:vAlign w:val="bottom"/>
                <w:hideMark/>
              </w:tcPr>
            </w:tcPrChange>
          </w:tcPr>
          <w:p w14:paraId="6BF17BD3" w14:textId="77777777" w:rsidR="005C2E0D" w:rsidRPr="005C2E0D" w:rsidRDefault="005C2E0D" w:rsidP="005C2E0D">
            <w:pPr>
              <w:jc w:val="center"/>
              <w:rPr>
                <w:ins w:id="5358" w:author="Dave Contreras" w:date="2019-07-22T07:42:00Z"/>
                <w:rFonts w:ascii="Calibri" w:eastAsia="Times New Roman" w:hAnsi="Calibri" w:cs="Calibri"/>
                <w:color w:val="000000"/>
                <w:sz w:val="16"/>
                <w:szCs w:val="16"/>
              </w:rPr>
            </w:pPr>
            <w:ins w:id="5359" w:author="Dave Contreras" w:date="2019-07-22T07:42:00Z">
              <w:r w:rsidRPr="005C2E0D">
                <w:rPr>
                  <w:rFonts w:ascii="Calibri" w:eastAsia="Times New Roman" w:hAnsi="Calibri" w:cs="Calibri"/>
                  <w:color w:val="000000"/>
                  <w:sz w:val="16"/>
                  <w:szCs w:val="16"/>
                </w:rPr>
                <w:t>4</w:t>
              </w:r>
            </w:ins>
          </w:p>
        </w:tc>
        <w:tc>
          <w:tcPr>
            <w:tcW w:w="906" w:type="dxa"/>
            <w:tcBorders>
              <w:top w:val="nil"/>
              <w:left w:val="nil"/>
              <w:bottom w:val="nil"/>
              <w:right w:val="nil"/>
            </w:tcBorders>
            <w:shd w:val="clear" w:color="auto" w:fill="auto"/>
            <w:noWrap/>
            <w:vAlign w:val="bottom"/>
            <w:hideMark/>
            <w:tcPrChange w:id="5360" w:author="Dave Contreras" w:date="2019-07-22T07:47:00Z">
              <w:tcPr>
                <w:tcW w:w="906" w:type="dxa"/>
                <w:gridSpan w:val="2"/>
                <w:tcBorders>
                  <w:top w:val="nil"/>
                  <w:left w:val="nil"/>
                  <w:bottom w:val="nil"/>
                  <w:right w:val="nil"/>
                </w:tcBorders>
                <w:shd w:val="clear" w:color="auto" w:fill="auto"/>
                <w:noWrap/>
                <w:vAlign w:val="bottom"/>
                <w:hideMark/>
              </w:tcPr>
            </w:tcPrChange>
          </w:tcPr>
          <w:p w14:paraId="2A284AC9" w14:textId="77777777" w:rsidR="005C2E0D" w:rsidRPr="005C2E0D" w:rsidRDefault="005C2E0D" w:rsidP="005C2E0D">
            <w:pPr>
              <w:jc w:val="center"/>
              <w:rPr>
                <w:ins w:id="5361" w:author="Dave Contreras" w:date="2019-07-22T07:42:00Z"/>
                <w:rFonts w:ascii="Calibri" w:eastAsia="Times New Roman" w:hAnsi="Calibri" w:cs="Calibri"/>
                <w:color w:val="000000"/>
                <w:sz w:val="16"/>
                <w:szCs w:val="16"/>
              </w:rPr>
            </w:pPr>
            <w:ins w:id="5362" w:author="Dave Contreras" w:date="2019-07-22T07:42:00Z">
              <w:r w:rsidRPr="005C2E0D">
                <w:rPr>
                  <w:rFonts w:ascii="Calibri" w:eastAsia="Times New Roman" w:hAnsi="Calibri" w:cs="Calibri"/>
                  <w:color w:val="000000"/>
                  <w:sz w:val="16"/>
                  <w:szCs w:val="16"/>
                </w:rPr>
                <w:t>987.7</w:t>
              </w:r>
            </w:ins>
          </w:p>
        </w:tc>
        <w:tc>
          <w:tcPr>
            <w:tcW w:w="624" w:type="dxa"/>
            <w:tcBorders>
              <w:top w:val="nil"/>
              <w:left w:val="single" w:sz="4" w:space="0" w:color="auto"/>
              <w:bottom w:val="nil"/>
              <w:right w:val="nil"/>
            </w:tcBorders>
            <w:shd w:val="clear" w:color="auto" w:fill="auto"/>
            <w:noWrap/>
            <w:vAlign w:val="bottom"/>
            <w:hideMark/>
            <w:tcPrChange w:id="5363"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66C9C1AE" w14:textId="77777777" w:rsidR="005C2E0D" w:rsidRPr="005C2E0D" w:rsidRDefault="005C2E0D" w:rsidP="005C2E0D">
            <w:pPr>
              <w:jc w:val="center"/>
              <w:rPr>
                <w:ins w:id="5364" w:author="Dave Contreras" w:date="2019-07-22T07:42:00Z"/>
                <w:rFonts w:ascii="Calibri" w:eastAsia="Times New Roman" w:hAnsi="Calibri" w:cs="Calibri"/>
                <w:color w:val="000000"/>
                <w:sz w:val="16"/>
                <w:szCs w:val="16"/>
              </w:rPr>
            </w:pPr>
            <w:ins w:id="5365"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5366" w:author="Dave Contreras" w:date="2019-07-22T07:47:00Z">
              <w:tcPr>
                <w:tcW w:w="720" w:type="dxa"/>
                <w:gridSpan w:val="2"/>
                <w:tcBorders>
                  <w:top w:val="nil"/>
                  <w:left w:val="nil"/>
                  <w:bottom w:val="nil"/>
                  <w:right w:val="nil"/>
                </w:tcBorders>
                <w:shd w:val="clear" w:color="auto" w:fill="auto"/>
                <w:noWrap/>
                <w:vAlign w:val="bottom"/>
                <w:hideMark/>
              </w:tcPr>
            </w:tcPrChange>
          </w:tcPr>
          <w:p w14:paraId="6518270C" w14:textId="77777777" w:rsidR="005C2E0D" w:rsidRPr="005C2E0D" w:rsidRDefault="005C2E0D" w:rsidP="005C2E0D">
            <w:pPr>
              <w:jc w:val="center"/>
              <w:rPr>
                <w:ins w:id="5367" w:author="Dave Contreras" w:date="2019-07-22T07:42:00Z"/>
                <w:rFonts w:ascii="Calibri" w:eastAsia="Times New Roman" w:hAnsi="Calibri" w:cs="Calibri"/>
                <w:color w:val="000000"/>
                <w:sz w:val="16"/>
                <w:szCs w:val="16"/>
              </w:rPr>
            </w:pPr>
            <w:ins w:id="5368"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369" w:author="Dave Contreras" w:date="2019-07-22T07:47:00Z">
              <w:tcPr>
                <w:tcW w:w="630" w:type="dxa"/>
                <w:gridSpan w:val="2"/>
                <w:tcBorders>
                  <w:top w:val="nil"/>
                  <w:left w:val="nil"/>
                  <w:bottom w:val="nil"/>
                  <w:right w:val="nil"/>
                </w:tcBorders>
                <w:shd w:val="clear" w:color="auto" w:fill="auto"/>
                <w:noWrap/>
                <w:vAlign w:val="bottom"/>
                <w:hideMark/>
              </w:tcPr>
            </w:tcPrChange>
          </w:tcPr>
          <w:p w14:paraId="6A9ED458" w14:textId="77777777" w:rsidR="005C2E0D" w:rsidRPr="005C2E0D" w:rsidRDefault="005C2E0D" w:rsidP="005C2E0D">
            <w:pPr>
              <w:jc w:val="center"/>
              <w:rPr>
                <w:ins w:id="5370" w:author="Dave Contreras" w:date="2019-07-22T07:42:00Z"/>
                <w:rFonts w:ascii="Calibri" w:eastAsia="Times New Roman" w:hAnsi="Calibri" w:cs="Calibri"/>
                <w:color w:val="000000"/>
                <w:sz w:val="16"/>
                <w:szCs w:val="16"/>
              </w:rPr>
            </w:pPr>
            <w:ins w:id="5371"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5372" w:author="Dave Contreras" w:date="2019-07-22T07:47:00Z">
              <w:tcPr>
                <w:tcW w:w="1281" w:type="dxa"/>
                <w:tcBorders>
                  <w:top w:val="nil"/>
                  <w:left w:val="nil"/>
                  <w:bottom w:val="nil"/>
                  <w:right w:val="nil"/>
                </w:tcBorders>
                <w:shd w:val="clear" w:color="auto" w:fill="auto"/>
                <w:noWrap/>
                <w:vAlign w:val="bottom"/>
                <w:hideMark/>
              </w:tcPr>
            </w:tcPrChange>
          </w:tcPr>
          <w:p w14:paraId="6A451DC4" w14:textId="77777777" w:rsidR="005C2E0D" w:rsidRPr="005C2E0D" w:rsidRDefault="005C2E0D" w:rsidP="005C2E0D">
            <w:pPr>
              <w:jc w:val="center"/>
              <w:rPr>
                <w:ins w:id="5373" w:author="Dave Contreras" w:date="2019-07-22T07:42:00Z"/>
                <w:rFonts w:ascii="Calibri" w:eastAsia="Times New Roman" w:hAnsi="Calibri" w:cs="Calibri"/>
                <w:color w:val="000000"/>
                <w:sz w:val="16"/>
                <w:szCs w:val="16"/>
              </w:rPr>
            </w:pPr>
            <w:ins w:id="5374"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5375"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7893D452" w14:textId="77777777" w:rsidR="005C2E0D" w:rsidRPr="005C2E0D" w:rsidRDefault="005C2E0D" w:rsidP="005C2E0D">
            <w:pPr>
              <w:jc w:val="center"/>
              <w:rPr>
                <w:ins w:id="5376" w:author="Dave Contreras" w:date="2019-07-22T07:42:00Z"/>
                <w:rFonts w:ascii="Calibri" w:eastAsia="Times New Roman" w:hAnsi="Calibri" w:cs="Calibri"/>
                <w:color w:val="000000"/>
                <w:sz w:val="16"/>
                <w:szCs w:val="16"/>
              </w:rPr>
            </w:pPr>
            <w:ins w:id="5377"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5378" w:author="Dave Contreras" w:date="2019-07-22T07:47:00Z">
              <w:tcPr>
                <w:tcW w:w="900" w:type="dxa"/>
                <w:tcBorders>
                  <w:top w:val="nil"/>
                  <w:left w:val="nil"/>
                  <w:bottom w:val="nil"/>
                  <w:right w:val="nil"/>
                </w:tcBorders>
                <w:shd w:val="clear" w:color="auto" w:fill="auto"/>
                <w:noWrap/>
                <w:vAlign w:val="bottom"/>
                <w:hideMark/>
              </w:tcPr>
            </w:tcPrChange>
          </w:tcPr>
          <w:p w14:paraId="5A45521C" w14:textId="77777777" w:rsidR="005C2E0D" w:rsidRPr="005C2E0D" w:rsidRDefault="005C2E0D" w:rsidP="005C2E0D">
            <w:pPr>
              <w:jc w:val="center"/>
              <w:rPr>
                <w:ins w:id="5379" w:author="Dave Contreras" w:date="2019-07-22T07:42:00Z"/>
                <w:rFonts w:ascii="Calibri" w:eastAsia="Times New Roman" w:hAnsi="Calibri" w:cs="Calibri"/>
                <w:color w:val="000000"/>
                <w:sz w:val="16"/>
                <w:szCs w:val="16"/>
              </w:rPr>
            </w:pPr>
            <w:ins w:id="538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381" w:author="Dave Contreras" w:date="2019-07-22T07:47:00Z">
              <w:tcPr>
                <w:tcW w:w="588" w:type="dxa"/>
                <w:tcBorders>
                  <w:top w:val="nil"/>
                  <w:left w:val="nil"/>
                  <w:bottom w:val="nil"/>
                  <w:right w:val="nil"/>
                </w:tcBorders>
                <w:shd w:val="clear" w:color="auto" w:fill="auto"/>
                <w:noWrap/>
                <w:vAlign w:val="bottom"/>
                <w:hideMark/>
              </w:tcPr>
            </w:tcPrChange>
          </w:tcPr>
          <w:p w14:paraId="306BF3FC" w14:textId="77777777" w:rsidR="005C2E0D" w:rsidRPr="005C2E0D" w:rsidRDefault="005C2E0D" w:rsidP="005C2E0D">
            <w:pPr>
              <w:jc w:val="center"/>
              <w:rPr>
                <w:ins w:id="5382" w:author="Dave Contreras" w:date="2019-07-22T07:42:00Z"/>
                <w:rFonts w:ascii="Calibri" w:eastAsia="Times New Roman" w:hAnsi="Calibri" w:cs="Calibri"/>
                <w:color w:val="000000"/>
                <w:sz w:val="16"/>
                <w:szCs w:val="16"/>
              </w:rPr>
            </w:pPr>
            <w:ins w:id="5383"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5384" w:author="Dave Contreras" w:date="2019-07-22T07:47:00Z">
              <w:tcPr>
                <w:tcW w:w="1055" w:type="dxa"/>
                <w:tcBorders>
                  <w:top w:val="nil"/>
                  <w:left w:val="nil"/>
                  <w:bottom w:val="nil"/>
                  <w:right w:val="nil"/>
                </w:tcBorders>
                <w:shd w:val="clear" w:color="auto" w:fill="auto"/>
                <w:noWrap/>
                <w:vAlign w:val="bottom"/>
                <w:hideMark/>
              </w:tcPr>
            </w:tcPrChange>
          </w:tcPr>
          <w:p w14:paraId="387BCF08" w14:textId="77777777" w:rsidR="005C2E0D" w:rsidRPr="005C2E0D" w:rsidRDefault="005C2E0D" w:rsidP="005C2E0D">
            <w:pPr>
              <w:jc w:val="center"/>
              <w:rPr>
                <w:ins w:id="5385" w:author="Dave Contreras" w:date="2019-07-22T07:42:00Z"/>
                <w:rFonts w:ascii="Calibri" w:eastAsia="Times New Roman" w:hAnsi="Calibri" w:cs="Calibri"/>
                <w:color w:val="000000"/>
                <w:sz w:val="16"/>
                <w:szCs w:val="16"/>
              </w:rPr>
            </w:pPr>
            <w:ins w:id="5386" w:author="Dave Contreras" w:date="2019-07-22T07:42:00Z">
              <w:r w:rsidRPr="005C2E0D">
                <w:rPr>
                  <w:rFonts w:ascii="Calibri" w:eastAsia="Times New Roman" w:hAnsi="Calibri" w:cs="Calibri"/>
                  <w:color w:val="000000"/>
                  <w:sz w:val="16"/>
                  <w:szCs w:val="16"/>
                </w:rPr>
                <w:t>0.0</w:t>
              </w:r>
            </w:ins>
          </w:p>
        </w:tc>
      </w:tr>
      <w:tr w:rsidR="00631AC3" w:rsidRPr="005C2E0D" w14:paraId="63C2EDF7" w14:textId="77777777" w:rsidTr="00631AC3">
        <w:tblPrEx>
          <w:tblPrExChange w:id="5387" w:author="Dave Contreras" w:date="2019-07-22T07:47:00Z">
            <w:tblPrEx>
              <w:tblW w:w="11474" w:type="dxa"/>
              <w:tblInd w:w="-900" w:type="dxa"/>
            </w:tblPrEx>
          </w:tblPrExChange>
        </w:tblPrEx>
        <w:trPr>
          <w:trHeight w:val="300"/>
          <w:ins w:id="5388" w:author="Dave Contreras" w:date="2019-07-22T07:42:00Z"/>
          <w:trPrChange w:id="5389"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5390" w:author="Dave Contreras" w:date="2019-07-22T07:47:00Z">
              <w:tcPr>
                <w:tcW w:w="1620" w:type="dxa"/>
                <w:gridSpan w:val="5"/>
                <w:tcBorders>
                  <w:top w:val="nil"/>
                  <w:left w:val="nil"/>
                  <w:bottom w:val="nil"/>
                  <w:right w:val="nil"/>
                </w:tcBorders>
                <w:shd w:val="clear" w:color="auto" w:fill="auto"/>
                <w:noWrap/>
                <w:vAlign w:val="bottom"/>
                <w:hideMark/>
              </w:tcPr>
            </w:tcPrChange>
          </w:tcPr>
          <w:p w14:paraId="373112C4" w14:textId="77777777" w:rsidR="005C2E0D" w:rsidRPr="005C2E0D" w:rsidRDefault="005C2E0D" w:rsidP="005C2E0D">
            <w:pPr>
              <w:rPr>
                <w:ins w:id="5391" w:author="Dave Contreras" w:date="2019-07-22T07:42:00Z"/>
                <w:rFonts w:ascii="Calibri" w:eastAsia="Times New Roman" w:hAnsi="Calibri" w:cs="Calibri"/>
                <w:color w:val="000000"/>
                <w:sz w:val="16"/>
                <w:szCs w:val="16"/>
              </w:rPr>
            </w:pPr>
            <w:ins w:id="5392" w:author="Dave Contreras" w:date="2019-07-22T07:42:00Z">
              <w:r w:rsidRPr="005C2E0D">
                <w:rPr>
                  <w:rFonts w:ascii="Calibri" w:eastAsia="Times New Roman" w:hAnsi="Calibri" w:cs="Calibri"/>
                  <w:color w:val="000000"/>
                  <w:sz w:val="16"/>
                  <w:szCs w:val="16"/>
                </w:rPr>
                <w:t>Starry Flounder</w:t>
              </w:r>
            </w:ins>
          </w:p>
        </w:tc>
        <w:tc>
          <w:tcPr>
            <w:tcW w:w="810" w:type="dxa"/>
            <w:tcBorders>
              <w:top w:val="nil"/>
              <w:left w:val="nil"/>
              <w:bottom w:val="nil"/>
              <w:right w:val="nil"/>
            </w:tcBorders>
            <w:shd w:val="clear" w:color="auto" w:fill="auto"/>
            <w:noWrap/>
            <w:vAlign w:val="bottom"/>
            <w:hideMark/>
            <w:tcPrChange w:id="5393" w:author="Dave Contreras" w:date="2019-07-22T07:47:00Z">
              <w:tcPr>
                <w:tcW w:w="810" w:type="dxa"/>
                <w:gridSpan w:val="2"/>
                <w:tcBorders>
                  <w:top w:val="nil"/>
                  <w:left w:val="nil"/>
                  <w:bottom w:val="nil"/>
                  <w:right w:val="nil"/>
                </w:tcBorders>
                <w:shd w:val="clear" w:color="auto" w:fill="auto"/>
                <w:noWrap/>
                <w:vAlign w:val="bottom"/>
                <w:hideMark/>
              </w:tcPr>
            </w:tcPrChange>
          </w:tcPr>
          <w:p w14:paraId="70A9BFBE" w14:textId="77777777" w:rsidR="005C2E0D" w:rsidRPr="005C2E0D" w:rsidRDefault="005C2E0D" w:rsidP="005C2E0D">
            <w:pPr>
              <w:jc w:val="center"/>
              <w:rPr>
                <w:ins w:id="5394" w:author="Dave Contreras" w:date="2019-07-22T07:42:00Z"/>
                <w:rFonts w:ascii="Calibri" w:eastAsia="Times New Roman" w:hAnsi="Calibri" w:cs="Calibri"/>
                <w:color w:val="000000"/>
                <w:sz w:val="16"/>
                <w:szCs w:val="16"/>
              </w:rPr>
            </w:pPr>
            <w:ins w:id="5395"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5396" w:author="Dave Contreras" w:date="2019-07-22T07:47:00Z">
              <w:tcPr>
                <w:tcW w:w="900" w:type="dxa"/>
                <w:gridSpan w:val="3"/>
                <w:tcBorders>
                  <w:top w:val="nil"/>
                  <w:left w:val="nil"/>
                  <w:bottom w:val="nil"/>
                  <w:right w:val="nil"/>
                </w:tcBorders>
                <w:shd w:val="clear" w:color="auto" w:fill="auto"/>
                <w:noWrap/>
                <w:vAlign w:val="bottom"/>
                <w:hideMark/>
              </w:tcPr>
            </w:tcPrChange>
          </w:tcPr>
          <w:p w14:paraId="3B2DDFD3" w14:textId="77777777" w:rsidR="005C2E0D" w:rsidRPr="005C2E0D" w:rsidRDefault="005C2E0D" w:rsidP="005C2E0D">
            <w:pPr>
              <w:jc w:val="center"/>
              <w:rPr>
                <w:ins w:id="5397" w:author="Dave Contreras" w:date="2019-07-22T07:42:00Z"/>
                <w:rFonts w:ascii="Calibri" w:eastAsia="Times New Roman" w:hAnsi="Calibri" w:cs="Calibri"/>
                <w:color w:val="000000"/>
                <w:sz w:val="16"/>
                <w:szCs w:val="16"/>
              </w:rPr>
            </w:pPr>
            <w:ins w:id="5398"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399" w:author="Dave Contreras" w:date="2019-07-22T07:47:00Z">
              <w:tcPr>
                <w:tcW w:w="630" w:type="dxa"/>
                <w:tcBorders>
                  <w:top w:val="nil"/>
                  <w:left w:val="nil"/>
                  <w:bottom w:val="nil"/>
                  <w:right w:val="nil"/>
                </w:tcBorders>
                <w:shd w:val="clear" w:color="auto" w:fill="auto"/>
                <w:noWrap/>
                <w:vAlign w:val="bottom"/>
                <w:hideMark/>
              </w:tcPr>
            </w:tcPrChange>
          </w:tcPr>
          <w:p w14:paraId="69F0689B" w14:textId="77777777" w:rsidR="005C2E0D" w:rsidRPr="005C2E0D" w:rsidRDefault="005C2E0D" w:rsidP="005C2E0D">
            <w:pPr>
              <w:jc w:val="center"/>
              <w:rPr>
                <w:ins w:id="5400" w:author="Dave Contreras" w:date="2019-07-22T07:42:00Z"/>
                <w:rFonts w:ascii="Calibri" w:eastAsia="Times New Roman" w:hAnsi="Calibri" w:cs="Calibri"/>
                <w:color w:val="000000"/>
                <w:sz w:val="16"/>
                <w:szCs w:val="16"/>
              </w:rPr>
            </w:pPr>
            <w:ins w:id="5401"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5402" w:author="Dave Contreras" w:date="2019-07-22T07:47:00Z">
              <w:tcPr>
                <w:tcW w:w="906" w:type="dxa"/>
                <w:gridSpan w:val="2"/>
                <w:tcBorders>
                  <w:top w:val="nil"/>
                  <w:left w:val="nil"/>
                  <w:bottom w:val="nil"/>
                  <w:right w:val="nil"/>
                </w:tcBorders>
                <w:shd w:val="clear" w:color="auto" w:fill="auto"/>
                <w:noWrap/>
                <w:vAlign w:val="bottom"/>
                <w:hideMark/>
              </w:tcPr>
            </w:tcPrChange>
          </w:tcPr>
          <w:p w14:paraId="46EA0309" w14:textId="77777777" w:rsidR="005C2E0D" w:rsidRPr="005C2E0D" w:rsidRDefault="005C2E0D" w:rsidP="005C2E0D">
            <w:pPr>
              <w:jc w:val="center"/>
              <w:rPr>
                <w:ins w:id="5403" w:author="Dave Contreras" w:date="2019-07-22T07:42:00Z"/>
                <w:rFonts w:ascii="Calibri" w:eastAsia="Times New Roman" w:hAnsi="Calibri" w:cs="Calibri"/>
                <w:color w:val="000000"/>
                <w:sz w:val="16"/>
                <w:szCs w:val="16"/>
              </w:rPr>
            </w:pPr>
            <w:ins w:id="5404"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5405"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1A834C5C" w14:textId="77777777" w:rsidR="005C2E0D" w:rsidRPr="005C2E0D" w:rsidRDefault="005C2E0D" w:rsidP="005C2E0D">
            <w:pPr>
              <w:jc w:val="center"/>
              <w:rPr>
                <w:ins w:id="5406" w:author="Dave Contreras" w:date="2019-07-22T07:42:00Z"/>
                <w:rFonts w:ascii="Calibri" w:eastAsia="Times New Roman" w:hAnsi="Calibri" w:cs="Calibri"/>
                <w:color w:val="000000"/>
                <w:sz w:val="16"/>
                <w:szCs w:val="16"/>
              </w:rPr>
            </w:pPr>
            <w:ins w:id="5407"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5408" w:author="Dave Contreras" w:date="2019-07-22T07:47:00Z">
              <w:tcPr>
                <w:tcW w:w="720" w:type="dxa"/>
                <w:gridSpan w:val="2"/>
                <w:tcBorders>
                  <w:top w:val="nil"/>
                  <w:left w:val="nil"/>
                  <w:bottom w:val="nil"/>
                  <w:right w:val="nil"/>
                </w:tcBorders>
                <w:shd w:val="clear" w:color="auto" w:fill="auto"/>
                <w:noWrap/>
                <w:vAlign w:val="bottom"/>
                <w:hideMark/>
              </w:tcPr>
            </w:tcPrChange>
          </w:tcPr>
          <w:p w14:paraId="3A1521F7" w14:textId="77777777" w:rsidR="005C2E0D" w:rsidRPr="005C2E0D" w:rsidRDefault="005C2E0D" w:rsidP="005C2E0D">
            <w:pPr>
              <w:jc w:val="center"/>
              <w:rPr>
                <w:ins w:id="5409" w:author="Dave Contreras" w:date="2019-07-22T07:42:00Z"/>
                <w:rFonts w:ascii="Calibri" w:eastAsia="Times New Roman" w:hAnsi="Calibri" w:cs="Calibri"/>
                <w:color w:val="000000"/>
                <w:sz w:val="16"/>
                <w:szCs w:val="16"/>
              </w:rPr>
            </w:pPr>
            <w:ins w:id="541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411" w:author="Dave Contreras" w:date="2019-07-22T07:47:00Z">
              <w:tcPr>
                <w:tcW w:w="630" w:type="dxa"/>
                <w:gridSpan w:val="2"/>
                <w:tcBorders>
                  <w:top w:val="nil"/>
                  <w:left w:val="nil"/>
                  <w:bottom w:val="nil"/>
                  <w:right w:val="nil"/>
                </w:tcBorders>
                <w:shd w:val="clear" w:color="auto" w:fill="auto"/>
                <w:noWrap/>
                <w:vAlign w:val="bottom"/>
                <w:hideMark/>
              </w:tcPr>
            </w:tcPrChange>
          </w:tcPr>
          <w:p w14:paraId="57C4D194" w14:textId="77777777" w:rsidR="005C2E0D" w:rsidRPr="005C2E0D" w:rsidRDefault="005C2E0D" w:rsidP="005C2E0D">
            <w:pPr>
              <w:jc w:val="center"/>
              <w:rPr>
                <w:ins w:id="5412" w:author="Dave Contreras" w:date="2019-07-22T07:42:00Z"/>
                <w:rFonts w:ascii="Calibri" w:eastAsia="Times New Roman" w:hAnsi="Calibri" w:cs="Calibri"/>
                <w:color w:val="000000"/>
                <w:sz w:val="16"/>
                <w:szCs w:val="16"/>
              </w:rPr>
            </w:pPr>
            <w:ins w:id="5413"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5414" w:author="Dave Contreras" w:date="2019-07-22T07:47:00Z">
              <w:tcPr>
                <w:tcW w:w="1281" w:type="dxa"/>
                <w:tcBorders>
                  <w:top w:val="nil"/>
                  <w:left w:val="nil"/>
                  <w:bottom w:val="nil"/>
                  <w:right w:val="nil"/>
                </w:tcBorders>
                <w:shd w:val="clear" w:color="auto" w:fill="auto"/>
                <w:noWrap/>
                <w:vAlign w:val="bottom"/>
                <w:hideMark/>
              </w:tcPr>
            </w:tcPrChange>
          </w:tcPr>
          <w:p w14:paraId="34A8F43B" w14:textId="77777777" w:rsidR="005C2E0D" w:rsidRPr="005C2E0D" w:rsidRDefault="005C2E0D" w:rsidP="005C2E0D">
            <w:pPr>
              <w:jc w:val="center"/>
              <w:rPr>
                <w:ins w:id="5415" w:author="Dave Contreras" w:date="2019-07-22T07:42:00Z"/>
                <w:rFonts w:ascii="Calibri" w:eastAsia="Times New Roman" w:hAnsi="Calibri" w:cs="Calibri"/>
                <w:color w:val="000000"/>
                <w:sz w:val="16"/>
                <w:szCs w:val="16"/>
              </w:rPr>
            </w:pPr>
            <w:ins w:id="5416"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5417"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50AE50A0" w14:textId="77777777" w:rsidR="005C2E0D" w:rsidRPr="005C2E0D" w:rsidRDefault="005C2E0D" w:rsidP="005C2E0D">
            <w:pPr>
              <w:jc w:val="center"/>
              <w:rPr>
                <w:ins w:id="5418" w:author="Dave Contreras" w:date="2019-07-22T07:42:00Z"/>
                <w:rFonts w:ascii="Calibri" w:eastAsia="Times New Roman" w:hAnsi="Calibri" w:cs="Calibri"/>
                <w:color w:val="000000"/>
                <w:sz w:val="16"/>
                <w:szCs w:val="16"/>
              </w:rPr>
            </w:pPr>
            <w:ins w:id="5419"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5420" w:author="Dave Contreras" w:date="2019-07-22T07:47:00Z">
              <w:tcPr>
                <w:tcW w:w="900" w:type="dxa"/>
                <w:tcBorders>
                  <w:top w:val="nil"/>
                  <w:left w:val="nil"/>
                  <w:bottom w:val="nil"/>
                  <w:right w:val="nil"/>
                </w:tcBorders>
                <w:shd w:val="clear" w:color="auto" w:fill="auto"/>
                <w:noWrap/>
                <w:vAlign w:val="bottom"/>
                <w:hideMark/>
              </w:tcPr>
            </w:tcPrChange>
          </w:tcPr>
          <w:p w14:paraId="4A57F81F" w14:textId="77777777" w:rsidR="005C2E0D" w:rsidRPr="005C2E0D" w:rsidRDefault="005C2E0D" w:rsidP="005C2E0D">
            <w:pPr>
              <w:jc w:val="center"/>
              <w:rPr>
                <w:ins w:id="5421" w:author="Dave Contreras" w:date="2019-07-22T07:42:00Z"/>
                <w:rFonts w:ascii="Calibri" w:eastAsia="Times New Roman" w:hAnsi="Calibri" w:cs="Calibri"/>
                <w:color w:val="000000"/>
                <w:sz w:val="16"/>
                <w:szCs w:val="16"/>
              </w:rPr>
            </w:pPr>
            <w:ins w:id="5422"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423" w:author="Dave Contreras" w:date="2019-07-22T07:47:00Z">
              <w:tcPr>
                <w:tcW w:w="588" w:type="dxa"/>
                <w:tcBorders>
                  <w:top w:val="nil"/>
                  <w:left w:val="nil"/>
                  <w:bottom w:val="nil"/>
                  <w:right w:val="nil"/>
                </w:tcBorders>
                <w:shd w:val="clear" w:color="auto" w:fill="auto"/>
                <w:noWrap/>
                <w:vAlign w:val="bottom"/>
                <w:hideMark/>
              </w:tcPr>
            </w:tcPrChange>
          </w:tcPr>
          <w:p w14:paraId="2BD6899D" w14:textId="77777777" w:rsidR="005C2E0D" w:rsidRPr="005C2E0D" w:rsidRDefault="005C2E0D" w:rsidP="005C2E0D">
            <w:pPr>
              <w:jc w:val="center"/>
              <w:rPr>
                <w:ins w:id="5424" w:author="Dave Contreras" w:date="2019-07-22T07:42:00Z"/>
                <w:rFonts w:ascii="Calibri" w:eastAsia="Times New Roman" w:hAnsi="Calibri" w:cs="Calibri"/>
                <w:color w:val="000000"/>
                <w:sz w:val="16"/>
                <w:szCs w:val="16"/>
              </w:rPr>
            </w:pPr>
            <w:ins w:id="5425" w:author="Dave Contreras" w:date="2019-07-22T07:42: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Change w:id="5426" w:author="Dave Contreras" w:date="2019-07-22T07:47:00Z">
              <w:tcPr>
                <w:tcW w:w="1055" w:type="dxa"/>
                <w:tcBorders>
                  <w:top w:val="nil"/>
                  <w:left w:val="nil"/>
                  <w:bottom w:val="nil"/>
                  <w:right w:val="nil"/>
                </w:tcBorders>
                <w:shd w:val="clear" w:color="auto" w:fill="auto"/>
                <w:noWrap/>
                <w:vAlign w:val="bottom"/>
                <w:hideMark/>
              </w:tcPr>
            </w:tcPrChange>
          </w:tcPr>
          <w:p w14:paraId="606A2965" w14:textId="77777777" w:rsidR="005C2E0D" w:rsidRPr="005C2E0D" w:rsidRDefault="005C2E0D" w:rsidP="005C2E0D">
            <w:pPr>
              <w:jc w:val="center"/>
              <w:rPr>
                <w:ins w:id="5427" w:author="Dave Contreras" w:date="2019-07-22T07:42:00Z"/>
                <w:rFonts w:ascii="Calibri" w:eastAsia="Times New Roman" w:hAnsi="Calibri" w:cs="Calibri"/>
                <w:color w:val="000000"/>
                <w:sz w:val="16"/>
                <w:szCs w:val="16"/>
              </w:rPr>
            </w:pPr>
            <w:ins w:id="5428" w:author="Dave Contreras" w:date="2019-07-22T07:42:00Z">
              <w:r w:rsidRPr="005C2E0D">
                <w:rPr>
                  <w:rFonts w:ascii="Calibri" w:eastAsia="Times New Roman" w:hAnsi="Calibri" w:cs="Calibri"/>
                  <w:color w:val="000000"/>
                  <w:sz w:val="16"/>
                  <w:szCs w:val="16"/>
                </w:rPr>
                <w:t>1.6</w:t>
              </w:r>
            </w:ins>
          </w:p>
        </w:tc>
      </w:tr>
      <w:tr w:rsidR="00631AC3" w:rsidRPr="005C2E0D" w14:paraId="730DACAC" w14:textId="77777777" w:rsidTr="00631AC3">
        <w:tblPrEx>
          <w:tblPrExChange w:id="5429" w:author="Dave Contreras" w:date="2019-07-22T07:47:00Z">
            <w:tblPrEx>
              <w:tblW w:w="11474" w:type="dxa"/>
              <w:tblInd w:w="-900" w:type="dxa"/>
            </w:tblPrEx>
          </w:tblPrExChange>
        </w:tblPrEx>
        <w:trPr>
          <w:trHeight w:val="300"/>
          <w:ins w:id="5430" w:author="Dave Contreras" w:date="2019-07-22T07:42:00Z"/>
          <w:trPrChange w:id="5431"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5432" w:author="Dave Contreras" w:date="2019-07-22T07:47:00Z">
              <w:tcPr>
                <w:tcW w:w="1620" w:type="dxa"/>
                <w:gridSpan w:val="5"/>
                <w:tcBorders>
                  <w:top w:val="nil"/>
                  <w:left w:val="nil"/>
                  <w:bottom w:val="nil"/>
                  <w:right w:val="nil"/>
                </w:tcBorders>
                <w:shd w:val="clear" w:color="auto" w:fill="auto"/>
                <w:noWrap/>
                <w:vAlign w:val="bottom"/>
                <w:hideMark/>
              </w:tcPr>
            </w:tcPrChange>
          </w:tcPr>
          <w:p w14:paraId="48301A9C" w14:textId="77777777" w:rsidR="005C2E0D" w:rsidRPr="005C2E0D" w:rsidRDefault="005C2E0D" w:rsidP="005C2E0D">
            <w:pPr>
              <w:rPr>
                <w:ins w:id="5433" w:author="Dave Contreras" w:date="2019-07-22T07:42:00Z"/>
                <w:rFonts w:ascii="Calibri" w:eastAsia="Times New Roman" w:hAnsi="Calibri" w:cs="Calibri"/>
                <w:color w:val="000000"/>
                <w:sz w:val="16"/>
                <w:szCs w:val="16"/>
              </w:rPr>
            </w:pPr>
            <w:ins w:id="5434" w:author="Dave Contreras" w:date="2019-07-22T07:42:00Z">
              <w:r w:rsidRPr="005C2E0D">
                <w:rPr>
                  <w:rFonts w:ascii="Calibri" w:eastAsia="Times New Roman" w:hAnsi="Calibri" w:cs="Calibri"/>
                  <w:color w:val="000000"/>
                  <w:sz w:val="16"/>
                  <w:szCs w:val="16"/>
                </w:rPr>
                <w:t>Striped Bass</w:t>
              </w:r>
            </w:ins>
          </w:p>
        </w:tc>
        <w:tc>
          <w:tcPr>
            <w:tcW w:w="810" w:type="dxa"/>
            <w:tcBorders>
              <w:top w:val="nil"/>
              <w:left w:val="nil"/>
              <w:bottom w:val="nil"/>
              <w:right w:val="nil"/>
            </w:tcBorders>
            <w:shd w:val="clear" w:color="auto" w:fill="auto"/>
            <w:noWrap/>
            <w:vAlign w:val="bottom"/>
            <w:hideMark/>
            <w:tcPrChange w:id="5435" w:author="Dave Contreras" w:date="2019-07-22T07:47:00Z">
              <w:tcPr>
                <w:tcW w:w="810" w:type="dxa"/>
                <w:gridSpan w:val="2"/>
                <w:tcBorders>
                  <w:top w:val="nil"/>
                  <w:left w:val="nil"/>
                  <w:bottom w:val="nil"/>
                  <w:right w:val="nil"/>
                </w:tcBorders>
                <w:shd w:val="clear" w:color="auto" w:fill="auto"/>
                <w:noWrap/>
                <w:vAlign w:val="bottom"/>
                <w:hideMark/>
              </w:tcPr>
            </w:tcPrChange>
          </w:tcPr>
          <w:p w14:paraId="7879B281" w14:textId="77777777" w:rsidR="005C2E0D" w:rsidRPr="005C2E0D" w:rsidRDefault="005C2E0D" w:rsidP="005C2E0D">
            <w:pPr>
              <w:jc w:val="center"/>
              <w:rPr>
                <w:ins w:id="5436" w:author="Dave Contreras" w:date="2019-07-22T07:42:00Z"/>
                <w:rFonts w:ascii="Calibri" w:eastAsia="Times New Roman" w:hAnsi="Calibri" w:cs="Calibri"/>
                <w:color w:val="000000"/>
                <w:sz w:val="16"/>
                <w:szCs w:val="16"/>
              </w:rPr>
            </w:pPr>
            <w:ins w:id="5437"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5438" w:author="Dave Contreras" w:date="2019-07-22T07:47:00Z">
              <w:tcPr>
                <w:tcW w:w="900" w:type="dxa"/>
                <w:gridSpan w:val="3"/>
                <w:tcBorders>
                  <w:top w:val="nil"/>
                  <w:left w:val="nil"/>
                  <w:bottom w:val="nil"/>
                  <w:right w:val="nil"/>
                </w:tcBorders>
                <w:shd w:val="clear" w:color="auto" w:fill="auto"/>
                <w:noWrap/>
                <w:vAlign w:val="bottom"/>
                <w:hideMark/>
              </w:tcPr>
            </w:tcPrChange>
          </w:tcPr>
          <w:p w14:paraId="6FC1E4EA" w14:textId="77777777" w:rsidR="005C2E0D" w:rsidRPr="005C2E0D" w:rsidRDefault="005C2E0D" w:rsidP="005C2E0D">
            <w:pPr>
              <w:jc w:val="center"/>
              <w:rPr>
                <w:ins w:id="5439" w:author="Dave Contreras" w:date="2019-07-22T07:42:00Z"/>
                <w:rFonts w:ascii="Calibri" w:eastAsia="Times New Roman" w:hAnsi="Calibri" w:cs="Calibri"/>
                <w:color w:val="000000"/>
                <w:sz w:val="16"/>
                <w:szCs w:val="16"/>
              </w:rPr>
            </w:pPr>
            <w:ins w:id="544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441" w:author="Dave Contreras" w:date="2019-07-22T07:47:00Z">
              <w:tcPr>
                <w:tcW w:w="630" w:type="dxa"/>
                <w:tcBorders>
                  <w:top w:val="nil"/>
                  <w:left w:val="nil"/>
                  <w:bottom w:val="nil"/>
                  <w:right w:val="nil"/>
                </w:tcBorders>
                <w:shd w:val="clear" w:color="auto" w:fill="auto"/>
                <w:noWrap/>
                <w:vAlign w:val="bottom"/>
                <w:hideMark/>
              </w:tcPr>
            </w:tcPrChange>
          </w:tcPr>
          <w:p w14:paraId="7C77CE21" w14:textId="77777777" w:rsidR="005C2E0D" w:rsidRPr="005C2E0D" w:rsidRDefault="005C2E0D" w:rsidP="005C2E0D">
            <w:pPr>
              <w:jc w:val="center"/>
              <w:rPr>
                <w:ins w:id="5442" w:author="Dave Contreras" w:date="2019-07-22T07:42:00Z"/>
                <w:rFonts w:ascii="Calibri" w:eastAsia="Times New Roman" w:hAnsi="Calibri" w:cs="Calibri"/>
                <w:color w:val="000000"/>
                <w:sz w:val="16"/>
                <w:szCs w:val="16"/>
              </w:rPr>
            </w:pPr>
            <w:ins w:id="5443"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5444" w:author="Dave Contreras" w:date="2019-07-22T07:47:00Z">
              <w:tcPr>
                <w:tcW w:w="906" w:type="dxa"/>
                <w:gridSpan w:val="2"/>
                <w:tcBorders>
                  <w:top w:val="nil"/>
                  <w:left w:val="nil"/>
                  <w:bottom w:val="nil"/>
                  <w:right w:val="nil"/>
                </w:tcBorders>
                <w:shd w:val="clear" w:color="auto" w:fill="auto"/>
                <w:noWrap/>
                <w:vAlign w:val="bottom"/>
                <w:hideMark/>
              </w:tcPr>
            </w:tcPrChange>
          </w:tcPr>
          <w:p w14:paraId="1B2BC233" w14:textId="77777777" w:rsidR="005C2E0D" w:rsidRPr="005C2E0D" w:rsidRDefault="005C2E0D" w:rsidP="005C2E0D">
            <w:pPr>
              <w:jc w:val="center"/>
              <w:rPr>
                <w:ins w:id="5445" w:author="Dave Contreras" w:date="2019-07-22T07:42:00Z"/>
                <w:rFonts w:ascii="Calibri" w:eastAsia="Times New Roman" w:hAnsi="Calibri" w:cs="Calibri"/>
                <w:color w:val="000000"/>
                <w:sz w:val="16"/>
                <w:szCs w:val="16"/>
              </w:rPr>
            </w:pPr>
            <w:ins w:id="5446"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5447"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78C5DBE4" w14:textId="77777777" w:rsidR="005C2E0D" w:rsidRPr="005C2E0D" w:rsidRDefault="005C2E0D" w:rsidP="005C2E0D">
            <w:pPr>
              <w:jc w:val="center"/>
              <w:rPr>
                <w:ins w:id="5448" w:author="Dave Contreras" w:date="2019-07-22T07:42:00Z"/>
                <w:rFonts w:ascii="Calibri" w:eastAsia="Times New Roman" w:hAnsi="Calibri" w:cs="Calibri"/>
                <w:color w:val="000000"/>
                <w:sz w:val="16"/>
                <w:szCs w:val="16"/>
              </w:rPr>
            </w:pPr>
            <w:ins w:id="5449" w:author="Dave Contreras" w:date="2019-07-22T07:42:00Z">
              <w:r w:rsidRPr="005C2E0D">
                <w:rPr>
                  <w:rFonts w:ascii="Calibri" w:eastAsia="Times New Roman" w:hAnsi="Calibri" w:cs="Calibri"/>
                  <w:color w:val="000000"/>
                  <w:sz w:val="16"/>
                  <w:szCs w:val="16"/>
                </w:rPr>
                <w:t>8</w:t>
              </w:r>
            </w:ins>
          </w:p>
        </w:tc>
        <w:tc>
          <w:tcPr>
            <w:tcW w:w="720" w:type="dxa"/>
            <w:tcBorders>
              <w:top w:val="nil"/>
              <w:left w:val="nil"/>
              <w:bottom w:val="nil"/>
              <w:right w:val="nil"/>
            </w:tcBorders>
            <w:shd w:val="clear" w:color="auto" w:fill="auto"/>
            <w:noWrap/>
            <w:vAlign w:val="bottom"/>
            <w:hideMark/>
            <w:tcPrChange w:id="5450" w:author="Dave Contreras" w:date="2019-07-22T07:47:00Z">
              <w:tcPr>
                <w:tcW w:w="720" w:type="dxa"/>
                <w:gridSpan w:val="2"/>
                <w:tcBorders>
                  <w:top w:val="nil"/>
                  <w:left w:val="nil"/>
                  <w:bottom w:val="nil"/>
                  <w:right w:val="nil"/>
                </w:tcBorders>
                <w:shd w:val="clear" w:color="auto" w:fill="auto"/>
                <w:noWrap/>
                <w:vAlign w:val="bottom"/>
                <w:hideMark/>
              </w:tcPr>
            </w:tcPrChange>
          </w:tcPr>
          <w:p w14:paraId="5991B0F6" w14:textId="77777777" w:rsidR="005C2E0D" w:rsidRPr="005C2E0D" w:rsidRDefault="005C2E0D" w:rsidP="005C2E0D">
            <w:pPr>
              <w:jc w:val="center"/>
              <w:rPr>
                <w:ins w:id="5451" w:author="Dave Contreras" w:date="2019-07-22T07:42:00Z"/>
                <w:rFonts w:ascii="Calibri" w:eastAsia="Times New Roman" w:hAnsi="Calibri" w:cs="Calibri"/>
                <w:color w:val="000000"/>
                <w:sz w:val="16"/>
                <w:szCs w:val="16"/>
              </w:rPr>
            </w:pPr>
            <w:ins w:id="5452" w:author="Dave Contreras" w:date="2019-07-22T07:42:00Z">
              <w:r w:rsidRPr="005C2E0D">
                <w:rPr>
                  <w:rFonts w:ascii="Calibri" w:eastAsia="Times New Roman" w:hAnsi="Calibri" w:cs="Calibri"/>
                  <w:color w:val="000000"/>
                  <w:sz w:val="16"/>
                  <w:szCs w:val="16"/>
                </w:rPr>
                <w:t>471.6</w:t>
              </w:r>
            </w:ins>
          </w:p>
        </w:tc>
        <w:tc>
          <w:tcPr>
            <w:tcW w:w="630" w:type="dxa"/>
            <w:tcBorders>
              <w:top w:val="nil"/>
              <w:left w:val="nil"/>
              <w:bottom w:val="nil"/>
              <w:right w:val="nil"/>
            </w:tcBorders>
            <w:shd w:val="clear" w:color="auto" w:fill="auto"/>
            <w:noWrap/>
            <w:vAlign w:val="bottom"/>
            <w:hideMark/>
            <w:tcPrChange w:id="5453" w:author="Dave Contreras" w:date="2019-07-22T07:47:00Z">
              <w:tcPr>
                <w:tcW w:w="630" w:type="dxa"/>
                <w:gridSpan w:val="2"/>
                <w:tcBorders>
                  <w:top w:val="nil"/>
                  <w:left w:val="nil"/>
                  <w:bottom w:val="nil"/>
                  <w:right w:val="nil"/>
                </w:tcBorders>
                <w:shd w:val="clear" w:color="auto" w:fill="auto"/>
                <w:noWrap/>
                <w:vAlign w:val="bottom"/>
                <w:hideMark/>
              </w:tcPr>
            </w:tcPrChange>
          </w:tcPr>
          <w:p w14:paraId="453EC660" w14:textId="77777777" w:rsidR="005C2E0D" w:rsidRPr="005C2E0D" w:rsidRDefault="005C2E0D" w:rsidP="005C2E0D">
            <w:pPr>
              <w:jc w:val="center"/>
              <w:rPr>
                <w:ins w:id="5454" w:author="Dave Contreras" w:date="2019-07-22T07:42:00Z"/>
                <w:rFonts w:ascii="Calibri" w:eastAsia="Times New Roman" w:hAnsi="Calibri" w:cs="Calibri"/>
                <w:color w:val="000000"/>
                <w:sz w:val="16"/>
                <w:szCs w:val="16"/>
              </w:rPr>
            </w:pPr>
            <w:ins w:id="5455" w:author="Dave Contreras" w:date="2019-07-22T07:42:00Z">
              <w:r w:rsidRPr="005C2E0D">
                <w:rPr>
                  <w:rFonts w:ascii="Calibri" w:eastAsia="Times New Roman" w:hAnsi="Calibri" w:cs="Calibri"/>
                  <w:color w:val="000000"/>
                  <w:sz w:val="16"/>
                  <w:szCs w:val="16"/>
                </w:rPr>
                <w:t>1</w:t>
              </w:r>
            </w:ins>
          </w:p>
        </w:tc>
        <w:tc>
          <w:tcPr>
            <w:tcW w:w="662" w:type="dxa"/>
            <w:tcBorders>
              <w:top w:val="nil"/>
              <w:left w:val="nil"/>
              <w:bottom w:val="nil"/>
              <w:right w:val="nil"/>
            </w:tcBorders>
            <w:shd w:val="clear" w:color="auto" w:fill="auto"/>
            <w:noWrap/>
            <w:vAlign w:val="bottom"/>
            <w:hideMark/>
            <w:tcPrChange w:id="5456" w:author="Dave Contreras" w:date="2019-07-22T07:47:00Z">
              <w:tcPr>
                <w:tcW w:w="1281" w:type="dxa"/>
                <w:tcBorders>
                  <w:top w:val="nil"/>
                  <w:left w:val="nil"/>
                  <w:bottom w:val="nil"/>
                  <w:right w:val="nil"/>
                </w:tcBorders>
                <w:shd w:val="clear" w:color="auto" w:fill="auto"/>
                <w:noWrap/>
                <w:vAlign w:val="bottom"/>
                <w:hideMark/>
              </w:tcPr>
            </w:tcPrChange>
          </w:tcPr>
          <w:p w14:paraId="144D3821" w14:textId="77777777" w:rsidR="005C2E0D" w:rsidRPr="005C2E0D" w:rsidRDefault="005C2E0D" w:rsidP="005C2E0D">
            <w:pPr>
              <w:jc w:val="center"/>
              <w:rPr>
                <w:ins w:id="5457" w:author="Dave Contreras" w:date="2019-07-22T07:42:00Z"/>
                <w:rFonts w:ascii="Calibri" w:eastAsia="Times New Roman" w:hAnsi="Calibri" w:cs="Calibri"/>
                <w:color w:val="000000"/>
                <w:sz w:val="16"/>
                <w:szCs w:val="16"/>
              </w:rPr>
            </w:pPr>
            <w:ins w:id="5458" w:author="Dave Contreras" w:date="2019-07-22T07:42:00Z">
              <w:r w:rsidRPr="005C2E0D">
                <w:rPr>
                  <w:rFonts w:ascii="Calibri" w:eastAsia="Times New Roman" w:hAnsi="Calibri" w:cs="Calibri"/>
                  <w:color w:val="000000"/>
                  <w:sz w:val="16"/>
                  <w:szCs w:val="16"/>
                </w:rPr>
                <w:t>40.9</w:t>
              </w:r>
            </w:ins>
          </w:p>
        </w:tc>
        <w:tc>
          <w:tcPr>
            <w:tcW w:w="688" w:type="dxa"/>
            <w:tcBorders>
              <w:top w:val="nil"/>
              <w:left w:val="single" w:sz="4" w:space="0" w:color="auto"/>
              <w:bottom w:val="nil"/>
              <w:right w:val="nil"/>
            </w:tcBorders>
            <w:shd w:val="clear" w:color="auto" w:fill="auto"/>
            <w:noWrap/>
            <w:vAlign w:val="bottom"/>
            <w:hideMark/>
            <w:tcPrChange w:id="5459"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716F0900" w14:textId="77777777" w:rsidR="005C2E0D" w:rsidRPr="005C2E0D" w:rsidRDefault="005C2E0D" w:rsidP="005C2E0D">
            <w:pPr>
              <w:jc w:val="center"/>
              <w:rPr>
                <w:ins w:id="5460" w:author="Dave Contreras" w:date="2019-07-22T07:42:00Z"/>
                <w:rFonts w:ascii="Calibri" w:eastAsia="Times New Roman" w:hAnsi="Calibri" w:cs="Calibri"/>
                <w:color w:val="000000"/>
                <w:sz w:val="16"/>
                <w:szCs w:val="16"/>
              </w:rPr>
            </w:pPr>
            <w:ins w:id="5461" w:author="Dave Contreras" w:date="2019-07-22T07:42:00Z">
              <w:r w:rsidRPr="005C2E0D">
                <w:rPr>
                  <w:rFonts w:ascii="Calibri" w:eastAsia="Times New Roman" w:hAnsi="Calibri" w:cs="Calibri"/>
                  <w:color w:val="000000"/>
                  <w:sz w:val="16"/>
                  <w:szCs w:val="16"/>
                </w:rPr>
                <w:t>80</w:t>
              </w:r>
            </w:ins>
          </w:p>
        </w:tc>
        <w:tc>
          <w:tcPr>
            <w:tcW w:w="990" w:type="dxa"/>
            <w:tcBorders>
              <w:top w:val="nil"/>
              <w:left w:val="nil"/>
              <w:bottom w:val="nil"/>
              <w:right w:val="nil"/>
            </w:tcBorders>
            <w:shd w:val="clear" w:color="auto" w:fill="auto"/>
            <w:noWrap/>
            <w:vAlign w:val="bottom"/>
            <w:hideMark/>
            <w:tcPrChange w:id="5462" w:author="Dave Contreras" w:date="2019-07-22T07:47:00Z">
              <w:tcPr>
                <w:tcW w:w="900" w:type="dxa"/>
                <w:tcBorders>
                  <w:top w:val="nil"/>
                  <w:left w:val="nil"/>
                  <w:bottom w:val="nil"/>
                  <w:right w:val="nil"/>
                </w:tcBorders>
                <w:shd w:val="clear" w:color="auto" w:fill="auto"/>
                <w:noWrap/>
                <w:vAlign w:val="bottom"/>
                <w:hideMark/>
              </w:tcPr>
            </w:tcPrChange>
          </w:tcPr>
          <w:p w14:paraId="4BB93BFC" w14:textId="77777777" w:rsidR="005C2E0D" w:rsidRPr="005C2E0D" w:rsidRDefault="005C2E0D" w:rsidP="005C2E0D">
            <w:pPr>
              <w:jc w:val="center"/>
              <w:rPr>
                <w:ins w:id="5463" w:author="Dave Contreras" w:date="2019-07-22T07:42:00Z"/>
                <w:rFonts w:ascii="Calibri" w:eastAsia="Times New Roman" w:hAnsi="Calibri" w:cs="Calibri"/>
                <w:color w:val="000000"/>
                <w:sz w:val="16"/>
                <w:szCs w:val="16"/>
              </w:rPr>
            </w:pPr>
            <w:ins w:id="5464" w:author="Dave Contreras" w:date="2019-07-22T07:42:00Z">
              <w:r w:rsidRPr="005C2E0D">
                <w:rPr>
                  <w:rFonts w:ascii="Calibri" w:eastAsia="Times New Roman" w:hAnsi="Calibri" w:cs="Calibri"/>
                  <w:color w:val="000000"/>
                  <w:sz w:val="16"/>
                  <w:szCs w:val="16"/>
                </w:rPr>
                <w:t>137.4</w:t>
              </w:r>
            </w:ins>
          </w:p>
        </w:tc>
        <w:tc>
          <w:tcPr>
            <w:tcW w:w="630" w:type="dxa"/>
            <w:tcBorders>
              <w:top w:val="nil"/>
              <w:left w:val="nil"/>
              <w:bottom w:val="nil"/>
              <w:right w:val="nil"/>
            </w:tcBorders>
            <w:shd w:val="clear" w:color="auto" w:fill="auto"/>
            <w:noWrap/>
            <w:vAlign w:val="bottom"/>
            <w:hideMark/>
            <w:tcPrChange w:id="5465" w:author="Dave Contreras" w:date="2019-07-22T07:47:00Z">
              <w:tcPr>
                <w:tcW w:w="588" w:type="dxa"/>
                <w:tcBorders>
                  <w:top w:val="nil"/>
                  <w:left w:val="nil"/>
                  <w:bottom w:val="nil"/>
                  <w:right w:val="nil"/>
                </w:tcBorders>
                <w:shd w:val="clear" w:color="auto" w:fill="auto"/>
                <w:noWrap/>
                <w:vAlign w:val="bottom"/>
                <w:hideMark/>
              </w:tcPr>
            </w:tcPrChange>
          </w:tcPr>
          <w:p w14:paraId="1C3F1D79" w14:textId="77777777" w:rsidR="005C2E0D" w:rsidRPr="005C2E0D" w:rsidRDefault="005C2E0D" w:rsidP="005C2E0D">
            <w:pPr>
              <w:jc w:val="center"/>
              <w:rPr>
                <w:ins w:id="5466" w:author="Dave Contreras" w:date="2019-07-22T07:42:00Z"/>
                <w:rFonts w:ascii="Calibri" w:eastAsia="Times New Roman" w:hAnsi="Calibri" w:cs="Calibri"/>
                <w:color w:val="000000"/>
                <w:sz w:val="16"/>
                <w:szCs w:val="16"/>
              </w:rPr>
            </w:pPr>
            <w:ins w:id="5467" w:author="Dave Contreras" w:date="2019-07-22T07:42:00Z">
              <w:r w:rsidRPr="005C2E0D">
                <w:rPr>
                  <w:rFonts w:ascii="Calibri" w:eastAsia="Times New Roman" w:hAnsi="Calibri" w:cs="Calibri"/>
                  <w:color w:val="000000"/>
                  <w:sz w:val="16"/>
                  <w:szCs w:val="16"/>
                </w:rPr>
                <w:t>8</w:t>
              </w:r>
            </w:ins>
          </w:p>
        </w:tc>
        <w:tc>
          <w:tcPr>
            <w:tcW w:w="1080" w:type="dxa"/>
            <w:tcBorders>
              <w:top w:val="nil"/>
              <w:left w:val="nil"/>
              <w:bottom w:val="nil"/>
              <w:right w:val="nil"/>
            </w:tcBorders>
            <w:shd w:val="clear" w:color="auto" w:fill="auto"/>
            <w:noWrap/>
            <w:vAlign w:val="bottom"/>
            <w:hideMark/>
            <w:tcPrChange w:id="5468" w:author="Dave Contreras" w:date="2019-07-22T07:47:00Z">
              <w:tcPr>
                <w:tcW w:w="1055" w:type="dxa"/>
                <w:tcBorders>
                  <w:top w:val="nil"/>
                  <w:left w:val="nil"/>
                  <w:bottom w:val="nil"/>
                  <w:right w:val="nil"/>
                </w:tcBorders>
                <w:shd w:val="clear" w:color="auto" w:fill="auto"/>
                <w:noWrap/>
                <w:vAlign w:val="bottom"/>
                <w:hideMark/>
              </w:tcPr>
            </w:tcPrChange>
          </w:tcPr>
          <w:p w14:paraId="3C5A6627" w14:textId="77777777" w:rsidR="005C2E0D" w:rsidRPr="005C2E0D" w:rsidRDefault="005C2E0D" w:rsidP="005C2E0D">
            <w:pPr>
              <w:jc w:val="center"/>
              <w:rPr>
                <w:ins w:id="5469" w:author="Dave Contreras" w:date="2019-07-22T07:42:00Z"/>
                <w:rFonts w:ascii="Calibri" w:eastAsia="Times New Roman" w:hAnsi="Calibri" w:cs="Calibri"/>
                <w:color w:val="000000"/>
                <w:sz w:val="16"/>
                <w:szCs w:val="16"/>
              </w:rPr>
            </w:pPr>
            <w:ins w:id="5470" w:author="Dave Contreras" w:date="2019-07-22T07:42:00Z">
              <w:r w:rsidRPr="005C2E0D">
                <w:rPr>
                  <w:rFonts w:ascii="Calibri" w:eastAsia="Times New Roman" w:hAnsi="Calibri" w:cs="Calibri"/>
                  <w:color w:val="000000"/>
                  <w:sz w:val="16"/>
                  <w:szCs w:val="16"/>
                </w:rPr>
                <w:t>16.2</w:t>
              </w:r>
            </w:ins>
          </w:p>
        </w:tc>
      </w:tr>
      <w:tr w:rsidR="00631AC3" w:rsidRPr="005C2E0D" w14:paraId="72DD1B41" w14:textId="77777777" w:rsidTr="00631AC3">
        <w:tblPrEx>
          <w:tblPrExChange w:id="5471" w:author="Dave Contreras" w:date="2019-07-22T07:47:00Z">
            <w:tblPrEx>
              <w:tblW w:w="11474" w:type="dxa"/>
              <w:tblInd w:w="-900" w:type="dxa"/>
            </w:tblPrEx>
          </w:tblPrExChange>
        </w:tblPrEx>
        <w:trPr>
          <w:trHeight w:val="300"/>
          <w:ins w:id="5472" w:author="Dave Contreras" w:date="2019-07-22T07:42:00Z"/>
          <w:trPrChange w:id="5473"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5474" w:author="Dave Contreras" w:date="2019-07-22T07:47:00Z">
              <w:tcPr>
                <w:tcW w:w="1620" w:type="dxa"/>
                <w:gridSpan w:val="5"/>
                <w:tcBorders>
                  <w:top w:val="nil"/>
                  <w:left w:val="nil"/>
                  <w:bottom w:val="nil"/>
                  <w:right w:val="nil"/>
                </w:tcBorders>
                <w:shd w:val="clear" w:color="auto" w:fill="auto"/>
                <w:noWrap/>
                <w:vAlign w:val="bottom"/>
                <w:hideMark/>
              </w:tcPr>
            </w:tcPrChange>
          </w:tcPr>
          <w:p w14:paraId="6EA63FC3" w14:textId="77777777" w:rsidR="005C2E0D" w:rsidRPr="005C2E0D" w:rsidRDefault="005C2E0D" w:rsidP="005C2E0D">
            <w:pPr>
              <w:rPr>
                <w:ins w:id="5475" w:author="Dave Contreras" w:date="2019-07-22T07:42:00Z"/>
                <w:rFonts w:ascii="Calibri" w:eastAsia="Times New Roman" w:hAnsi="Calibri" w:cs="Calibri"/>
                <w:color w:val="000000"/>
                <w:sz w:val="16"/>
                <w:szCs w:val="16"/>
              </w:rPr>
            </w:pPr>
            <w:ins w:id="5476" w:author="Dave Contreras" w:date="2019-07-22T07:42:00Z">
              <w:r w:rsidRPr="005C2E0D">
                <w:rPr>
                  <w:rFonts w:ascii="Calibri" w:eastAsia="Times New Roman" w:hAnsi="Calibri" w:cs="Calibri"/>
                  <w:color w:val="000000"/>
                  <w:sz w:val="16"/>
                  <w:szCs w:val="16"/>
                </w:rPr>
                <w:t>Threadfin Shad</w:t>
              </w:r>
            </w:ins>
          </w:p>
        </w:tc>
        <w:tc>
          <w:tcPr>
            <w:tcW w:w="810" w:type="dxa"/>
            <w:tcBorders>
              <w:top w:val="nil"/>
              <w:left w:val="nil"/>
              <w:bottom w:val="nil"/>
              <w:right w:val="nil"/>
            </w:tcBorders>
            <w:shd w:val="clear" w:color="auto" w:fill="auto"/>
            <w:noWrap/>
            <w:vAlign w:val="bottom"/>
            <w:hideMark/>
            <w:tcPrChange w:id="5477" w:author="Dave Contreras" w:date="2019-07-22T07:47:00Z">
              <w:tcPr>
                <w:tcW w:w="810" w:type="dxa"/>
                <w:gridSpan w:val="2"/>
                <w:tcBorders>
                  <w:top w:val="nil"/>
                  <w:left w:val="nil"/>
                  <w:bottom w:val="nil"/>
                  <w:right w:val="nil"/>
                </w:tcBorders>
                <w:shd w:val="clear" w:color="auto" w:fill="auto"/>
                <w:noWrap/>
                <w:vAlign w:val="bottom"/>
                <w:hideMark/>
              </w:tcPr>
            </w:tcPrChange>
          </w:tcPr>
          <w:p w14:paraId="7AE910A6" w14:textId="77777777" w:rsidR="005C2E0D" w:rsidRPr="005C2E0D" w:rsidRDefault="005C2E0D" w:rsidP="005C2E0D">
            <w:pPr>
              <w:jc w:val="center"/>
              <w:rPr>
                <w:ins w:id="5478" w:author="Dave Contreras" w:date="2019-07-22T07:42:00Z"/>
                <w:rFonts w:ascii="Calibri" w:eastAsia="Times New Roman" w:hAnsi="Calibri" w:cs="Calibri"/>
                <w:color w:val="000000"/>
                <w:sz w:val="16"/>
                <w:szCs w:val="16"/>
              </w:rPr>
            </w:pPr>
            <w:ins w:id="5479" w:author="Dave Contreras" w:date="2019-07-22T07:42:00Z">
              <w:r w:rsidRPr="005C2E0D">
                <w:rPr>
                  <w:rFonts w:ascii="Calibri" w:eastAsia="Times New Roman" w:hAnsi="Calibri" w:cs="Calibri"/>
                  <w:color w:val="000000"/>
                  <w:sz w:val="16"/>
                  <w:szCs w:val="16"/>
                </w:rPr>
                <w:t>12</w:t>
              </w:r>
            </w:ins>
          </w:p>
        </w:tc>
        <w:tc>
          <w:tcPr>
            <w:tcW w:w="900" w:type="dxa"/>
            <w:tcBorders>
              <w:top w:val="nil"/>
              <w:left w:val="nil"/>
              <w:bottom w:val="nil"/>
              <w:right w:val="nil"/>
            </w:tcBorders>
            <w:shd w:val="clear" w:color="auto" w:fill="auto"/>
            <w:noWrap/>
            <w:vAlign w:val="bottom"/>
            <w:hideMark/>
            <w:tcPrChange w:id="5480" w:author="Dave Contreras" w:date="2019-07-22T07:47:00Z">
              <w:tcPr>
                <w:tcW w:w="900" w:type="dxa"/>
                <w:gridSpan w:val="3"/>
                <w:tcBorders>
                  <w:top w:val="nil"/>
                  <w:left w:val="nil"/>
                  <w:bottom w:val="nil"/>
                  <w:right w:val="nil"/>
                </w:tcBorders>
                <w:shd w:val="clear" w:color="auto" w:fill="auto"/>
                <w:noWrap/>
                <w:vAlign w:val="bottom"/>
                <w:hideMark/>
              </w:tcPr>
            </w:tcPrChange>
          </w:tcPr>
          <w:p w14:paraId="5A30B766" w14:textId="77777777" w:rsidR="005C2E0D" w:rsidRPr="005C2E0D" w:rsidRDefault="005C2E0D" w:rsidP="005C2E0D">
            <w:pPr>
              <w:jc w:val="center"/>
              <w:rPr>
                <w:ins w:id="5481" w:author="Dave Contreras" w:date="2019-07-22T07:42:00Z"/>
                <w:rFonts w:ascii="Calibri" w:eastAsia="Times New Roman" w:hAnsi="Calibri" w:cs="Calibri"/>
                <w:color w:val="000000"/>
                <w:sz w:val="16"/>
                <w:szCs w:val="16"/>
              </w:rPr>
            </w:pPr>
            <w:ins w:id="5482" w:author="Dave Contreras" w:date="2019-07-22T07:42:00Z">
              <w:r w:rsidRPr="005C2E0D">
                <w:rPr>
                  <w:rFonts w:ascii="Calibri" w:eastAsia="Times New Roman" w:hAnsi="Calibri" w:cs="Calibri"/>
                  <w:color w:val="000000"/>
                  <w:sz w:val="16"/>
                  <w:szCs w:val="16"/>
                </w:rPr>
                <w:t>1352.9</w:t>
              </w:r>
            </w:ins>
          </w:p>
        </w:tc>
        <w:tc>
          <w:tcPr>
            <w:tcW w:w="630" w:type="dxa"/>
            <w:tcBorders>
              <w:top w:val="nil"/>
              <w:left w:val="nil"/>
              <w:bottom w:val="nil"/>
              <w:right w:val="nil"/>
            </w:tcBorders>
            <w:shd w:val="clear" w:color="auto" w:fill="auto"/>
            <w:noWrap/>
            <w:vAlign w:val="bottom"/>
            <w:hideMark/>
            <w:tcPrChange w:id="5483" w:author="Dave Contreras" w:date="2019-07-22T07:47:00Z">
              <w:tcPr>
                <w:tcW w:w="630" w:type="dxa"/>
                <w:tcBorders>
                  <w:top w:val="nil"/>
                  <w:left w:val="nil"/>
                  <w:bottom w:val="nil"/>
                  <w:right w:val="nil"/>
                </w:tcBorders>
                <w:shd w:val="clear" w:color="auto" w:fill="auto"/>
                <w:noWrap/>
                <w:vAlign w:val="bottom"/>
                <w:hideMark/>
              </w:tcPr>
            </w:tcPrChange>
          </w:tcPr>
          <w:p w14:paraId="19F8B114" w14:textId="77777777" w:rsidR="005C2E0D" w:rsidRPr="005C2E0D" w:rsidRDefault="005C2E0D" w:rsidP="005C2E0D">
            <w:pPr>
              <w:jc w:val="center"/>
              <w:rPr>
                <w:ins w:id="5484" w:author="Dave Contreras" w:date="2019-07-22T07:42:00Z"/>
                <w:rFonts w:ascii="Calibri" w:eastAsia="Times New Roman" w:hAnsi="Calibri" w:cs="Calibri"/>
                <w:color w:val="000000"/>
                <w:sz w:val="16"/>
                <w:szCs w:val="16"/>
              </w:rPr>
            </w:pPr>
            <w:ins w:id="5485" w:author="Dave Contreras" w:date="2019-07-22T07:42:00Z">
              <w:r w:rsidRPr="005C2E0D">
                <w:rPr>
                  <w:rFonts w:ascii="Calibri" w:eastAsia="Times New Roman" w:hAnsi="Calibri" w:cs="Calibri"/>
                  <w:color w:val="000000"/>
                  <w:sz w:val="16"/>
                  <w:szCs w:val="16"/>
                </w:rPr>
                <w:t>4</w:t>
              </w:r>
            </w:ins>
          </w:p>
        </w:tc>
        <w:tc>
          <w:tcPr>
            <w:tcW w:w="906" w:type="dxa"/>
            <w:tcBorders>
              <w:top w:val="nil"/>
              <w:left w:val="nil"/>
              <w:bottom w:val="nil"/>
              <w:right w:val="nil"/>
            </w:tcBorders>
            <w:shd w:val="clear" w:color="auto" w:fill="auto"/>
            <w:noWrap/>
            <w:vAlign w:val="bottom"/>
            <w:hideMark/>
            <w:tcPrChange w:id="5486" w:author="Dave Contreras" w:date="2019-07-22T07:47:00Z">
              <w:tcPr>
                <w:tcW w:w="906" w:type="dxa"/>
                <w:gridSpan w:val="2"/>
                <w:tcBorders>
                  <w:top w:val="nil"/>
                  <w:left w:val="nil"/>
                  <w:bottom w:val="nil"/>
                  <w:right w:val="nil"/>
                </w:tcBorders>
                <w:shd w:val="clear" w:color="auto" w:fill="auto"/>
                <w:noWrap/>
                <w:vAlign w:val="bottom"/>
                <w:hideMark/>
              </w:tcPr>
            </w:tcPrChange>
          </w:tcPr>
          <w:p w14:paraId="74AE0AC1" w14:textId="77777777" w:rsidR="005C2E0D" w:rsidRPr="005C2E0D" w:rsidRDefault="005C2E0D" w:rsidP="005C2E0D">
            <w:pPr>
              <w:jc w:val="center"/>
              <w:rPr>
                <w:ins w:id="5487" w:author="Dave Contreras" w:date="2019-07-22T07:42:00Z"/>
                <w:rFonts w:ascii="Calibri" w:eastAsia="Times New Roman" w:hAnsi="Calibri" w:cs="Calibri"/>
                <w:color w:val="000000"/>
                <w:sz w:val="16"/>
                <w:szCs w:val="16"/>
              </w:rPr>
            </w:pPr>
            <w:ins w:id="5488" w:author="Dave Contreras" w:date="2019-07-22T07:42:00Z">
              <w:r w:rsidRPr="005C2E0D">
                <w:rPr>
                  <w:rFonts w:ascii="Calibri" w:eastAsia="Times New Roman" w:hAnsi="Calibri" w:cs="Calibri"/>
                  <w:color w:val="000000"/>
                  <w:sz w:val="16"/>
                  <w:szCs w:val="16"/>
                </w:rPr>
                <w:t>845.7</w:t>
              </w:r>
            </w:ins>
          </w:p>
        </w:tc>
        <w:tc>
          <w:tcPr>
            <w:tcW w:w="624" w:type="dxa"/>
            <w:tcBorders>
              <w:top w:val="nil"/>
              <w:left w:val="single" w:sz="4" w:space="0" w:color="auto"/>
              <w:bottom w:val="nil"/>
              <w:right w:val="nil"/>
            </w:tcBorders>
            <w:shd w:val="clear" w:color="auto" w:fill="auto"/>
            <w:noWrap/>
            <w:vAlign w:val="bottom"/>
            <w:hideMark/>
            <w:tcPrChange w:id="5489"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53DF7AAF" w14:textId="77777777" w:rsidR="005C2E0D" w:rsidRPr="005C2E0D" w:rsidRDefault="005C2E0D" w:rsidP="005C2E0D">
            <w:pPr>
              <w:jc w:val="center"/>
              <w:rPr>
                <w:ins w:id="5490" w:author="Dave Contreras" w:date="2019-07-22T07:42:00Z"/>
                <w:rFonts w:ascii="Calibri" w:eastAsia="Times New Roman" w:hAnsi="Calibri" w:cs="Calibri"/>
                <w:color w:val="000000"/>
                <w:sz w:val="16"/>
                <w:szCs w:val="16"/>
              </w:rPr>
            </w:pPr>
            <w:ins w:id="5491" w:author="Dave Contreras" w:date="2019-07-22T07:42:00Z">
              <w:r w:rsidRPr="005C2E0D">
                <w:rPr>
                  <w:rFonts w:ascii="Calibri" w:eastAsia="Times New Roman" w:hAnsi="Calibri" w:cs="Calibri"/>
                  <w:color w:val="000000"/>
                  <w:sz w:val="16"/>
                  <w:szCs w:val="16"/>
                </w:rPr>
                <w:t>108</w:t>
              </w:r>
            </w:ins>
          </w:p>
        </w:tc>
        <w:tc>
          <w:tcPr>
            <w:tcW w:w="720" w:type="dxa"/>
            <w:tcBorders>
              <w:top w:val="nil"/>
              <w:left w:val="nil"/>
              <w:bottom w:val="nil"/>
              <w:right w:val="nil"/>
            </w:tcBorders>
            <w:shd w:val="clear" w:color="auto" w:fill="auto"/>
            <w:noWrap/>
            <w:vAlign w:val="bottom"/>
            <w:hideMark/>
            <w:tcPrChange w:id="5492" w:author="Dave Contreras" w:date="2019-07-22T07:47:00Z">
              <w:tcPr>
                <w:tcW w:w="720" w:type="dxa"/>
                <w:gridSpan w:val="2"/>
                <w:tcBorders>
                  <w:top w:val="nil"/>
                  <w:left w:val="nil"/>
                  <w:bottom w:val="nil"/>
                  <w:right w:val="nil"/>
                </w:tcBorders>
                <w:shd w:val="clear" w:color="auto" w:fill="auto"/>
                <w:noWrap/>
                <w:vAlign w:val="bottom"/>
                <w:hideMark/>
              </w:tcPr>
            </w:tcPrChange>
          </w:tcPr>
          <w:p w14:paraId="3F726D0E" w14:textId="77777777" w:rsidR="005C2E0D" w:rsidRPr="005C2E0D" w:rsidRDefault="005C2E0D" w:rsidP="005C2E0D">
            <w:pPr>
              <w:jc w:val="center"/>
              <w:rPr>
                <w:ins w:id="5493" w:author="Dave Contreras" w:date="2019-07-22T07:42:00Z"/>
                <w:rFonts w:ascii="Calibri" w:eastAsia="Times New Roman" w:hAnsi="Calibri" w:cs="Calibri"/>
                <w:color w:val="000000"/>
                <w:sz w:val="16"/>
                <w:szCs w:val="16"/>
              </w:rPr>
            </w:pPr>
            <w:ins w:id="5494" w:author="Dave Contreras" w:date="2019-07-22T07:42:00Z">
              <w:r w:rsidRPr="005C2E0D">
                <w:rPr>
                  <w:rFonts w:ascii="Calibri" w:eastAsia="Times New Roman" w:hAnsi="Calibri" w:cs="Calibri"/>
                  <w:color w:val="000000"/>
                  <w:sz w:val="16"/>
                  <w:szCs w:val="16"/>
                </w:rPr>
                <w:t>5950.4</w:t>
              </w:r>
            </w:ins>
          </w:p>
        </w:tc>
        <w:tc>
          <w:tcPr>
            <w:tcW w:w="630" w:type="dxa"/>
            <w:tcBorders>
              <w:top w:val="nil"/>
              <w:left w:val="nil"/>
              <w:bottom w:val="nil"/>
              <w:right w:val="nil"/>
            </w:tcBorders>
            <w:shd w:val="clear" w:color="auto" w:fill="auto"/>
            <w:noWrap/>
            <w:vAlign w:val="bottom"/>
            <w:hideMark/>
            <w:tcPrChange w:id="5495" w:author="Dave Contreras" w:date="2019-07-22T07:47:00Z">
              <w:tcPr>
                <w:tcW w:w="630" w:type="dxa"/>
                <w:gridSpan w:val="2"/>
                <w:tcBorders>
                  <w:top w:val="nil"/>
                  <w:left w:val="nil"/>
                  <w:bottom w:val="nil"/>
                  <w:right w:val="nil"/>
                </w:tcBorders>
                <w:shd w:val="clear" w:color="auto" w:fill="auto"/>
                <w:noWrap/>
                <w:vAlign w:val="bottom"/>
                <w:hideMark/>
              </w:tcPr>
            </w:tcPrChange>
          </w:tcPr>
          <w:p w14:paraId="23CE97FE" w14:textId="77777777" w:rsidR="005C2E0D" w:rsidRPr="005C2E0D" w:rsidRDefault="005C2E0D" w:rsidP="005C2E0D">
            <w:pPr>
              <w:jc w:val="center"/>
              <w:rPr>
                <w:ins w:id="5496" w:author="Dave Contreras" w:date="2019-07-22T07:42:00Z"/>
                <w:rFonts w:ascii="Calibri" w:eastAsia="Times New Roman" w:hAnsi="Calibri" w:cs="Calibri"/>
                <w:color w:val="000000"/>
                <w:sz w:val="16"/>
                <w:szCs w:val="16"/>
              </w:rPr>
            </w:pPr>
            <w:ins w:id="5497" w:author="Dave Contreras" w:date="2019-07-22T07:42:00Z">
              <w:r w:rsidRPr="005C2E0D">
                <w:rPr>
                  <w:rFonts w:ascii="Calibri" w:eastAsia="Times New Roman" w:hAnsi="Calibri" w:cs="Calibri"/>
                  <w:color w:val="000000"/>
                  <w:sz w:val="16"/>
                  <w:szCs w:val="16"/>
                </w:rPr>
                <w:t>10</w:t>
              </w:r>
            </w:ins>
          </w:p>
        </w:tc>
        <w:tc>
          <w:tcPr>
            <w:tcW w:w="662" w:type="dxa"/>
            <w:tcBorders>
              <w:top w:val="nil"/>
              <w:left w:val="nil"/>
              <w:bottom w:val="nil"/>
              <w:right w:val="nil"/>
            </w:tcBorders>
            <w:shd w:val="clear" w:color="auto" w:fill="auto"/>
            <w:noWrap/>
            <w:vAlign w:val="bottom"/>
            <w:hideMark/>
            <w:tcPrChange w:id="5498" w:author="Dave Contreras" w:date="2019-07-22T07:47:00Z">
              <w:tcPr>
                <w:tcW w:w="1281" w:type="dxa"/>
                <w:tcBorders>
                  <w:top w:val="nil"/>
                  <w:left w:val="nil"/>
                  <w:bottom w:val="nil"/>
                  <w:right w:val="nil"/>
                </w:tcBorders>
                <w:shd w:val="clear" w:color="auto" w:fill="auto"/>
                <w:noWrap/>
                <w:vAlign w:val="bottom"/>
                <w:hideMark/>
              </w:tcPr>
            </w:tcPrChange>
          </w:tcPr>
          <w:p w14:paraId="47A99FF3" w14:textId="77777777" w:rsidR="005C2E0D" w:rsidRPr="005C2E0D" w:rsidRDefault="005C2E0D" w:rsidP="005C2E0D">
            <w:pPr>
              <w:jc w:val="center"/>
              <w:rPr>
                <w:ins w:id="5499" w:author="Dave Contreras" w:date="2019-07-22T07:42:00Z"/>
                <w:rFonts w:ascii="Calibri" w:eastAsia="Times New Roman" w:hAnsi="Calibri" w:cs="Calibri"/>
                <w:color w:val="000000"/>
                <w:sz w:val="16"/>
                <w:szCs w:val="16"/>
              </w:rPr>
            </w:pPr>
            <w:ins w:id="5500" w:author="Dave Contreras" w:date="2019-07-22T07:42:00Z">
              <w:r w:rsidRPr="005C2E0D">
                <w:rPr>
                  <w:rFonts w:ascii="Calibri" w:eastAsia="Times New Roman" w:hAnsi="Calibri" w:cs="Calibri"/>
                  <w:color w:val="000000"/>
                  <w:sz w:val="16"/>
                  <w:szCs w:val="16"/>
                </w:rPr>
                <w:t>519.0</w:t>
              </w:r>
            </w:ins>
          </w:p>
        </w:tc>
        <w:tc>
          <w:tcPr>
            <w:tcW w:w="688" w:type="dxa"/>
            <w:tcBorders>
              <w:top w:val="nil"/>
              <w:left w:val="single" w:sz="4" w:space="0" w:color="auto"/>
              <w:bottom w:val="nil"/>
              <w:right w:val="nil"/>
            </w:tcBorders>
            <w:shd w:val="clear" w:color="auto" w:fill="auto"/>
            <w:noWrap/>
            <w:vAlign w:val="bottom"/>
            <w:hideMark/>
            <w:tcPrChange w:id="5501"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5169FB5A" w14:textId="77777777" w:rsidR="005C2E0D" w:rsidRPr="005C2E0D" w:rsidRDefault="005C2E0D" w:rsidP="005C2E0D">
            <w:pPr>
              <w:jc w:val="center"/>
              <w:rPr>
                <w:ins w:id="5502" w:author="Dave Contreras" w:date="2019-07-22T07:42:00Z"/>
                <w:rFonts w:ascii="Calibri" w:eastAsia="Times New Roman" w:hAnsi="Calibri" w:cs="Calibri"/>
                <w:color w:val="000000"/>
                <w:sz w:val="16"/>
                <w:szCs w:val="16"/>
              </w:rPr>
            </w:pPr>
            <w:ins w:id="5503" w:author="Dave Contreras" w:date="2019-07-22T07:42:00Z">
              <w:r w:rsidRPr="005C2E0D">
                <w:rPr>
                  <w:rFonts w:ascii="Calibri" w:eastAsia="Times New Roman" w:hAnsi="Calibri" w:cs="Calibri"/>
                  <w:color w:val="000000"/>
                  <w:sz w:val="16"/>
                  <w:szCs w:val="16"/>
                </w:rPr>
                <w:t>45</w:t>
              </w:r>
            </w:ins>
          </w:p>
        </w:tc>
        <w:tc>
          <w:tcPr>
            <w:tcW w:w="990" w:type="dxa"/>
            <w:tcBorders>
              <w:top w:val="nil"/>
              <w:left w:val="nil"/>
              <w:bottom w:val="nil"/>
              <w:right w:val="nil"/>
            </w:tcBorders>
            <w:shd w:val="clear" w:color="auto" w:fill="auto"/>
            <w:noWrap/>
            <w:vAlign w:val="bottom"/>
            <w:hideMark/>
            <w:tcPrChange w:id="5504" w:author="Dave Contreras" w:date="2019-07-22T07:47:00Z">
              <w:tcPr>
                <w:tcW w:w="900" w:type="dxa"/>
                <w:tcBorders>
                  <w:top w:val="nil"/>
                  <w:left w:val="nil"/>
                  <w:bottom w:val="nil"/>
                  <w:right w:val="nil"/>
                </w:tcBorders>
                <w:shd w:val="clear" w:color="auto" w:fill="auto"/>
                <w:noWrap/>
                <w:vAlign w:val="bottom"/>
                <w:hideMark/>
              </w:tcPr>
            </w:tcPrChange>
          </w:tcPr>
          <w:p w14:paraId="69DC8FDF" w14:textId="77777777" w:rsidR="005C2E0D" w:rsidRPr="005C2E0D" w:rsidRDefault="005C2E0D" w:rsidP="005C2E0D">
            <w:pPr>
              <w:jc w:val="center"/>
              <w:rPr>
                <w:ins w:id="5505" w:author="Dave Contreras" w:date="2019-07-22T07:42:00Z"/>
                <w:rFonts w:ascii="Calibri" w:eastAsia="Times New Roman" w:hAnsi="Calibri" w:cs="Calibri"/>
                <w:color w:val="000000"/>
                <w:sz w:val="16"/>
                <w:szCs w:val="16"/>
              </w:rPr>
            </w:pPr>
            <w:ins w:id="5506" w:author="Dave Contreras" w:date="2019-07-22T07:42:00Z">
              <w:r w:rsidRPr="005C2E0D">
                <w:rPr>
                  <w:rFonts w:ascii="Calibri" w:eastAsia="Times New Roman" w:hAnsi="Calibri" w:cs="Calibri"/>
                  <w:color w:val="000000"/>
                  <w:sz w:val="16"/>
                  <w:szCs w:val="16"/>
                </w:rPr>
                <w:t>86.1</w:t>
              </w:r>
            </w:ins>
          </w:p>
        </w:tc>
        <w:tc>
          <w:tcPr>
            <w:tcW w:w="630" w:type="dxa"/>
            <w:tcBorders>
              <w:top w:val="nil"/>
              <w:left w:val="nil"/>
              <w:bottom w:val="nil"/>
              <w:right w:val="nil"/>
            </w:tcBorders>
            <w:shd w:val="clear" w:color="auto" w:fill="auto"/>
            <w:noWrap/>
            <w:vAlign w:val="bottom"/>
            <w:hideMark/>
            <w:tcPrChange w:id="5507" w:author="Dave Contreras" w:date="2019-07-22T07:47:00Z">
              <w:tcPr>
                <w:tcW w:w="588" w:type="dxa"/>
                <w:tcBorders>
                  <w:top w:val="nil"/>
                  <w:left w:val="nil"/>
                  <w:bottom w:val="nil"/>
                  <w:right w:val="nil"/>
                </w:tcBorders>
                <w:shd w:val="clear" w:color="auto" w:fill="auto"/>
                <w:noWrap/>
                <w:vAlign w:val="bottom"/>
                <w:hideMark/>
              </w:tcPr>
            </w:tcPrChange>
          </w:tcPr>
          <w:p w14:paraId="4D885898" w14:textId="77777777" w:rsidR="005C2E0D" w:rsidRPr="005C2E0D" w:rsidRDefault="005C2E0D" w:rsidP="005C2E0D">
            <w:pPr>
              <w:jc w:val="center"/>
              <w:rPr>
                <w:ins w:id="5508" w:author="Dave Contreras" w:date="2019-07-22T07:42:00Z"/>
                <w:rFonts w:ascii="Calibri" w:eastAsia="Times New Roman" w:hAnsi="Calibri" w:cs="Calibri"/>
                <w:color w:val="000000"/>
                <w:sz w:val="16"/>
                <w:szCs w:val="16"/>
              </w:rPr>
            </w:pPr>
            <w:ins w:id="5509" w:author="Dave Contreras" w:date="2019-07-22T07:42:00Z">
              <w:r w:rsidRPr="005C2E0D">
                <w:rPr>
                  <w:rFonts w:ascii="Calibri" w:eastAsia="Times New Roman" w:hAnsi="Calibri" w:cs="Calibri"/>
                  <w:color w:val="000000"/>
                  <w:sz w:val="16"/>
                  <w:szCs w:val="16"/>
                </w:rPr>
                <w:t>31</w:t>
              </w:r>
            </w:ins>
          </w:p>
        </w:tc>
        <w:tc>
          <w:tcPr>
            <w:tcW w:w="1080" w:type="dxa"/>
            <w:tcBorders>
              <w:top w:val="nil"/>
              <w:left w:val="nil"/>
              <w:bottom w:val="nil"/>
              <w:right w:val="nil"/>
            </w:tcBorders>
            <w:shd w:val="clear" w:color="auto" w:fill="auto"/>
            <w:noWrap/>
            <w:vAlign w:val="bottom"/>
            <w:hideMark/>
            <w:tcPrChange w:id="5510" w:author="Dave Contreras" w:date="2019-07-22T07:47:00Z">
              <w:tcPr>
                <w:tcW w:w="1055" w:type="dxa"/>
                <w:tcBorders>
                  <w:top w:val="nil"/>
                  <w:left w:val="nil"/>
                  <w:bottom w:val="nil"/>
                  <w:right w:val="nil"/>
                </w:tcBorders>
                <w:shd w:val="clear" w:color="auto" w:fill="auto"/>
                <w:noWrap/>
                <w:vAlign w:val="bottom"/>
                <w:hideMark/>
              </w:tcPr>
            </w:tcPrChange>
          </w:tcPr>
          <w:p w14:paraId="02BB9F5B" w14:textId="77777777" w:rsidR="005C2E0D" w:rsidRPr="005C2E0D" w:rsidRDefault="005C2E0D" w:rsidP="005C2E0D">
            <w:pPr>
              <w:jc w:val="center"/>
              <w:rPr>
                <w:ins w:id="5511" w:author="Dave Contreras" w:date="2019-07-22T07:42:00Z"/>
                <w:rFonts w:ascii="Calibri" w:eastAsia="Times New Roman" w:hAnsi="Calibri" w:cs="Calibri"/>
                <w:color w:val="000000"/>
                <w:sz w:val="16"/>
                <w:szCs w:val="16"/>
              </w:rPr>
            </w:pPr>
            <w:ins w:id="5512" w:author="Dave Contreras" w:date="2019-07-22T07:42:00Z">
              <w:r w:rsidRPr="005C2E0D">
                <w:rPr>
                  <w:rFonts w:ascii="Calibri" w:eastAsia="Times New Roman" w:hAnsi="Calibri" w:cs="Calibri"/>
                  <w:color w:val="000000"/>
                  <w:sz w:val="16"/>
                  <w:szCs w:val="16"/>
                </w:rPr>
                <w:t>60.0</w:t>
              </w:r>
            </w:ins>
          </w:p>
        </w:tc>
      </w:tr>
      <w:tr w:rsidR="00631AC3" w:rsidRPr="005C2E0D" w14:paraId="1E35DD2D" w14:textId="77777777" w:rsidTr="00631AC3">
        <w:tblPrEx>
          <w:tblPrExChange w:id="5513" w:author="Dave Contreras" w:date="2019-07-22T07:47:00Z">
            <w:tblPrEx>
              <w:tblW w:w="11474" w:type="dxa"/>
              <w:tblInd w:w="-900" w:type="dxa"/>
            </w:tblPrEx>
          </w:tblPrExChange>
        </w:tblPrEx>
        <w:trPr>
          <w:trHeight w:val="300"/>
          <w:ins w:id="5514" w:author="Dave Contreras" w:date="2019-07-22T07:42:00Z"/>
          <w:trPrChange w:id="5515"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5516" w:author="Dave Contreras" w:date="2019-07-22T07:47:00Z">
              <w:tcPr>
                <w:tcW w:w="1620" w:type="dxa"/>
                <w:gridSpan w:val="5"/>
                <w:tcBorders>
                  <w:top w:val="nil"/>
                  <w:left w:val="nil"/>
                  <w:bottom w:val="nil"/>
                  <w:right w:val="nil"/>
                </w:tcBorders>
                <w:shd w:val="clear" w:color="auto" w:fill="auto"/>
                <w:noWrap/>
                <w:vAlign w:val="bottom"/>
                <w:hideMark/>
              </w:tcPr>
            </w:tcPrChange>
          </w:tcPr>
          <w:p w14:paraId="276B8B79" w14:textId="3C48E866" w:rsidR="005C2E0D" w:rsidRPr="005C2E0D" w:rsidRDefault="005C2E0D" w:rsidP="005C2E0D">
            <w:pPr>
              <w:rPr>
                <w:ins w:id="5517" w:author="Dave Contreras" w:date="2019-07-22T07:42:00Z"/>
                <w:rFonts w:ascii="Calibri" w:eastAsia="Times New Roman" w:hAnsi="Calibri" w:cs="Calibri"/>
                <w:color w:val="000000"/>
                <w:sz w:val="16"/>
                <w:szCs w:val="16"/>
              </w:rPr>
            </w:pPr>
            <w:ins w:id="5518" w:author="Dave Contreras" w:date="2019-07-22T07:42:00Z">
              <w:r w:rsidRPr="005C2E0D">
                <w:rPr>
                  <w:rFonts w:ascii="Calibri" w:eastAsia="Times New Roman" w:hAnsi="Calibri" w:cs="Calibri"/>
                  <w:color w:val="000000"/>
                  <w:sz w:val="16"/>
                  <w:szCs w:val="16"/>
                </w:rPr>
                <w:t>Tule Perch</w:t>
              </w:r>
            </w:ins>
            <w:ins w:id="5519" w:author="Dave Contreras" w:date="2019-07-22T07:53: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Change w:id="5520" w:author="Dave Contreras" w:date="2019-07-22T07:47:00Z">
              <w:tcPr>
                <w:tcW w:w="810" w:type="dxa"/>
                <w:gridSpan w:val="2"/>
                <w:tcBorders>
                  <w:top w:val="nil"/>
                  <w:left w:val="nil"/>
                  <w:bottom w:val="nil"/>
                  <w:right w:val="nil"/>
                </w:tcBorders>
                <w:shd w:val="clear" w:color="auto" w:fill="auto"/>
                <w:noWrap/>
                <w:vAlign w:val="bottom"/>
                <w:hideMark/>
              </w:tcPr>
            </w:tcPrChange>
          </w:tcPr>
          <w:p w14:paraId="63D258ED" w14:textId="77777777" w:rsidR="005C2E0D" w:rsidRPr="005C2E0D" w:rsidRDefault="005C2E0D" w:rsidP="005C2E0D">
            <w:pPr>
              <w:jc w:val="center"/>
              <w:rPr>
                <w:ins w:id="5521" w:author="Dave Contreras" w:date="2019-07-22T07:42:00Z"/>
                <w:rFonts w:ascii="Calibri" w:eastAsia="Times New Roman" w:hAnsi="Calibri" w:cs="Calibri"/>
                <w:color w:val="000000"/>
                <w:sz w:val="16"/>
                <w:szCs w:val="16"/>
              </w:rPr>
            </w:pPr>
            <w:ins w:id="5522"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5523" w:author="Dave Contreras" w:date="2019-07-22T07:47:00Z">
              <w:tcPr>
                <w:tcW w:w="900" w:type="dxa"/>
                <w:gridSpan w:val="3"/>
                <w:tcBorders>
                  <w:top w:val="nil"/>
                  <w:left w:val="nil"/>
                  <w:bottom w:val="nil"/>
                  <w:right w:val="nil"/>
                </w:tcBorders>
                <w:shd w:val="clear" w:color="auto" w:fill="auto"/>
                <w:noWrap/>
                <w:vAlign w:val="bottom"/>
                <w:hideMark/>
              </w:tcPr>
            </w:tcPrChange>
          </w:tcPr>
          <w:p w14:paraId="17AA703D" w14:textId="77777777" w:rsidR="005C2E0D" w:rsidRPr="005C2E0D" w:rsidRDefault="005C2E0D" w:rsidP="005C2E0D">
            <w:pPr>
              <w:jc w:val="center"/>
              <w:rPr>
                <w:ins w:id="5524" w:author="Dave Contreras" w:date="2019-07-22T07:42:00Z"/>
                <w:rFonts w:ascii="Calibri" w:eastAsia="Times New Roman" w:hAnsi="Calibri" w:cs="Calibri"/>
                <w:color w:val="000000"/>
                <w:sz w:val="16"/>
                <w:szCs w:val="16"/>
              </w:rPr>
            </w:pPr>
            <w:ins w:id="5525"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526" w:author="Dave Contreras" w:date="2019-07-22T07:47:00Z">
              <w:tcPr>
                <w:tcW w:w="630" w:type="dxa"/>
                <w:tcBorders>
                  <w:top w:val="nil"/>
                  <w:left w:val="nil"/>
                  <w:bottom w:val="nil"/>
                  <w:right w:val="nil"/>
                </w:tcBorders>
                <w:shd w:val="clear" w:color="auto" w:fill="auto"/>
                <w:noWrap/>
                <w:vAlign w:val="bottom"/>
                <w:hideMark/>
              </w:tcPr>
            </w:tcPrChange>
          </w:tcPr>
          <w:p w14:paraId="00A09C78" w14:textId="77777777" w:rsidR="005C2E0D" w:rsidRPr="005C2E0D" w:rsidRDefault="005C2E0D" w:rsidP="005C2E0D">
            <w:pPr>
              <w:jc w:val="center"/>
              <w:rPr>
                <w:ins w:id="5527" w:author="Dave Contreras" w:date="2019-07-22T07:42:00Z"/>
                <w:rFonts w:ascii="Calibri" w:eastAsia="Times New Roman" w:hAnsi="Calibri" w:cs="Calibri"/>
                <w:color w:val="000000"/>
                <w:sz w:val="16"/>
                <w:szCs w:val="16"/>
              </w:rPr>
            </w:pPr>
            <w:ins w:id="5528" w:author="Dave Contreras"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Change w:id="5529" w:author="Dave Contreras" w:date="2019-07-22T07:47:00Z">
              <w:tcPr>
                <w:tcW w:w="906" w:type="dxa"/>
                <w:gridSpan w:val="2"/>
                <w:tcBorders>
                  <w:top w:val="nil"/>
                  <w:left w:val="nil"/>
                  <w:bottom w:val="nil"/>
                  <w:right w:val="nil"/>
                </w:tcBorders>
                <w:shd w:val="clear" w:color="auto" w:fill="auto"/>
                <w:noWrap/>
                <w:vAlign w:val="bottom"/>
                <w:hideMark/>
              </w:tcPr>
            </w:tcPrChange>
          </w:tcPr>
          <w:p w14:paraId="2C9F65F0" w14:textId="77777777" w:rsidR="005C2E0D" w:rsidRPr="005C2E0D" w:rsidRDefault="005C2E0D" w:rsidP="005C2E0D">
            <w:pPr>
              <w:jc w:val="center"/>
              <w:rPr>
                <w:ins w:id="5530" w:author="Dave Contreras" w:date="2019-07-22T07:42:00Z"/>
                <w:rFonts w:ascii="Calibri" w:eastAsia="Times New Roman" w:hAnsi="Calibri" w:cs="Calibri"/>
                <w:color w:val="000000"/>
                <w:sz w:val="16"/>
                <w:szCs w:val="16"/>
              </w:rPr>
            </w:pPr>
            <w:ins w:id="5531" w:author="Dave Contreras" w:date="2019-07-22T07:42:00Z">
              <w:r w:rsidRPr="005C2E0D">
                <w:rPr>
                  <w:rFonts w:ascii="Calibri" w:eastAsia="Times New Roman" w:hAnsi="Calibri" w:cs="Calibri"/>
                  <w:color w:val="000000"/>
                  <w:sz w:val="16"/>
                  <w:szCs w:val="16"/>
                </w:rPr>
                <w:t>111.1</w:t>
              </w:r>
            </w:ins>
          </w:p>
        </w:tc>
        <w:tc>
          <w:tcPr>
            <w:tcW w:w="624" w:type="dxa"/>
            <w:tcBorders>
              <w:top w:val="nil"/>
              <w:left w:val="single" w:sz="4" w:space="0" w:color="auto"/>
              <w:bottom w:val="nil"/>
              <w:right w:val="nil"/>
            </w:tcBorders>
            <w:shd w:val="clear" w:color="auto" w:fill="auto"/>
            <w:noWrap/>
            <w:vAlign w:val="bottom"/>
            <w:hideMark/>
            <w:tcPrChange w:id="5532"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7A166075" w14:textId="77777777" w:rsidR="005C2E0D" w:rsidRPr="005C2E0D" w:rsidRDefault="005C2E0D" w:rsidP="005C2E0D">
            <w:pPr>
              <w:jc w:val="center"/>
              <w:rPr>
                <w:ins w:id="5533" w:author="Dave Contreras" w:date="2019-07-22T07:42:00Z"/>
                <w:rFonts w:ascii="Calibri" w:eastAsia="Times New Roman" w:hAnsi="Calibri" w:cs="Calibri"/>
                <w:color w:val="000000"/>
                <w:sz w:val="16"/>
                <w:szCs w:val="16"/>
              </w:rPr>
            </w:pPr>
            <w:ins w:id="5534"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5535" w:author="Dave Contreras" w:date="2019-07-22T07:47:00Z">
              <w:tcPr>
                <w:tcW w:w="720" w:type="dxa"/>
                <w:gridSpan w:val="2"/>
                <w:tcBorders>
                  <w:top w:val="nil"/>
                  <w:left w:val="nil"/>
                  <w:bottom w:val="nil"/>
                  <w:right w:val="nil"/>
                </w:tcBorders>
                <w:shd w:val="clear" w:color="auto" w:fill="auto"/>
                <w:noWrap/>
                <w:vAlign w:val="bottom"/>
                <w:hideMark/>
              </w:tcPr>
            </w:tcPrChange>
          </w:tcPr>
          <w:p w14:paraId="477F5DA7" w14:textId="77777777" w:rsidR="005C2E0D" w:rsidRPr="005C2E0D" w:rsidRDefault="005C2E0D" w:rsidP="005C2E0D">
            <w:pPr>
              <w:jc w:val="center"/>
              <w:rPr>
                <w:ins w:id="5536" w:author="Dave Contreras" w:date="2019-07-22T07:42:00Z"/>
                <w:rFonts w:ascii="Calibri" w:eastAsia="Times New Roman" w:hAnsi="Calibri" w:cs="Calibri"/>
                <w:color w:val="000000"/>
                <w:sz w:val="16"/>
                <w:szCs w:val="16"/>
              </w:rPr>
            </w:pPr>
            <w:ins w:id="5537"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538" w:author="Dave Contreras" w:date="2019-07-22T07:47:00Z">
              <w:tcPr>
                <w:tcW w:w="630" w:type="dxa"/>
                <w:gridSpan w:val="2"/>
                <w:tcBorders>
                  <w:top w:val="nil"/>
                  <w:left w:val="nil"/>
                  <w:bottom w:val="nil"/>
                  <w:right w:val="nil"/>
                </w:tcBorders>
                <w:shd w:val="clear" w:color="auto" w:fill="auto"/>
                <w:noWrap/>
                <w:vAlign w:val="bottom"/>
                <w:hideMark/>
              </w:tcPr>
            </w:tcPrChange>
          </w:tcPr>
          <w:p w14:paraId="7C38BC89" w14:textId="77777777" w:rsidR="005C2E0D" w:rsidRPr="005C2E0D" w:rsidRDefault="005C2E0D" w:rsidP="005C2E0D">
            <w:pPr>
              <w:jc w:val="center"/>
              <w:rPr>
                <w:ins w:id="5539" w:author="Dave Contreras" w:date="2019-07-22T07:42:00Z"/>
                <w:rFonts w:ascii="Calibri" w:eastAsia="Times New Roman" w:hAnsi="Calibri" w:cs="Calibri"/>
                <w:color w:val="000000"/>
                <w:sz w:val="16"/>
                <w:szCs w:val="16"/>
              </w:rPr>
            </w:pPr>
            <w:ins w:id="5540"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5541" w:author="Dave Contreras" w:date="2019-07-22T07:47:00Z">
              <w:tcPr>
                <w:tcW w:w="1281" w:type="dxa"/>
                <w:tcBorders>
                  <w:top w:val="nil"/>
                  <w:left w:val="nil"/>
                  <w:bottom w:val="nil"/>
                  <w:right w:val="nil"/>
                </w:tcBorders>
                <w:shd w:val="clear" w:color="auto" w:fill="auto"/>
                <w:noWrap/>
                <w:vAlign w:val="bottom"/>
                <w:hideMark/>
              </w:tcPr>
            </w:tcPrChange>
          </w:tcPr>
          <w:p w14:paraId="27A5D10D" w14:textId="77777777" w:rsidR="005C2E0D" w:rsidRPr="005C2E0D" w:rsidRDefault="005C2E0D" w:rsidP="005C2E0D">
            <w:pPr>
              <w:jc w:val="center"/>
              <w:rPr>
                <w:ins w:id="5542" w:author="Dave Contreras" w:date="2019-07-22T07:42:00Z"/>
                <w:rFonts w:ascii="Calibri" w:eastAsia="Times New Roman" w:hAnsi="Calibri" w:cs="Calibri"/>
                <w:color w:val="000000"/>
                <w:sz w:val="16"/>
                <w:szCs w:val="16"/>
              </w:rPr>
            </w:pPr>
            <w:ins w:id="5543"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5544"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1F51AE2D" w14:textId="77777777" w:rsidR="005C2E0D" w:rsidRPr="005C2E0D" w:rsidRDefault="005C2E0D" w:rsidP="005C2E0D">
            <w:pPr>
              <w:jc w:val="center"/>
              <w:rPr>
                <w:ins w:id="5545" w:author="Dave Contreras" w:date="2019-07-22T07:42:00Z"/>
                <w:rFonts w:ascii="Calibri" w:eastAsia="Times New Roman" w:hAnsi="Calibri" w:cs="Calibri"/>
                <w:color w:val="000000"/>
                <w:sz w:val="16"/>
                <w:szCs w:val="16"/>
              </w:rPr>
            </w:pPr>
            <w:ins w:id="5546"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5547" w:author="Dave Contreras" w:date="2019-07-22T07:47:00Z">
              <w:tcPr>
                <w:tcW w:w="900" w:type="dxa"/>
                <w:tcBorders>
                  <w:top w:val="nil"/>
                  <w:left w:val="nil"/>
                  <w:bottom w:val="nil"/>
                  <w:right w:val="nil"/>
                </w:tcBorders>
                <w:shd w:val="clear" w:color="auto" w:fill="auto"/>
                <w:noWrap/>
                <w:vAlign w:val="bottom"/>
                <w:hideMark/>
              </w:tcPr>
            </w:tcPrChange>
          </w:tcPr>
          <w:p w14:paraId="1B93AEA5" w14:textId="77777777" w:rsidR="005C2E0D" w:rsidRPr="005C2E0D" w:rsidRDefault="005C2E0D" w:rsidP="005C2E0D">
            <w:pPr>
              <w:jc w:val="center"/>
              <w:rPr>
                <w:ins w:id="5548" w:author="Dave Contreras" w:date="2019-07-22T07:42:00Z"/>
                <w:rFonts w:ascii="Calibri" w:eastAsia="Times New Roman" w:hAnsi="Calibri" w:cs="Calibri"/>
                <w:color w:val="000000"/>
                <w:sz w:val="16"/>
                <w:szCs w:val="16"/>
              </w:rPr>
            </w:pPr>
            <w:ins w:id="5549"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550" w:author="Dave Contreras" w:date="2019-07-22T07:47:00Z">
              <w:tcPr>
                <w:tcW w:w="588" w:type="dxa"/>
                <w:tcBorders>
                  <w:top w:val="nil"/>
                  <w:left w:val="nil"/>
                  <w:bottom w:val="nil"/>
                  <w:right w:val="nil"/>
                </w:tcBorders>
                <w:shd w:val="clear" w:color="auto" w:fill="auto"/>
                <w:noWrap/>
                <w:vAlign w:val="bottom"/>
                <w:hideMark/>
              </w:tcPr>
            </w:tcPrChange>
          </w:tcPr>
          <w:p w14:paraId="0B9FAF8F" w14:textId="77777777" w:rsidR="005C2E0D" w:rsidRPr="005C2E0D" w:rsidRDefault="005C2E0D" w:rsidP="005C2E0D">
            <w:pPr>
              <w:jc w:val="center"/>
              <w:rPr>
                <w:ins w:id="5551" w:author="Dave Contreras" w:date="2019-07-22T07:42:00Z"/>
                <w:rFonts w:ascii="Calibri" w:eastAsia="Times New Roman" w:hAnsi="Calibri" w:cs="Calibri"/>
                <w:color w:val="000000"/>
                <w:sz w:val="16"/>
                <w:szCs w:val="16"/>
              </w:rPr>
            </w:pPr>
            <w:ins w:id="5552"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5553" w:author="Dave Contreras" w:date="2019-07-22T07:47:00Z">
              <w:tcPr>
                <w:tcW w:w="1055" w:type="dxa"/>
                <w:tcBorders>
                  <w:top w:val="nil"/>
                  <w:left w:val="nil"/>
                  <w:bottom w:val="nil"/>
                  <w:right w:val="nil"/>
                </w:tcBorders>
                <w:shd w:val="clear" w:color="auto" w:fill="auto"/>
                <w:noWrap/>
                <w:vAlign w:val="bottom"/>
                <w:hideMark/>
              </w:tcPr>
            </w:tcPrChange>
          </w:tcPr>
          <w:p w14:paraId="081EBC99" w14:textId="77777777" w:rsidR="005C2E0D" w:rsidRPr="005C2E0D" w:rsidRDefault="005C2E0D" w:rsidP="005C2E0D">
            <w:pPr>
              <w:jc w:val="center"/>
              <w:rPr>
                <w:ins w:id="5554" w:author="Dave Contreras" w:date="2019-07-22T07:42:00Z"/>
                <w:rFonts w:ascii="Calibri" w:eastAsia="Times New Roman" w:hAnsi="Calibri" w:cs="Calibri"/>
                <w:color w:val="000000"/>
                <w:sz w:val="16"/>
                <w:szCs w:val="16"/>
              </w:rPr>
            </w:pPr>
            <w:ins w:id="5555" w:author="Dave Contreras" w:date="2019-07-22T07:42:00Z">
              <w:r w:rsidRPr="005C2E0D">
                <w:rPr>
                  <w:rFonts w:ascii="Calibri" w:eastAsia="Times New Roman" w:hAnsi="Calibri" w:cs="Calibri"/>
                  <w:color w:val="000000"/>
                  <w:sz w:val="16"/>
                  <w:szCs w:val="16"/>
                </w:rPr>
                <w:t>0</w:t>
              </w:r>
            </w:ins>
          </w:p>
        </w:tc>
      </w:tr>
      <w:tr w:rsidR="00631AC3" w:rsidRPr="005C2E0D" w14:paraId="3AB7B25E" w14:textId="77777777" w:rsidTr="00631AC3">
        <w:tblPrEx>
          <w:tblPrExChange w:id="5556" w:author="Dave Contreras" w:date="2019-07-22T07:47:00Z">
            <w:tblPrEx>
              <w:tblW w:w="11474" w:type="dxa"/>
              <w:tblInd w:w="-900" w:type="dxa"/>
            </w:tblPrEx>
          </w:tblPrExChange>
        </w:tblPrEx>
        <w:trPr>
          <w:trHeight w:val="300"/>
          <w:ins w:id="5557" w:author="Dave Contreras" w:date="2019-07-22T07:42:00Z"/>
          <w:trPrChange w:id="5558"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5559" w:author="Dave Contreras" w:date="2019-07-22T07:47:00Z">
              <w:tcPr>
                <w:tcW w:w="1620" w:type="dxa"/>
                <w:gridSpan w:val="5"/>
                <w:tcBorders>
                  <w:top w:val="nil"/>
                  <w:left w:val="nil"/>
                  <w:bottom w:val="nil"/>
                  <w:right w:val="nil"/>
                </w:tcBorders>
                <w:shd w:val="clear" w:color="auto" w:fill="auto"/>
                <w:noWrap/>
                <w:vAlign w:val="bottom"/>
                <w:hideMark/>
              </w:tcPr>
            </w:tcPrChange>
          </w:tcPr>
          <w:p w14:paraId="1372C58B" w14:textId="77777777" w:rsidR="005C2E0D" w:rsidRPr="005C2E0D" w:rsidRDefault="005C2E0D" w:rsidP="005C2E0D">
            <w:pPr>
              <w:rPr>
                <w:ins w:id="5560" w:author="Dave Contreras" w:date="2019-07-22T07:42:00Z"/>
                <w:rFonts w:ascii="Calibri" w:eastAsia="Times New Roman" w:hAnsi="Calibri" w:cs="Calibri"/>
                <w:color w:val="000000"/>
                <w:sz w:val="16"/>
                <w:szCs w:val="16"/>
              </w:rPr>
            </w:pPr>
            <w:proofErr w:type="spellStart"/>
            <w:ins w:id="5561" w:author="Dave Contreras" w:date="2019-07-22T07:42:00Z">
              <w:r w:rsidRPr="005C2E0D">
                <w:rPr>
                  <w:rFonts w:ascii="Calibri" w:eastAsia="Times New Roman" w:hAnsi="Calibri" w:cs="Calibri"/>
                  <w:color w:val="000000"/>
                  <w:sz w:val="16"/>
                  <w:szCs w:val="16"/>
                </w:rPr>
                <w:t>Wakasagi</w:t>
              </w:r>
              <w:proofErr w:type="spellEnd"/>
            </w:ins>
          </w:p>
        </w:tc>
        <w:tc>
          <w:tcPr>
            <w:tcW w:w="810" w:type="dxa"/>
            <w:tcBorders>
              <w:top w:val="nil"/>
              <w:left w:val="nil"/>
              <w:bottom w:val="nil"/>
              <w:right w:val="nil"/>
            </w:tcBorders>
            <w:shd w:val="clear" w:color="auto" w:fill="auto"/>
            <w:noWrap/>
            <w:vAlign w:val="bottom"/>
            <w:hideMark/>
            <w:tcPrChange w:id="5562" w:author="Dave Contreras" w:date="2019-07-22T07:47:00Z">
              <w:tcPr>
                <w:tcW w:w="810" w:type="dxa"/>
                <w:gridSpan w:val="2"/>
                <w:tcBorders>
                  <w:top w:val="nil"/>
                  <w:left w:val="nil"/>
                  <w:bottom w:val="nil"/>
                  <w:right w:val="nil"/>
                </w:tcBorders>
                <w:shd w:val="clear" w:color="auto" w:fill="auto"/>
                <w:noWrap/>
                <w:vAlign w:val="bottom"/>
                <w:hideMark/>
              </w:tcPr>
            </w:tcPrChange>
          </w:tcPr>
          <w:p w14:paraId="35110FD5" w14:textId="77777777" w:rsidR="005C2E0D" w:rsidRPr="005C2E0D" w:rsidRDefault="005C2E0D" w:rsidP="005C2E0D">
            <w:pPr>
              <w:jc w:val="center"/>
              <w:rPr>
                <w:ins w:id="5563" w:author="Dave Contreras" w:date="2019-07-22T07:42:00Z"/>
                <w:rFonts w:ascii="Calibri" w:eastAsia="Times New Roman" w:hAnsi="Calibri" w:cs="Calibri"/>
                <w:color w:val="000000"/>
                <w:sz w:val="16"/>
                <w:szCs w:val="16"/>
              </w:rPr>
            </w:pPr>
            <w:ins w:id="5564"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5565" w:author="Dave Contreras" w:date="2019-07-22T07:47:00Z">
              <w:tcPr>
                <w:tcW w:w="900" w:type="dxa"/>
                <w:gridSpan w:val="3"/>
                <w:tcBorders>
                  <w:top w:val="nil"/>
                  <w:left w:val="nil"/>
                  <w:bottom w:val="nil"/>
                  <w:right w:val="nil"/>
                </w:tcBorders>
                <w:shd w:val="clear" w:color="auto" w:fill="auto"/>
                <w:noWrap/>
                <w:vAlign w:val="bottom"/>
                <w:hideMark/>
              </w:tcPr>
            </w:tcPrChange>
          </w:tcPr>
          <w:p w14:paraId="6A9929E8" w14:textId="77777777" w:rsidR="005C2E0D" w:rsidRPr="005C2E0D" w:rsidRDefault="005C2E0D" w:rsidP="005C2E0D">
            <w:pPr>
              <w:jc w:val="center"/>
              <w:rPr>
                <w:ins w:id="5566" w:author="Dave Contreras" w:date="2019-07-22T07:42:00Z"/>
                <w:rFonts w:ascii="Calibri" w:eastAsia="Times New Roman" w:hAnsi="Calibri" w:cs="Calibri"/>
                <w:color w:val="000000"/>
                <w:sz w:val="16"/>
                <w:szCs w:val="16"/>
              </w:rPr>
            </w:pPr>
            <w:ins w:id="5567"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568" w:author="Dave Contreras" w:date="2019-07-22T07:47:00Z">
              <w:tcPr>
                <w:tcW w:w="630" w:type="dxa"/>
                <w:tcBorders>
                  <w:top w:val="nil"/>
                  <w:left w:val="nil"/>
                  <w:bottom w:val="nil"/>
                  <w:right w:val="nil"/>
                </w:tcBorders>
                <w:shd w:val="clear" w:color="auto" w:fill="auto"/>
                <w:noWrap/>
                <w:vAlign w:val="bottom"/>
                <w:hideMark/>
              </w:tcPr>
            </w:tcPrChange>
          </w:tcPr>
          <w:p w14:paraId="10E986B8" w14:textId="77777777" w:rsidR="005C2E0D" w:rsidRPr="005C2E0D" w:rsidRDefault="005C2E0D" w:rsidP="005C2E0D">
            <w:pPr>
              <w:jc w:val="center"/>
              <w:rPr>
                <w:ins w:id="5569" w:author="Dave Contreras" w:date="2019-07-22T07:42:00Z"/>
                <w:rFonts w:ascii="Calibri" w:eastAsia="Times New Roman" w:hAnsi="Calibri" w:cs="Calibri"/>
                <w:color w:val="000000"/>
                <w:sz w:val="16"/>
                <w:szCs w:val="16"/>
              </w:rPr>
            </w:pPr>
            <w:ins w:id="5570"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5571" w:author="Dave Contreras" w:date="2019-07-22T07:47:00Z">
              <w:tcPr>
                <w:tcW w:w="906" w:type="dxa"/>
                <w:gridSpan w:val="2"/>
                <w:tcBorders>
                  <w:top w:val="nil"/>
                  <w:left w:val="nil"/>
                  <w:bottom w:val="nil"/>
                  <w:right w:val="nil"/>
                </w:tcBorders>
                <w:shd w:val="clear" w:color="auto" w:fill="auto"/>
                <w:noWrap/>
                <w:vAlign w:val="bottom"/>
                <w:hideMark/>
              </w:tcPr>
            </w:tcPrChange>
          </w:tcPr>
          <w:p w14:paraId="69E207B9" w14:textId="77777777" w:rsidR="005C2E0D" w:rsidRPr="005C2E0D" w:rsidRDefault="005C2E0D" w:rsidP="005C2E0D">
            <w:pPr>
              <w:jc w:val="center"/>
              <w:rPr>
                <w:ins w:id="5572" w:author="Dave Contreras" w:date="2019-07-22T07:42:00Z"/>
                <w:rFonts w:ascii="Calibri" w:eastAsia="Times New Roman" w:hAnsi="Calibri" w:cs="Calibri"/>
                <w:color w:val="000000"/>
                <w:sz w:val="16"/>
                <w:szCs w:val="16"/>
              </w:rPr>
            </w:pPr>
            <w:ins w:id="5573"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5574"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1F4F3DF8" w14:textId="77777777" w:rsidR="005C2E0D" w:rsidRPr="005C2E0D" w:rsidRDefault="005C2E0D" w:rsidP="005C2E0D">
            <w:pPr>
              <w:jc w:val="center"/>
              <w:rPr>
                <w:ins w:id="5575" w:author="Dave Contreras" w:date="2019-07-22T07:42:00Z"/>
                <w:rFonts w:ascii="Calibri" w:eastAsia="Times New Roman" w:hAnsi="Calibri" w:cs="Calibri"/>
                <w:color w:val="000000"/>
                <w:sz w:val="16"/>
                <w:szCs w:val="16"/>
              </w:rPr>
            </w:pPr>
            <w:ins w:id="5576" w:author="Dave Contreras" w:date="2019-07-22T07:42:00Z">
              <w:r w:rsidRPr="005C2E0D">
                <w:rPr>
                  <w:rFonts w:ascii="Calibri" w:eastAsia="Times New Roman" w:hAnsi="Calibri" w:cs="Calibri"/>
                  <w:color w:val="000000"/>
                  <w:sz w:val="16"/>
                  <w:szCs w:val="16"/>
                </w:rPr>
                <w:t>2</w:t>
              </w:r>
            </w:ins>
          </w:p>
        </w:tc>
        <w:tc>
          <w:tcPr>
            <w:tcW w:w="720" w:type="dxa"/>
            <w:tcBorders>
              <w:top w:val="nil"/>
              <w:left w:val="nil"/>
              <w:bottom w:val="nil"/>
              <w:right w:val="nil"/>
            </w:tcBorders>
            <w:shd w:val="clear" w:color="auto" w:fill="auto"/>
            <w:noWrap/>
            <w:vAlign w:val="bottom"/>
            <w:hideMark/>
            <w:tcPrChange w:id="5577" w:author="Dave Contreras" w:date="2019-07-22T07:47:00Z">
              <w:tcPr>
                <w:tcW w:w="720" w:type="dxa"/>
                <w:gridSpan w:val="2"/>
                <w:tcBorders>
                  <w:top w:val="nil"/>
                  <w:left w:val="nil"/>
                  <w:bottom w:val="nil"/>
                  <w:right w:val="nil"/>
                </w:tcBorders>
                <w:shd w:val="clear" w:color="auto" w:fill="auto"/>
                <w:noWrap/>
                <w:vAlign w:val="bottom"/>
                <w:hideMark/>
              </w:tcPr>
            </w:tcPrChange>
          </w:tcPr>
          <w:p w14:paraId="3E090CF0" w14:textId="77777777" w:rsidR="005C2E0D" w:rsidRPr="005C2E0D" w:rsidRDefault="005C2E0D" w:rsidP="005C2E0D">
            <w:pPr>
              <w:jc w:val="center"/>
              <w:rPr>
                <w:ins w:id="5578" w:author="Dave Contreras" w:date="2019-07-22T07:42:00Z"/>
                <w:rFonts w:ascii="Calibri" w:eastAsia="Times New Roman" w:hAnsi="Calibri" w:cs="Calibri"/>
                <w:color w:val="000000"/>
                <w:sz w:val="16"/>
                <w:szCs w:val="16"/>
              </w:rPr>
            </w:pPr>
            <w:ins w:id="5579" w:author="Dave Contreras" w:date="2019-07-22T07:42:00Z">
              <w:r w:rsidRPr="005C2E0D">
                <w:rPr>
                  <w:rFonts w:ascii="Calibri" w:eastAsia="Times New Roman" w:hAnsi="Calibri" w:cs="Calibri"/>
                  <w:color w:val="000000"/>
                  <w:sz w:val="16"/>
                  <w:szCs w:val="16"/>
                </w:rPr>
                <w:t>123.8</w:t>
              </w:r>
            </w:ins>
          </w:p>
        </w:tc>
        <w:tc>
          <w:tcPr>
            <w:tcW w:w="630" w:type="dxa"/>
            <w:tcBorders>
              <w:top w:val="nil"/>
              <w:left w:val="nil"/>
              <w:bottom w:val="nil"/>
              <w:right w:val="nil"/>
            </w:tcBorders>
            <w:shd w:val="clear" w:color="auto" w:fill="auto"/>
            <w:noWrap/>
            <w:vAlign w:val="bottom"/>
            <w:hideMark/>
            <w:tcPrChange w:id="5580" w:author="Dave Contreras" w:date="2019-07-22T07:47:00Z">
              <w:tcPr>
                <w:tcW w:w="630" w:type="dxa"/>
                <w:gridSpan w:val="2"/>
                <w:tcBorders>
                  <w:top w:val="nil"/>
                  <w:left w:val="nil"/>
                  <w:bottom w:val="nil"/>
                  <w:right w:val="nil"/>
                </w:tcBorders>
                <w:shd w:val="clear" w:color="auto" w:fill="auto"/>
                <w:noWrap/>
                <w:vAlign w:val="bottom"/>
                <w:hideMark/>
              </w:tcPr>
            </w:tcPrChange>
          </w:tcPr>
          <w:p w14:paraId="7C4235B7" w14:textId="77777777" w:rsidR="005C2E0D" w:rsidRPr="005C2E0D" w:rsidRDefault="005C2E0D" w:rsidP="005C2E0D">
            <w:pPr>
              <w:jc w:val="center"/>
              <w:rPr>
                <w:ins w:id="5581" w:author="Dave Contreras" w:date="2019-07-22T07:42:00Z"/>
                <w:rFonts w:ascii="Calibri" w:eastAsia="Times New Roman" w:hAnsi="Calibri" w:cs="Calibri"/>
                <w:color w:val="000000"/>
                <w:sz w:val="16"/>
                <w:szCs w:val="16"/>
              </w:rPr>
            </w:pPr>
            <w:ins w:id="5582"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5583" w:author="Dave Contreras" w:date="2019-07-22T07:47:00Z">
              <w:tcPr>
                <w:tcW w:w="1281" w:type="dxa"/>
                <w:tcBorders>
                  <w:top w:val="nil"/>
                  <w:left w:val="nil"/>
                  <w:bottom w:val="nil"/>
                  <w:right w:val="nil"/>
                </w:tcBorders>
                <w:shd w:val="clear" w:color="auto" w:fill="auto"/>
                <w:noWrap/>
                <w:vAlign w:val="bottom"/>
                <w:hideMark/>
              </w:tcPr>
            </w:tcPrChange>
          </w:tcPr>
          <w:p w14:paraId="1313A837" w14:textId="77777777" w:rsidR="005C2E0D" w:rsidRPr="005C2E0D" w:rsidRDefault="005C2E0D" w:rsidP="005C2E0D">
            <w:pPr>
              <w:jc w:val="center"/>
              <w:rPr>
                <w:ins w:id="5584" w:author="Dave Contreras" w:date="2019-07-22T07:42:00Z"/>
                <w:rFonts w:ascii="Calibri" w:eastAsia="Times New Roman" w:hAnsi="Calibri" w:cs="Calibri"/>
                <w:color w:val="000000"/>
                <w:sz w:val="16"/>
                <w:szCs w:val="16"/>
              </w:rPr>
            </w:pPr>
            <w:ins w:id="5585"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5586"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74290DD5" w14:textId="77777777" w:rsidR="005C2E0D" w:rsidRPr="005C2E0D" w:rsidRDefault="005C2E0D" w:rsidP="005C2E0D">
            <w:pPr>
              <w:jc w:val="center"/>
              <w:rPr>
                <w:ins w:id="5587" w:author="Dave Contreras" w:date="2019-07-22T07:42:00Z"/>
                <w:rFonts w:ascii="Calibri" w:eastAsia="Times New Roman" w:hAnsi="Calibri" w:cs="Calibri"/>
                <w:color w:val="000000"/>
                <w:sz w:val="16"/>
                <w:szCs w:val="16"/>
              </w:rPr>
            </w:pPr>
            <w:ins w:id="5588"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5589" w:author="Dave Contreras" w:date="2019-07-22T07:47:00Z">
              <w:tcPr>
                <w:tcW w:w="900" w:type="dxa"/>
                <w:tcBorders>
                  <w:top w:val="nil"/>
                  <w:left w:val="nil"/>
                  <w:bottom w:val="nil"/>
                  <w:right w:val="nil"/>
                </w:tcBorders>
                <w:shd w:val="clear" w:color="auto" w:fill="auto"/>
                <w:noWrap/>
                <w:vAlign w:val="bottom"/>
                <w:hideMark/>
              </w:tcPr>
            </w:tcPrChange>
          </w:tcPr>
          <w:p w14:paraId="6604ABFF" w14:textId="77777777" w:rsidR="005C2E0D" w:rsidRPr="005C2E0D" w:rsidRDefault="005C2E0D" w:rsidP="005C2E0D">
            <w:pPr>
              <w:jc w:val="center"/>
              <w:rPr>
                <w:ins w:id="5590" w:author="Dave Contreras" w:date="2019-07-22T07:42:00Z"/>
                <w:rFonts w:ascii="Calibri" w:eastAsia="Times New Roman" w:hAnsi="Calibri" w:cs="Calibri"/>
                <w:color w:val="000000"/>
                <w:sz w:val="16"/>
                <w:szCs w:val="16"/>
              </w:rPr>
            </w:pPr>
            <w:ins w:id="5591"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592" w:author="Dave Contreras" w:date="2019-07-22T07:47:00Z">
              <w:tcPr>
                <w:tcW w:w="588" w:type="dxa"/>
                <w:tcBorders>
                  <w:top w:val="nil"/>
                  <w:left w:val="nil"/>
                  <w:bottom w:val="nil"/>
                  <w:right w:val="nil"/>
                </w:tcBorders>
                <w:shd w:val="clear" w:color="auto" w:fill="auto"/>
                <w:noWrap/>
                <w:vAlign w:val="bottom"/>
                <w:hideMark/>
              </w:tcPr>
            </w:tcPrChange>
          </w:tcPr>
          <w:p w14:paraId="5C474D25" w14:textId="77777777" w:rsidR="005C2E0D" w:rsidRPr="005C2E0D" w:rsidRDefault="005C2E0D" w:rsidP="005C2E0D">
            <w:pPr>
              <w:jc w:val="center"/>
              <w:rPr>
                <w:ins w:id="5593" w:author="Dave Contreras" w:date="2019-07-22T07:42:00Z"/>
                <w:rFonts w:ascii="Calibri" w:eastAsia="Times New Roman" w:hAnsi="Calibri" w:cs="Calibri"/>
                <w:color w:val="000000"/>
                <w:sz w:val="16"/>
                <w:szCs w:val="16"/>
              </w:rPr>
            </w:pPr>
            <w:ins w:id="5594"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5595" w:author="Dave Contreras" w:date="2019-07-22T07:47:00Z">
              <w:tcPr>
                <w:tcW w:w="1055" w:type="dxa"/>
                <w:tcBorders>
                  <w:top w:val="nil"/>
                  <w:left w:val="nil"/>
                  <w:bottom w:val="nil"/>
                  <w:right w:val="nil"/>
                </w:tcBorders>
                <w:shd w:val="clear" w:color="auto" w:fill="auto"/>
                <w:noWrap/>
                <w:vAlign w:val="bottom"/>
                <w:hideMark/>
              </w:tcPr>
            </w:tcPrChange>
          </w:tcPr>
          <w:p w14:paraId="366779C8" w14:textId="77777777" w:rsidR="005C2E0D" w:rsidRPr="005C2E0D" w:rsidRDefault="005C2E0D" w:rsidP="005C2E0D">
            <w:pPr>
              <w:jc w:val="center"/>
              <w:rPr>
                <w:ins w:id="5596" w:author="Dave Contreras" w:date="2019-07-22T07:42:00Z"/>
                <w:rFonts w:ascii="Calibri" w:eastAsia="Times New Roman" w:hAnsi="Calibri" w:cs="Calibri"/>
                <w:color w:val="000000"/>
                <w:sz w:val="16"/>
                <w:szCs w:val="16"/>
              </w:rPr>
            </w:pPr>
            <w:ins w:id="5597" w:author="Dave Contreras" w:date="2019-07-22T07:42:00Z">
              <w:r w:rsidRPr="005C2E0D">
                <w:rPr>
                  <w:rFonts w:ascii="Calibri" w:eastAsia="Times New Roman" w:hAnsi="Calibri" w:cs="Calibri"/>
                  <w:color w:val="000000"/>
                  <w:sz w:val="16"/>
                  <w:szCs w:val="16"/>
                </w:rPr>
                <w:t>0</w:t>
              </w:r>
            </w:ins>
          </w:p>
        </w:tc>
      </w:tr>
      <w:tr w:rsidR="00631AC3" w:rsidRPr="005C2E0D" w14:paraId="32219158" w14:textId="77777777" w:rsidTr="00631AC3">
        <w:tblPrEx>
          <w:tblPrExChange w:id="5598" w:author="Dave Contreras" w:date="2019-07-22T07:47:00Z">
            <w:tblPrEx>
              <w:tblW w:w="11474" w:type="dxa"/>
              <w:tblInd w:w="-900" w:type="dxa"/>
            </w:tblPrEx>
          </w:tblPrExChange>
        </w:tblPrEx>
        <w:trPr>
          <w:trHeight w:val="300"/>
          <w:ins w:id="5599" w:author="Dave Contreras" w:date="2019-07-22T07:42:00Z"/>
          <w:trPrChange w:id="5600"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5601" w:author="Dave Contreras" w:date="2019-07-22T07:47:00Z">
              <w:tcPr>
                <w:tcW w:w="1620" w:type="dxa"/>
                <w:gridSpan w:val="5"/>
                <w:tcBorders>
                  <w:top w:val="nil"/>
                  <w:left w:val="nil"/>
                  <w:bottom w:val="nil"/>
                  <w:right w:val="nil"/>
                </w:tcBorders>
                <w:shd w:val="clear" w:color="auto" w:fill="auto"/>
                <w:noWrap/>
                <w:vAlign w:val="bottom"/>
                <w:hideMark/>
              </w:tcPr>
            </w:tcPrChange>
          </w:tcPr>
          <w:p w14:paraId="34428948" w14:textId="77777777" w:rsidR="005C2E0D" w:rsidRPr="005C2E0D" w:rsidRDefault="005C2E0D" w:rsidP="005C2E0D">
            <w:pPr>
              <w:rPr>
                <w:ins w:id="5602" w:author="Dave Contreras" w:date="2019-07-22T07:42:00Z"/>
                <w:rFonts w:ascii="Calibri" w:eastAsia="Times New Roman" w:hAnsi="Calibri" w:cs="Calibri"/>
                <w:color w:val="000000"/>
                <w:sz w:val="16"/>
                <w:szCs w:val="16"/>
              </w:rPr>
            </w:pPr>
            <w:ins w:id="5603" w:author="Dave Contreras" w:date="2019-07-22T07:42:00Z">
              <w:r w:rsidRPr="005C2E0D">
                <w:rPr>
                  <w:rFonts w:ascii="Calibri" w:eastAsia="Times New Roman" w:hAnsi="Calibri" w:cs="Calibri"/>
                  <w:color w:val="000000"/>
                  <w:sz w:val="16"/>
                  <w:szCs w:val="16"/>
                </w:rPr>
                <w:t>White Catfish</w:t>
              </w:r>
            </w:ins>
          </w:p>
        </w:tc>
        <w:tc>
          <w:tcPr>
            <w:tcW w:w="810" w:type="dxa"/>
            <w:tcBorders>
              <w:top w:val="nil"/>
              <w:left w:val="nil"/>
              <w:bottom w:val="nil"/>
              <w:right w:val="nil"/>
            </w:tcBorders>
            <w:shd w:val="clear" w:color="auto" w:fill="auto"/>
            <w:noWrap/>
            <w:vAlign w:val="bottom"/>
            <w:hideMark/>
            <w:tcPrChange w:id="5604" w:author="Dave Contreras" w:date="2019-07-22T07:47:00Z">
              <w:tcPr>
                <w:tcW w:w="810" w:type="dxa"/>
                <w:gridSpan w:val="2"/>
                <w:tcBorders>
                  <w:top w:val="nil"/>
                  <w:left w:val="nil"/>
                  <w:bottom w:val="nil"/>
                  <w:right w:val="nil"/>
                </w:tcBorders>
                <w:shd w:val="clear" w:color="auto" w:fill="auto"/>
                <w:noWrap/>
                <w:vAlign w:val="bottom"/>
                <w:hideMark/>
              </w:tcPr>
            </w:tcPrChange>
          </w:tcPr>
          <w:p w14:paraId="77994D6B" w14:textId="77777777" w:rsidR="005C2E0D" w:rsidRPr="005C2E0D" w:rsidRDefault="005C2E0D" w:rsidP="005C2E0D">
            <w:pPr>
              <w:jc w:val="center"/>
              <w:rPr>
                <w:ins w:id="5605" w:author="Dave Contreras" w:date="2019-07-22T07:42:00Z"/>
                <w:rFonts w:ascii="Calibri" w:eastAsia="Times New Roman" w:hAnsi="Calibri" w:cs="Calibri"/>
                <w:color w:val="000000"/>
                <w:sz w:val="16"/>
                <w:szCs w:val="16"/>
              </w:rPr>
            </w:pPr>
            <w:ins w:id="5606"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5607" w:author="Dave Contreras" w:date="2019-07-22T07:47:00Z">
              <w:tcPr>
                <w:tcW w:w="900" w:type="dxa"/>
                <w:gridSpan w:val="3"/>
                <w:tcBorders>
                  <w:top w:val="nil"/>
                  <w:left w:val="nil"/>
                  <w:bottom w:val="nil"/>
                  <w:right w:val="nil"/>
                </w:tcBorders>
                <w:shd w:val="clear" w:color="auto" w:fill="auto"/>
                <w:noWrap/>
                <w:vAlign w:val="bottom"/>
                <w:hideMark/>
              </w:tcPr>
            </w:tcPrChange>
          </w:tcPr>
          <w:p w14:paraId="4F3BFFE6" w14:textId="77777777" w:rsidR="005C2E0D" w:rsidRPr="005C2E0D" w:rsidRDefault="005C2E0D" w:rsidP="005C2E0D">
            <w:pPr>
              <w:jc w:val="center"/>
              <w:rPr>
                <w:ins w:id="5608" w:author="Dave Contreras" w:date="2019-07-22T07:42:00Z"/>
                <w:rFonts w:ascii="Calibri" w:eastAsia="Times New Roman" w:hAnsi="Calibri" w:cs="Calibri"/>
                <w:color w:val="000000"/>
                <w:sz w:val="16"/>
                <w:szCs w:val="16"/>
              </w:rPr>
            </w:pPr>
            <w:ins w:id="5609"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610" w:author="Dave Contreras" w:date="2019-07-22T07:47:00Z">
              <w:tcPr>
                <w:tcW w:w="630" w:type="dxa"/>
                <w:tcBorders>
                  <w:top w:val="nil"/>
                  <w:left w:val="nil"/>
                  <w:bottom w:val="nil"/>
                  <w:right w:val="nil"/>
                </w:tcBorders>
                <w:shd w:val="clear" w:color="auto" w:fill="auto"/>
                <w:noWrap/>
                <w:vAlign w:val="bottom"/>
                <w:hideMark/>
              </w:tcPr>
            </w:tcPrChange>
          </w:tcPr>
          <w:p w14:paraId="4BD50879" w14:textId="77777777" w:rsidR="005C2E0D" w:rsidRPr="005C2E0D" w:rsidRDefault="005C2E0D" w:rsidP="005C2E0D">
            <w:pPr>
              <w:jc w:val="center"/>
              <w:rPr>
                <w:ins w:id="5611" w:author="Dave Contreras" w:date="2019-07-22T07:42:00Z"/>
                <w:rFonts w:ascii="Calibri" w:eastAsia="Times New Roman" w:hAnsi="Calibri" w:cs="Calibri"/>
                <w:color w:val="000000"/>
                <w:sz w:val="16"/>
                <w:szCs w:val="16"/>
              </w:rPr>
            </w:pPr>
            <w:ins w:id="5612" w:author="Dave Contreras" w:date="2019-07-22T07:42:00Z">
              <w:r w:rsidRPr="005C2E0D">
                <w:rPr>
                  <w:rFonts w:ascii="Calibri" w:eastAsia="Times New Roman" w:hAnsi="Calibri" w:cs="Calibri"/>
                  <w:color w:val="000000"/>
                  <w:sz w:val="16"/>
                  <w:szCs w:val="16"/>
                </w:rPr>
                <w:t>2</w:t>
              </w:r>
            </w:ins>
          </w:p>
        </w:tc>
        <w:tc>
          <w:tcPr>
            <w:tcW w:w="906" w:type="dxa"/>
            <w:tcBorders>
              <w:top w:val="nil"/>
              <w:left w:val="nil"/>
              <w:bottom w:val="nil"/>
              <w:right w:val="nil"/>
            </w:tcBorders>
            <w:shd w:val="clear" w:color="auto" w:fill="auto"/>
            <w:noWrap/>
            <w:vAlign w:val="bottom"/>
            <w:hideMark/>
            <w:tcPrChange w:id="5613" w:author="Dave Contreras" w:date="2019-07-22T07:47:00Z">
              <w:tcPr>
                <w:tcW w:w="906" w:type="dxa"/>
                <w:gridSpan w:val="2"/>
                <w:tcBorders>
                  <w:top w:val="nil"/>
                  <w:left w:val="nil"/>
                  <w:bottom w:val="nil"/>
                  <w:right w:val="nil"/>
                </w:tcBorders>
                <w:shd w:val="clear" w:color="auto" w:fill="auto"/>
                <w:noWrap/>
                <w:vAlign w:val="bottom"/>
                <w:hideMark/>
              </w:tcPr>
            </w:tcPrChange>
          </w:tcPr>
          <w:p w14:paraId="46B2F5B4" w14:textId="77777777" w:rsidR="005C2E0D" w:rsidRPr="005C2E0D" w:rsidRDefault="005C2E0D" w:rsidP="005C2E0D">
            <w:pPr>
              <w:jc w:val="center"/>
              <w:rPr>
                <w:ins w:id="5614" w:author="Dave Contreras" w:date="2019-07-22T07:42:00Z"/>
                <w:rFonts w:ascii="Calibri" w:eastAsia="Times New Roman" w:hAnsi="Calibri" w:cs="Calibri"/>
                <w:color w:val="000000"/>
                <w:sz w:val="16"/>
                <w:szCs w:val="16"/>
              </w:rPr>
            </w:pPr>
            <w:ins w:id="5615" w:author="Dave Contreras" w:date="2019-07-22T07:42:00Z">
              <w:r w:rsidRPr="005C2E0D">
                <w:rPr>
                  <w:rFonts w:ascii="Calibri" w:eastAsia="Times New Roman" w:hAnsi="Calibri" w:cs="Calibri"/>
                  <w:color w:val="000000"/>
                  <w:sz w:val="16"/>
                  <w:szCs w:val="16"/>
                </w:rPr>
                <w:t>663.6</w:t>
              </w:r>
            </w:ins>
          </w:p>
        </w:tc>
        <w:tc>
          <w:tcPr>
            <w:tcW w:w="624" w:type="dxa"/>
            <w:tcBorders>
              <w:top w:val="nil"/>
              <w:left w:val="single" w:sz="4" w:space="0" w:color="auto"/>
              <w:bottom w:val="nil"/>
              <w:right w:val="nil"/>
            </w:tcBorders>
            <w:shd w:val="clear" w:color="auto" w:fill="auto"/>
            <w:noWrap/>
            <w:vAlign w:val="bottom"/>
            <w:hideMark/>
            <w:tcPrChange w:id="5616"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5A88DBDF" w14:textId="77777777" w:rsidR="005C2E0D" w:rsidRPr="005C2E0D" w:rsidRDefault="005C2E0D" w:rsidP="005C2E0D">
            <w:pPr>
              <w:jc w:val="center"/>
              <w:rPr>
                <w:ins w:id="5617" w:author="Dave Contreras" w:date="2019-07-22T07:42:00Z"/>
                <w:rFonts w:ascii="Calibri" w:eastAsia="Times New Roman" w:hAnsi="Calibri" w:cs="Calibri"/>
                <w:color w:val="000000"/>
                <w:sz w:val="16"/>
                <w:szCs w:val="16"/>
              </w:rPr>
            </w:pPr>
            <w:ins w:id="5618"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5619" w:author="Dave Contreras" w:date="2019-07-22T07:47:00Z">
              <w:tcPr>
                <w:tcW w:w="720" w:type="dxa"/>
                <w:gridSpan w:val="2"/>
                <w:tcBorders>
                  <w:top w:val="nil"/>
                  <w:left w:val="nil"/>
                  <w:bottom w:val="nil"/>
                  <w:right w:val="nil"/>
                </w:tcBorders>
                <w:shd w:val="clear" w:color="auto" w:fill="auto"/>
                <w:noWrap/>
                <w:vAlign w:val="bottom"/>
                <w:hideMark/>
              </w:tcPr>
            </w:tcPrChange>
          </w:tcPr>
          <w:p w14:paraId="4F67DFEA" w14:textId="77777777" w:rsidR="005C2E0D" w:rsidRPr="005C2E0D" w:rsidRDefault="005C2E0D" w:rsidP="005C2E0D">
            <w:pPr>
              <w:jc w:val="center"/>
              <w:rPr>
                <w:ins w:id="5620" w:author="Dave Contreras" w:date="2019-07-22T07:42:00Z"/>
                <w:rFonts w:ascii="Calibri" w:eastAsia="Times New Roman" w:hAnsi="Calibri" w:cs="Calibri"/>
                <w:color w:val="000000"/>
                <w:sz w:val="16"/>
                <w:szCs w:val="16"/>
              </w:rPr>
            </w:pPr>
            <w:ins w:id="5621"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622" w:author="Dave Contreras" w:date="2019-07-22T07:47:00Z">
              <w:tcPr>
                <w:tcW w:w="630" w:type="dxa"/>
                <w:gridSpan w:val="2"/>
                <w:tcBorders>
                  <w:top w:val="nil"/>
                  <w:left w:val="nil"/>
                  <w:bottom w:val="nil"/>
                  <w:right w:val="nil"/>
                </w:tcBorders>
                <w:shd w:val="clear" w:color="auto" w:fill="auto"/>
                <w:noWrap/>
                <w:vAlign w:val="bottom"/>
                <w:hideMark/>
              </w:tcPr>
            </w:tcPrChange>
          </w:tcPr>
          <w:p w14:paraId="5F05EF0B" w14:textId="77777777" w:rsidR="005C2E0D" w:rsidRPr="005C2E0D" w:rsidRDefault="005C2E0D" w:rsidP="005C2E0D">
            <w:pPr>
              <w:jc w:val="center"/>
              <w:rPr>
                <w:ins w:id="5623" w:author="Dave Contreras" w:date="2019-07-22T07:42:00Z"/>
                <w:rFonts w:ascii="Calibri" w:eastAsia="Times New Roman" w:hAnsi="Calibri" w:cs="Calibri"/>
                <w:color w:val="000000"/>
                <w:sz w:val="16"/>
                <w:szCs w:val="16"/>
              </w:rPr>
            </w:pPr>
            <w:ins w:id="5624"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5625" w:author="Dave Contreras" w:date="2019-07-22T07:47:00Z">
              <w:tcPr>
                <w:tcW w:w="1281" w:type="dxa"/>
                <w:tcBorders>
                  <w:top w:val="nil"/>
                  <w:left w:val="nil"/>
                  <w:bottom w:val="nil"/>
                  <w:right w:val="nil"/>
                </w:tcBorders>
                <w:shd w:val="clear" w:color="auto" w:fill="auto"/>
                <w:noWrap/>
                <w:vAlign w:val="bottom"/>
                <w:hideMark/>
              </w:tcPr>
            </w:tcPrChange>
          </w:tcPr>
          <w:p w14:paraId="01B06D70" w14:textId="77777777" w:rsidR="005C2E0D" w:rsidRPr="005C2E0D" w:rsidRDefault="005C2E0D" w:rsidP="005C2E0D">
            <w:pPr>
              <w:jc w:val="center"/>
              <w:rPr>
                <w:ins w:id="5626" w:author="Dave Contreras" w:date="2019-07-22T07:42:00Z"/>
                <w:rFonts w:ascii="Calibri" w:eastAsia="Times New Roman" w:hAnsi="Calibri" w:cs="Calibri"/>
                <w:color w:val="000000"/>
                <w:sz w:val="16"/>
                <w:szCs w:val="16"/>
              </w:rPr>
            </w:pPr>
            <w:ins w:id="5627"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5628"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68631F80" w14:textId="77777777" w:rsidR="005C2E0D" w:rsidRPr="005C2E0D" w:rsidRDefault="005C2E0D" w:rsidP="005C2E0D">
            <w:pPr>
              <w:jc w:val="center"/>
              <w:rPr>
                <w:ins w:id="5629" w:author="Dave Contreras" w:date="2019-07-22T07:42:00Z"/>
                <w:rFonts w:ascii="Calibri" w:eastAsia="Times New Roman" w:hAnsi="Calibri" w:cs="Calibri"/>
                <w:color w:val="000000"/>
                <w:sz w:val="16"/>
                <w:szCs w:val="16"/>
              </w:rPr>
            </w:pPr>
            <w:ins w:id="5630"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5631" w:author="Dave Contreras" w:date="2019-07-22T07:47:00Z">
              <w:tcPr>
                <w:tcW w:w="900" w:type="dxa"/>
                <w:tcBorders>
                  <w:top w:val="nil"/>
                  <w:left w:val="nil"/>
                  <w:bottom w:val="nil"/>
                  <w:right w:val="nil"/>
                </w:tcBorders>
                <w:shd w:val="clear" w:color="auto" w:fill="auto"/>
                <w:noWrap/>
                <w:vAlign w:val="bottom"/>
                <w:hideMark/>
              </w:tcPr>
            </w:tcPrChange>
          </w:tcPr>
          <w:p w14:paraId="3DBC6C16" w14:textId="77777777" w:rsidR="005C2E0D" w:rsidRPr="005C2E0D" w:rsidRDefault="005C2E0D" w:rsidP="005C2E0D">
            <w:pPr>
              <w:jc w:val="center"/>
              <w:rPr>
                <w:ins w:id="5632" w:author="Dave Contreras" w:date="2019-07-22T07:42:00Z"/>
                <w:rFonts w:ascii="Calibri" w:eastAsia="Times New Roman" w:hAnsi="Calibri" w:cs="Calibri"/>
                <w:color w:val="000000"/>
                <w:sz w:val="16"/>
                <w:szCs w:val="16"/>
              </w:rPr>
            </w:pPr>
            <w:ins w:id="5633"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634" w:author="Dave Contreras" w:date="2019-07-22T07:47:00Z">
              <w:tcPr>
                <w:tcW w:w="588" w:type="dxa"/>
                <w:tcBorders>
                  <w:top w:val="nil"/>
                  <w:left w:val="nil"/>
                  <w:bottom w:val="nil"/>
                  <w:right w:val="nil"/>
                </w:tcBorders>
                <w:shd w:val="clear" w:color="auto" w:fill="auto"/>
                <w:noWrap/>
                <w:vAlign w:val="bottom"/>
                <w:hideMark/>
              </w:tcPr>
            </w:tcPrChange>
          </w:tcPr>
          <w:p w14:paraId="008B58C5" w14:textId="77777777" w:rsidR="005C2E0D" w:rsidRPr="005C2E0D" w:rsidRDefault="005C2E0D" w:rsidP="005C2E0D">
            <w:pPr>
              <w:jc w:val="center"/>
              <w:rPr>
                <w:ins w:id="5635" w:author="Dave Contreras" w:date="2019-07-22T07:42:00Z"/>
                <w:rFonts w:ascii="Calibri" w:eastAsia="Times New Roman" w:hAnsi="Calibri" w:cs="Calibri"/>
                <w:color w:val="000000"/>
                <w:sz w:val="16"/>
                <w:szCs w:val="16"/>
              </w:rPr>
            </w:pPr>
            <w:ins w:id="5636" w:author="Dave Contreras" w:date="2019-07-22T07:42: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Change w:id="5637" w:author="Dave Contreras" w:date="2019-07-22T07:47:00Z">
              <w:tcPr>
                <w:tcW w:w="1055" w:type="dxa"/>
                <w:tcBorders>
                  <w:top w:val="nil"/>
                  <w:left w:val="nil"/>
                  <w:bottom w:val="nil"/>
                  <w:right w:val="nil"/>
                </w:tcBorders>
                <w:shd w:val="clear" w:color="auto" w:fill="auto"/>
                <w:noWrap/>
                <w:vAlign w:val="bottom"/>
                <w:hideMark/>
              </w:tcPr>
            </w:tcPrChange>
          </w:tcPr>
          <w:p w14:paraId="7CD929B2" w14:textId="77777777" w:rsidR="005C2E0D" w:rsidRPr="005C2E0D" w:rsidRDefault="005C2E0D" w:rsidP="005C2E0D">
            <w:pPr>
              <w:jc w:val="center"/>
              <w:rPr>
                <w:ins w:id="5638" w:author="Dave Contreras" w:date="2019-07-22T07:42:00Z"/>
                <w:rFonts w:ascii="Calibri" w:eastAsia="Times New Roman" w:hAnsi="Calibri" w:cs="Calibri"/>
                <w:color w:val="000000"/>
                <w:sz w:val="16"/>
                <w:szCs w:val="16"/>
              </w:rPr>
            </w:pPr>
            <w:ins w:id="5639" w:author="Dave Contreras" w:date="2019-07-22T07:42:00Z">
              <w:r w:rsidRPr="005C2E0D">
                <w:rPr>
                  <w:rFonts w:ascii="Calibri" w:eastAsia="Times New Roman" w:hAnsi="Calibri" w:cs="Calibri"/>
                  <w:color w:val="000000"/>
                  <w:sz w:val="16"/>
                  <w:szCs w:val="16"/>
                </w:rPr>
                <w:t>2.3</w:t>
              </w:r>
            </w:ins>
          </w:p>
        </w:tc>
      </w:tr>
      <w:tr w:rsidR="00631AC3" w:rsidRPr="005C2E0D" w14:paraId="75076345" w14:textId="77777777" w:rsidTr="00631AC3">
        <w:tblPrEx>
          <w:tblPrExChange w:id="5640" w:author="Dave Contreras" w:date="2019-07-22T07:47:00Z">
            <w:tblPrEx>
              <w:tblW w:w="11474" w:type="dxa"/>
              <w:tblInd w:w="-900" w:type="dxa"/>
            </w:tblPrEx>
          </w:tblPrExChange>
        </w:tblPrEx>
        <w:trPr>
          <w:trHeight w:val="300"/>
          <w:ins w:id="5641" w:author="Dave Contreras" w:date="2019-07-22T07:42:00Z"/>
          <w:trPrChange w:id="5642"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5643" w:author="Dave Contreras" w:date="2019-07-22T07:47:00Z">
              <w:tcPr>
                <w:tcW w:w="1620" w:type="dxa"/>
                <w:gridSpan w:val="5"/>
                <w:tcBorders>
                  <w:top w:val="nil"/>
                  <w:left w:val="nil"/>
                  <w:bottom w:val="nil"/>
                  <w:right w:val="nil"/>
                </w:tcBorders>
                <w:shd w:val="clear" w:color="auto" w:fill="auto"/>
                <w:noWrap/>
                <w:vAlign w:val="bottom"/>
                <w:hideMark/>
              </w:tcPr>
            </w:tcPrChange>
          </w:tcPr>
          <w:p w14:paraId="4CD1AFC4" w14:textId="54086D37" w:rsidR="005C2E0D" w:rsidRPr="005C2E0D" w:rsidRDefault="005C2E0D" w:rsidP="005C2E0D">
            <w:pPr>
              <w:rPr>
                <w:ins w:id="5644" w:author="Dave Contreras" w:date="2019-07-22T07:42:00Z"/>
                <w:rFonts w:ascii="Calibri" w:eastAsia="Times New Roman" w:hAnsi="Calibri" w:cs="Calibri"/>
                <w:color w:val="000000"/>
                <w:sz w:val="16"/>
                <w:szCs w:val="16"/>
              </w:rPr>
            </w:pPr>
            <w:ins w:id="5645" w:author="Dave Contreras" w:date="2019-07-22T07:42:00Z">
              <w:r w:rsidRPr="005C2E0D">
                <w:rPr>
                  <w:rFonts w:ascii="Calibri" w:eastAsia="Times New Roman" w:hAnsi="Calibri" w:cs="Calibri"/>
                  <w:color w:val="000000"/>
                  <w:sz w:val="16"/>
                  <w:szCs w:val="16"/>
                </w:rPr>
                <w:t>White Sturgeon</w:t>
              </w:r>
            </w:ins>
            <w:ins w:id="5646" w:author="Dave Contreras" w:date="2019-07-22T07:53: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Change w:id="5647" w:author="Dave Contreras" w:date="2019-07-22T07:47:00Z">
              <w:tcPr>
                <w:tcW w:w="810" w:type="dxa"/>
                <w:gridSpan w:val="2"/>
                <w:tcBorders>
                  <w:top w:val="nil"/>
                  <w:left w:val="nil"/>
                  <w:bottom w:val="nil"/>
                  <w:right w:val="nil"/>
                </w:tcBorders>
                <w:shd w:val="clear" w:color="auto" w:fill="auto"/>
                <w:noWrap/>
                <w:vAlign w:val="bottom"/>
                <w:hideMark/>
              </w:tcPr>
            </w:tcPrChange>
          </w:tcPr>
          <w:p w14:paraId="2350C108" w14:textId="77777777" w:rsidR="005C2E0D" w:rsidRPr="005C2E0D" w:rsidRDefault="005C2E0D" w:rsidP="005C2E0D">
            <w:pPr>
              <w:jc w:val="center"/>
              <w:rPr>
                <w:ins w:id="5648" w:author="Dave Contreras" w:date="2019-07-22T07:42:00Z"/>
                <w:rFonts w:ascii="Calibri" w:eastAsia="Times New Roman" w:hAnsi="Calibri" w:cs="Calibri"/>
                <w:color w:val="000000"/>
                <w:sz w:val="16"/>
                <w:szCs w:val="16"/>
              </w:rPr>
            </w:pPr>
            <w:ins w:id="5649"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5650" w:author="Dave Contreras" w:date="2019-07-22T07:47:00Z">
              <w:tcPr>
                <w:tcW w:w="900" w:type="dxa"/>
                <w:gridSpan w:val="3"/>
                <w:tcBorders>
                  <w:top w:val="nil"/>
                  <w:left w:val="nil"/>
                  <w:bottom w:val="nil"/>
                  <w:right w:val="nil"/>
                </w:tcBorders>
                <w:shd w:val="clear" w:color="auto" w:fill="auto"/>
                <w:noWrap/>
                <w:vAlign w:val="bottom"/>
                <w:hideMark/>
              </w:tcPr>
            </w:tcPrChange>
          </w:tcPr>
          <w:p w14:paraId="6C0A06AD" w14:textId="77777777" w:rsidR="005C2E0D" w:rsidRPr="005C2E0D" w:rsidRDefault="005C2E0D" w:rsidP="005C2E0D">
            <w:pPr>
              <w:jc w:val="center"/>
              <w:rPr>
                <w:ins w:id="5651" w:author="Dave Contreras" w:date="2019-07-22T07:42:00Z"/>
                <w:rFonts w:ascii="Calibri" w:eastAsia="Times New Roman" w:hAnsi="Calibri" w:cs="Calibri"/>
                <w:color w:val="000000"/>
                <w:sz w:val="16"/>
                <w:szCs w:val="16"/>
              </w:rPr>
            </w:pPr>
            <w:ins w:id="5652"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653" w:author="Dave Contreras" w:date="2019-07-22T07:47:00Z">
              <w:tcPr>
                <w:tcW w:w="630" w:type="dxa"/>
                <w:tcBorders>
                  <w:top w:val="nil"/>
                  <w:left w:val="nil"/>
                  <w:bottom w:val="nil"/>
                  <w:right w:val="nil"/>
                </w:tcBorders>
                <w:shd w:val="clear" w:color="auto" w:fill="auto"/>
                <w:noWrap/>
                <w:vAlign w:val="bottom"/>
                <w:hideMark/>
              </w:tcPr>
            </w:tcPrChange>
          </w:tcPr>
          <w:p w14:paraId="57AF1295" w14:textId="77777777" w:rsidR="005C2E0D" w:rsidRPr="005C2E0D" w:rsidRDefault="005C2E0D" w:rsidP="005C2E0D">
            <w:pPr>
              <w:jc w:val="center"/>
              <w:rPr>
                <w:ins w:id="5654" w:author="Dave Contreras" w:date="2019-07-22T07:42:00Z"/>
                <w:rFonts w:ascii="Calibri" w:eastAsia="Times New Roman" w:hAnsi="Calibri" w:cs="Calibri"/>
                <w:color w:val="000000"/>
                <w:sz w:val="16"/>
                <w:szCs w:val="16"/>
              </w:rPr>
            </w:pPr>
            <w:ins w:id="5655"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5656" w:author="Dave Contreras" w:date="2019-07-22T07:47:00Z">
              <w:tcPr>
                <w:tcW w:w="906" w:type="dxa"/>
                <w:gridSpan w:val="2"/>
                <w:tcBorders>
                  <w:top w:val="nil"/>
                  <w:left w:val="nil"/>
                  <w:bottom w:val="nil"/>
                  <w:right w:val="nil"/>
                </w:tcBorders>
                <w:shd w:val="clear" w:color="auto" w:fill="auto"/>
                <w:noWrap/>
                <w:vAlign w:val="bottom"/>
                <w:hideMark/>
              </w:tcPr>
            </w:tcPrChange>
          </w:tcPr>
          <w:p w14:paraId="7268C228" w14:textId="77777777" w:rsidR="005C2E0D" w:rsidRPr="005C2E0D" w:rsidRDefault="005C2E0D" w:rsidP="005C2E0D">
            <w:pPr>
              <w:jc w:val="center"/>
              <w:rPr>
                <w:ins w:id="5657" w:author="Dave Contreras" w:date="2019-07-22T07:42:00Z"/>
                <w:rFonts w:ascii="Calibri" w:eastAsia="Times New Roman" w:hAnsi="Calibri" w:cs="Calibri"/>
                <w:color w:val="000000"/>
                <w:sz w:val="16"/>
                <w:szCs w:val="16"/>
              </w:rPr>
            </w:pPr>
            <w:ins w:id="5658"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5659"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37ED652E" w14:textId="77777777" w:rsidR="005C2E0D" w:rsidRPr="005C2E0D" w:rsidRDefault="005C2E0D" w:rsidP="005C2E0D">
            <w:pPr>
              <w:jc w:val="center"/>
              <w:rPr>
                <w:ins w:id="5660" w:author="Dave Contreras" w:date="2019-07-22T07:42:00Z"/>
                <w:rFonts w:ascii="Calibri" w:eastAsia="Times New Roman" w:hAnsi="Calibri" w:cs="Calibri"/>
                <w:color w:val="000000"/>
                <w:sz w:val="16"/>
                <w:szCs w:val="16"/>
              </w:rPr>
            </w:pPr>
            <w:ins w:id="5661"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5662" w:author="Dave Contreras" w:date="2019-07-22T07:47:00Z">
              <w:tcPr>
                <w:tcW w:w="720" w:type="dxa"/>
                <w:gridSpan w:val="2"/>
                <w:tcBorders>
                  <w:top w:val="nil"/>
                  <w:left w:val="nil"/>
                  <w:bottom w:val="nil"/>
                  <w:right w:val="nil"/>
                </w:tcBorders>
                <w:shd w:val="clear" w:color="auto" w:fill="auto"/>
                <w:noWrap/>
                <w:vAlign w:val="bottom"/>
                <w:hideMark/>
              </w:tcPr>
            </w:tcPrChange>
          </w:tcPr>
          <w:p w14:paraId="294F57E0" w14:textId="77777777" w:rsidR="005C2E0D" w:rsidRPr="005C2E0D" w:rsidRDefault="005C2E0D" w:rsidP="005C2E0D">
            <w:pPr>
              <w:jc w:val="center"/>
              <w:rPr>
                <w:ins w:id="5663" w:author="Dave Contreras" w:date="2019-07-22T07:42:00Z"/>
                <w:rFonts w:ascii="Calibri" w:eastAsia="Times New Roman" w:hAnsi="Calibri" w:cs="Calibri"/>
                <w:color w:val="000000"/>
                <w:sz w:val="16"/>
                <w:szCs w:val="16"/>
              </w:rPr>
            </w:pPr>
            <w:ins w:id="5664"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665" w:author="Dave Contreras" w:date="2019-07-22T07:47:00Z">
              <w:tcPr>
                <w:tcW w:w="630" w:type="dxa"/>
                <w:gridSpan w:val="2"/>
                <w:tcBorders>
                  <w:top w:val="nil"/>
                  <w:left w:val="nil"/>
                  <w:bottom w:val="nil"/>
                  <w:right w:val="nil"/>
                </w:tcBorders>
                <w:shd w:val="clear" w:color="auto" w:fill="auto"/>
                <w:noWrap/>
                <w:vAlign w:val="bottom"/>
                <w:hideMark/>
              </w:tcPr>
            </w:tcPrChange>
          </w:tcPr>
          <w:p w14:paraId="63EAEEC2" w14:textId="77777777" w:rsidR="005C2E0D" w:rsidRPr="005C2E0D" w:rsidRDefault="005C2E0D" w:rsidP="005C2E0D">
            <w:pPr>
              <w:jc w:val="center"/>
              <w:rPr>
                <w:ins w:id="5666" w:author="Dave Contreras" w:date="2019-07-22T07:42:00Z"/>
                <w:rFonts w:ascii="Calibri" w:eastAsia="Times New Roman" w:hAnsi="Calibri" w:cs="Calibri"/>
                <w:color w:val="000000"/>
                <w:sz w:val="16"/>
                <w:szCs w:val="16"/>
              </w:rPr>
            </w:pPr>
            <w:ins w:id="5667"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5668" w:author="Dave Contreras" w:date="2019-07-22T07:47:00Z">
              <w:tcPr>
                <w:tcW w:w="1281" w:type="dxa"/>
                <w:tcBorders>
                  <w:top w:val="nil"/>
                  <w:left w:val="nil"/>
                  <w:bottom w:val="nil"/>
                  <w:right w:val="nil"/>
                </w:tcBorders>
                <w:shd w:val="clear" w:color="auto" w:fill="auto"/>
                <w:noWrap/>
                <w:vAlign w:val="bottom"/>
                <w:hideMark/>
              </w:tcPr>
            </w:tcPrChange>
          </w:tcPr>
          <w:p w14:paraId="46D68622" w14:textId="77777777" w:rsidR="005C2E0D" w:rsidRPr="005C2E0D" w:rsidRDefault="005C2E0D" w:rsidP="005C2E0D">
            <w:pPr>
              <w:jc w:val="center"/>
              <w:rPr>
                <w:ins w:id="5669" w:author="Dave Contreras" w:date="2019-07-22T07:42:00Z"/>
                <w:rFonts w:ascii="Calibri" w:eastAsia="Times New Roman" w:hAnsi="Calibri" w:cs="Calibri"/>
                <w:color w:val="000000"/>
                <w:sz w:val="16"/>
                <w:szCs w:val="16"/>
              </w:rPr>
            </w:pPr>
            <w:ins w:id="5670"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5671"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2EE49148" w14:textId="77777777" w:rsidR="005C2E0D" w:rsidRPr="005C2E0D" w:rsidRDefault="005C2E0D" w:rsidP="005C2E0D">
            <w:pPr>
              <w:jc w:val="center"/>
              <w:rPr>
                <w:ins w:id="5672" w:author="Dave Contreras" w:date="2019-07-22T07:42:00Z"/>
                <w:rFonts w:ascii="Calibri" w:eastAsia="Times New Roman" w:hAnsi="Calibri" w:cs="Calibri"/>
                <w:color w:val="000000"/>
                <w:sz w:val="16"/>
                <w:szCs w:val="16"/>
              </w:rPr>
            </w:pPr>
            <w:ins w:id="5673" w:author="Dave Contreras" w:date="2019-07-22T07:42:00Z">
              <w:r w:rsidRPr="005C2E0D">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Change w:id="5674" w:author="Dave Contreras" w:date="2019-07-22T07:47:00Z">
              <w:tcPr>
                <w:tcW w:w="900" w:type="dxa"/>
                <w:tcBorders>
                  <w:top w:val="nil"/>
                  <w:left w:val="nil"/>
                  <w:bottom w:val="nil"/>
                  <w:right w:val="nil"/>
                </w:tcBorders>
                <w:shd w:val="clear" w:color="auto" w:fill="auto"/>
                <w:noWrap/>
                <w:vAlign w:val="bottom"/>
                <w:hideMark/>
              </w:tcPr>
            </w:tcPrChange>
          </w:tcPr>
          <w:p w14:paraId="11A64336" w14:textId="77777777" w:rsidR="005C2E0D" w:rsidRPr="005C2E0D" w:rsidRDefault="005C2E0D" w:rsidP="005C2E0D">
            <w:pPr>
              <w:jc w:val="center"/>
              <w:rPr>
                <w:ins w:id="5675" w:author="Dave Contreras" w:date="2019-07-22T07:42:00Z"/>
                <w:rFonts w:ascii="Calibri" w:eastAsia="Times New Roman" w:hAnsi="Calibri" w:cs="Calibri"/>
                <w:color w:val="000000"/>
                <w:sz w:val="16"/>
                <w:szCs w:val="16"/>
              </w:rPr>
            </w:pPr>
            <w:ins w:id="5676" w:author="Dave Contreras" w:date="2019-07-22T07:42:00Z">
              <w:r w:rsidRPr="005C2E0D">
                <w:rPr>
                  <w:rFonts w:ascii="Calibri" w:eastAsia="Times New Roman" w:hAnsi="Calibri" w:cs="Calibri"/>
                  <w:color w:val="000000"/>
                  <w:sz w:val="16"/>
                  <w:szCs w:val="16"/>
                </w:rPr>
                <w:t>1.5</w:t>
              </w:r>
            </w:ins>
          </w:p>
        </w:tc>
        <w:tc>
          <w:tcPr>
            <w:tcW w:w="630" w:type="dxa"/>
            <w:tcBorders>
              <w:top w:val="nil"/>
              <w:left w:val="nil"/>
              <w:bottom w:val="nil"/>
              <w:right w:val="nil"/>
            </w:tcBorders>
            <w:shd w:val="clear" w:color="auto" w:fill="auto"/>
            <w:noWrap/>
            <w:vAlign w:val="bottom"/>
            <w:hideMark/>
            <w:tcPrChange w:id="5677" w:author="Dave Contreras" w:date="2019-07-22T07:47:00Z">
              <w:tcPr>
                <w:tcW w:w="588" w:type="dxa"/>
                <w:tcBorders>
                  <w:top w:val="nil"/>
                  <w:left w:val="nil"/>
                  <w:bottom w:val="nil"/>
                  <w:right w:val="nil"/>
                </w:tcBorders>
                <w:shd w:val="clear" w:color="auto" w:fill="auto"/>
                <w:noWrap/>
                <w:vAlign w:val="bottom"/>
                <w:hideMark/>
              </w:tcPr>
            </w:tcPrChange>
          </w:tcPr>
          <w:p w14:paraId="326D301B" w14:textId="77777777" w:rsidR="005C2E0D" w:rsidRPr="005C2E0D" w:rsidRDefault="005C2E0D" w:rsidP="005C2E0D">
            <w:pPr>
              <w:jc w:val="center"/>
              <w:rPr>
                <w:ins w:id="5678" w:author="Dave Contreras" w:date="2019-07-22T07:42:00Z"/>
                <w:rFonts w:ascii="Calibri" w:eastAsia="Times New Roman" w:hAnsi="Calibri" w:cs="Calibri"/>
                <w:color w:val="000000"/>
                <w:sz w:val="16"/>
                <w:szCs w:val="16"/>
              </w:rPr>
            </w:pPr>
            <w:ins w:id="5679"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5680" w:author="Dave Contreras" w:date="2019-07-22T07:47:00Z">
              <w:tcPr>
                <w:tcW w:w="1055" w:type="dxa"/>
                <w:tcBorders>
                  <w:top w:val="nil"/>
                  <w:left w:val="nil"/>
                  <w:bottom w:val="nil"/>
                  <w:right w:val="nil"/>
                </w:tcBorders>
                <w:shd w:val="clear" w:color="auto" w:fill="auto"/>
                <w:noWrap/>
                <w:vAlign w:val="bottom"/>
                <w:hideMark/>
              </w:tcPr>
            </w:tcPrChange>
          </w:tcPr>
          <w:p w14:paraId="21DB4C35" w14:textId="77777777" w:rsidR="005C2E0D" w:rsidRPr="005C2E0D" w:rsidRDefault="005C2E0D" w:rsidP="005C2E0D">
            <w:pPr>
              <w:jc w:val="center"/>
              <w:rPr>
                <w:ins w:id="5681" w:author="Dave Contreras" w:date="2019-07-22T07:42:00Z"/>
                <w:rFonts w:ascii="Calibri" w:eastAsia="Times New Roman" w:hAnsi="Calibri" w:cs="Calibri"/>
                <w:color w:val="000000"/>
                <w:sz w:val="16"/>
                <w:szCs w:val="16"/>
              </w:rPr>
            </w:pPr>
            <w:ins w:id="5682" w:author="Dave Contreras" w:date="2019-07-22T07:42:00Z">
              <w:r w:rsidRPr="005C2E0D">
                <w:rPr>
                  <w:rFonts w:ascii="Calibri" w:eastAsia="Times New Roman" w:hAnsi="Calibri" w:cs="Calibri"/>
                  <w:color w:val="000000"/>
                  <w:sz w:val="16"/>
                  <w:szCs w:val="16"/>
                </w:rPr>
                <w:t>0</w:t>
              </w:r>
            </w:ins>
          </w:p>
        </w:tc>
      </w:tr>
      <w:tr w:rsidR="00631AC3" w:rsidRPr="005C2E0D" w14:paraId="40D0ABC4" w14:textId="77777777" w:rsidTr="00631AC3">
        <w:tblPrEx>
          <w:tblPrExChange w:id="5683" w:author="Dave Contreras" w:date="2019-07-22T07:47:00Z">
            <w:tblPrEx>
              <w:tblW w:w="11474" w:type="dxa"/>
              <w:tblInd w:w="-900" w:type="dxa"/>
            </w:tblPrEx>
          </w:tblPrExChange>
        </w:tblPrEx>
        <w:trPr>
          <w:trHeight w:val="300"/>
          <w:ins w:id="5684" w:author="Dave Contreras" w:date="2019-07-22T07:42:00Z"/>
          <w:trPrChange w:id="5685" w:author="Dave Contreras"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5686" w:author="Dave Contreras" w:date="2019-07-22T07:47:00Z">
              <w:tcPr>
                <w:tcW w:w="1620" w:type="dxa"/>
                <w:gridSpan w:val="5"/>
                <w:tcBorders>
                  <w:top w:val="nil"/>
                  <w:left w:val="nil"/>
                  <w:bottom w:val="nil"/>
                  <w:right w:val="nil"/>
                </w:tcBorders>
                <w:shd w:val="clear" w:color="auto" w:fill="auto"/>
                <w:noWrap/>
                <w:vAlign w:val="bottom"/>
                <w:hideMark/>
              </w:tcPr>
            </w:tcPrChange>
          </w:tcPr>
          <w:p w14:paraId="37783BFD" w14:textId="77777777" w:rsidR="005C2E0D" w:rsidRPr="005C2E0D" w:rsidRDefault="005C2E0D" w:rsidP="005C2E0D">
            <w:pPr>
              <w:rPr>
                <w:ins w:id="5687" w:author="Dave Contreras" w:date="2019-07-22T07:42:00Z"/>
                <w:rFonts w:ascii="Calibri" w:eastAsia="Times New Roman" w:hAnsi="Calibri" w:cs="Calibri"/>
                <w:color w:val="000000"/>
                <w:sz w:val="16"/>
                <w:szCs w:val="16"/>
              </w:rPr>
            </w:pPr>
            <w:ins w:id="5688" w:author="Dave Contreras" w:date="2019-07-22T07:42:00Z">
              <w:r w:rsidRPr="005C2E0D">
                <w:rPr>
                  <w:rFonts w:ascii="Calibri" w:eastAsia="Times New Roman" w:hAnsi="Calibri" w:cs="Calibri"/>
                  <w:color w:val="000000"/>
                  <w:sz w:val="16"/>
                  <w:szCs w:val="16"/>
                </w:rPr>
                <w:t>Yellowfin Goby</w:t>
              </w:r>
            </w:ins>
          </w:p>
        </w:tc>
        <w:tc>
          <w:tcPr>
            <w:tcW w:w="810" w:type="dxa"/>
            <w:tcBorders>
              <w:top w:val="nil"/>
              <w:left w:val="nil"/>
              <w:bottom w:val="nil"/>
              <w:right w:val="nil"/>
            </w:tcBorders>
            <w:shd w:val="clear" w:color="auto" w:fill="auto"/>
            <w:noWrap/>
            <w:vAlign w:val="bottom"/>
            <w:hideMark/>
            <w:tcPrChange w:id="5689" w:author="Dave Contreras" w:date="2019-07-22T07:47:00Z">
              <w:tcPr>
                <w:tcW w:w="810" w:type="dxa"/>
                <w:gridSpan w:val="2"/>
                <w:tcBorders>
                  <w:top w:val="nil"/>
                  <w:left w:val="nil"/>
                  <w:bottom w:val="nil"/>
                  <w:right w:val="nil"/>
                </w:tcBorders>
                <w:shd w:val="clear" w:color="auto" w:fill="auto"/>
                <w:noWrap/>
                <w:vAlign w:val="bottom"/>
                <w:hideMark/>
              </w:tcPr>
            </w:tcPrChange>
          </w:tcPr>
          <w:p w14:paraId="1AA21E5F" w14:textId="77777777" w:rsidR="005C2E0D" w:rsidRPr="005C2E0D" w:rsidRDefault="005C2E0D" w:rsidP="005C2E0D">
            <w:pPr>
              <w:jc w:val="center"/>
              <w:rPr>
                <w:ins w:id="5690" w:author="Dave Contreras" w:date="2019-07-22T07:42:00Z"/>
                <w:rFonts w:ascii="Calibri" w:eastAsia="Times New Roman" w:hAnsi="Calibri" w:cs="Calibri"/>
                <w:color w:val="000000"/>
                <w:sz w:val="16"/>
                <w:szCs w:val="16"/>
              </w:rPr>
            </w:pPr>
            <w:ins w:id="5691" w:author="Dave Contreras" w:date="2019-07-22T07:42:00Z">
              <w:r w:rsidRPr="005C2E0D">
                <w:rPr>
                  <w:rFonts w:ascii="Calibri" w:eastAsia="Times New Roman" w:hAnsi="Calibri" w:cs="Calibri"/>
                  <w:color w:val="000000"/>
                  <w:sz w:val="16"/>
                  <w:szCs w:val="16"/>
                </w:rPr>
                <w:t>10</w:t>
              </w:r>
            </w:ins>
          </w:p>
        </w:tc>
        <w:tc>
          <w:tcPr>
            <w:tcW w:w="900" w:type="dxa"/>
            <w:tcBorders>
              <w:top w:val="nil"/>
              <w:left w:val="nil"/>
              <w:bottom w:val="nil"/>
              <w:right w:val="nil"/>
            </w:tcBorders>
            <w:shd w:val="clear" w:color="auto" w:fill="auto"/>
            <w:noWrap/>
            <w:vAlign w:val="bottom"/>
            <w:hideMark/>
            <w:tcPrChange w:id="5692" w:author="Dave Contreras" w:date="2019-07-22T07:47:00Z">
              <w:tcPr>
                <w:tcW w:w="900" w:type="dxa"/>
                <w:gridSpan w:val="3"/>
                <w:tcBorders>
                  <w:top w:val="nil"/>
                  <w:left w:val="nil"/>
                  <w:bottom w:val="nil"/>
                  <w:right w:val="nil"/>
                </w:tcBorders>
                <w:shd w:val="clear" w:color="auto" w:fill="auto"/>
                <w:noWrap/>
                <w:vAlign w:val="bottom"/>
                <w:hideMark/>
              </w:tcPr>
            </w:tcPrChange>
          </w:tcPr>
          <w:p w14:paraId="5873E499" w14:textId="77777777" w:rsidR="005C2E0D" w:rsidRPr="005C2E0D" w:rsidRDefault="005C2E0D" w:rsidP="005C2E0D">
            <w:pPr>
              <w:jc w:val="center"/>
              <w:rPr>
                <w:ins w:id="5693" w:author="Dave Contreras" w:date="2019-07-22T07:42:00Z"/>
                <w:rFonts w:ascii="Calibri" w:eastAsia="Times New Roman" w:hAnsi="Calibri" w:cs="Calibri"/>
                <w:color w:val="000000"/>
                <w:sz w:val="16"/>
                <w:szCs w:val="16"/>
              </w:rPr>
            </w:pPr>
            <w:ins w:id="5694" w:author="Dave Contreras" w:date="2019-07-22T07:42:00Z">
              <w:r w:rsidRPr="005C2E0D">
                <w:rPr>
                  <w:rFonts w:ascii="Calibri" w:eastAsia="Times New Roman" w:hAnsi="Calibri" w:cs="Calibri"/>
                  <w:color w:val="000000"/>
                  <w:sz w:val="16"/>
                  <w:szCs w:val="16"/>
                </w:rPr>
                <w:t>1653.9</w:t>
              </w:r>
            </w:ins>
          </w:p>
        </w:tc>
        <w:tc>
          <w:tcPr>
            <w:tcW w:w="630" w:type="dxa"/>
            <w:tcBorders>
              <w:top w:val="nil"/>
              <w:left w:val="nil"/>
              <w:bottom w:val="nil"/>
              <w:right w:val="nil"/>
            </w:tcBorders>
            <w:shd w:val="clear" w:color="auto" w:fill="auto"/>
            <w:noWrap/>
            <w:vAlign w:val="bottom"/>
            <w:hideMark/>
            <w:tcPrChange w:id="5695" w:author="Dave Contreras" w:date="2019-07-22T07:47:00Z">
              <w:tcPr>
                <w:tcW w:w="630" w:type="dxa"/>
                <w:tcBorders>
                  <w:top w:val="nil"/>
                  <w:left w:val="nil"/>
                  <w:bottom w:val="nil"/>
                  <w:right w:val="nil"/>
                </w:tcBorders>
                <w:shd w:val="clear" w:color="auto" w:fill="auto"/>
                <w:noWrap/>
                <w:vAlign w:val="bottom"/>
                <w:hideMark/>
              </w:tcPr>
            </w:tcPrChange>
          </w:tcPr>
          <w:p w14:paraId="7115A35C" w14:textId="77777777" w:rsidR="005C2E0D" w:rsidRPr="005C2E0D" w:rsidRDefault="005C2E0D" w:rsidP="005C2E0D">
            <w:pPr>
              <w:jc w:val="center"/>
              <w:rPr>
                <w:ins w:id="5696" w:author="Dave Contreras" w:date="2019-07-22T07:42:00Z"/>
                <w:rFonts w:ascii="Calibri" w:eastAsia="Times New Roman" w:hAnsi="Calibri" w:cs="Calibri"/>
                <w:color w:val="000000"/>
                <w:sz w:val="16"/>
                <w:szCs w:val="16"/>
              </w:rPr>
            </w:pPr>
            <w:ins w:id="5697" w:author="Dave Contreras" w:date="2019-07-22T07:42:00Z">
              <w:r w:rsidRPr="005C2E0D">
                <w:rPr>
                  <w:rFonts w:ascii="Calibri" w:eastAsia="Times New Roman" w:hAnsi="Calibri" w:cs="Calibri"/>
                  <w:color w:val="000000"/>
                  <w:sz w:val="16"/>
                  <w:szCs w:val="16"/>
                </w:rPr>
                <w:t>30</w:t>
              </w:r>
            </w:ins>
          </w:p>
        </w:tc>
        <w:tc>
          <w:tcPr>
            <w:tcW w:w="906" w:type="dxa"/>
            <w:tcBorders>
              <w:top w:val="nil"/>
              <w:left w:val="nil"/>
              <w:bottom w:val="nil"/>
              <w:right w:val="nil"/>
            </w:tcBorders>
            <w:shd w:val="clear" w:color="auto" w:fill="auto"/>
            <w:noWrap/>
            <w:vAlign w:val="bottom"/>
            <w:hideMark/>
            <w:tcPrChange w:id="5698" w:author="Dave Contreras" w:date="2019-07-22T07:47:00Z">
              <w:tcPr>
                <w:tcW w:w="906" w:type="dxa"/>
                <w:gridSpan w:val="2"/>
                <w:tcBorders>
                  <w:top w:val="nil"/>
                  <w:left w:val="nil"/>
                  <w:bottom w:val="nil"/>
                  <w:right w:val="nil"/>
                </w:tcBorders>
                <w:shd w:val="clear" w:color="auto" w:fill="auto"/>
                <w:noWrap/>
                <w:vAlign w:val="bottom"/>
                <w:hideMark/>
              </w:tcPr>
            </w:tcPrChange>
          </w:tcPr>
          <w:p w14:paraId="66290232" w14:textId="77777777" w:rsidR="005C2E0D" w:rsidRPr="005C2E0D" w:rsidRDefault="005C2E0D" w:rsidP="005C2E0D">
            <w:pPr>
              <w:jc w:val="center"/>
              <w:rPr>
                <w:ins w:id="5699" w:author="Dave Contreras" w:date="2019-07-22T07:42:00Z"/>
                <w:rFonts w:ascii="Calibri" w:eastAsia="Times New Roman" w:hAnsi="Calibri" w:cs="Calibri"/>
                <w:color w:val="000000"/>
                <w:sz w:val="16"/>
                <w:szCs w:val="16"/>
              </w:rPr>
            </w:pPr>
            <w:ins w:id="5700" w:author="Dave Contreras" w:date="2019-07-22T07:42:00Z">
              <w:r w:rsidRPr="005C2E0D">
                <w:rPr>
                  <w:rFonts w:ascii="Calibri" w:eastAsia="Times New Roman" w:hAnsi="Calibri" w:cs="Calibri"/>
                  <w:color w:val="000000"/>
                  <w:sz w:val="16"/>
                  <w:szCs w:val="16"/>
                </w:rPr>
                <w:t>7384.7</w:t>
              </w:r>
            </w:ins>
          </w:p>
        </w:tc>
        <w:tc>
          <w:tcPr>
            <w:tcW w:w="624" w:type="dxa"/>
            <w:tcBorders>
              <w:top w:val="nil"/>
              <w:left w:val="single" w:sz="4" w:space="0" w:color="auto"/>
              <w:bottom w:val="nil"/>
              <w:right w:val="nil"/>
            </w:tcBorders>
            <w:shd w:val="clear" w:color="auto" w:fill="auto"/>
            <w:noWrap/>
            <w:vAlign w:val="bottom"/>
            <w:hideMark/>
            <w:tcPrChange w:id="5701" w:author="Dave Contreras"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4E462915" w14:textId="77777777" w:rsidR="005C2E0D" w:rsidRPr="005C2E0D" w:rsidRDefault="005C2E0D" w:rsidP="005C2E0D">
            <w:pPr>
              <w:jc w:val="center"/>
              <w:rPr>
                <w:ins w:id="5702" w:author="Dave Contreras" w:date="2019-07-22T07:42:00Z"/>
                <w:rFonts w:ascii="Calibri" w:eastAsia="Times New Roman" w:hAnsi="Calibri" w:cs="Calibri"/>
                <w:color w:val="000000"/>
                <w:sz w:val="16"/>
                <w:szCs w:val="16"/>
              </w:rPr>
            </w:pPr>
            <w:ins w:id="5703" w:author="Dave Contreras" w:date="2019-07-22T07:42:00Z">
              <w:r w:rsidRPr="005C2E0D">
                <w:rPr>
                  <w:rFonts w:ascii="Calibri" w:eastAsia="Times New Roman" w:hAnsi="Calibri" w:cs="Calibri"/>
                  <w:color w:val="000000"/>
                  <w:sz w:val="16"/>
                  <w:szCs w:val="16"/>
                </w:rPr>
                <w:t>2</w:t>
              </w:r>
            </w:ins>
          </w:p>
        </w:tc>
        <w:tc>
          <w:tcPr>
            <w:tcW w:w="720" w:type="dxa"/>
            <w:tcBorders>
              <w:top w:val="nil"/>
              <w:left w:val="nil"/>
              <w:bottom w:val="nil"/>
              <w:right w:val="nil"/>
            </w:tcBorders>
            <w:shd w:val="clear" w:color="auto" w:fill="auto"/>
            <w:noWrap/>
            <w:vAlign w:val="bottom"/>
            <w:hideMark/>
            <w:tcPrChange w:id="5704" w:author="Dave Contreras" w:date="2019-07-22T07:47:00Z">
              <w:tcPr>
                <w:tcW w:w="720" w:type="dxa"/>
                <w:gridSpan w:val="2"/>
                <w:tcBorders>
                  <w:top w:val="nil"/>
                  <w:left w:val="nil"/>
                  <w:bottom w:val="nil"/>
                  <w:right w:val="nil"/>
                </w:tcBorders>
                <w:shd w:val="clear" w:color="auto" w:fill="auto"/>
                <w:noWrap/>
                <w:vAlign w:val="bottom"/>
                <w:hideMark/>
              </w:tcPr>
            </w:tcPrChange>
          </w:tcPr>
          <w:p w14:paraId="74A2DA33" w14:textId="77777777" w:rsidR="005C2E0D" w:rsidRPr="005C2E0D" w:rsidRDefault="005C2E0D" w:rsidP="005C2E0D">
            <w:pPr>
              <w:jc w:val="center"/>
              <w:rPr>
                <w:ins w:id="5705" w:author="Dave Contreras" w:date="2019-07-22T07:42:00Z"/>
                <w:rFonts w:ascii="Calibri" w:eastAsia="Times New Roman" w:hAnsi="Calibri" w:cs="Calibri"/>
                <w:color w:val="000000"/>
                <w:sz w:val="16"/>
                <w:szCs w:val="16"/>
              </w:rPr>
            </w:pPr>
            <w:ins w:id="5706" w:author="Dave Contreras" w:date="2019-07-22T07:42:00Z">
              <w:r w:rsidRPr="005C2E0D">
                <w:rPr>
                  <w:rFonts w:ascii="Calibri" w:eastAsia="Times New Roman" w:hAnsi="Calibri" w:cs="Calibri"/>
                  <w:color w:val="000000"/>
                  <w:sz w:val="16"/>
                  <w:szCs w:val="16"/>
                </w:rPr>
                <w:t>123.8</w:t>
              </w:r>
            </w:ins>
          </w:p>
        </w:tc>
        <w:tc>
          <w:tcPr>
            <w:tcW w:w="630" w:type="dxa"/>
            <w:tcBorders>
              <w:top w:val="nil"/>
              <w:left w:val="nil"/>
              <w:bottom w:val="nil"/>
              <w:right w:val="nil"/>
            </w:tcBorders>
            <w:shd w:val="clear" w:color="auto" w:fill="auto"/>
            <w:noWrap/>
            <w:vAlign w:val="bottom"/>
            <w:hideMark/>
            <w:tcPrChange w:id="5707" w:author="Dave Contreras" w:date="2019-07-22T07:47:00Z">
              <w:tcPr>
                <w:tcW w:w="630" w:type="dxa"/>
                <w:gridSpan w:val="2"/>
                <w:tcBorders>
                  <w:top w:val="nil"/>
                  <w:left w:val="nil"/>
                  <w:bottom w:val="nil"/>
                  <w:right w:val="nil"/>
                </w:tcBorders>
                <w:shd w:val="clear" w:color="auto" w:fill="auto"/>
                <w:noWrap/>
                <w:vAlign w:val="bottom"/>
                <w:hideMark/>
              </w:tcPr>
            </w:tcPrChange>
          </w:tcPr>
          <w:p w14:paraId="2699D2FC" w14:textId="77777777" w:rsidR="005C2E0D" w:rsidRPr="005C2E0D" w:rsidRDefault="005C2E0D" w:rsidP="005C2E0D">
            <w:pPr>
              <w:jc w:val="center"/>
              <w:rPr>
                <w:ins w:id="5708" w:author="Dave Contreras" w:date="2019-07-22T07:42:00Z"/>
                <w:rFonts w:ascii="Calibri" w:eastAsia="Times New Roman" w:hAnsi="Calibri" w:cs="Calibri"/>
                <w:color w:val="000000"/>
                <w:sz w:val="16"/>
                <w:szCs w:val="16"/>
              </w:rPr>
            </w:pPr>
            <w:ins w:id="5709"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5710" w:author="Dave Contreras" w:date="2019-07-22T07:47:00Z">
              <w:tcPr>
                <w:tcW w:w="1281" w:type="dxa"/>
                <w:tcBorders>
                  <w:top w:val="nil"/>
                  <w:left w:val="nil"/>
                  <w:bottom w:val="nil"/>
                  <w:right w:val="nil"/>
                </w:tcBorders>
                <w:shd w:val="clear" w:color="auto" w:fill="auto"/>
                <w:noWrap/>
                <w:vAlign w:val="bottom"/>
                <w:hideMark/>
              </w:tcPr>
            </w:tcPrChange>
          </w:tcPr>
          <w:p w14:paraId="763FDC25" w14:textId="77777777" w:rsidR="005C2E0D" w:rsidRPr="005C2E0D" w:rsidRDefault="005C2E0D" w:rsidP="005C2E0D">
            <w:pPr>
              <w:jc w:val="center"/>
              <w:rPr>
                <w:ins w:id="5711" w:author="Dave Contreras" w:date="2019-07-22T07:42:00Z"/>
                <w:rFonts w:ascii="Calibri" w:eastAsia="Times New Roman" w:hAnsi="Calibri" w:cs="Calibri"/>
                <w:color w:val="000000"/>
                <w:sz w:val="16"/>
                <w:szCs w:val="16"/>
              </w:rPr>
            </w:pPr>
            <w:ins w:id="5712"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5713" w:author="Dave Contreras"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0AED660A" w14:textId="77777777" w:rsidR="005C2E0D" w:rsidRPr="005C2E0D" w:rsidRDefault="005C2E0D" w:rsidP="005C2E0D">
            <w:pPr>
              <w:jc w:val="center"/>
              <w:rPr>
                <w:ins w:id="5714" w:author="Dave Contreras" w:date="2019-07-22T07:42:00Z"/>
                <w:rFonts w:ascii="Calibri" w:eastAsia="Times New Roman" w:hAnsi="Calibri" w:cs="Calibri"/>
                <w:color w:val="000000"/>
                <w:sz w:val="16"/>
                <w:szCs w:val="16"/>
              </w:rPr>
            </w:pPr>
            <w:ins w:id="5715"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5716" w:author="Dave Contreras" w:date="2019-07-22T07:47:00Z">
              <w:tcPr>
                <w:tcW w:w="900" w:type="dxa"/>
                <w:tcBorders>
                  <w:top w:val="nil"/>
                  <w:left w:val="nil"/>
                  <w:bottom w:val="nil"/>
                  <w:right w:val="nil"/>
                </w:tcBorders>
                <w:shd w:val="clear" w:color="auto" w:fill="auto"/>
                <w:noWrap/>
                <w:vAlign w:val="bottom"/>
                <w:hideMark/>
              </w:tcPr>
            </w:tcPrChange>
          </w:tcPr>
          <w:p w14:paraId="50704501" w14:textId="77777777" w:rsidR="005C2E0D" w:rsidRPr="005C2E0D" w:rsidRDefault="005C2E0D" w:rsidP="005C2E0D">
            <w:pPr>
              <w:jc w:val="center"/>
              <w:rPr>
                <w:ins w:id="5717" w:author="Dave Contreras" w:date="2019-07-22T07:42:00Z"/>
                <w:rFonts w:ascii="Calibri" w:eastAsia="Times New Roman" w:hAnsi="Calibri" w:cs="Calibri"/>
                <w:color w:val="000000"/>
                <w:sz w:val="16"/>
                <w:szCs w:val="16"/>
              </w:rPr>
            </w:pPr>
            <w:ins w:id="5718"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5719" w:author="Dave Contreras" w:date="2019-07-22T07:47:00Z">
              <w:tcPr>
                <w:tcW w:w="588" w:type="dxa"/>
                <w:tcBorders>
                  <w:top w:val="nil"/>
                  <w:left w:val="nil"/>
                  <w:bottom w:val="nil"/>
                  <w:right w:val="nil"/>
                </w:tcBorders>
                <w:shd w:val="clear" w:color="auto" w:fill="auto"/>
                <w:noWrap/>
                <w:vAlign w:val="bottom"/>
                <w:hideMark/>
              </w:tcPr>
            </w:tcPrChange>
          </w:tcPr>
          <w:p w14:paraId="7E141A1E" w14:textId="77777777" w:rsidR="005C2E0D" w:rsidRPr="005C2E0D" w:rsidRDefault="005C2E0D" w:rsidP="005C2E0D">
            <w:pPr>
              <w:jc w:val="center"/>
              <w:rPr>
                <w:ins w:id="5720" w:author="Dave Contreras" w:date="2019-07-22T07:42:00Z"/>
                <w:rFonts w:ascii="Calibri" w:eastAsia="Times New Roman" w:hAnsi="Calibri" w:cs="Calibri"/>
                <w:color w:val="000000"/>
                <w:sz w:val="16"/>
                <w:szCs w:val="16"/>
              </w:rPr>
            </w:pPr>
            <w:ins w:id="5721"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5722" w:author="Dave Contreras" w:date="2019-07-22T07:47:00Z">
              <w:tcPr>
                <w:tcW w:w="1055" w:type="dxa"/>
                <w:tcBorders>
                  <w:top w:val="nil"/>
                  <w:left w:val="nil"/>
                  <w:bottom w:val="nil"/>
                  <w:right w:val="nil"/>
                </w:tcBorders>
                <w:shd w:val="clear" w:color="auto" w:fill="auto"/>
                <w:noWrap/>
                <w:vAlign w:val="bottom"/>
                <w:hideMark/>
              </w:tcPr>
            </w:tcPrChange>
          </w:tcPr>
          <w:p w14:paraId="643ADA2C" w14:textId="77777777" w:rsidR="005C2E0D" w:rsidRPr="005C2E0D" w:rsidRDefault="005C2E0D" w:rsidP="005C2E0D">
            <w:pPr>
              <w:jc w:val="center"/>
              <w:rPr>
                <w:ins w:id="5723" w:author="Dave Contreras" w:date="2019-07-22T07:42:00Z"/>
                <w:rFonts w:ascii="Calibri" w:eastAsia="Times New Roman" w:hAnsi="Calibri" w:cs="Calibri"/>
                <w:color w:val="000000"/>
                <w:sz w:val="16"/>
                <w:szCs w:val="16"/>
              </w:rPr>
            </w:pPr>
            <w:ins w:id="5724" w:author="Dave Contreras" w:date="2019-07-22T07:42:00Z">
              <w:r w:rsidRPr="005C2E0D">
                <w:rPr>
                  <w:rFonts w:ascii="Calibri" w:eastAsia="Times New Roman" w:hAnsi="Calibri" w:cs="Calibri"/>
                  <w:color w:val="000000"/>
                  <w:sz w:val="16"/>
                  <w:szCs w:val="16"/>
                </w:rPr>
                <w:t>0</w:t>
              </w:r>
            </w:ins>
          </w:p>
        </w:tc>
      </w:tr>
    </w:tbl>
    <w:p w14:paraId="7222E80A" w14:textId="402CB793" w:rsidR="006F1B07" w:rsidRDefault="006F1B07">
      <w:pPr>
        <w:rPr>
          <w:ins w:id="5725" w:author="Dave Contreras" w:date="2019-07-22T07:22:00Z"/>
        </w:rPr>
      </w:pPr>
    </w:p>
    <w:p w14:paraId="0E8B6AA2" w14:textId="7CCF2911" w:rsidR="006F1B07" w:rsidRDefault="006F1B07">
      <w:pPr>
        <w:rPr>
          <w:ins w:id="5726" w:author="Dave Contreras" w:date="2019-07-22T08:32:00Z"/>
        </w:rPr>
      </w:pPr>
    </w:p>
    <w:p w14:paraId="3267761A" w14:textId="70569000" w:rsidR="004B3164" w:rsidRDefault="00754EEE">
      <w:pPr>
        <w:rPr>
          <w:ins w:id="5727" w:author="Dave Contreras" w:date="2019-07-22T08:33:00Z"/>
        </w:rPr>
      </w:pPr>
      <w:ins w:id="5728" w:author="Dave Contreras" w:date="2019-07-23T14:00:00Z">
        <w:r>
          <w:rPr>
            <w:noProof/>
          </w:rPr>
          <w:lastRenderedPageBreak/>
          <w:drawing>
            <wp:inline distT="0" distB="0" distL="0" distR="0" wp14:anchorId="7293A3F5" wp14:editId="5F82E72B">
              <wp:extent cx="5529551" cy="3395766"/>
              <wp:effectExtent l="0" t="0" r="0" b="0"/>
              <wp:docPr id="1073741914" name="Picture 10737419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4" name="MWT Boxplot1.png"/>
                      <pic:cNvPicPr/>
                    </pic:nvPicPr>
                    <pic:blipFill>
                      <a:blip r:embed="rId71">
                        <a:extLst>
                          <a:ext uri="{28A0092B-C50C-407E-A947-70E740481C1C}">
                            <a14:useLocalDpi xmlns:a14="http://schemas.microsoft.com/office/drawing/2010/main" val="0"/>
                          </a:ext>
                        </a:extLst>
                      </a:blip>
                      <a:stretch>
                        <a:fillRect/>
                      </a:stretch>
                    </pic:blipFill>
                    <pic:spPr>
                      <a:xfrm>
                        <a:off x="0" y="0"/>
                        <a:ext cx="5529551" cy="3395766"/>
                      </a:xfrm>
                      <a:prstGeom prst="rect">
                        <a:avLst/>
                      </a:prstGeom>
                    </pic:spPr>
                  </pic:pic>
                </a:graphicData>
              </a:graphic>
            </wp:inline>
          </w:drawing>
        </w:r>
        <w:r>
          <w:rPr>
            <w:noProof/>
          </w:rPr>
          <w:drawing>
            <wp:inline distT="0" distB="0" distL="0" distR="0" wp14:anchorId="43DF3FF1" wp14:editId="269CA4D9">
              <wp:extent cx="5663675" cy="3389670"/>
              <wp:effectExtent l="0" t="0" r="0" b="1270"/>
              <wp:docPr id="1073741915" name="Picture 10737419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5" name="MWT Boxplot2.png"/>
                      <pic:cNvPicPr/>
                    </pic:nvPicPr>
                    <pic:blipFill>
                      <a:blip r:embed="rId72">
                        <a:extLst>
                          <a:ext uri="{28A0092B-C50C-407E-A947-70E740481C1C}">
                            <a14:useLocalDpi xmlns:a14="http://schemas.microsoft.com/office/drawing/2010/main" val="0"/>
                          </a:ext>
                        </a:extLst>
                      </a:blip>
                      <a:stretch>
                        <a:fillRect/>
                      </a:stretch>
                    </pic:blipFill>
                    <pic:spPr>
                      <a:xfrm>
                        <a:off x="0" y="0"/>
                        <a:ext cx="5663675" cy="3389670"/>
                      </a:xfrm>
                      <a:prstGeom prst="rect">
                        <a:avLst/>
                      </a:prstGeom>
                    </pic:spPr>
                  </pic:pic>
                </a:graphicData>
              </a:graphic>
            </wp:inline>
          </w:drawing>
        </w:r>
      </w:ins>
      <w:commentRangeStart w:id="5729"/>
      <w:ins w:id="5730" w:author="Dave Contreras" w:date="2019-07-22T08:39:00Z">
        <w:del w:id="5731" w:author="Dave Contreras" w:date="2019-07-23T14:00:00Z">
          <w:r w:rsidR="00106CCB" w:rsidDel="00754EEE">
            <w:rPr>
              <w:noProof/>
            </w:rPr>
            <w:drawing>
              <wp:inline distT="0" distB="0" distL="0" distR="0" wp14:anchorId="64E50327" wp14:editId="359282A2">
                <wp:extent cx="5529551" cy="3481118"/>
                <wp:effectExtent l="0" t="0" r="0" b="5080"/>
                <wp:docPr id="1073741917" name="Picture 10737419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7" name="MWT Boxplot1.png"/>
                        <pic:cNvPicPr/>
                      </pic:nvPicPr>
                      <pic:blipFill>
                        <a:blip r:embed="rId73">
                          <a:extLst>
                            <a:ext uri="{28A0092B-C50C-407E-A947-70E740481C1C}">
                              <a14:useLocalDpi xmlns:a14="http://schemas.microsoft.com/office/drawing/2010/main" val="0"/>
                            </a:ext>
                          </a:extLst>
                        </a:blip>
                        <a:stretch>
                          <a:fillRect/>
                        </a:stretch>
                      </pic:blipFill>
                      <pic:spPr>
                        <a:xfrm>
                          <a:off x="0" y="0"/>
                          <a:ext cx="5529551" cy="3481118"/>
                        </a:xfrm>
                        <a:prstGeom prst="rect">
                          <a:avLst/>
                        </a:prstGeom>
                      </pic:spPr>
                    </pic:pic>
                  </a:graphicData>
                </a:graphic>
              </wp:inline>
            </w:drawing>
          </w:r>
        </w:del>
      </w:ins>
      <w:commentRangeEnd w:id="5729"/>
      <w:r w:rsidR="003D7CDE">
        <w:rPr>
          <w:rStyle w:val="CommentReference"/>
        </w:rPr>
        <w:commentReference w:id="5729"/>
      </w:r>
      <w:commentRangeStart w:id="5732"/>
      <w:ins w:id="5733" w:author="Dave Contreras" w:date="2019-07-22T08:39:00Z">
        <w:del w:id="5734" w:author="Dave Contreras" w:date="2019-07-23T14:00:00Z">
          <w:r w:rsidR="00106CCB" w:rsidDel="00754EEE">
            <w:rPr>
              <w:noProof/>
            </w:rPr>
            <w:drawing>
              <wp:inline distT="0" distB="0" distL="0" distR="0" wp14:anchorId="42AA0337" wp14:editId="32632A1A">
                <wp:extent cx="5663675" cy="3487214"/>
                <wp:effectExtent l="0" t="0" r="0" b="0"/>
                <wp:docPr id="1073741918" name="Picture 10737419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8" name="MWT Boxplot2.png"/>
                        <pic:cNvPicPr/>
                      </pic:nvPicPr>
                      <pic:blipFill>
                        <a:blip r:embed="rId74">
                          <a:extLst>
                            <a:ext uri="{28A0092B-C50C-407E-A947-70E740481C1C}">
                              <a14:useLocalDpi xmlns:a14="http://schemas.microsoft.com/office/drawing/2010/main" val="0"/>
                            </a:ext>
                          </a:extLst>
                        </a:blip>
                        <a:stretch>
                          <a:fillRect/>
                        </a:stretch>
                      </pic:blipFill>
                      <pic:spPr>
                        <a:xfrm>
                          <a:off x="0" y="0"/>
                          <a:ext cx="5663675" cy="3487214"/>
                        </a:xfrm>
                        <a:prstGeom prst="rect">
                          <a:avLst/>
                        </a:prstGeom>
                      </pic:spPr>
                    </pic:pic>
                  </a:graphicData>
                </a:graphic>
              </wp:inline>
            </w:drawing>
          </w:r>
        </w:del>
      </w:ins>
      <w:commentRangeEnd w:id="5732"/>
      <w:r w:rsidR="003D7CDE">
        <w:rPr>
          <w:rStyle w:val="CommentReference"/>
        </w:rPr>
        <w:commentReference w:id="5732"/>
      </w:r>
    </w:p>
    <w:p w14:paraId="120190E2" w14:textId="79E423E4" w:rsidR="004B3164" w:rsidRDefault="00091729">
      <w:pPr>
        <w:pStyle w:val="Caption"/>
        <w:rPr>
          <w:ins w:id="5735" w:author="Dave Contreras" w:date="2019-07-22T07:51:00Z"/>
        </w:rPr>
        <w:pPrChange w:id="5736" w:author="Dave Contreras" w:date="2019-07-22T08:34:00Z">
          <w:pPr/>
        </w:pPrChange>
      </w:pPr>
      <w:bookmarkStart w:id="5737" w:name="_Ref14677492"/>
      <w:ins w:id="5738" w:author="Dave Contreras" w:date="2019-07-22T08:34:00Z">
        <w:r>
          <w:t xml:space="preserve">Figure </w:t>
        </w:r>
        <w:r>
          <w:fldChar w:fldCharType="begin"/>
        </w:r>
        <w:r>
          <w:instrText xml:space="preserve"> SEQ Figure \* ARABIC </w:instrText>
        </w:r>
      </w:ins>
      <w:r>
        <w:fldChar w:fldCharType="separate"/>
      </w:r>
      <w:ins w:id="5739" w:author="Dave Contreras" w:date="2019-07-24T07:13:00Z">
        <w:r w:rsidR="00F77CC9">
          <w:rPr>
            <w:noProof/>
          </w:rPr>
          <w:t>27</w:t>
        </w:r>
      </w:ins>
      <w:ins w:id="5740" w:author="Dave Contreras" w:date="2019-07-22T08:34:00Z">
        <w:r>
          <w:fldChar w:fldCharType="end"/>
        </w:r>
        <w:bookmarkEnd w:id="5737"/>
        <w:r>
          <w:t xml:space="preserve">. </w:t>
        </w:r>
      </w:ins>
      <w:ins w:id="5741" w:author="Dave Contreras" w:date="2019-07-22T08:39:00Z">
        <w:r w:rsidR="00106CCB" w:rsidRPr="00584377">
          <w:t xml:space="preserve">CPUE boxplots of the gear types in various </w:t>
        </w:r>
        <w:r w:rsidR="00106CCB">
          <w:t xml:space="preserve">wetlands during </w:t>
        </w:r>
        <w:proofErr w:type="spellStart"/>
        <w:r w:rsidR="00106CCB">
          <w:t>sep-dec</w:t>
        </w:r>
        <w:proofErr w:type="spellEnd"/>
        <w:r w:rsidR="00106CCB">
          <w:t xml:space="preserve"> of 2017-2018</w:t>
        </w:r>
        <w:r w:rsidR="00106CCB" w:rsidRPr="00584377">
          <w:t>.</w:t>
        </w:r>
      </w:ins>
    </w:p>
    <w:p w14:paraId="24540906" w14:textId="1BF0D8B5" w:rsidR="00E62DDA" w:rsidRDefault="00E62DDA">
      <w:pPr>
        <w:rPr>
          <w:ins w:id="5742" w:author="Dave Contreras" w:date="2019-07-22T07:51:00Z"/>
        </w:rPr>
      </w:pPr>
    </w:p>
    <w:p w14:paraId="01B651C1" w14:textId="4A6AFCDB" w:rsidR="00E62DDA" w:rsidRDefault="00E62DDA">
      <w:pPr>
        <w:rPr>
          <w:ins w:id="5743" w:author="Dave Contreras" w:date="2019-07-22T07:51:00Z"/>
        </w:rPr>
      </w:pPr>
    </w:p>
    <w:p w14:paraId="057329B1" w14:textId="441277A1" w:rsidR="00E62DDA" w:rsidRDefault="00257931">
      <w:pPr>
        <w:pStyle w:val="Caption"/>
        <w:rPr>
          <w:ins w:id="5744" w:author="Dave Contreras" w:date="2019-07-22T07:22:00Z"/>
        </w:rPr>
        <w:pPrChange w:id="5745" w:author="Dave Contreras" w:date="2019-07-22T08:40:00Z">
          <w:pPr/>
        </w:pPrChange>
      </w:pPr>
      <w:bookmarkStart w:id="5746" w:name="_Ref14677472"/>
      <w:ins w:id="5747" w:author="Dave Contreras" w:date="2019-07-22T08:40:00Z">
        <w:r>
          <w:t xml:space="preserve">Table </w:t>
        </w:r>
        <w:r>
          <w:fldChar w:fldCharType="begin"/>
        </w:r>
        <w:r>
          <w:instrText xml:space="preserve"> SEQ Table \* ARABIC </w:instrText>
        </w:r>
      </w:ins>
      <w:r>
        <w:fldChar w:fldCharType="separate"/>
      </w:r>
      <w:ins w:id="5748" w:author="Dave Contreras" w:date="2019-07-22T13:45:00Z">
        <w:r w:rsidR="00AF0116">
          <w:rPr>
            <w:noProof/>
          </w:rPr>
          <w:t>22</w:t>
        </w:r>
      </w:ins>
      <w:ins w:id="5749" w:author="Dave Contreras" w:date="2019-07-22T08:40:00Z">
        <w:r>
          <w:fldChar w:fldCharType="end"/>
        </w:r>
        <w:bookmarkEnd w:id="5746"/>
        <w:r>
          <w:t xml:space="preserve">.  </w:t>
        </w:r>
        <w:r w:rsidRPr="000352D4">
          <w:t>CPUE comparison values for gear types in various habitats</w:t>
        </w:r>
        <w:r>
          <w:t xml:space="preserve"> during </w:t>
        </w:r>
        <w:proofErr w:type="spellStart"/>
        <w:r>
          <w:t>jun-aug</w:t>
        </w:r>
        <w:proofErr w:type="spellEnd"/>
        <w:r>
          <w:t xml:space="preserve"> of 2017</w:t>
        </w:r>
        <w:r w:rsidR="00C37B04">
          <w:t>-</w:t>
        </w:r>
        <w:r>
          <w:t>2018</w:t>
        </w:r>
        <w:r w:rsidRPr="000352D4">
          <w:t>.</w:t>
        </w:r>
      </w:ins>
    </w:p>
    <w:tbl>
      <w:tblPr>
        <w:tblW w:w="8016" w:type="dxa"/>
        <w:tblLook w:val="04A0" w:firstRow="1" w:lastRow="0" w:firstColumn="1" w:lastColumn="0" w:noHBand="0" w:noVBand="1"/>
      </w:tblPr>
      <w:tblGrid>
        <w:gridCol w:w="2869"/>
        <w:gridCol w:w="440"/>
        <w:gridCol w:w="1275"/>
        <w:gridCol w:w="1295"/>
        <w:gridCol w:w="266"/>
        <w:gridCol w:w="863"/>
        <w:gridCol w:w="1222"/>
      </w:tblGrid>
      <w:tr w:rsidR="00DF06D2" w:rsidRPr="00DF06D2" w14:paraId="48287268" w14:textId="77777777" w:rsidTr="00DF06D2">
        <w:trPr>
          <w:trHeight w:val="315"/>
          <w:ins w:id="5750" w:author="Dave Contreras" w:date="2019-07-22T07:23:00Z"/>
        </w:trPr>
        <w:tc>
          <w:tcPr>
            <w:tcW w:w="8016" w:type="dxa"/>
            <w:gridSpan w:val="7"/>
            <w:tcBorders>
              <w:top w:val="single" w:sz="8" w:space="0" w:color="auto"/>
              <w:left w:val="nil"/>
              <w:bottom w:val="nil"/>
              <w:right w:val="nil"/>
            </w:tcBorders>
            <w:shd w:val="clear" w:color="000000" w:fill="DDEBF7"/>
            <w:noWrap/>
            <w:vAlign w:val="center"/>
            <w:hideMark/>
          </w:tcPr>
          <w:p w14:paraId="0902B6B8" w14:textId="77777777" w:rsidR="00DF06D2" w:rsidRPr="00DF06D2" w:rsidRDefault="00DF06D2" w:rsidP="00DF06D2">
            <w:pPr>
              <w:jc w:val="center"/>
              <w:rPr>
                <w:ins w:id="5751" w:author="Dave Contreras" w:date="2019-07-22T07:23:00Z"/>
                <w:rFonts w:ascii="Calibri" w:eastAsia="Times New Roman" w:hAnsi="Calibri" w:cs="Calibri"/>
                <w:b/>
                <w:bCs/>
                <w:color w:val="000000"/>
              </w:rPr>
            </w:pPr>
            <w:ins w:id="5752" w:author="Dave Contreras" w:date="2019-07-22T07:23:00Z">
              <w:r w:rsidRPr="00DF06D2">
                <w:rPr>
                  <w:rFonts w:ascii="Calibri" w:eastAsia="Times New Roman" w:hAnsi="Calibri" w:cs="Calibri"/>
                  <w:b/>
                  <w:bCs/>
                  <w:color w:val="000000"/>
                </w:rPr>
                <w:t>Shallow vs Channel Habitat Comparisons</w:t>
              </w:r>
            </w:ins>
          </w:p>
        </w:tc>
      </w:tr>
      <w:tr w:rsidR="00DF06D2" w:rsidRPr="00DF06D2" w14:paraId="3E7F9EB4" w14:textId="77777777" w:rsidTr="00DF06D2">
        <w:trPr>
          <w:trHeight w:val="315"/>
          <w:ins w:id="5753" w:author="Dave Contreras" w:date="2019-07-22T07:23:00Z"/>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52B9D726" w14:textId="77777777" w:rsidR="00DF06D2" w:rsidRPr="00DF06D2" w:rsidRDefault="00DF06D2" w:rsidP="00DF06D2">
            <w:pPr>
              <w:jc w:val="center"/>
              <w:rPr>
                <w:ins w:id="5754" w:author="Dave Contreras" w:date="2019-07-22T07:23:00Z"/>
                <w:rFonts w:ascii="Calibri" w:eastAsia="Times New Roman" w:hAnsi="Calibri" w:cs="Calibri"/>
                <w:b/>
                <w:bCs/>
                <w:color w:val="000000"/>
              </w:rPr>
            </w:pPr>
            <w:ins w:id="5755" w:author="Dave Contreras" w:date="2019-07-22T07:23:00Z">
              <w:r w:rsidRPr="00DF06D2">
                <w:rPr>
                  <w:rFonts w:ascii="Calibri" w:eastAsia="Times New Roman" w:hAnsi="Calibri" w:cs="Calibri"/>
                  <w:b/>
                  <w:bCs/>
                  <w:color w:val="000000"/>
                </w:rPr>
                <w:t>Browns Island</w:t>
              </w:r>
            </w:ins>
          </w:p>
        </w:tc>
      </w:tr>
      <w:tr w:rsidR="00DF06D2" w:rsidRPr="00DF06D2" w14:paraId="0B8FF64F" w14:textId="77777777" w:rsidTr="00DF06D2">
        <w:trPr>
          <w:trHeight w:val="300"/>
          <w:ins w:id="5756" w:author="Dave Contreras" w:date="2019-07-22T07:23:00Z"/>
        </w:trPr>
        <w:tc>
          <w:tcPr>
            <w:tcW w:w="2869" w:type="dxa"/>
            <w:vMerge w:val="restart"/>
            <w:tcBorders>
              <w:top w:val="nil"/>
              <w:left w:val="nil"/>
              <w:bottom w:val="nil"/>
              <w:right w:val="nil"/>
            </w:tcBorders>
            <w:shd w:val="clear" w:color="auto" w:fill="auto"/>
            <w:noWrap/>
            <w:vAlign w:val="center"/>
            <w:hideMark/>
          </w:tcPr>
          <w:p w14:paraId="40F82752" w14:textId="77777777" w:rsidR="00DF06D2" w:rsidRPr="00DF06D2" w:rsidRDefault="00DF06D2" w:rsidP="00DF06D2">
            <w:pPr>
              <w:rPr>
                <w:ins w:id="5757" w:author="Dave Contreras" w:date="2019-07-22T07:23:00Z"/>
                <w:rFonts w:ascii="Calibri" w:eastAsia="Times New Roman" w:hAnsi="Calibri" w:cs="Calibri"/>
                <w:color w:val="000000"/>
              </w:rPr>
            </w:pPr>
            <w:ins w:id="5758" w:author="Dave Contreras" w:date="2019-07-22T07:23:00Z">
              <w:r w:rsidRPr="00DF06D2">
                <w:rPr>
                  <w:rFonts w:ascii="Calibri" w:eastAsia="Times New Roman" w:hAnsi="Calibri" w:cs="Calibri"/>
                  <w:color w:val="000000"/>
                </w:rPr>
                <w:lastRenderedPageBreak/>
                <w:t>Gear Type</w:t>
              </w:r>
            </w:ins>
          </w:p>
        </w:tc>
        <w:tc>
          <w:tcPr>
            <w:tcW w:w="374" w:type="dxa"/>
            <w:vMerge w:val="restart"/>
            <w:tcBorders>
              <w:top w:val="nil"/>
              <w:left w:val="nil"/>
              <w:bottom w:val="nil"/>
              <w:right w:val="nil"/>
            </w:tcBorders>
            <w:shd w:val="clear" w:color="auto" w:fill="auto"/>
            <w:noWrap/>
            <w:vAlign w:val="center"/>
            <w:hideMark/>
          </w:tcPr>
          <w:p w14:paraId="0B095D05" w14:textId="77777777" w:rsidR="00DF06D2" w:rsidRPr="00DF06D2" w:rsidRDefault="00DF06D2" w:rsidP="00DF06D2">
            <w:pPr>
              <w:jc w:val="center"/>
              <w:rPr>
                <w:ins w:id="5759" w:author="Dave Contreras" w:date="2019-07-22T07:23:00Z"/>
                <w:rFonts w:ascii="Calibri" w:eastAsia="Times New Roman" w:hAnsi="Calibri" w:cs="Calibri"/>
                <w:color w:val="000000"/>
              </w:rPr>
            </w:pPr>
            <w:ins w:id="5760" w:author="Dave Contreras" w:date="2019-07-22T07:23:00Z">
              <w:r w:rsidRPr="00DF06D2">
                <w:rPr>
                  <w:rFonts w:ascii="Calibri" w:eastAsia="Times New Roman" w:hAnsi="Calibri" w:cs="Calibri"/>
                  <w:color w:val="000000"/>
                </w:rPr>
                <w:t>n</w:t>
              </w:r>
            </w:ins>
          </w:p>
        </w:tc>
        <w:tc>
          <w:tcPr>
            <w:tcW w:w="1275" w:type="dxa"/>
            <w:vMerge w:val="restart"/>
            <w:tcBorders>
              <w:top w:val="nil"/>
              <w:left w:val="nil"/>
              <w:bottom w:val="nil"/>
              <w:right w:val="nil"/>
            </w:tcBorders>
            <w:shd w:val="clear" w:color="auto" w:fill="auto"/>
            <w:noWrap/>
            <w:vAlign w:val="center"/>
            <w:hideMark/>
          </w:tcPr>
          <w:p w14:paraId="01422F55" w14:textId="77777777" w:rsidR="00DF06D2" w:rsidRPr="00DF06D2" w:rsidRDefault="00DF06D2" w:rsidP="00DF06D2">
            <w:pPr>
              <w:jc w:val="center"/>
              <w:rPr>
                <w:ins w:id="5761" w:author="Dave Contreras" w:date="2019-07-22T07:23:00Z"/>
                <w:rFonts w:ascii="Calibri" w:eastAsia="Times New Roman" w:hAnsi="Calibri" w:cs="Calibri"/>
                <w:color w:val="000000"/>
              </w:rPr>
            </w:pPr>
            <w:ins w:id="5762" w:author="Dave Contreras" w:date="2019-07-22T07:23:00Z">
              <w:r w:rsidRPr="00DF06D2">
                <w:rPr>
                  <w:rFonts w:ascii="Calibri" w:eastAsia="Times New Roman" w:hAnsi="Calibri" w:cs="Calibri"/>
                  <w:color w:val="000000"/>
                </w:rPr>
                <w:t>Mean</w:t>
              </w:r>
            </w:ins>
          </w:p>
        </w:tc>
        <w:tc>
          <w:tcPr>
            <w:tcW w:w="1295" w:type="dxa"/>
            <w:vMerge w:val="restart"/>
            <w:tcBorders>
              <w:top w:val="nil"/>
              <w:left w:val="nil"/>
              <w:bottom w:val="nil"/>
              <w:right w:val="nil"/>
            </w:tcBorders>
            <w:shd w:val="clear" w:color="auto" w:fill="auto"/>
            <w:noWrap/>
            <w:vAlign w:val="center"/>
            <w:hideMark/>
          </w:tcPr>
          <w:p w14:paraId="631E914A" w14:textId="77777777" w:rsidR="00DF06D2" w:rsidRPr="00DF06D2" w:rsidRDefault="00DF06D2" w:rsidP="00DF06D2">
            <w:pPr>
              <w:jc w:val="center"/>
              <w:rPr>
                <w:ins w:id="5763" w:author="Dave Contreras" w:date="2019-07-22T07:23:00Z"/>
                <w:rFonts w:ascii="Calibri" w:eastAsia="Times New Roman" w:hAnsi="Calibri" w:cs="Calibri"/>
                <w:color w:val="000000"/>
              </w:rPr>
            </w:pPr>
            <w:ins w:id="5764" w:author="Dave Contreras" w:date="2019-07-22T07:23:00Z">
              <w:r w:rsidRPr="00DF06D2">
                <w:rPr>
                  <w:rFonts w:ascii="Calibri" w:eastAsia="Times New Roman" w:hAnsi="Calibri" w:cs="Calibri"/>
                  <w:color w:val="000000"/>
                </w:rPr>
                <w:t>Std. Error</w:t>
              </w:r>
            </w:ins>
          </w:p>
        </w:tc>
        <w:tc>
          <w:tcPr>
            <w:tcW w:w="118" w:type="dxa"/>
            <w:tcBorders>
              <w:top w:val="nil"/>
              <w:left w:val="nil"/>
              <w:bottom w:val="nil"/>
              <w:right w:val="nil"/>
            </w:tcBorders>
            <w:shd w:val="clear" w:color="000000" w:fill="000000"/>
            <w:noWrap/>
            <w:vAlign w:val="center"/>
            <w:hideMark/>
          </w:tcPr>
          <w:p w14:paraId="26B8B3AE" w14:textId="77777777" w:rsidR="00DF06D2" w:rsidRPr="00DF06D2" w:rsidRDefault="00DF06D2" w:rsidP="00DF06D2">
            <w:pPr>
              <w:jc w:val="center"/>
              <w:rPr>
                <w:ins w:id="5765" w:author="Dave Contreras" w:date="2019-07-22T07:23:00Z"/>
                <w:rFonts w:ascii="Calibri" w:eastAsia="Times New Roman" w:hAnsi="Calibri" w:cs="Calibri"/>
                <w:color w:val="000000"/>
              </w:rPr>
            </w:pPr>
            <w:ins w:id="5766" w:author="Dave Contreras" w:date="2019-07-22T07:23:00Z">
              <w:r w:rsidRPr="00DF06D2">
                <w:rPr>
                  <w:rFonts w:ascii="Calibri" w:eastAsia="Times New Roman" w:hAnsi="Calibri" w:cs="Calibri"/>
                  <w:color w:val="000000"/>
                </w:rPr>
                <w:t> </w:t>
              </w:r>
            </w:ins>
          </w:p>
        </w:tc>
        <w:tc>
          <w:tcPr>
            <w:tcW w:w="2085" w:type="dxa"/>
            <w:gridSpan w:val="2"/>
            <w:tcBorders>
              <w:top w:val="single" w:sz="8" w:space="0" w:color="auto"/>
              <w:left w:val="nil"/>
              <w:bottom w:val="nil"/>
              <w:right w:val="nil"/>
            </w:tcBorders>
            <w:shd w:val="clear" w:color="auto" w:fill="auto"/>
            <w:noWrap/>
            <w:vAlign w:val="center"/>
            <w:hideMark/>
          </w:tcPr>
          <w:p w14:paraId="16D1D974" w14:textId="77777777" w:rsidR="00DF06D2" w:rsidRPr="00DF06D2" w:rsidRDefault="00DF06D2" w:rsidP="00DF06D2">
            <w:pPr>
              <w:jc w:val="center"/>
              <w:rPr>
                <w:ins w:id="5767" w:author="Dave Contreras" w:date="2019-07-22T07:23:00Z"/>
                <w:rFonts w:ascii="Calibri" w:eastAsia="Times New Roman" w:hAnsi="Calibri" w:cs="Calibri"/>
                <w:color w:val="000000"/>
              </w:rPr>
            </w:pPr>
            <w:ins w:id="5768" w:author="Dave Contreras" w:date="2019-07-22T07:23:00Z">
              <w:r w:rsidRPr="00DF06D2">
                <w:rPr>
                  <w:rFonts w:ascii="Calibri" w:eastAsia="Times New Roman" w:hAnsi="Calibri" w:cs="Calibri"/>
                  <w:color w:val="000000"/>
                </w:rPr>
                <w:t>Wilcoxon Paired T-Test</w:t>
              </w:r>
            </w:ins>
          </w:p>
        </w:tc>
      </w:tr>
      <w:tr w:rsidR="00DF06D2" w:rsidRPr="00DF06D2" w14:paraId="099C5DE9" w14:textId="77777777" w:rsidTr="00DF06D2">
        <w:trPr>
          <w:trHeight w:val="300"/>
          <w:ins w:id="5769" w:author="Dave Contreras" w:date="2019-07-22T07:23:00Z"/>
        </w:trPr>
        <w:tc>
          <w:tcPr>
            <w:tcW w:w="2869" w:type="dxa"/>
            <w:vMerge/>
            <w:tcBorders>
              <w:top w:val="nil"/>
              <w:left w:val="nil"/>
              <w:bottom w:val="nil"/>
              <w:right w:val="nil"/>
            </w:tcBorders>
            <w:vAlign w:val="center"/>
            <w:hideMark/>
          </w:tcPr>
          <w:p w14:paraId="2CE8ECE6" w14:textId="77777777" w:rsidR="00DF06D2" w:rsidRPr="00DF06D2" w:rsidRDefault="00DF06D2" w:rsidP="00DF06D2">
            <w:pPr>
              <w:rPr>
                <w:ins w:id="5770" w:author="Dave Contreras" w:date="2019-07-22T07:23:00Z"/>
                <w:rFonts w:ascii="Calibri" w:eastAsia="Times New Roman" w:hAnsi="Calibri" w:cs="Calibri"/>
                <w:color w:val="000000"/>
              </w:rPr>
            </w:pPr>
          </w:p>
        </w:tc>
        <w:tc>
          <w:tcPr>
            <w:tcW w:w="374" w:type="dxa"/>
            <w:vMerge/>
            <w:tcBorders>
              <w:top w:val="nil"/>
              <w:left w:val="nil"/>
              <w:bottom w:val="nil"/>
              <w:right w:val="nil"/>
            </w:tcBorders>
            <w:vAlign w:val="center"/>
            <w:hideMark/>
          </w:tcPr>
          <w:p w14:paraId="7ED4EFDE" w14:textId="77777777" w:rsidR="00DF06D2" w:rsidRPr="00DF06D2" w:rsidRDefault="00DF06D2" w:rsidP="00DF06D2">
            <w:pPr>
              <w:rPr>
                <w:ins w:id="5771" w:author="Dave Contreras" w:date="2019-07-22T07:23:00Z"/>
                <w:rFonts w:ascii="Calibri" w:eastAsia="Times New Roman" w:hAnsi="Calibri" w:cs="Calibri"/>
                <w:color w:val="000000"/>
              </w:rPr>
            </w:pPr>
          </w:p>
        </w:tc>
        <w:tc>
          <w:tcPr>
            <w:tcW w:w="1275" w:type="dxa"/>
            <w:vMerge/>
            <w:tcBorders>
              <w:top w:val="nil"/>
              <w:left w:val="nil"/>
              <w:bottom w:val="nil"/>
              <w:right w:val="nil"/>
            </w:tcBorders>
            <w:vAlign w:val="center"/>
            <w:hideMark/>
          </w:tcPr>
          <w:p w14:paraId="4A032051" w14:textId="77777777" w:rsidR="00DF06D2" w:rsidRPr="00DF06D2" w:rsidRDefault="00DF06D2" w:rsidP="00DF06D2">
            <w:pPr>
              <w:rPr>
                <w:ins w:id="5772" w:author="Dave Contreras" w:date="2019-07-22T07:23:00Z"/>
                <w:rFonts w:ascii="Calibri" w:eastAsia="Times New Roman" w:hAnsi="Calibri" w:cs="Calibri"/>
                <w:color w:val="000000"/>
              </w:rPr>
            </w:pPr>
          </w:p>
        </w:tc>
        <w:tc>
          <w:tcPr>
            <w:tcW w:w="1295" w:type="dxa"/>
            <w:vMerge/>
            <w:tcBorders>
              <w:top w:val="nil"/>
              <w:left w:val="nil"/>
              <w:bottom w:val="nil"/>
              <w:right w:val="nil"/>
            </w:tcBorders>
            <w:vAlign w:val="center"/>
            <w:hideMark/>
          </w:tcPr>
          <w:p w14:paraId="74FBA940" w14:textId="77777777" w:rsidR="00DF06D2" w:rsidRPr="00DF06D2" w:rsidRDefault="00DF06D2" w:rsidP="00DF06D2">
            <w:pPr>
              <w:rPr>
                <w:ins w:id="5773" w:author="Dave Contreras" w:date="2019-07-22T07:23: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598F6AE" w14:textId="77777777" w:rsidR="00DF06D2" w:rsidRPr="00DF06D2" w:rsidRDefault="00DF06D2" w:rsidP="00DF06D2">
            <w:pPr>
              <w:jc w:val="center"/>
              <w:rPr>
                <w:ins w:id="5774" w:author="Dave Contreras" w:date="2019-07-22T07:23:00Z"/>
                <w:rFonts w:ascii="Calibri" w:eastAsia="Times New Roman" w:hAnsi="Calibri" w:cs="Calibri"/>
                <w:color w:val="000000"/>
              </w:rPr>
            </w:pPr>
            <w:ins w:id="5775" w:author="Dave Contreras" w:date="2019-07-22T07:23:00Z">
              <w:r w:rsidRPr="00DF06D2">
                <w:rPr>
                  <w:rFonts w:ascii="Calibri" w:eastAsia="Times New Roman" w:hAnsi="Calibri" w:cs="Calibri"/>
                  <w:color w:val="000000"/>
                </w:rPr>
                <w:t> </w:t>
              </w:r>
            </w:ins>
          </w:p>
        </w:tc>
        <w:tc>
          <w:tcPr>
            <w:tcW w:w="863" w:type="dxa"/>
            <w:tcBorders>
              <w:top w:val="nil"/>
              <w:left w:val="nil"/>
              <w:bottom w:val="nil"/>
              <w:right w:val="nil"/>
            </w:tcBorders>
            <w:shd w:val="clear" w:color="auto" w:fill="auto"/>
            <w:noWrap/>
            <w:vAlign w:val="center"/>
            <w:hideMark/>
          </w:tcPr>
          <w:p w14:paraId="083C69ED" w14:textId="77777777" w:rsidR="00DF06D2" w:rsidRPr="00DF06D2" w:rsidRDefault="00DF06D2" w:rsidP="00DF06D2">
            <w:pPr>
              <w:jc w:val="center"/>
              <w:rPr>
                <w:ins w:id="5776" w:author="Dave Contreras" w:date="2019-07-22T07:23:00Z"/>
                <w:rFonts w:ascii="Calibri" w:eastAsia="Times New Roman" w:hAnsi="Calibri" w:cs="Calibri"/>
                <w:color w:val="000000"/>
              </w:rPr>
            </w:pPr>
            <w:ins w:id="5777" w:author="Dave Contreras" w:date="2019-07-22T07:23:00Z">
              <w:r w:rsidRPr="00DF06D2">
                <w:rPr>
                  <w:rFonts w:ascii="Calibri" w:eastAsia="Times New Roman" w:hAnsi="Calibri" w:cs="Calibri"/>
                  <w:color w:val="000000"/>
                </w:rPr>
                <w:t>Z</w:t>
              </w:r>
            </w:ins>
          </w:p>
        </w:tc>
        <w:tc>
          <w:tcPr>
            <w:tcW w:w="1222" w:type="dxa"/>
            <w:tcBorders>
              <w:top w:val="nil"/>
              <w:left w:val="nil"/>
              <w:bottom w:val="nil"/>
              <w:right w:val="nil"/>
            </w:tcBorders>
            <w:shd w:val="clear" w:color="auto" w:fill="auto"/>
            <w:noWrap/>
            <w:vAlign w:val="center"/>
            <w:hideMark/>
          </w:tcPr>
          <w:p w14:paraId="10B84E31" w14:textId="77777777" w:rsidR="00DF06D2" w:rsidRPr="00DF06D2" w:rsidRDefault="00DF06D2" w:rsidP="00DF06D2">
            <w:pPr>
              <w:jc w:val="center"/>
              <w:rPr>
                <w:ins w:id="5778" w:author="Dave Contreras" w:date="2019-07-22T07:23:00Z"/>
                <w:rFonts w:ascii="Calibri" w:eastAsia="Times New Roman" w:hAnsi="Calibri" w:cs="Calibri"/>
                <w:color w:val="000000"/>
              </w:rPr>
            </w:pPr>
            <w:ins w:id="5779" w:author="Dave Contreras" w:date="2019-07-22T07:23:00Z">
              <w:r w:rsidRPr="00DF06D2">
                <w:rPr>
                  <w:rFonts w:ascii="Calibri" w:eastAsia="Times New Roman" w:hAnsi="Calibri" w:cs="Calibri"/>
                  <w:color w:val="000000"/>
                </w:rPr>
                <w:t>p</w:t>
              </w:r>
            </w:ins>
          </w:p>
        </w:tc>
      </w:tr>
      <w:tr w:rsidR="00DF06D2" w:rsidRPr="00DF06D2" w14:paraId="0DD2752D" w14:textId="77777777" w:rsidTr="00DF06D2">
        <w:trPr>
          <w:trHeight w:val="300"/>
          <w:ins w:id="5780" w:author="Dave Contreras" w:date="2019-07-22T07:23:00Z"/>
        </w:trPr>
        <w:tc>
          <w:tcPr>
            <w:tcW w:w="2869" w:type="dxa"/>
            <w:tcBorders>
              <w:top w:val="nil"/>
              <w:left w:val="nil"/>
              <w:bottom w:val="nil"/>
              <w:right w:val="nil"/>
            </w:tcBorders>
            <w:shd w:val="clear" w:color="auto" w:fill="auto"/>
            <w:noWrap/>
            <w:vAlign w:val="bottom"/>
            <w:hideMark/>
          </w:tcPr>
          <w:p w14:paraId="4ECB5849" w14:textId="77777777" w:rsidR="00DF06D2" w:rsidRPr="00DF06D2" w:rsidRDefault="00DF06D2" w:rsidP="00DF06D2">
            <w:pPr>
              <w:rPr>
                <w:ins w:id="5781" w:author="Dave Contreras" w:date="2019-07-22T07:23:00Z"/>
                <w:rFonts w:ascii="Calibri" w:eastAsia="Times New Roman" w:hAnsi="Calibri" w:cs="Calibri"/>
                <w:color w:val="000000"/>
              </w:rPr>
            </w:pPr>
            <w:ins w:id="5782" w:author="Dave Contreras" w:date="2019-07-22T07:23:00Z">
              <w:r w:rsidRPr="00DF06D2">
                <w:rPr>
                  <w:rFonts w:ascii="Calibri" w:eastAsia="Times New Roman" w:hAnsi="Calibri" w:cs="Calibri"/>
                  <w:color w:val="000000"/>
                </w:rPr>
                <w:t>2018 Lampara</w:t>
              </w:r>
            </w:ins>
          </w:p>
        </w:tc>
        <w:tc>
          <w:tcPr>
            <w:tcW w:w="374" w:type="dxa"/>
            <w:tcBorders>
              <w:top w:val="nil"/>
              <w:left w:val="nil"/>
              <w:bottom w:val="nil"/>
              <w:right w:val="nil"/>
            </w:tcBorders>
            <w:shd w:val="clear" w:color="auto" w:fill="auto"/>
            <w:noWrap/>
            <w:vAlign w:val="center"/>
            <w:hideMark/>
          </w:tcPr>
          <w:p w14:paraId="6A06BB8A" w14:textId="77777777" w:rsidR="00DF06D2" w:rsidRPr="00DF06D2" w:rsidRDefault="00DF06D2" w:rsidP="00DF06D2">
            <w:pPr>
              <w:jc w:val="center"/>
              <w:rPr>
                <w:ins w:id="5783" w:author="Dave Contreras" w:date="2019-07-22T07:23:00Z"/>
                <w:rFonts w:ascii="Calibri" w:eastAsia="Times New Roman" w:hAnsi="Calibri" w:cs="Calibri"/>
                <w:color w:val="000000"/>
              </w:rPr>
            </w:pPr>
            <w:ins w:id="5784" w:author="Dave Contreras" w:date="2019-07-22T07:23:00Z">
              <w:r w:rsidRPr="00DF06D2">
                <w:rPr>
                  <w:rFonts w:ascii="Calibri" w:eastAsia="Times New Roman" w:hAnsi="Calibri" w:cs="Calibri"/>
                  <w:color w:val="000000"/>
                </w:rPr>
                <w:t>8</w:t>
              </w:r>
            </w:ins>
          </w:p>
        </w:tc>
        <w:tc>
          <w:tcPr>
            <w:tcW w:w="1275" w:type="dxa"/>
            <w:tcBorders>
              <w:top w:val="nil"/>
              <w:left w:val="nil"/>
              <w:bottom w:val="nil"/>
              <w:right w:val="nil"/>
            </w:tcBorders>
            <w:shd w:val="clear" w:color="auto" w:fill="auto"/>
            <w:noWrap/>
            <w:vAlign w:val="bottom"/>
            <w:hideMark/>
          </w:tcPr>
          <w:p w14:paraId="1F5580DD" w14:textId="77777777" w:rsidR="00DF06D2" w:rsidRPr="00DF06D2" w:rsidRDefault="00DF06D2" w:rsidP="00DF06D2">
            <w:pPr>
              <w:jc w:val="center"/>
              <w:rPr>
                <w:ins w:id="5785" w:author="Dave Contreras" w:date="2019-07-22T07:23:00Z"/>
                <w:rFonts w:ascii="Calibri" w:eastAsia="Times New Roman" w:hAnsi="Calibri" w:cs="Calibri"/>
                <w:color w:val="000000"/>
              </w:rPr>
            </w:pPr>
            <w:ins w:id="5786" w:author="Dave Contreras" w:date="2019-07-22T07:23:00Z">
              <w:r w:rsidRPr="00DF06D2">
                <w:rPr>
                  <w:rFonts w:ascii="Calibri" w:eastAsia="Times New Roman" w:hAnsi="Calibri" w:cs="Calibri"/>
                  <w:color w:val="000000"/>
                </w:rPr>
                <w:t>63.485</w:t>
              </w:r>
            </w:ins>
          </w:p>
        </w:tc>
        <w:tc>
          <w:tcPr>
            <w:tcW w:w="1295" w:type="dxa"/>
            <w:tcBorders>
              <w:top w:val="nil"/>
              <w:left w:val="nil"/>
              <w:bottom w:val="nil"/>
              <w:right w:val="nil"/>
            </w:tcBorders>
            <w:shd w:val="clear" w:color="auto" w:fill="auto"/>
            <w:noWrap/>
            <w:vAlign w:val="center"/>
            <w:hideMark/>
          </w:tcPr>
          <w:p w14:paraId="2E3D6F0F" w14:textId="77777777" w:rsidR="00DF06D2" w:rsidRPr="00DF06D2" w:rsidRDefault="00DF06D2" w:rsidP="00DF06D2">
            <w:pPr>
              <w:jc w:val="center"/>
              <w:rPr>
                <w:ins w:id="5787" w:author="Dave Contreras" w:date="2019-07-22T07:23:00Z"/>
                <w:rFonts w:ascii="Calibri" w:eastAsia="Times New Roman" w:hAnsi="Calibri" w:cs="Calibri"/>
                <w:color w:val="000000"/>
              </w:rPr>
            </w:pPr>
            <w:ins w:id="5788" w:author="Dave Contreras" w:date="2019-07-22T07:23:00Z">
              <w:r w:rsidRPr="00DF06D2">
                <w:rPr>
                  <w:rFonts w:ascii="Calibri" w:eastAsia="Times New Roman" w:hAnsi="Calibri" w:cs="Calibri"/>
                  <w:color w:val="000000"/>
                </w:rPr>
                <w:t>46</w:t>
              </w:r>
            </w:ins>
          </w:p>
        </w:tc>
        <w:tc>
          <w:tcPr>
            <w:tcW w:w="118" w:type="dxa"/>
            <w:tcBorders>
              <w:top w:val="nil"/>
              <w:left w:val="nil"/>
              <w:bottom w:val="nil"/>
              <w:right w:val="nil"/>
            </w:tcBorders>
            <w:shd w:val="clear" w:color="000000" w:fill="000000"/>
            <w:noWrap/>
            <w:vAlign w:val="center"/>
            <w:hideMark/>
          </w:tcPr>
          <w:p w14:paraId="05DA64F3" w14:textId="77777777" w:rsidR="00DF06D2" w:rsidRPr="00DF06D2" w:rsidRDefault="00DF06D2" w:rsidP="00DF06D2">
            <w:pPr>
              <w:jc w:val="center"/>
              <w:rPr>
                <w:ins w:id="5789" w:author="Dave Contreras" w:date="2019-07-22T07:23:00Z"/>
                <w:rFonts w:ascii="Calibri" w:eastAsia="Times New Roman" w:hAnsi="Calibri" w:cs="Calibri"/>
                <w:color w:val="000000"/>
              </w:rPr>
            </w:pPr>
            <w:ins w:id="5790" w:author="Dave Contreras" w:date="2019-07-22T07:23:00Z">
              <w:r w:rsidRPr="00DF06D2">
                <w:rPr>
                  <w:rFonts w:ascii="Calibri" w:eastAsia="Times New Roman" w:hAnsi="Calibri" w:cs="Calibri"/>
                  <w:color w:val="000000"/>
                </w:rPr>
                <w:t> </w:t>
              </w:r>
            </w:ins>
          </w:p>
        </w:tc>
        <w:tc>
          <w:tcPr>
            <w:tcW w:w="863" w:type="dxa"/>
            <w:vMerge w:val="restart"/>
            <w:tcBorders>
              <w:top w:val="nil"/>
              <w:left w:val="nil"/>
              <w:bottom w:val="nil"/>
              <w:right w:val="nil"/>
            </w:tcBorders>
            <w:shd w:val="clear" w:color="auto" w:fill="auto"/>
            <w:noWrap/>
            <w:vAlign w:val="center"/>
            <w:hideMark/>
          </w:tcPr>
          <w:p w14:paraId="265F713B" w14:textId="77777777" w:rsidR="00DF06D2" w:rsidRPr="00DF06D2" w:rsidRDefault="00DF06D2" w:rsidP="00DF06D2">
            <w:pPr>
              <w:jc w:val="center"/>
              <w:rPr>
                <w:ins w:id="5791" w:author="Dave Contreras" w:date="2019-07-22T07:23:00Z"/>
                <w:rFonts w:ascii="Calibri" w:eastAsia="Times New Roman" w:hAnsi="Calibri" w:cs="Calibri"/>
                <w:color w:val="000000"/>
              </w:rPr>
            </w:pPr>
            <w:ins w:id="5792" w:author="Dave Contreras" w:date="2019-07-22T07:23:00Z">
              <w:r w:rsidRPr="00DF06D2">
                <w:rPr>
                  <w:rFonts w:ascii="Calibri" w:eastAsia="Times New Roman" w:hAnsi="Calibri" w:cs="Calibri"/>
                  <w:color w:val="000000"/>
                </w:rPr>
                <w:t>0.68</w:t>
              </w:r>
            </w:ins>
          </w:p>
        </w:tc>
        <w:tc>
          <w:tcPr>
            <w:tcW w:w="1222" w:type="dxa"/>
            <w:vMerge w:val="restart"/>
            <w:tcBorders>
              <w:top w:val="nil"/>
              <w:left w:val="nil"/>
              <w:bottom w:val="nil"/>
              <w:right w:val="nil"/>
            </w:tcBorders>
            <w:shd w:val="clear" w:color="auto" w:fill="auto"/>
            <w:noWrap/>
            <w:vAlign w:val="center"/>
            <w:hideMark/>
          </w:tcPr>
          <w:p w14:paraId="3687ABB1" w14:textId="77777777" w:rsidR="00DF06D2" w:rsidRPr="00DF06D2" w:rsidRDefault="00DF06D2" w:rsidP="00DF06D2">
            <w:pPr>
              <w:jc w:val="center"/>
              <w:rPr>
                <w:ins w:id="5793" w:author="Dave Contreras" w:date="2019-07-22T07:23:00Z"/>
                <w:rFonts w:ascii="Calibri" w:eastAsia="Times New Roman" w:hAnsi="Calibri" w:cs="Calibri"/>
                <w:color w:val="000000"/>
              </w:rPr>
            </w:pPr>
            <w:ins w:id="5794" w:author="Dave Contreras" w:date="2019-07-22T07:23:00Z">
              <w:r w:rsidRPr="00DF06D2">
                <w:rPr>
                  <w:rFonts w:ascii="Calibri" w:eastAsia="Times New Roman" w:hAnsi="Calibri" w:cs="Calibri"/>
                  <w:color w:val="000000"/>
                </w:rPr>
                <w:t>0.5</w:t>
              </w:r>
            </w:ins>
          </w:p>
        </w:tc>
      </w:tr>
      <w:tr w:rsidR="00DF06D2" w:rsidRPr="00DF06D2" w14:paraId="103A20D9" w14:textId="77777777" w:rsidTr="00DF06D2">
        <w:trPr>
          <w:trHeight w:val="315"/>
          <w:ins w:id="5795" w:author="Dave Contreras" w:date="2019-07-22T07:23:00Z"/>
        </w:trPr>
        <w:tc>
          <w:tcPr>
            <w:tcW w:w="2869" w:type="dxa"/>
            <w:tcBorders>
              <w:top w:val="nil"/>
              <w:left w:val="nil"/>
              <w:bottom w:val="nil"/>
              <w:right w:val="nil"/>
            </w:tcBorders>
            <w:shd w:val="clear" w:color="auto" w:fill="auto"/>
            <w:noWrap/>
            <w:vAlign w:val="bottom"/>
            <w:hideMark/>
          </w:tcPr>
          <w:p w14:paraId="5DE60AF3" w14:textId="77777777" w:rsidR="00DF06D2" w:rsidRPr="00DF06D2" w:rsidRDefault="00DF06D2" w:rsidP="00DF06D2">
            <w:pPr>
              <w:rPr>
                <w:ins w:id="5796" w:author="Dave Contreras" w:date="2019-07-22T07:23:00Z"/>
                <w:rFonts w:ascii="Calibri" w:eastAsia="Times New Roman" w:hAnsi="Calibri" w:cs="Calibri"/>
                <w:color w:val="000000"/>
              </w:rPr>
            </w:pPr>
            <w:ins w:id="5797" w:author="Dave Contreras" w:date="2019-07-22T07:23:00Z">
              <w:r w:rsidRPr="00DF06D2">
                <w:rPr>
                  <w:rFonts w:ascii="Calibri" w:eastAsia="Times New Roman" w:hAnsi="Calibri" w:cs="Calibri"/>
                  <w:color w:val="000000"/>
                </w:rPr>
                <w:t>2018 Midwater Trawl</w:t>
              </w:r>
            </w:ins>
          </w:p>
        </w:tc>
        <w:tc>
          <w:tcPr>
            <w:tcW w:w="374" w:type="dxa"/>
            <w:tcBorders>
              <w:top w:val="nil"/>
              <w:left w:val="nil"/>
              <w:bottom w:val="nil"/>
              <w:right w:val="nil"/>
            </w:tcBorders>
            <w:shd w:val="clear" w:color="auto" w:fill="auto"/>
            <w:noWrap/>
            <w:vAlign w:val="center"/>
            <w:hideMark/>
          </w:tcPr>
          <w:p w14:paraId="5D3EF0AE" w14:textId="77777777" w:rsidR="00DF06D2" w:rsidRPr="00DF06D2" w:rsidRDefault="00DF06D2" w:rsidP="00DF06D2">
            <w:pPr>
              <w:jc w:val="center"/>
              <w:rPr>
                <w:ins w:id="5798" w:author="Dave Contreras" w:date="2019-07-22T07:23:00Z"/>
                <w:rFonts w:ascii="Calibri" w:eastAsia="Times New Roman" w:hAnsi="Calibri" w:cs="Calibri"/>
                <w:color w:val="000000"/>
              </w:rPr>
            </w:pPr>
            <w:ins w:id="5799" w:author="Dave Contreras" w:date="2019-07-22T07:23:00Z">
              <w:r w:rsidRPr="00DF06D2">
                <w:rPr>
                  <w:rFonts w:ascii="Calibri" w:eastAsia="Times New Roman" w:hAnsi="Calibri" w:cs="Calibri"/>
                  <w:color w:val="000000"/>
                </w:rPr>
                <w:t>8</w:t>
              </w:r>
            </w:ins>
          </w:p>
        </w:tc>
        <w:tc>
          <w:tcPr>
            <w:tcW w:w="1275" w:type="dxa"/>
            <w:tcBorders>
              <w:top w:val="nil"/>
              <w:left w:val="nil"/>
              <w:bottom w:val="nil"/>
              <w:right w:val="nil"/>
            </w:tcBorders>
            <w:shd w:val="clear" w:color="auto" w:fill="auto"/>
            <w:noWrap/>
            <w:vAlign w:val="bottom"/>
            <w:hideMark/>
          </w:tcPr>
          <w:p w14:paraId="52A42C56" w14:textId="77777777" w:rsidR="00DF06D2" w:rsidRPr="00DF06D2" w:rsidRDefault="00DF06D2" w:rsidP="00DF06D2">
            <w:pPr>
              <w:jc w:val="center"/>
              <w:rPr>
                <w:ins w:id="5800" w:author="Dave Contreras" w:date="2019-07-22T07:23:00Z"/>
                <w:rFonts w:ascii="Calibri" w:eastAsia="Times New Roman" w:hAnsi="Calibri" w:cs="Calibri"/>
                <w:color w:val="000000"/>
              </w:rPr>
            </w:pPr>
            <w:ins w:id="5801" w:author="Dave Contreras" w:date="2019-07-22T07:23:00Z">
              <w:r w:rsidRPr="00DF06D2">
                <w:rPr>
                  <w:rFonts w:ascii="Calibri" w:eastAsia="Times New Roman" w:hAnsi="Calibri" w:cs="Calibri"/>
                  <w:color w:val="000000"/>
                </w:rPr>
                <w:t>7.7</w:t>
              </w:r>
            </w:ins>
          </w:p>
        </w:tc>
        <w:tc>
          <w:tcPr>
            <w:tcW w:w="1295" w:type="dxa"/>
            <w:tcBorders>
              <w:top w:val="nil"/>
              <w:left w:val="nil"/>
              <w:bottom w:val="nil"/>
              <w:right w:val="nil"/>
            </w:tcBorders>
            <w:shd w:val="clear" w:color="auto" w:fill="auto"/>
            <w:noWrap/>
            <w:vAlign w:val="center"/>
            <w:hideMark/>
          </w:tcPr>
          <w:p w14:paraId="7F45B302" w14:textId="77777777" w:rsidR="00DF06D2" w:rsidRPr="00DF06D2" w:rsidRDefault="00DF06D2" w:rsidP="00DF06D2">
            <w:pPr>
              <w:jc w:val="center"/>
              <w:rPr>
                <w:ins w:id="5802" w:author="Dave Contreras" w:date="2019-07-22T07:23:00Z"/>
                <w:rFonts w:ascii="Calibri" w:eastAsia="Times New Roman" w:hAnsi="Calibri" w:cs="Calibri"/>
                <w:color w:val="000000"/>
              </w:rPr>
            </w:pPr>
            <w:ins w:id="5803" w:author="Dave Contreras" w:date="2019-07-22T07:23:00Z">
              <w:r w:rsidRPr="00DF06D2">
                <w:rPr>
                  <w:rFonts w:ascii="Calibri" w:eastAsia="Times New Roman" w:hAnsi="Calibri" w:cs="Calibri"/>
                  <w:color w:val="000000"/>
                </w:rPr>
                <w:t>2.3</w:t>
              </w:r>
            </w:ins>
          </w:p>
        </w:tc>
        <w:tc>
          <w:tcPr>
            <w:tcW w:w="118" w:type="dxa"/>
            <w:tcBorders>
              <w:top w:val="nil"/>
              <w:left w:val="nil"/>
              <w:bottom w:val="nil"/>
              <w:right w:val="nil"/>
            </w:tcBorders>
            <w:shd w:val="clear" w:color="000000" w:fill="000000"/>
            <w:noWrap/>
            <w:vAlign w:val="center"/>
            <w:hideMark/>
          </w:tcPr>
          <w:p w14:paraId="2FF156C7" w14:textId="77777777" w:rsidR="00DF06D2" w:rsidRPr="00DF06D2" w:rsidRDefault="00DF06D2" w:rsidP="00DF06D2">
            <w:pPr>
              <w:jc w:val="center"/>
              <w:rPr>
                <w:ins w:id="5804" w:author="Dave Contreras" w:date="2019-07-22T07:23:00Z"/>
                <w:rFonts w:ascii="Calibri" w:eastAsia="Times New Roman" w:hAnsi="Calibri" w:cs="Calibri"/>
                <w:color w:val="000000"/>
              </w:rPr>
            </w:pPr>
            <w:ins w:id="5805" w:author="Dave Contreras"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589ADE4B" w14:textId="77777777" w:rsidR="00DF06D2" w:rsidRPr="00DF06D2" w:rsidRDefault="00DF06D2" w:rsidP="00DF06D2">
            <w:pPr>
              <w:rPr>
                <w:ins w:id="5806" w:author="Dave Contreras"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484EC075" w14:textId="77777777" w:rsidR="00DF06D2" w:rsidRPr="00DF06D2" w:rsidRDefault="00DF06D2" w:rsidP="00DF06D2">
            <w:pPr>
              <w:rPr>
                <w:ins w:id="5807" w:author="Dave Contreras" w:date="2019-07-22T07:23:00Z"/>
                <w:rFonts w:ascii="Calibri" w:eastAsia="Times New Roman" w:hAnsi="Calibri" w:cs="Calibri"/>
                <w:color w:val="000000"/>
              </w:rPr>
            </w:pPr>
          </w:p>
        </w:tc>
      </w:tr>
      <w:tr w:rsidR="00DF06D2" w:rsidRPr="00DF06D2" w14:paraId="38FC3628" w14:textId="77777777" w:rsidTr="00DF06D2">
        <w:trPr>
          <w:trHeight w:val="315"/>
          <w:ins w:id="5808" w:author="Dave Contreras" w:date="2019-07-22T07:23:00Z"/>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10ADE3B" w14:textId="77777777" w:rsidR="00DF06D2" w:rsidRPr="00DF06D2" w:rsidRDefault="00DF06D2" w:rsidP="00DF06D2">
            <w:pPr>
              <w:jc w:val="center"/>
              <w:rPr>
                <w:ins w:id="5809" w:author="Dave Contreras" w:date="2019-07-22T07:23:00Z"/>
                <w:rFonts w:ascii="Calibri" w:eastAsia="Times New Roman" w:hAnsi="Calibri" w:cs="Calibri"/>
                <w:b/>
                <w:bCs/>
                <w:color w:val="000000"/>
              </w:rPr>
            </w:pPr>
            <w:ins w:id="5810" w:author="Dave Contreras" w:date="2019-07-22T07:23:00Z">
              <w:r w:rsidRPr="00DF06D2">
                <w:rPr>
                  <w:rFonts w:ascii="Calibri" w:eastAsia="Times New Roman" w:hAnsi="Calibri" w:cs="Calibri"/>
                  <w:b/>
                  <w:bCs/>
                  <w:color w:val="000000"/>
                </w:rPr>
                <w:t>Decker Island</w:t>
              </w:r>
            </w:ins>
          </w:p>
        </w:tc>
      </w:tr>
      <w:tr w:rsidR="00DF06D2" w:rsidRPr="00DF06D2" w14:paraId="2C1A008B" w14:textId="77777777" w:rsidTr="00DF06D2">
        <w:trPr>
          <w:trHeight w:val="300"/>
          <w:ins w:id="5811" w:author="Dave Contreras" w:date="2019-07-22T07:23:00Z"/>
        </w:trPr>
        <w:tc>
          <w:tcPr>
            <w:tcW w:w="2869" w:type="dxa"/>
            <w:vMerge w:val="restart"/>
            <w:tcBorders>
              <w:top w:val="nil"/>
              <w:left w:val="nil"/>
              <w:bottom w:val="nil"/>
              <w:right w:val="nil"/>
            </w:tcBorders>
            <w:shd w:val="clear" w:color="auto" w:fill="auto"/>
            <w:noWrap/>
            <w:vAlign w:val="center"/>
            <w:hideMark/>
          </w:tcPr>
          <w:p w14:paraId="3EB66344" w14:textId="77777777" w:rsidR="00DF06D2" w:rsidRPr="00DF06D2" w:rsidRDefault="00DF06D2" w:rsidP="00DF06D2">
            <w:pPr>
              <w:rPr>
                <w:ins w:id="5812" w:author="Dave Contreras" w:date="2019-07-22T07:23:00Z"/>
                <w:rFonts w:ascii="Calibri" w:eastAsia="Times New Roman" w:hAnsi="Calibri" w:cs="Calibri"/>
                <w:color w:val="000000"/>
              </w:rPr>
            </w:pPr>
            <w:ins w:id="5813" w:author="Dave Contreras" w:date="2019-07-22T07:23:00Z">
              <w:r w:rsidRPr="00DF06D2">
                <w:rPr>
                  <w:rFonts w:ascii="Calibri" w:eastAsia="Times New Roman" w:hAnsi="Calibri" w:cs="Calibri"/>
                  <w:color w:val="000000"/>
                </w:rPr>
                <w:t>Gear Type</w:t>
              </w:r>
            </w:ins>
          </w:p>
        </w:tc>
        <w:tc>
          <w:tcPr>
            <w:tcW w:w="374" w:type="dxa"/>
            <w:vMerge w:val="restart"/>
            <w:tcBorders>
              <w:top w:val="nil"/>
              <w:left w:val="nil"/>
              <w:bottom w:val="nil"/>
              <w:right w:val="nil"/>
            </w:tcBorders>
            <w:shd w:val="clear" w:color="auto" w:fill="auto"/>
            <w:noWrap/>
            <w:vAlign w:val="center"/>
            <w:hideMark/>
          </w:tcPr>
          <w:p w14:paraId="760AED29" w14:textId="77777777" w:rsidR="00DF06D2" w:rsidRPr="00DF06D2" w:rsidRDefault="00DF06D2" w:rsidP="00DF06D2">
            <w:pPr>
              <w:jc w:val="center"/>
              <w:rPr>
                <w:ins w:id="5814" w:author="Dave Contreras" w:date="2019-07-22T07:23:00Z"/>
                <w:rFonts w:ascii="Calibri" w:eastAsia="Times New Roman" w:hAnsi="Calibri" w:cs="Calibri"/>
                <w:color w:val="000000"/>
              </w:rPr>
            </w:pPr>
            <w:ins w:id="5815" w:author="Dave Contreras" w:date="2019-07-22T07:23:00Z">
              <w:r w:rsidRPr="00DF06D2">
                <w:rPr>
                  <w:rFonts w:ascii="Calibri" w:eastAsia="Times New Roman" w:hAnsi="Calibri" w:cs="Calibri"/>
                  <w:color w:val="000000"/>
                </w:rPr>
                <w:t>n</w:t>
              </w:r>
            </w:ins>
          </w:p>
        </w:tc>
        <w:tc>
          <w:tcPr>
            <w:tcW w:w="1275" w:type="dxa"/>
            <w:vMerge w:val="restart"/>
            <w:tcBorders>
              <w:top w:val="nil"/>
              <w:left w:val="nil"/>
              <w:bottom w:val="nil"/>
              <w:right w:val="nil"/>
            </w:tcBorders>
            <w:shd w:val="clear" w:color="auto" w:fill="auto"/>
            <w:noWrap/>
            <w:vAlign w:val="center"/>
            <w:hideMark/>
          </w:tcPr>
          <w:p w14:paraId="1C392659" w14:textId="77777777" w:rsidR="00DF06D2" w:rsidRPr="00DF06D2" w:rsidRDefault="00DF06D2" w:rsidP="00DF06D2">
            <w:pPr>
              <w:jc w:val="center"/>
              <w:rPr>
                <w:ins w:id="5816" w:author="Dave Contreras" w:date="2019-07-22T07:23:00Z"/>
                <w:rFonts w:ascii="Calibri" w:eastAsia="Times New Roman" w:hAnsi="Calibri" w:cs="Calibri"/>
                <w:color w:val="000000"/>
              </w:rPr>
            </w:pPr>
            <w:ins w:id="5817" w:author="Dave Contreras" w:date="2019-07-22T07:23:00Z">
              <w:r w:rsidRPr="00DF06D2">
                <w:rPr>
                  <w:rFonts w:ascii="Calibri" w:eastAsia="Times New Roman" w:hAnsi="Calibri" w:cs="Calibri"/>
                  <w:color w:val="000000"/>
                </w:rPr>
                <w:t>Mean</w:t>
              </w:r>
            </w:ins>
          </w:p>
        </w:tc>
        <w:tc>
          <w:tcPr>
            <w:tcW w:w="1295" w:type="dxa"/>
            <w:vMerge w:val="restart"/>
            <w:tcBorders>
              <w:top w:val="nil"/>
              <w:left w:val="nil"/>
              <w:bottom w:val="nil"/>
              <w:right w:val="nil"/>
            </w:tcBorders>
            <w:shd w:val="clear" w:color="auto" w:fill="auto"/>
            <w:noWrap/>
            <w:vAlign w:val="center"/>
            <w:hideMark/>
          </w:tcPr>
          <w:p w14:paraId="5780DFE6" w14:textId="77777777" w:rsidR="00DF06D2" w:rsidRPr="00DF06D2" w:rsidRDefault="00DF06D2" w:rsidP="00DF06D2">
            <w:pPr>
              <w:jc w:val="center"/>
              <w:rPr>
                <w:ins w:id="5818" w:author="Dave Contreras" w:date="2019-07-22T07:23:00Z"/>
                <w:rFonts w:ascii="Calibri" w:eastAsia="Times New Roman" w:hAnsi="Calibri" w:cs="Calibri"/>
                <w:color w:val="000000"/>
              </w:rPr>
            </w:pPr>
            <w:ins w:id="5819" w:author="Dave Contreras" w:date="2019-07-22T07:23:00Z">
              <w:r w:rsidRPr="00DF06D2">
                <w:rPr>
                  <w:rFonts w:ascii="Calibri" w:eastAsia="Times New Roman" w:hAnsi="Calibri" w:cs="Calibri"/>
                  <w:color w:val="000000"/>
                </w:rPr>
                <w:t>Std. Error</w:t>
              </w:r>
            </w:ins>
          </w:p>
        </w:tc>
        <w:tc>
          <w:tcPr>
            <w:tcW w:w="118" w:type="dxa"/>
            <w:tcBorders>
              <w:top w:val="nil"/>
              <w:left w:val="nil"/>
              <w:bottom w:val="nil"/>
              <w:right w:val="nil"/>
            </w:tcBorders>
            <w:shd w:val="clear" w:color="000000" w:fill="000000"/>
            <w:noWrap/>
            <w:vAlign w:val="center"/>
            <w:hideMark/>
          </w:tcPr>
          <w:p w14:paraId="061A63E8" w14:textId="77777777" w:rsidR="00DF06D2" w:rsidRPr="00DF06D2" w:rsidRDefault="00DF06D2" w:rsidP="00DF06D2">
            <w:pPr>
              <w:jc w:val="center"/>
              <w:rPr>
                <w:ins w:id="5820" w:author="Dave Contreras" w:date="2019-07-22T07:23:00Z"/>
                <w:rFonts w:ascii="Calibri" w:eastAsia="Times New Roman" w:hAnsi="Calibri" w:cs="Calibri"/>
                <w:color w:val="000000"/>
              </w:rPr>
            </w:pPr>
            <w:ins w:id="5821" w:author="Dave Contreras" w:date="2019-07-22T07:23:00Z">
              <w:r w:rsidRPr="00DF06D2">
                <w:rPr>
                  <w:rFonts w:ascii="Calibri" w:eastAsia="Times New Roman" w:hAnsi="Calibri" w:cs="Calibri"/>
                  <w:color w:val="000000"/>
                </w:rPr>
                <w:t> </w:t>
              </w:r>
            </w:ins>
          </w:p>
        </w:tc>
        <w:tc>
          <w:tcPr>
            <w:tcW w:w="2085" w:type="dxa"/>
            <w:gridSpan w:val="2"/>
            <w:tcBorders>
              <w:top w:val="single" w:sz="8" w:space="0" w:color="auto"/>
              <w:left w:val="nil"/>
              <w:bottom w:val="nil"/>
              <w:right w:val="nil"/>
            </w:tcBorders>
            <w:shd w:val="clear" w:color="auto" w:fill="auto"/>
            <w:noWrap/>
            <w:vAlign w:val="center"/>
            <w:hideMark/>
          </w:tcPr>
          <w:p w14:paraId="3D777D98" w14:textId="77777777" w:rsidR="00DF06D2" w:rsidRPr="00DF06D2" w:rsidRDefault="00DF06D2" w:rsidP="00DF06D2">
            <w:pPr>
              <w:jc w:val="center"/>
              <w:rPr>
                <w:ins w:id="5822" w:author="Dave Contreras" w:date="2019-07-22T07:23:00Z"/>
                <w:rFonts w:ascii="Calibri" w:eastAsia="Times New Roman" w:hAnsi="Calibri" w:cs="Calibri"/>
                <w:color w:val="000000"/>
              </w:rPr>
            </w:pPr>
            <w:ins w:id="5823" w:author="Dave Contreras" w:date="2019-07-22T07:23:00Z">
              <w:r w:rsidRPr="00DF06D2">
                <w:rPr>
                  <w:rFonts w:ascii="Calibri" w:eastAsia="Times New Roman" w:hAnsi="Calibri" w:cs="Calibri"/>
                  <w:color w:val="000000"/>
                </w:rPr>
                <w:t>Kruskal-Wallis Test</w:t>
              </w:r>
            </w:ins>
          </w:p>
        </w:tc>
      </w:tr>
      <w:tr w:rsidR="00DF06D2" w:rsidRPr="00DF06D2" w14:paraId="7147BDA4" w14:textId="77777777" w:rsidTr="00DF06D2">
        <w:trPr>
          <w:trHeight w:val="300"/>
          <w:ins w:id="5824" w:author="Dave Contreras" w:date="2019-07-22T07:23:00Z"/>
        </w:trPr>
        <w:tc>
          <w:tcPr>
            <w:tcW w:w="2869" w:type="dxa"/>
            <w:vMerge/>
            <w:tcBorders>
              <w:top w:val="nil"/>
              <w:left w:val="nil"/>
              <w:bottom w:val="nil"/>
              <w:right w:val="nil"/>
            </w:tcBorders>
            <w:vAlign w:val="center"/>
            <w:hideMark/>
          </w:tcPr>
          <w:p w14:paraId="7C93A38B" w14:textId="77777777" w:rsidR="00DF06D2" w:rsidRPr="00DF06D2" w:rsidRDefault="00DF06D2" w:rsidP="00DF06D2">
            <w:pPr>
              <w:rPr>
                <w:ins w:id="5825" w:author="Dave Contreras" w:date="2019-07-22T07:23:00Z"/>
                <w:rFonts w:ascii="Calibri" w:eastAsia="Times New Roman" w:hAnsi="Calibri" w:cs="Calibri"/>
                <w:color w:val="000000"/>
              </w:rPr>
            </w:pPr>
          </w:p>
        </w:tc>
        <w:tc>
          <w:tcPr>
            <w:tcW w:w="374" w:type="dxa"/>
            <w:vMerge/>
            <w:tcBorders>
              <w:top w:val="nil"/>
              <w:left w:val="nil"/>
              <w:bottom w:val="nil"/>
              <w:right w:val="nil"/>
            </w:tcBorders>
            <w:vAlign w:val="center"/>
            <w:hideMark/>
          </w:tcPr>
          <w:p w14:paraId="46F5FD89" w14:textId="77777777" w:rsidR="00DF06D2" w:rsidRPr="00DF06D2" w:rsidRDefault="00DF06D2" w:rsidP="00DF06D2">
            <w:pPr>
              <w:rPr>
                <w:ins w:id="5826" w:author="Dave Contreras" w:date="2019-07-22T07:23:00Z"/>
                <w:rFonts w:ascii="Calibri" w:eastAsia="Times New Roman" w:hAnsi="Calibri" w:cs="Calibri"/>
                <w:color w:val="000000"/>
              </w:rPr>
            </w:pPr>
          </w:p>
        </w:tc>
        <w:tc>
          <w:tcPr>
            <w:tcW w:w="1275" w:type="dxa"/>
            <w:vMerge/>
            <w:tcBorders>
              <w:top w:val="nil"/>
              <w:left w:val="nil"/>
              <w:bottom w:val="nil"/>
              <w:right w:val="nil"/>
            </w:tcBorders>
            <w:vAlign w:val="center"/>
            <w:hideMark/>
          </w:tcPr>
          <w:p w14:paraId="660C5C4A" w14:textId="77777777" w:rsidR="00DF06D2" w:rsidRPr="00DF06D2" w:rsidRDefault="00DF06D2" w:rsidP="00DF06D2">
            <w:pPr>
              <w:rPr>
                <w:ins w:id="5827" w:author="Dave Contreras" w:date="2019-07-22T07:23:00Z"/>
                <w:rFonts w:ascii="Calibri" w:eastAsia="Times New Roman" w:hAnsi="Calibri" w:cs="Calibri"/>
                <w:color w:val="000000"/>
              </w:rPr>
            </w:pPr>
          </w:p>
        </w:tc>
        <w:tc>
          <w:tcPr>
            <w:tcW w:w="1295" w:type="dxa"/>
            <w:vMerge/>
            <w:tcBorders>
              <w:top w:val="nil"/>
              <w:left w:val="nil"/>
              <w:bottom w:val="nil"/>
              <w:right w:val="nil"/>
            </w:tcBorders>
            <w:vAlign w:val="center"/>
            <w:hideMark/>
          </w:tcPr>
          <w:p w14:paraId="033D75D4" w14:textId="77777777" w:rsidR="00DF06D2" w:rsidRPr="00DF06D2" w:rsidRDefault="00DF06D2" w:rsidP="00DF06D2">
            <w:pPr>
              <w:rPr>
                <w:ins w:id="5828" w:author="Dave Contreras" w:date="2019-07-22T07:23: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67DDEB8D" w14:textId="77777777" w:rsidR="00DF06D2" w:rsidRPr="00DF06D2" w:rsidRDefault="00DF06D2" w:rsidP="00DF06D2">
            <w:pPr>
              <w:jc w:val="center"/>
              <w:rPr>
                <w:ins w:id="5829" w:author="Dave Contreras" w:date="2019-07-22T07:23:00Z"/>
                <w:rFonts w:ascii="Calibri" w:eastAsia="Times New Roman" w:hAnsi="Calibri" w:cs="Calibri"/>
                <w:color w:val="000000"/>
              </w:rPr>
            </w:pPr>
            <w:ins w:id="5830" w:author="Dave Contreras" w:date="2019-07-22T07:23:00Z">
              <w:r w:rsidRPr="00DF06D2">
                <w:rPr>
                  <w:rFonts w:ascii="Calibri" w:eastAsia="Times New Roman" w:hAnsi="Calibri" w:cs="Calibri"/>
                  <w:color w:val="000000"/>
                </w:rPr>
                <w:t> </w:t>
              </w:r>
            </w:ins>
          </w:p>
        </w:tc>
        <w:tc>
          <w:tcPr>
            <w:tcW w:w="863" w:type="dxa"/>
            <w:tcBorders>
              <w:top w:val="nil"/>
              <w:left w:val="nil"/>
              <w:bottom w:val="nil"/>
              <w:right w:val="nil"/>
            </w:tcBorders>
            <w:shd w:val="clear" w:color="auto" w:fill="auto"/>
            <w:noWrap/>
            <w:vAlign w:val="center"/>
            <w:hideMark/>
          </w:tcPr>
          <w:p w14:paraId="47A28081" w14:textId="77777777" w:rsidR="00DF06D2" w:rsidRPr="00DF06D2" w:rsidRDefault="00DF06D2" w:rsidP="00DF06D2">
            <w:pPr>
              <w:jc w:val="center"/>
              <w:rPr>
                <w:ins w:id="5831" w:author="Dave Contreras" w:date="2019-07-22T07:23:00Z"/>
                <w:rFonts w:ascii="Calibri" w:eastAsia="Times New Roman" w:hAnsi="Calibri" w:cs="Calibri"/>
                <w:color w:val="000000"/>
              </w:rPr>
            </w:pPr>
            <w:ins w:id="5832" w:author="Dave Contreras" w:date="2019-07-22T07:23:00Z">
              <w:r w:rsidRPr="00DF06D2">
                <w:rPr>
                  <w:rFonts w:ascii="Calibri" w:eastAsia="Times New Roman" w:hAnsi="Calibri" w:cs="Calibri"/>
                  <w:color w:val="000000"/>
                </w:rPr>
                <w:t>H</w:t>
              </w:r>
            </w:ins>
          </w:p>
        </w:tc>
        <w:tc>
          <w:tcPr>
            <w:tcW w:w="1222" w:type="dxa"/>
            <w:tcBorders>
              <w:top w:val="nil"/>
              <w:left w:val="nil"/>
              <w:bottom w:val="nil"/>
              <w:right w:val="nil"/>
            </w:tcBorders>
            <w:shd w:val="clear" w:color="auto" w:fill="auto"/>
            <w:noWrap/>
            <w:vAlign w:val="center"/>
            <w:hideMark/>
          </w:tcPr>
          <w:p w14:paraId="40289E25" w14:textId="77777777" w:rsidR="00DF06D2" w:rsidRPr="00DF06D2" w:rsidRDefault="00DF06D2" w:rsidP="00DF06D2">
            <w:pPr>
              <w:jc w:val="center"/>
              <w:rPr>
                <w:ins w:id="5833" w:author="Dave Contreras" w:date="2019-07-22T07:23:00Z"/>
                <w:rFonts w:ascii="Calibri" w:eastAsia="Times New Roman" w:hAnsi="Calibri" w:cs="Calibri"/>
                <w:color w:val="000000"/>
              </w:rPr>
            </w:pPr>
            <w:ins w:id="5834" w:author="Dave Contreras" w:date="2019-07-22T07:23:00Z">
              <w:r w:rsidRPr="00DF06D2">
                <w:rPr>
                  <w:rFonts w:ascii="Calibri" w:eastAsia="Times New Roman" w:hAnsi="Calibri" w:cs="Calibri"/>
                  <w:color w:val="000000"/>
                </w:rPr>
                <w:t>p</w:t>
              </w:r>
            </w:ins>
          </w:p>
        </w:tc>
      </w:tr>
      <w:tr w:rsidR="00DF06D2" w:rsidRPr="00DF06D2" w14:paraId="5EF78C1C" w14:textId="77777777" w:rsidTr="00DF06D2">
        <w:trPr>
          <w:trHeight w:val="300"/>
          <w:ins w:id="5835" w:author="Dave Contreras" w:date="2019-07-22T07:23:00Z"/>
        </w:trPr>
        <w:tc>
          <w:tcPr>
            <w:tcW w:w="2869" w:type="dxa"/>
            <w:tcBorders>
              <w:top w:val="nil"/>
              <w:left w:val="nil"/>
              <w:bottom w:val="nil"/>
              <w:right w:val="nil"/>
            </w:tcBorders>
            <w:shd w:val="clear" w:color="auto" w:fill="auto"/>
            <w:noWrap/>
            <w:vAlign w:val="center"/>
            <w:hideMark/>
          </w:tcPr>
          <w:p w14:paraId="6843325D" w14:textId="77777777" w:rsidR="00DF06D2" w:rsidRPr="00DF06D2" w:rsidRDefault="00DF06D2" w:rsidP="00DF06D2">
            <w:pPr>
              <w:rPr>
                <w:ins w:id="5836" w:author="Dave Contreras" w:date="2019-07-22T07:23:00Z"/>
                <w:rFonts w:ascii="Calibri" w:eastAsia="Times New Roman" w:hAnsi="Calibri" w:cs="Calibri"/>
                <w:color w:val="000000"/>
              </w:rPr>
            </w:pPr>
            <w:ins w:id="5837" w:author="Dave Contreras" w:date="2019-07-22T07:23:00Z">
              <w:r w:rsidRPr="00DF06D2">
                <w:rPr>
                  <w:rFonts w:ascii="Calibri" w:eastAsia="Times New Roman" w:hAnsi="Calibri" w:cs="Calibri"/>
                  <w:color w:val="000000"/>
                </w:rPr>
                <w:t>2017 Beach Seine</w:t>
              </w:r>
            </w:ins>
          </w:p>
        </w:tc>
        <w:tc>
          <w:tcPr>
            <w:tcW w:w="374" w:type="dxa"/>
            <w:tcBorders>
              <w:top w:val="nil"/>
              <w:left w:val="nil"/>
              <w:bottom w:val="nil"/>
              <w:right w:val="nil"/>
            </w:tcBorders>
            <w:shd w:val="clear" w:color="auto" w:fill="auto"/>
            <w:noWrap/>
            <w:vAlign w:val="center"/>
            <w:hideMark/>
          </w:tcPr>
          <w:p w14:paraId="74F0084D" w14:textId="77777777" w:rsidR="00DF06D2" w:rsidRPr="00DF06D2" w:rsidRDefault="00DF06D2" w:rsidP="00DF06D2">
            <w:pPr>
              <w:jc w:val="center"/>
              <w:rPr>
                <w:ins w:id="5838" w:author="Dave Contreras" w:date="2019-07-22T07:23:00Z"/>
                <w:rFonts w:ascii="Calibri" w:eastAsia="Times New Roman" w:hAnsi="Calibri" w:cs="Calibri"/>
                <w:color w:val="000000"/>
              </w:rPr>
            </w:pPr>
            <w:ins w:id="5839" w:author="Dave Contreras" w:date="2019-07-22T07:23:00Z">
              <w:r w:rsidRPr="00DF06D2">
                <w:rPr>
                  <w:rFonts w:ascii="Calibri" w:eastAsia="Times New Roman" w:hAnsi="Calibri" w:cs="Calibri"/>
                  <w:color w:val="000000"/>
                </w:rPr>
                <w:t>9</w:t>
              </w:r>
            </w:ins>
          </w:p>
        </w:tc>
        <w:tc>
          <w:tcPr>
            <w:tcW w:w="1275" w:type="dxa"/>
            <w:tcBorders>
              <w:top w:val="nil"/>
              <w:left w:val="nil"/>
              <w:bottom w:val="nil"/>
              <w:right w:val="nil"/>
            </w:tcBorders>
            <w:shd w:val="clear" w:color="auto" w:fill="auto"/>
            <w:noWrap/>
            <w:vAlign w:val="center"/>
            <w:hideMark/>
          </w:tcPr>
          <w:p w14:paraId="377B6F1B" w14:textId="77777777" w:rsidR="00DF06D2" w:rsidRPr="00DF06D2" w:rsidRDefault="00DF06D2" w:rsidP="00DF06D2">
            <w:pPr>
              <w:jc w:val="center"/>
              <w:rPr>
                <w:ins w:id="5840" w:author="Dave Contreras" w:date="2019-07-22T07:23:00Z"/>
                <w:rFonts w:ascii="Calibri" w:eastAsia="Times New Roman" w:hAnsi="Calibri" w:cs="Calibri"/>
                <w:color w:val="000000"/>
              </w:rPr>
            </w:pPr>
            <w:ins w:id="5841" w:author="Dave Contreras" w:date="2019-07-22T07:23:00Z">
              <w:r w:rsidRPr="00DF06D2">
                <w:rPr>
                  <w:rFonts w:ascii="Calibri" w:eastAsia="Times New Roman" w:hAnsi="Calibri" w:cs="Calibri"/>
                  <w:color w:val="000000"/>
                </w:rPr>
                <w:t>36208.1</w:t>
              </w:r>
            </w:ins>
          </w:p>
        </w:tc>
        <w:tc>
          <w:tcPr>
            <w:tcW w:w="1295" w:type="dxa"/>
            <w:tcBorders>
              <w:top w:val="nil"/>
              <w:left w:val="nil"/>
              <w:bottom w:val="nil"/>
              <w:right w:val="nil"/>
            </w:tcBorders>
            <w:shd w:val="clear" w:color="auto" w:fill="auto"/>
            <w:noWrap/>
            <w:vAlign w:val="center"/>
            <w:hideMark/>
          </w:tcPr>
          <w:p w14:paraId="15621F7A" w14:textId="77777777" w:rsidR="00DF06D2" w:rsidRPr="00DF06D2" w:rsidRDefault="00DF06D2" w:rsidP="00DF06D2">
            <w:pPr>
              <w:jc w:val="center"/>
              <w:rPr>
                <w:ins w:id="5842" w:author="Dave Contreras" w:date="2019-07-22T07:23:00Z"/>
                <w:rFonts w:ascii="Calibri" w:eastAsia="Times New Roman" w:hAnsi="Calibri" w:cs="Calibri"/>
                <w:color w:val="000000"/>
              </w:rPr>
            </w:pPr>
            <w:ins w:id="5843" w:author="Dave Contreras" w:date="2019-07-22T07:23:00Z">
              <w:r w:rsidRPr="00DF06D2">
                <w:rPr>
                  <w:rFonts w:ascii="Calibri" w:eastAsia="Times New Roman" w:hAnsi="Calibri" w:cs="Calibri"/>
                  <w:color w:val="000000"/>
                </w:rPr>
                <w:t>16123.1</w:t>
              </w:r>
            </w:ins>
          </w:p>
        </w:tc>
        <w:tc>
          <w:tcPr>
            <w:tcW w:w="118" w:type="dxa"/>
            <w:tcBorders>
              <w:top w:val="nil"/>
              <w:left w:val="nil"/>
              <w:bottom w:val="nil"/>
              <w:right w:val="nil"/>
            </w:tcBorders>
            <w:shd w:val="clear" w:color="000000" w:fill="000000"/>
            <w:noWrap/>
            <w:vAlign w:val="center"/>
            <w:hideMark/>
          </w:tcPr>
          <w:p w14:paraId="705E356D" w14:textId="77777777" w:rsidR="00DF06D2" w:rsidRPr="00DF06D2" w:rsidRDefault="00DF06D2" w:rsidP="00DF06D2">
            <w:pPr>
              <w:jc w:val="center"/>
              <w:rPr>
                <w:ins w:id="5844" w:author="Dave Contreras" w:date="2019-07-22T07:23:00Z"/>
                <w:rFonts w:ascii="Calibri" w:eastAsia="Times New Roman" w:hAnsi="Calibri" w:cs="Calibri"/>
                <w:color w:val="000000"/>
              </w:rPr>
            </w:pPr>
            <w:ins w:id="5845" w:author="Dave Contreras" w:date="2019-07-22T07:23:00Z">
              <w:r w:rsidRPr="00DF06D2">
                <w:rPr>
                  <w:rFonts w:ascii="Calibri" w:eastAsia="Times New Roman" w:hAnsi="Calibri" w:cs="Calibri"/>
                  <w:color w:val="000000"/>
                </w:rPr>
                <w:t> </w:t>
              </w:r>
            </w:ins>
          </w:p>
        </w:tc>
        <w:tc>
          <w:tcPr>
            <w:tcW w:w="863" w:type="dxa"/>
            <w:vMerge w:val="restart"/>
            <w:tcBorders>
              <w:top w:val="nil"/>
              <w:left w:val="nil"/>
              <w:bottom w:val="nil"/>
              <w:right w:val="nil"/>
            </w:tcBorders>
            <w:shd w:val="clear" w:color="auto" w:fill="auto"/>
            <w:noWrap/>
            <w:vAlign w:val="center"/>
            <w:hideMark/>
          </w:tcPr>
          <w:p w14:paraId="693499F2" w14:textId="77777777" w:rsidR="00DF06D2" w:rsidRPr="00DF06D2" w:rsidRDefault="00DF06D2" w:rsidP="00DF06D2">
            <w:pPr>
              <w:jc w:val="center"/>
              <w:rPr>
                <w:ins w:id="5846" w:author="Dave Contreras" w:date="2019-07-22T07:23:00Z"/>
                <w:rFonts w:ascii="Calibri" w:eastAsia="Times New Roman" w:hAnsi="Calibri" w:cs="Calibri"/>
                <w:color w:val="000000"/>
              </w:rPr>
            </w:pPr>
            <w:ins w:id="5847" w:author="Dave Contreras" w:date="2019-07-22T07:23:00Z">
              <w:r w:rsidRPr="00DF06D2">
                <w:rPr>
                  <w:rFonts w:ascii="Calibri" w:eastAsia="Times New Roman" w:hAnsi="Calibri" w:cs="Calibri"/>
                  <w:color w:val="000000"/>
                </w:rPr>
                <w:t>27.9</w:t>
              </w:r>
            </w:ins>
          </w:p>
        </w:tc>
        <w:tc>
          <w:tcPr>
            <w:tcW w:w="1222" w:type="dxa"/>
            <w:vMerge w:val="restart"/>
            <w:tcBorders>
              <w:top w:val="nil"/>
              <w:left w:val="nil"/>
              <w:bottom w:val="nil"/>
              <w:right w:val="nil"/>
            </w:tcBorders>
            <w:shd w:val="clear" w:color="auto" w:fill="auto"/>
            <w:noWrap/>
            <w:vAlign w:val="center"/>
            <w:hideMark/>
          </w:tcPr>
          <w:p w14:paraId="2202C2CA" w14:textId="19D51748" w:rsidR="00DF06D2" w:rsidRPr="00DF06D2" w:rsidRDefault="00DF06D2" w:rsidP="00DF06D2">
            <w:pPr>
              <w:jc w:val="center"/>
              <w:rPr>
                <w:ins w:id="5848" w:author="Dave Contreras" w:date="2019-07-22T07:23:00Z"/>
                <w:rFonts w:ascii="Calibri" w:eastAsia="Times New Roman" w:hAnsi="Calibri" w:cs="Calibri"/>
                <w:color w:val="000000"/>
              </w:rPr>
            </w:pPr>
            <w:ins w:id="5849" w:author="Dave Contreras" w:date="2019-07-22T07:23:00Z">
              <w:r w:rsidRPr="00DF06D2">
                <w:rPr>
                  <w:rFonts w:ascii="Calibri" w:eastAsia="Times New Roman" w:hAnsi="Calibri" w:cs="Calibri"/>
                  <w:color w:val="000000"/>
                </w:rPr>
                <w:t>&lt;0.001</w:t>
              </w:r>
            </w:ins>
            <w:ins w:id="5850" w:author="Dave Contreras" w:date="2019-07-22T07:26:00Z">
              <w:r w:rsidR="00DA7935">
                <w:rPr>
                  <w:rFonts w:ascii="Calibri" w:eastAsia="Times New Roman" w:hAnsi="Calibri" w:cs="Calibri"/>
                  <w:color w:val="000000"/>
                </w:rPr>
                <w:t xml:space="preserve"> *</w:t>
              </w:r>
            </w:ins>
          </w:p>
        </w:tc>
      </w:tr>
      <w:tr w:rsidR="00DF06D2" w:rsidRPr="00DF06D2" w14:paraId="155A22A8" w14:textId="77777777" w:rsidTr="00DF06D2">
        <w:trPr>
          <w:trHeight w:val="300"/>
          <w:ins w:id="5851" w:author="Dave Contreras" w:date="2019-07-22T07:23:00Z"/>
        </w:trPr>
        <w:tc>
          <w:tcPr>
            <w:tcW w:w="2869" w:type="dxa"/>
            <w:tcBorders>
              <w:top w:val="nil"/>
              <w:left w:val="nil"/>
              <w:bottom w:val="nil"/>
              <w:right w:val="nil"/>
            </w:tcBorders>
            <w:shd w:val="clear" w:color="auto" w:fill="auto"/>
            <w:noWrap/>
            <w:vAlign w:val="bottom"/>
            <w:hideMark/>
          </w:tcPr>
          <w:p w14:paraId="59C6E802" w14:textId="77777777" w:rsidR="00DF06D2" w:rsidRPr="00DF06D2" w:rsidRDefault="00DF06D2" w:rsidP="00DF06D2">
            <w:pPr>
              <w:rPr>
                <w:ins w:id="5852" w:author="Dave Contreras" w:date="2019-07-22T07:23:00Z"/>
                <w:rFonts w:ascii="Calibri" w:eastAsia="Times New Roman" w:hAnsi="Calibri" w:cs="Calibri"/>
                <w:color w:val="000000"/>
              </w:rPr>
            </w:pPr>
            <w:ins w:id="5853" w:author="Dave Contreras" w:date="2019-07-22T07:23:00Z">
              <w:r w:rsidRPr="00DF06D2">
                <w:rPr>
                  <w:rFonts w:ascii="Calibri" w:eastAsia="Times New Roman" w:hAnsi="Calibri" w:cs="Calibri"/>
                  <w:color w:val="000000"/>
                </w:rPr>
                <w:t>2017 Midwater Trawl</w:t>
              </w:r>
            </w:ins>
          </w:p>
        </w:tc>
        <w:tc>
          <w:tcPr>
            <w:tcW w:w="374" w:type="dxa"/>
            <w:tcBorders>
              <w:top w:val="nil"/>
              <w:left w:val="nil"/>
              <w:bottom w:val="nil"/>
              <w:right w:val="nil"/>
            </w:tcBorders>
            <w:shd w:val="clear" w:color="auto" w:fill="auto"/>
            <w:noWrap/>
            <w:vAlign w:val="center"/>
            <w:hideMark/>
          </w:tcPr>
          <w:p w14:paraId="3EBF8CC3" w14:textId="77777777" w:rsidR="00DF06D2" w:rsidRPr="00DF06D2" w:rsidRDefault="00DF06D2" w:rsidP="00DF06D2">
            <w:pPr>
              <w:jc w:val="center"/>
              <w:rPr>
                <w:ins w:id="5854" w:author="Dave Contreras" w:date="2019-07-22T07:23:00Z"/>
                <w:rFonts w:ascii="Calibri" w:eastAsia="Times New Roman" w:hAnsi="Calibri" w:cs="Calibri"/>
                <w:color w:val="000000"/>
              </w:rPr>
            </w:pPr>
            <w:ins w:id="5855" w:author="Dave Contreras" w:date="2019-07-22T07:23:00Z">
              <w:r w:rsidRPr="00DF06D2">
                <w:rPr>
                  <w:rFonts w:ascii="Calibri" w:eastAsia="Times New Roman" w:hAnsi="Calibri" w:cs="Calibri"/>
                  <w:color w:val="000000"/>
                </w:rPr>
                <w:t>9</w:t>
              </w:r>
            </w:ins>
          </w:p>
        </w:tc>
        <w:tc>
          <w:tcPr>
            <w:tcW w:w="1275" w:type="dxa"/>
            <w:tcBorders>
              <w:top w:val="nil"/>
              <w:left w:val="nil"/>
              <w:bottom w:val="nil"/>
              <w:right w:val="nil"/>
            </w:tcBorders>
            <w:shd w:val="clear" w:color="auto" w:fill="auto"/>
            <w:noWrap/>
            <w:vAlign w:val="center"/>
            <w:hideMark/>
          </w:tcPr>
          <w:p w14:paraId="5587EE3A" w14:textId="77777777" w:rsidR="00DF06D2" w:rsidRPr="00DF06D2" w:rsidRDefault="00DF06D2" w:rsidP="00DF06D2">
            <w:pPr>
              <w:jc w:val="center"/>
              <w:rPr>
                <w:ins w:id="5856" w:author="Dave Contreras" w:date="2019-07-22T07:23:00Z"/>
                <w:rFonts w:ascii="Calibri" w:eastAsia="Times New Roman" w:hAnsi="Calibri" w:cs="Calibri"/>
                <w:color w:val="000000"/>
              </w:rPr>
            </w:pPr>
            <w:ins w:id="5857" w:author="Dave Contreras" w:date="2019-07-22T07:23:00Z">
              <w:r w:rsidRPr="00DF06D2">
                <w:rPr>
                  <w:rFonts w:ascii="Calibri" w:eastAsia="Times New Roman" w:hAnsi="Calibri" w:cs="Calibri"/>
                  <w:color w:val="000000"/>
                </w:rPr>
                <w:t>48.3</w:t>
              </w:r>
            </w:ins>
          </w:p>
        </w:tc>
        <w:tc>
          <w:tcPr>
            <w:tcW w:w="1295" w:type="dxa"/>
            <w:tcBorders>
              <w:top w:val="nil"/>
              <w:left w:val="nil"/>
              <w:bottom w:val="nil"/>
              <w:right w:val="nil"/>
            </w:tcBorders>
            <w:shd w:val="clear" w:color="auto" w:fill="auto"/>
            <w:noWrap/>
            <w:vAlign w:val="center"/>
            <w:hideMark/>
          </w:tcPr>
          <w:p w14:paraId="5ACB1BA8" w14:textId="77777777" w:rsidR="00DF06D2" w:rsidRPr="00DF06D2" w:rsidRDefault="00DF06D2" w:rsidP="00DF06D2">
            <w:pPr>
              <w:jc w:val="center"/>
              <w:rPr>
                <w:ins w:id="5858" w:author="Dave Contreras" w:date="2019-07-22T07:23:00Z"/>
                <w:rFonts w:ascii="Calibri" w:eastAsia="Times New Roman" w:hAnsi="Calibri" w:cs="Calibri"/>
                <w:color w:val="000000"/>
              </w:rPr>
            </w:pPr>
            <w:ins w:id="5859" w:author="Dave Contreras" w:date="2019-07-22T07:23:00Z">
              <w:r w:rsidRPr="00DF06D2">
                <w:rPr>
                  <w:rFonts w:ascii="Calibri" w:eastAsia="Times New Roman" w:hAnsi="Calibri" w:cs="Calibri"/>
                  <w:color w:val="000000"/>
                </w:rPr>
                <w:t>21.7</w:t>
              </w:r>
            </w:ins>
          </w:p>
        </w:tc>
        <w:tc>
          <w:tcPr>
            <w:tcW w:w="118" w:type="dxa"/>
            <w:tcBorders>
              <w:top w:val="nil"/>
              <w:left w:val="nil"/>
              <w:bottom w:val="nil"/>
              <w:right w:val="nil"/>
            </w:tcBorders>
            <w:shd w:val="clear" w:color="000000" w:fill="000000"/>
            <w:noWrap/>
            <w:vAlign w:val="center"/>
            <w:hideMark/>
          </w:tcPr>
          <w:p w14:paraId="3CF0EE26" w14:textId="77777777" w:rsidR="00DF06D2" w:rsidRPr="00DF06D2" w:rsidRDefault="00DF06D2" w:rsidP="00DF06D2">
            <w:pPr>
              <w:jc w:val="center"/>
              <w:rPr>
                <w:ins w:id="5860" w:author="Dave Contreras" w:date="2019-07-22T07:23:00Z"/>
                <w:rFonts w:ascii="Calibri" w:eastAsia="Times New Roman" w:hAnsi="Calibri" w:cs="Calibri"/>
                <w:color w:val="000000"/>
              </w:rPr>
            </w:pPr>
            <w:ins w:id="5861" w:author="Dave Contreras"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01ECF3C9" w14:textId="77777777" w:rsidR="00DF06D2" w:rsidRPr="00DF06D2" w:rsidRDefault="00DF06D2" w:rsidP="00DF06D2">
            <w:pPr>
              <w:rPr>
                <w:ins w:id="5862" w:author="Dave Contreras"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7A512089" w14:textId="77777777" w:rsidR="00DF06D2" w:rsidRPr="00DF06D2" w:rsidRDefault="00DF06D2" w:rsidP="00DF06D2">
            <w:pPr>
              <w:rPr>
                <w:ins w:id="5863" w:author="Dave Contreras" w:date="2019-07-22T07:23:00Z"/>
                <w:rFonts w:ascii="Calibri" w:eastAsia="Times New Roman" w:hAnsi="Calibri" w:cs="Calibri"/>
                <w:color w:val="000000"/>
              </w:rPr>
            </w:pPr>
          </w:p>
        </w:tc>
      </w:tr>
      <w:tr w:rsidR="00DF06D2" w:rsidRPr="00DF06D2" w14:paraId="072150B2" w14:textId="77777777" w:rsidTr="00DF06D2">
        <w:trPr>
          <w:trHeight w:val="300"/>
          <w:ins w:id="5864" w:author="Dave Contreras" w:date="2019-07-22T07:23:00Z"/>
        </w:trPr>
        <w:tc>
          <w:tcPr>
            <w:tcW w:w="2869" w:type="dxa"/>
            <w:tcBorders>
              <w:top w:val="nil"/>
              <w:left w:val="nil"/>
              <w:bottom w:val="nil"/>
              <w:right w:val="nil"/>
            </w:tcBorders>
            <w:shd w:val="clear" w:color="auto" w:fill="auto"/>
            <w:noWrap/>
            <w:vAlign w:val="center"/>
            <w:hideMark/>
          </w:tcPr>
          <w:p w14:paraId="3DF04D64" w14:textId="77777777" w:rsidR="00DF06D2" w:rsidRPr="00DF06D2" w:rsidRDefault="00DF06D2" w:rsidP="00DF06D2">
            <w:pPr>
              <w:rPr>
                <w:ins w:id="5865" w:author="Dave Contreras" w:date="2019-07-22T07:23:00Z"/>
                <w:rFonts w:ascii="Calibri" w:eastAsia="Times New Roman" w:hAnsi="Calibri" w:cs="Calibri"/>
                <w:color w:val="000000"/>
              </w:rPr>
            </w:pPr>
            <w:ins w:id="5866" w:author="Dave Contreras" w:date="2019-07-22T07:23:00Z">
              <w:r w:rsidRPr="00DF06D2">
                <w:rPr>
                  <w:rFonts w:ascii="Calibri" w:eastAsia="Times New Roman" w:hAnsi="Calibri" w:cs="Calibri"/>
                  <w:color w:val="000000"/>
                </w:rPr>
                <w:t>2018 Beach Seine</w:t>
              </w:r>
            </w:ins>
          </w:p>
        </w:tc>
        <w:tc>
          <w:tcPr>
            <w:tcW w:w="374" w:type="dxa"/>
            <w:tcBorders>
              <w:top w:val="nil"/>
              <w:left w:val="nil"/>
              <w:bottom w:val="nil"/>
              <w:right w:val="nil"/>
            </w:tcBorders>
            <w:shd w:val="clear" w:color="auto" w:fill="auto"/>
            <w:noWrap/>
            <w:vAlign w:val="center"/>
            <w:hideMark/>
          </w:tcPr>
          <w:p w14:paraId="46D5BE4F" w14:textId="77777777" w:rsidR="00DF06D2" w:rsidRPr="00DF06D2" w:rsidRDefault="00DF06D2" w:rsidP="00DF06D2">
            <w:pPr>
              <w:jc w:val="center"/>
              <w:rPr>
                <w:ins w:id="5867" w:author="Dave Contreras" w:date="2019-07-22T07:23:00Z"/>
                <w:rFonts w:ascii="Calibri" w:eastAsia="Times New Roman" w:hAnsi="Calibri" w:cs="Calibri"/>
                <w:color w:val="000000"/>
              </w:rPr>
            </w:pPr>
            <w:ins w:id="5868" w:author="Dave Contreras" w:date="2019-07-22T07:23:00Z">
              <w:r w:rsidRPr="00DF06D2">
                <w:rPr>
                  <w:rFonts w:ascii="Calibri" w:eastAsia="Times New Roman" w:hAnsi="Calibri" w:cs="Calibri"/>
                  <w:color w:val="000000"/>
                </w:rPr>
                <w:t>12</w:t>
              </w:r>
            </w:ins>
          </w:p>
        </w:tc>
        <w:tc>
          <w:tcPr>
            <w:tcW w:w="1275" w:type="dxa"/>
            <w:tcBorders>
              <w:top w:val="nil"/>
              <w:left w:val="nil"/>
              <w:bottom w:val="nil"/>
              <w:right w:val="nil"/>
            </w:tcBorders>
            <w:shd w:val="clear" w:color="auto" w:fill="auto"/>
            <w:noWrap/>
            <w:vAlign w:val="center"/>
            <w:hideMark/>
          </w:tcPr>
          <w:p w14:paraId="10F2B365" w14:textId="77777777" w:rsidR="00DF06D2" w:rsidRPr="00DF06D2" w:rsidRDefault="00DF06D2" w:rsidP="00DF06D2">
            <w:pPr>
              <w:jc w:val="center"/>
              <w:rPr>
                <w:ins w:id="5869" w:author="Dave Contreras" w:date="2019-07-22T07:23:00Z"/>
                <w:rFonts w:ascii="Calibri" w:eastAsia="Times New Roman" w:hAnsi="Calibri" w:cs="Calibri"/>
                <w:color w:val="000000"/>
              </w:rPr>
            </w:pPr>
            <w:ins w:id="5870" w:author="Dave Contreras" w:date="2019-07-22T07:23:00Z">
              <w:r w:rsidRPr="00DF06D2">
                <w:rPr>
                  <w:rFonts w:ascii="Calibri" w:eastAsia="Times New Roman" w:hAnsi="Calibri" w:cs="Calibri"/>
                  <w:color w:val="000000"/>
                </w:rPr>
                <w:t>82865.6</w:t>
              </w:r>
            </w:ins>
          </w:p>
        </w:tc>
        <w:tc>
          <w:tcPr>
            <w:tcW w:w="1295" w:type="dxa"/>
            <w:tcBorders>
              <w:top w:val="nil"/>
              <w:left w:val="nil"/>
              <w:bottom w:val="nil"/>
              <w:right w:val="nil"/>
            </w:tcBorders>
            <w:shd w:val="clear" w:color="auto" w:fill="auto"/>
            <w:noWrap/>
            <w:vAlign w:val="center"/>
            <w:hideMark/>
          </w:tcPr>
          <w:p w14:paraId="49D8E33C" w14:textId="77777777" w:rsidR="00DF06D2" w:rsidRPr="00DF06D2" w:rsidRDefault="00DF06D2" w:rsidP="00DF06D2">
            <w:pPr>
              <w:jc w:val="center"/>
              <w:rPr>
                <w:ins w:id="5871" w:author="Dave Contreras" w:date="2019-07-22T07:23:00Z"/>
                <w:rFonts w:ascii="Calibri" w:eastAsia="Times New Roman" w:hAnsi="Calibri" w:cs="Calibri"/>
                <w:color w:val="000000"/>
              </w:rPr>
            </w:pPr>
            <w:ins w:id="5872" w:author="Dave Contreras" w:date="2019-07-22T07:23:00Z">
              <w:r w:rsidRPr="00DF06D2">
                <w:rPr>
                  <w:rFonts w:ascii="Calibri" w:eastAsia="Times New Roman" w:hAnsi="Calibri" w:cs="Calibri"/>
                  <w:color w:val="000000"/>
                </w:rPr>
                <w:t>22981.9</w:t>
              </w:r>
            </w:ins>
          </w:p>
        </w:tc>
        <w:tc>
          <w:tcPr>
            <w:tcW w:w="118" w:type="dxa"/>
            <w:tcBorders>
              <w:top w:val="nil"/>
              <w:left w:val="nil"/>
              <w:bottom w:val="nil"/>
              <w:right w:val="nil"/>
            </w:tcBorders>
            <w:shd w:val="clear" w:color="000000" w:fill="000000"/>
            <w:noWrap/>
            <w:vAlign w:val="center"/>
            <w:hideMark/>
          </w:tcPr>
          <w:p w14:paraId="209261D2" w14:textId="77777777" w:rsidR="00DF06D2" w:rsidRPr="00DF06D2" w:rsidRDefault="00DF06D2" w:rsidP="00DF06D2">
            <w:pPr>
              <w:jc w:val="center"/>
              <w:rPr>
                <w:ins w:id="5873" w:author="Dave Contreras" w:date="2019-07-22T07:23:00Z"/>
                <w:rFonts w:ascii="Calibri" w:eastAsia="Times New Roman" w:hAnsi="Calibri" w:cs="Calibri"/>
                <w:color w:val="000000"/>
              </w:rPr>
            </w:pPr>
            <w:ins w:id="5874" w:author="Dave Contreras"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2ABF73C8" w14:textId="77777777" w:rsidR="00DF06D2" w:rsidRPr="00DF06D2" w:rsidRDefault="00DF06D2" w:rsidP="00DF06D2">
            <w:pPr>
              <w:rPr>
                <w:ins w:id="5875" w:author="Dave Contreras"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0DC985DE" w14:textId="77777777" w:rsidR="00DF06D2" w:rsidRPr="00DF06D2" w:rsidRDefault="00DF06D2" w:rsidP="00DF06D2">
            <w:pPr>
              <w:rPr>
                <w:ins w:id="5876" w:author="Dave Contreras" w:date="2019-07-22T07:23:00Z"/>
                <w:rFonts w:ascii="Calibri" w:eastAsia="Times New Roman" w:hAnsi="Calibri" w:cs="Calibri"/>
                <w:color w:val="000000"/>
              </w:rPr>
            </w:pPr>
          </w:p>
        </w:tc>
      </w:tr>
      <w:tr w:rsidR="00DF06D2" w:rsidRPr="00DF06D2" w14:paraId="68736B34" w14:textId="77777777" w:rsidTr="00DF06D2">
        <w:trPr>
          <w:trHeight w:val="315"/>
          <w:ins w:id="5877" w:author="Dave Contreras" w:date="2019-07-22T07:23:00Z"/>
        </w:trPr>
        <w:tc>
          <w:tcPr>
            <w:tcW w:w="2869" w:type="dxa"/>
            <w:tcBorders>
              <w:top w:val="nil"/>
              <w:left w:val="nil"/>
              <w:bottom w:val="nil"/>
              <w:right w:val="nil"/>
            </w:tcBorders>
            <w:shd w:val="clear" w:color="auto" w:fill="auto"/>
            <w:noWrap/>
            <w:vAlign w:val="bottom"/>
            <w:hideMark/>
          </w:tcPr>
          <w:p w14:paraId="2421753D" w14:textId="77777777" w:rsidR="00DF06D2" w:rsidRPr="00DF06D2" w:rsidRDefault="00DF06D2" w:rsidP="00DF06D2">
            <w:pPr>
              <w:rPr>
                <w:ins w:id="5878" w:author="Dave Contreras" w:date="2019-07-22T07:23:00Z"/>
                <w:rFonts w:ascii="Calibri" w:eastAsia="Times New Roman" w:hAnsi="Calibri" w:cs="Calibri"/>
                <w:color w:val="000000"/>
              </w:rPr>
            </w:pPr>
            <w:ins w:id="5879" w:author="Dave Contreras" w:date="2019-07-22T07:23:00Z">
              <w:r w:rsidRPr="00DF06D2">
                <w:rPr>
                  <w:rFonts w:ascii="Calibri" w:eastAsia="Times New Roman" w:hAnsi="Calibri" w:cs="Calibri"/>
                  <w:color w:val="000000"/>
                </w:rPr>
                <w:t>2018 Midwater Trawl</w:t>
              </w:r>
            </w:ins>
          </w:p>
        </w:tc>
        <w:tc>
          <w:tcPr>
            <w:tcW w:w="374" w:type="dxa"/>
            <w:tcBorders>
              <w:top w:val="nil"/>
              <w:left w:val="nil"/>
              <w:bottom w:val="nil"/>
              <w:right w:val="nil"/>
            </w:tcBorders>
            <w:shd w:val="clear" w:color="auto" w:fill="auto"/>
            <w:noWrap/>
            <w:vAlign w:val="center"/>
            <w:hideMark/>
          </w:tcPr>
          <w:p w14:paraId="329B5DF5" w14:textId="77777777" w:rsidR="00DF06D2" w:rsidRPr="00DF06D2" w:rsidRDefault="00DF06D2" w:rsidP="00DF06D2">
            <w:pPr>
              <w:jc w:val="center"/>
              <w:rPr>
                <w:ins w:id="5880" w:author="Dave Contreras" w:date="2019-07-22T07:23:00Z"/>
                <w:rFonts w:ascii="Calibri" w:eastAsia="Times New Roman" w:hAnsi="Calibri" w:cs="Calibri"/>
                <w:color w:val="000000"/>
              </w:rPr>
            </w:pPr>
            <w:ins w:id="5881" w:author="Dave Contreras" w:date="2019-07-22T07:23:00Z">
              <w:r w:rsidRPr="00DF06D2">
                <w:rPr>
                  <w:rFonts w:ascii="Calibri" w:eastAsia="Times New Roman" w:hAnsi="Calibri" w:cs="Calibri"/>
                  <w:color w:val="000000"/>
                </w:rPr>
                <w:t>12</w:t>
              </w:r>
            </w:ins>
          </w:p>
        </w:tc>
        <w:tc>
          <w:tcPr>
            <w:tcW w:w="1275" w:type="dxa"/>
            <w:tcBorders>
              <w:top w:val="nil"/>
              <w:left w:val="nil"/>
              <w:bottom w:val="nil"/>
              <w:right w:val="nil"/>
            </w:tcBorders>
            <w:shd w:val="clear" w:color="auto" w:fill="auto"/>
            <w:noWrap/>
            <w:vAlign w:val="center"/>
            <w:hideMark/>
          </w:tcPr>
          <w:p w14:paraId="0D704DB5" w14:textId="77777777" w:rsidR="00DF06D2" w:rsidRPr="00DF06D2" w:rsidRDefault="00DF06D2" w:rsidP="00DF06D2">
            <w:pPr>
              <w:jc w:val="center"/>
              <w:rPr>
                <w:ins w:id="5882" w:author="Dave Contreras" w:date="2019-07-22T07:23:00Z"/>
                <w:rFonts w:ascii="Calibri" w:eastAsia="Times New Roman" w:hAnsi="Calibri" w:cs="Calibri"/>
                <w:color w:val="000000"/>
              </w:rPr>
            </w:pPr>
            <w:ins w:id="5883" w:author="Dave Contreras" w:date="2019-07-22T07:23:00Z">
              <w:r w:rsidRPr="00DF06D2">
                <w:rPr>
                  <w:rFonts w:ascii="Calibri" w:eastAsia="Times New Roman" w:hAnsi="Calibri" w:cs="Calibri"/>
                  <w:color w:val="000000"/>
                </w:rPr>
                <w:t>17.7</w:t>
              </w:r>
            </w:ins>
          </w:p>
        </w:tc>
        <w:tc>
          <w:tcPr>
            <w:tcW w:w="1295" w:type="dxa"/>
            <w:tcBorders>
              <w:top w:val="nil"/>
              <w:left w:val="nil"/>
              <w:bottom w:val="nil"/>
              <w:right w:val="nil"/>
            </w:tcBorders>
            <w:shd w:val="clear" w:color="auto" w:fill="auto"/>
            <w:noWrap/>
            <w:vAlign w:val="center"/>
            <w:hideMark/>
          </w:tcPr>
          <w:p w14:paraId="2861DA18" w14:textId="77777777" w:rsidR="00DF06D2" w:rsidRPr="00DF06D2" w:rsidRDefault="00DF06D2" w:rsidP="00DF06D2">
            <w:pPr>
              <w:jc w:val="center"/>
              <w:rPr>
                <w:ins w:id="5884" w:author="Dave Contreras" w:date="2019-07-22T07:23:00Z"/>
                <w:rFonts w:ascii="Calibri" w:eastAsia="Times New Roman" w:hAnsi="Calibri" w:cs="Calibri"/>
                <w:color w:val="000000"/>
              </w:rPr>
            </w:pPr>
            <w:ins w:id="5885" w:author="Dave Contreras" w:date="2019-07-22T07:23:00Z">
              <w:r w:rsidRPr="00DF06D2">
                <w:rPr>
                  <w:rFonts w:ascii="Calibri" w:eastAsia="Times New Roman" w:hAnsi="Calibri" w:cs="Calibri"/>
                  <w:color w:val="000000"/>
                </w:rPr>
                <w:t>5.8</w:t>
              </w:r>
            </w:ins>
          </w:p>
        </w:tc>
        <w:tc>
          <w:tcPr>
            <w:tcW w:w="118" w:type="dxa"/>
            <w:tcBorders>
              <w:top w:val="nil"/>
              <w:left w:val="nil"/>
              <w:bottom w:val="nil"/>
              <w:right w:val="nil"/>
            </w:tcBorders>
            <w:shd w:val="clear" w:color="000000" w:fill="000000"/>
            <w:noWrap/>
            <w:vAlign w:val="center"/>
            <w:hideMark/>
          </w:tcPr>
          <w:p w14:paraId="4CF88D2E" w14:textId="77777777" w:rsidR="00DF06D2" w:rsidRPr="00DF06D2" w:rsidRDefault="00DF06D2" w:rsidP="00DF06D2">
            <w:pPr>
              <w:jc w:val="center"/>
              <w:rPr>
                <w:ins w:id="5886" w:author="Dave Contreras" w:date="2019-07-22T07:23:00Z"/>
                <w:rFonts w:ascii="Calibri" w:eastAsia="Times New Roman" w:hAnsi="Calibri" w:cs="Calibri"/>
                <w:color w:val="000000"/>
              </w:rPr>
            </w:pPr>
            <w:ins w:id="5887" w:author="Dave Contreras"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764CFBF8" w14:textId="77777777" w:rsidR="00DF06D2" w:rsidRPr="00DF06D2" w:rsidRDefault="00DF06D2" w:rsidP="00DF06D2">
            <w:pPr>
              <w:rPr>
                <w:ins w:id="5888" w:author="Dave Contreras"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026B4645" w14:textId="77777777" w:rsidR="00DF06D2" w:rsidRPr="00DF06D2" w:rsidRDefault="00DF06D2" w:rsidP="00DF06D2">
            <w:pPr>
              <w:rPr>
                <w:ins w:id="5889" w:author="Dave Contreras" w:date="2019-07-22T07:23:00Z"/>
                <w:rFonts w:ascii="Calibri" w:eastAsia="Times New Roman" w:hAnsi="Calibri" w:cs="Calibri"/>
                <w:color w:val="000000"/>
              </w:rPr>
            </w:pPr>
          </w:p>
        </w:tc>
      </w:tr>
      <w:tr w:rsidR="00DF06D2" w:rsidRPr="00DF06D2" w14:paraId="123C477B" w14:textId="77777777" w:rsidTr="00DF06D2">
        <w:trPr>
          <w:trHeight w:val="315"/>
          <w:ins w:id="5890" w:author="Dave Contreras" w:date="2019-07-22T07:23:00Z"/>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EE49531" w14:textId="77777777" w:rsidR="00DF06D2" w:rsidRPr="00DF06D2" w:rsidRDefault="00DF06D2" w:rsidP="00DF06D2">
            <w:pPr>
              <w:jc w:val="center"/>
              <w:rPr>
                <w:ins w:id="5891" w:author="Dave Contreras" w:date="2019-07-22T07:23:00Z"/>
                <w:rFonts w:ascii="Calibri" w:eastAsia="Times New Roman" w:hAnsi="Calibri" w:cs="Calibri"/>
                <w:b/>
                <w:bCs/>
                <w:color w:val="000000"/>
              </w:rPr>
            </w:pPr>
            <w:ins w:id="5892" w:author="Dave Contreras" w:date="2019-07-22T07:23:00Z">
              <w:r w:rsidRPr="00DF06D2">
                <w:rPr>
                  <w:rFonts w:ascii="Calibri" w:eastAsia="Times New Roman" w:hAnsi="Calibri" w:cs="Calibri"/>
                  <w:b/>
                  <w:bCs/>
                  <w:color w:val="000000"/>
                </w:rPr>
                <w:t>Prospect Island</w:t>
              </w:r>
            </w:ins>
          </w:p>
        </w:tc>
      </w:tr>
      <w:tr w:rsidR="00DF06D2" w:rsidRPr="00DF06D2" w14:paraId="5C46CB30" w14:textId="77777777" w:rsidTr="00DF06D2">
        <w:trPr>
          <w:trHeight w:val="300"/>
          <w:ins w:id="5893" w:author="Dave Contreras" w:date="2019-07-22T07:23:00Z"/>
        </w:trPr>
        <w:tc>
          <w:tcPr>
            <w:tcW w:w="2869" w:type="dxa"/>
            <w:vMerge w:val="restart"/>
            <w:tcBorders>
              <w:top w:val="nil"/>
              <w:left w:val="nil"/>
              <w:bottom w:val="nil"/>
              <w:right w:val="nil"/>
            </w:tcBorders>
            <w:shd w:val="clear" w:color="auto" w:fill="auto"/>
            <w:noWrap/>
            <w:vAlign w:val="center"/>
            <w:hideMark/>
          </w:tcPr>
          <w:p w14:paraId="2D8EE285" w14:textId="77777777" w:rsidR="00DF06D2" w:rsidRPr="00DF06D2" w:rsidRDefault="00DF06D2" w:rsidP="00DF06D2">
            <w:pPr>
              <w:rPr>
                <w:ins w:id="5894" w:author="Dave Contreras" w:date="2019-07-22T07:23:00Z"/>
                <w:rFonts w:ascii="Calibri" w:eastAsia="Times New Roman" w:hAnsi="Calibri" w:cs="Calibri"/>
                <w:color w:val="000000"/>
              </w:rPr>
            </w:pPr>
            <w:ins w:id="5895" w:author="Dave Contreras" w:date="2019-07-22T07:23:00Z">
              <w:r w:rsidRPr="00DF06D2">
                <w:rPr>
                  <w:rFonts w:ascii="Calibri" w:eastAsia="Times New Roman" w:hAnsi="Calibri" w:cs="Calibri"/>
                  <w:color w:val="000000"/>
                </w:rPr>
                <w:t>Gear Type</w:t>
              </w:r>
            </w:ins>
          </w:p>
        </w:tc>
        <w:tc>
          <w:tcPr>
            <w:tcW w:w="374" w:type="dxa"/>
            <w:vMerge w:val="restart"/>
            <w:tcBorders>
              <w:top w:val="nil"/>
              <w:left w:val="nil"/>
              <w:bottom w:val="nil"/>
              <w:right w:val="nil"/>
            </w:tcBorders>
            <w:shd w:val="clear" w:color="auto" w:fill="auto"/>
            <w:noWrap/>
            <w:vAlign w:val="center"/>
            <w:hideMark/>
          </w:tcPr>
          <w:p w14:paraId="5D94E1EE" w14:textId="77777777" w:rsidR="00DF06D2" w:rsidRPr="00DF06D2" w:rsidRDefault="00DF06D2" w:rsidP="00DF06D2">
            <w:pPr>
              <w:jc w:val="center"/>
              <w:rPr>
                <w:ins w:id="5896" w:author="Dave Contreras" w:date="2019-07-22T07:23:00Z"/>
                <w:rFonts w:ascii="Calibri" w:eastAsia="Times New Roman" w:hAnsi="Calibri" w:cs="Calibri"/>
                <w:color w:val="000000"/>
              </w:rPr>
            </w:pPr>
            <w:ins w:id="5897" w:author="Dave Contreras" w:date="2019-07-22T07:23:00Z">
              <w:r w:rsidRPr="00DF06D2">
                <w:rPr>
                  <w:rFonts w:ascii="Calibri" w:eastAsia="Times New Roman" w:hAnsi="Calibri" w:cs="Calibri"/>
                  <w:color w:val="000000"/>
                </w:rPr>
                <w:t>n</w:t>
              </w:r>
            </w:ins>
          </w:p>
        </w:tc>
        <w:tc>
          <w:tcPr>
            <w:tcW w:w="1275" w:type="dxa"/>
            <w:vMerge w:val="restart"/>
            <w:tcBorders>
              <w:top w:val="nil"/>
              <w:left w:val="nil"/>
              <w:bottom w:val="nil"/>
              <w:right w:val="nil"/>
            </w:tcBorders>
            <w:shd w:val="clear" w:color="auto" w:fill="auto"/>
            <w:noWrap/>
            <w:vAlign w:val="center"/>
            <w:hideMark/>
          </w:tcPr>
          <w:p w14:paraId="33AC4A98" w14:textId="77777777" w:rsidR="00DF06D2" w:rsidRPr="00DF06D2" w:rsidRDefault="00DF06D2" w:rsidP="00DF06D2">
            <w:pPr>
              <w:jc w:val="center"/>
              <w:rPr>
                <w:ins w:id="5898" w:author="Dave Contreras" w:date="2019-07-22T07:23:00Z"/>
                <w:rFonts w:ascii="Calibri" w:eastAsia="Times New Roman" w:hAnsi="Calibri" w:cs="Calibri"/>
                <w:color w:val="000000"/>
              </w:rPr>
            </w:pPr>
            <w:ins w:id="5899" w:author="Dave Contreras" w:date="2019-07-22T07:23:00Z">
              <w:r w:rsidRPr="00DF06D2">
                <w:rPr>
                  <w:rFonts w:ascii="Calibri" w:eastAsia="Times New Roman" w:hAnsi="Calibri" w:cs="Calibri"/>
                  <w:color w:val="000000"/>
                </w:rPr>
                <w:t>Mean</w:t>
              </w:r>
            </w:ins>
          </w:p>
        </w:tc>
        <w:tc>
          <w:tcPr>
            <w:tcW w:w="1295" w:type="dxa"/>
            <w:vMerge w:val="restart"/>
            <w:tcBorders>
              <w:top w:val="nil"/>
              <w:left w:val="nil"/>
              <w:bottom w:val="nil"/>
              <w:right w:val="nil"/>
            </w:tcBorders>
            <w:shd w:val="clear" w:color="auto" w:fill="auto"/>
            <w:noWrap/>
            <w:vAlign w:val="center"/>
            <w:hideMark/>
          </w:tcPr>
          <w:p w14:paraId="73B6689B" w14:textId="77777777" w:rsidR="00DF06D2" w:rsidRPr="00DF06D2" w:rsidRDefault="00DF06D2" w:rsidP="00DF06D2">
            <w:pPr>
              <w:jc w:val="center"/>
              <w:rPr>
                <w:ins w:id="5900" w:author="Dave Contreras" w:date="2019-07-22T07:23:00Z"/>
                <w:rFonts w:ascii="Calibri" w:eastAsia="Times New Roman" w:hAnsi="Calibri" w:cs="Calibri"/>
                <w:color w:val="000000"/>
              </w:rPr>
            </w:pPr>
            <w:ins w:id="5901" w:author="Dave Contreras" w:date="2019-07-22T07:23:00Z">
              <w:r w:rsidRPr="00DF06D2">
                <w:rPr>
                  <w:rFonts w:ascii="Calibri" w:eastAsia="Times New Roman" w:hAnsi="Calibri" w:cs="Calibri"/>
                  <w:color w:val="000000"/>
                </w:rPr>
                <w:t>Std. Error</w:t>
              </w:r>
            </w:ins>
          </w:p>
        </w:tc>
        <w:tc>
          <w:tcPr>
            <w:tcW w:w="118" w:type="dxa"/>
            <w:tcBorders>
              <w:top w:val="nil"/>
              <w:left w:val="nil"/>
              <w:bottom w:val="nil"/>
              <w:right w:val="nil"/>
            </w:tcBorders>
            <w:shd w:val="clear" w:color="000000" w:fill="000000"/>
            <w:noWrap/>
            <w:vAlign w:val="center"/>
            <w:hideMark/>
          </w:tcPr>
          <w:p w14:paraId="37D7F5C6" w14:textId="77777777" w:rsidR="00DF06D2" w:rsidRPr="00DF06D2" w:rsidRDefault="00DF06D2" w:rsidP="00DF06D2">
            <w:pPr>
              <w:jc w:val="center"/>
              <w:rPr>
                <w:ins w:id="5902" w:author="Dave Contreras" w:date="2019-07-22T07:23:00Z"/>
                <w:rFonts w:ascii="Calibri" w:eastAsia="Times New Roman" w:hAnsi="Calibri" w:cs="Calibri"/>
                <w:color w:val="000000"/>
              </w:rPr>
            </w:pPr>
            <w:ins w:id="5903" w:author="Dave Contreras" w:date="2019-07-22T07:23:00Z">
              <w:r w:rsidRPr="00DF06D2">
                <w:rPr>
                  <w:rFonts w:ascii="Calibri" w:eastAsia="Times New Roman" w:hAnsi="Calibri" w:cs="Calibri"/>
                  <w:color w:val="000000"/>
                </w:rPr>
                <w:t> </w:t>
              </w:r>
            </w:ins>
          </w:p>
        </w:tc>
        <w:tc>
          <w:tcPr>
            <w:tcW w:w="2085" w:type="dxa"/>
            <w:gridSpan w:val="2"/>
            <w:tcBorders>
              <w:top w:val="single" w:sz="8" w:space="0" w:color="auto"/>
              <w:left w:val="nil"/>
              <w:bottom w:val="nil"/>
              <w:right w:val="nil"/>
            </w:tcBorders>
            <w:shd w:val="clear" w:color="auto" w:fill="auto"/>
            <w:noWrap/>
            <w:vAlign w:val="center"/>
            <w:hideMark/>
          </w:tcPr>
          <w:p w14:paraId="72FC8352" w14:textId="77777777" w:rsidR="00DF06D2" w:rsidRPr="00DF06D2" w:rsidRDefault="00DF06D2" w:rsidP="00DF06D2">
            <w:pPr>
              <w:jc w:val="center"/>
              <w:rPr>
                <w:ins w:id="5904" w:author="Dave Contreras" w:date="2019-07-22T07:23:00Z"/>
                <w:rFonts w:ascii="Calibri" w:eastAsia="Times New Roman" w:hAnsi="Calibri" w:cs="Calibri"/>
                <w:color w:val="000000"/>
              </w:rPr>
            </w:pPr>
            <w:ins w:id="5905" w:author="Dave Contreras" w:date="2019-07-22T07:23:00Z">
              <w:r w:rsidRPr="00DF06D2">
                <w:rPr>
                  <w:rFonts w:ascii="Calibri" w:eastAsia="Times New Roman" w:hAnsi="Calibri" w:cs="Calibri"/>
                  <w:color w:val="000000"/>
                </w:rPr>
                <w:t>Kruskal-Wallis Test</w:t>
              </w:r>
            </w:ins>
          </w:p>
        </w:tc>
      </w:tr>
      <w:tr w:rsidR="00DF06D2" w:rsidRPr="00DF06D2" w14:paraId="0D2F1CBE" w14:textId="77777777" w:rsidTr="00DF06D2">
        <w:trPr>
          <w:trHeight w:val="300"/>
          <w:ins w:id="5906" w:author="Dave Contreras" w:date="2019-07-22T07:23:00Z"/>
        </w:trPr>
        <w:tc>
          <w:tcPr>
            <w:tcW w:w="2869" w:type="dxa"/>
            <w:vMerge/>
            <w:tcBorders>
              <w:top w:val="nil"/>
              <w:left w:val="nil"/>
              <w:bottom w:val="nil"/>
              <w:right w:val="nil"/>
            </w:tcBorders>
            <w:vAlign w:val="center"/>
            <w:hideMark/>
          </w:tcPr>
          <w:p w14:paraId="22EDC795" w14:textId="77777777" w:rsidR="00DF06D2" w:rsidRPr="00DF06D2" w:rsidRDefault="00DF06D2" w:rsidP="00DF06D2">
            <w:pPr>
              <w:rPr>
                <w:ins w:id="5907" w:author="Dave Contreras" w:date="2019-07-22T07:23:00Z"/>
                <w:rFonts w:ascii="Calibri" w:eastAsia="Times New Roman" w:hAnsi="Calibri" w:cs="Calibri"/>
                <w:color w:val="000000"/>
              </w:rPr>
            </w:pPr>
          </w:p>
        </w:tc>
        <w:tc>
          <w:tcPr>
            <w:tcW w:w="374" w:type="dxa"/>
            <w:vMerge/>
            <w:tcBorders>
              <w:top w:val="nil"/>
              <w:left w:val="nil"/>
              <w:bottom w:val="nil"/>
              <w:right w:val="nil"/>
            </w:tcBorders>
            <w:vAlign w:val="center"/>
            <w:hideMark/>
          </w:tcPr>
          <w:p w14:paraId="170E5C20" w14:textId="77777777" w:rsidR="00DF06D2" w:rsidRPr="00DF06D2" w:rsidRDefault="00DF06D2" w:rsidP="00DF06D2">
            <w:pPr>
              <w:rPr>
                <w:ins w:id="5908" w:author="Dave Contreras" w:date="2019-07-22T07:23:00Z"/>
                <w:rFonts w:ascii="Calibri" w:eastAsia="Times New Roman" w:hAnsi="Calibri" w:cs="Calibri"/>
                <w:color w:val="000000"/>
              </w:rPr>
            </w:pPr>
          </w:p>
        </w:tc>
        <w:tc>
          <w:tcPr>
            <w:tcW w:w="1275" w:type="dxa"/>
            <w:vMerge/>
            <w:tcBorders>
              <w:top w:val="nil"/>
              <w:left w:val="nil"/>
              <w:bottom w:val="nil"/>
              <w:right w:val="nil"/>
            </w:tcBorders>
            <w:vAlign w:val="center"/>
            <w:hideMark/>
          </w:tcPr>
          <w:p w14:paraId="1CF0E58F" w14:textId="77777777" w:rsidR="00DF06D2" w:rsidRPr="00DF06D2" w:rsidRDefault="00DF06D2" w:rsidP="00DF06D2">
            <w:pPr>
              <w:rPr>
                <w:ins w:id="5909" w:author="Dave Contreras" w:date="2019-07-22T07:23:00Z"/>
                <w:rFonts w:ascii="Calibri" w:eastAsia="Times New Roman" w:hAnsi="Calibri" w:cs="Calibri"/>
                <w:color w:val="000000"/>
              </w:rPr>
            </w:pPr>
          </w:p>
        </w:tc>
        <w:tc>
          <w:tcPr>
            <w:tcW w:w="1295" w:type="dxa"/>
            <w:vMerge/>
            <w:tcBorders>
              <w:top w:val="nil"/>
              <w:left w:val="nil"/>
              <w:bottom w:val="nil"/>
              <w:right w:val="nil"/>
            </w:tcBorders>
            <w:vAlign w:val="center"/>
            <w:hideMark/>
          </w:tcPr>
          <w:p w14:paraId="60A35FB0" w14:textId="77777777" w:rsidR="00DF06D2" w:rsidRPr="00DF06D2" w:rsidRDefault="00DF06D2" w:rsidP="00DF06D2">
            <w:pPr>
              <w:rPr>
                <w:ins w:id="5910" w:author="Dave Contreras" w:date="2019-07-22T07:23: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69ABA60" w14:textId="77777777" w:rsidR="00DF06D2" w:rsidRPr="00DF06D2" w:rsidRDefault="00DF06D2" w:rsidP="00DF06D2">
            <w:pPr>
              <w:jc w:val="center"/>
              <w:rPr>
                <w:ins w:id="5911" w:author="Dave Contreras" w:date="2019-07-22T07:23:00Z"/>
                <w:rFonts w:ascii="Calibri" w:eastAsia="Times New Roman" w:hAnsi="Calibri" w:cs="Calibri"/>
                <w:color w:val="000000"/>
              </w:rPr>
            </w:pPr>
            <w:ins w:id="5912" w:author="Dave Contreras" w:date="2019-07-22T07:23:00Z">
              <w:r w:rsidRPr="00DF06D2">
                <w:rPr>
                  <w:rFonts w:ascii="Calibri" w:eastAsia="Times New Roman" w:hAnsi="Calibri" w:cs="Calibri"/>
                  <w:color w:val="000000"/>
                </w:rPr>
                <w:t> </w:t>
              </w:r>
            </w:ins>
          </w:p>
        </w:tc>
        <w:tc>
          <w:tcPr>
            <w:tcW w:w="863" w:type="dxa"/>
            <w:tcBorders>
              <w:top w:val="nil"/>
              <w:left w:val="nil"/>
              <w:bottom w:val="nil"/>
              <w:right w:val="nil"/>
            </w:tcBorders>
            <w:shd w:val="clear" w:color="auto" w:fill="auto"/>
            <w:noWrap/>
            <w:vAlign w:val="center"/>
            <w:hideMark/>
          </w:tcPr>
          <w:p w14:paraId="28ECF41B" w14:textId="77777777" w:rsidR="00DF06D2" w:rsidRPr="00DF06D2" w:rsidRDefault="00DF06D2" w:rsidP="00DF06D2">
            <w:pPr>
              <w:jc w:val="center"/>
              <w:rPr>
                <w:ins w:id="5913" w:author="Dave Contreras" w:date="2019-07-22T07:23:00Z"/>
                <w:rFonts w:ascii="Calibri" w:eastAsia="Times New Roman" w:hAnsi="Calibri" w:cs="Calibri"/>
                <w:color w:val="000000"/>
              </w:rPr>
            </w:pPr>
            <w:ins w:id="5914" w:author="Dave Contreras" w:date="2019-07-22T07:23:00Z">
              <w:r w:rsidRPr="00DF06D2">
                <w:rPr>
                  <w:rFonts w:ascii="Calibri" w:eastAsia="Times New Roman" w:hAnsi="Calibri" w:cs="Calibri"/>
                  <w:color w:val="000000"/>
                </w:rPr>
                <w:t>H</w:t>
              </w:r>
            </w:ins>
          </w:p>
        </w:tc>
        <w:tc>
          <w:tcPr>
            <w:tcW w:w="1222" w:type="dxa"/>
            <w:tcBorders>
              <w:top w:val="nil"/>
              <w:left w:val="nil"/>
              <w:bottom w:val="nil"/>
              <w:right w:val="nil"/>
            </w:tcBorders>
            <w:shd w:val="clear" w:color="auto" w:fill="auto"/>
            <w:noWrap/>
            <w:vAlign w:val="center"/>
            <w:hideMark/>
          </w:tcPr>
          <w:p w14:paraId="255D73C5" w14:textId="77777777" w:rsidR="00DF06D2" w:rsidRPr="00DF06D2" w:rsidRDefault="00DF06D2" w:rsidP="00DF06D2">
            <w:pPr>
              <w:jc w:val="center"/>
              <w:rPr>
                <w:ins w:id="5915" w:author="Dave Contreras" w:date="2019-07-22T07:23:00Z"/>
                <w:rFonts w:ascii="Calibri" w:eastAsia="Times New Roman" w:hAnsi="Calibri" w:cs="Calibri"/>
                <w:color w:val="000000"/>
              </w:rPr>
            </w:pPr>
            <w:ins w:id="5916" w:author="Dave Contreras" w:date="2019-07-22T07:23:00Z">
              <w:r w:rsidRPr="00DF06D2">
                <w:rPr>
                  <w:rFonts w:ascii="Calibri" w:eastAsia="Times New Roman" w:hAnsi="Calibri" w:cs="Calibri"/>
                  <w:color w:val="000000"/>
                </w:rPr>
                <w:t>p</w:t>
              </w:r>
            </w:ins>
          </w:p>
        </w:tc>
      </w:tr>
      <w:tr w:rsidR="00DF06D2" w:rsidRPr="00DF06D2" w14:paraId="2C71DFEA" w14:textId="77777777" w:rsidTr="00DF06D2">
        <w:trPr>
          <w:trHeight w:val="300"/>
          <w:ins w:id="5917" w:author="Dave Contreras" w:date="2019-07-22T07:23:00Z"/>
        </w:trPr>
        <w:tc>
          <w:tcPr>
            <w:tcW w:w="2869" w:type="dxa"/>
            <w:tcBorders>
              <w:top w:val="nil"/>
              <w:left w:val="nil"/>
              <w:bottom w:val="nil"/>
              <w:right w:val="nil"/>
            </w:tcBorders>
            <w:shd w:val="clear" w:color="auto" w:fill="auto"/>
            <w:noWrap/>
            <w:vAlign w:val="center"/>
            <w:hideMark/>
          </w:tcPr>
          <w:p w14:paraId="636E6622" w14:textId="77777777" w:rsidR="00DF06D2" w:rsidRPr="00DF06D2" w:rsidRDefault="00DF06D2" w:rsidP="00DF06D2">
            <w:pPr>
              <w:rPr>
                <w:ins w:id="5918" w:author="Dave Contreras" w:date="2019-07-22T07:23:00Z"/>
                <w:rFonts w:ascii="Calibri" w:eastAsia="Times New Roman" w:hAnsi="Calibri" w:cs="Calibri"/>
                <w:color w:val="000000"/>
              </w:rPr>
            </w:pPr>
            <w:ins w:id="5919" w:author="Dave Contreras" w:date="2019-07-22T07:23:00Z">
              <w:r w:rsidRPr="00DF06D2">
                <w:rPr>
                  <w:rFonts w:ascii="Calibri" w:eastAsia="Times New Roman" w:hAnsi="Calibri" w:cs="Calibri"/>
                  <w:color w:val="000000"/>
                </w:rPr>
                <w:t>2017 Beach Seine</w:t>
              </w:r>
            </w:ins>
          </w:p>
        </w:tc>
        <w:tc>
          <w:tcPr>
            <w:tcW w:w="374" w:type="dxa"/>
            <w:tcBorders>
              <w:top w:val="nil"/>
              <w:left w:val="nil"/>
              <w:bottom w:val="nil"/>
              <w:right w:val="nil"/>
            </w:tcBorders>
            <w:shd w:val="clear" w:color="auto" w:fill="auto"/>
            <w:noWrap/>
            <w:vAlign w:val="center"/>
            <w:hideMark/>
          </w:tcPr>
          <w:p w14:paraId="1D5120A3" w14:textId="77777777" w:rsidR="00DF06D2" w:rsidRPr="00DF06D2" w:rsidRDefault="00DF06D2" w:rsidP="00DF06D2">
            <w:pPr>
              <w:jc w:val="center"/>
              <w:rPr>
                <w:ins w:id="5920" w:author="Dave Contreras" w:date="2019-07-22T07:23:00Z"/>
                <w:rFonts w:ascii="Calibri" w:eastAsia="Times New Roman" w:hAnsi="Calibri" w:cs="Calibri"/>
                <w:color w:val="000000"/>
              </w:rPr>
            </w:pPr>
            <w:ins w:id="5921" w:author="Dave Contreras" w:date="2019-07-22T07:23:00Z">
              <w:r w:rsidRPr="00DF06D2">
                <w:rPr>
                  <w:rFonts w:ascii="Calibri" w:eastAsia="Times New Roman" w:hAnsi="Calibri" w:cs="Calibri"/>
                  <w:color w:val="000000"/>
                </w:rPr>
                <w:t>3</w:t>
              </w:r>
            </w:ins>
          </w:p>
        </w:tc>
        <w:tc>
          <w:tcPr>
            <w:tcW w:w="1275" w:type="dxa"/>
            <w:tcBorders>
              <w:top w:val="nil"/>
              <w:left w:val="nil"/>
              <w:bottom w:val="nil"/>
              <w:right w:val="nil"/>
            </w:tcBorders>
            <w:shd w:val="clear" w:color="auto" w:fill="auto"/>
            <w:noWrap/>
            <w:vAlign w:val="bottom"/>
            <w:hideMark/>
          </w:tcPr>
          <w:p w14:paraId="4C5DD179" w14:textId="77777777" w:rsidR="00DF06D2" w:rsidRPr="00DF06D2" w:rsidRDefault="00DF06D2" w:rsidP="00DF06D2">
            <w:pPr>
              <w:jc w:val="center"/>
              <w:rPr>
                <w:ins w:id="5922" w:author="Dave Contreras" w:date="2019-07-22T07:23:00Z"/>
                <w:rFonts w:ascii="Calibri" w:eastAsia="Times New Roman" w:hAnsi="Calibri" w:cs="Calibri"/>
                <w:color w:val="000000"/>
              </w:rPr>
            </w:pPr>
            <w:ins w:id="5923" w:author="Dave Contreras" w:date="2019-07-22T07:23:00Z">
              <w:r w:rsidRPr="00DF06D2">
                <w:rPr>
                  <w:rFonts w:ascii="Calibri" w:eastAsia="Times New Roman" w:hAnsi="Calibri" w:cs="Calibri"/>
                  <w:color w:val="000000"/>
                </w:rPr>
                <w:t>22262.7</w:t>
              </w:r>
            </w:ins>
          </w:p>
        </w:tc>
        <w:tc>
          <w:tcPr>
            <w:tcW w:w="1295" w:type="dxa"/>
            <w:tcBorders>
              <w:top w:val="nil"/>
              <w:left w:val="nil"/>
              <w:bottom w:val="nil"/>
              <w:right w:val="nil"/>
            </w:tcBorders>
            <w:shd w:val="clear" w:color="auto" w:fill="auto"/>
            <w:noWrap/>
            <w:vAlign w:val="bottom"/>
            <w:hideMark/>
          </w:tcPr>
          <w:p w14:paraId="4639FB01" w14:textId="77777777" w:rsidR="00DF06D2" w:rsidRPr="00DF06D2" w:rsidRDefault="00DF06D2" w:rsidP="00DF06D2">
            <w:pPr>
              <w:jc w:val="center"/>
              <w:rPr>
                <w:ins w:id="5924" w:author="Dave Contreras" w:date="2019-07-22T07:23:00Z"/>
                <w:rFonts w:ascii="Calibri" w:eastAsia="Times New Roman" w:hAnsi="Calibri" w:cs="Calibri"/>
                <w:color w:val="000000"/>
              </w:rPr>
            </w:pPr>
            <w:ins w:id="5925" w:author="Dave Contreras" w:date="2019-07-22T07:23:00Z">
              <w:r w:rsidRPr="00DF06D2">
                <w:rPr>
                  <w:rFonts w:ascii="Calibri" w:eastAsia="Times New Roman" w:hAnsi="Calibri" w:cs="Calibri"/>
                  <w:color w:val="000000"/>
                </w:rPr>
                <w:t>15406.2</w:t>
              </w:r>
            </w:ins>
          </w:p>
        </w:tc>
        <w:tc>
          <w:tcPr>
            <w:tcW w:w="118" w:type="dxa"/>
            <w:tcBorders>
              <w:top w:val="nil"/>
              <w:left w:val="nil"/>
              <w:bottom w:val="nil"/>
              <w:right w:val="nil"/>
            </w:tcBorders>
            <w:shd w:val="clear" w:color="000000" w:fill="000000"/>
            <w:noWrap/>
            <w:vAlign w:val="center"/>
            <w:hideMark/>
          </w:tcPr>
          <w:p w14:paraId="395F2C5B" w14:textId="77777777" w:rsidR="00DF06D2" w:rsidRPr="00DF06D2" w:rsidRDefault="00DF06D2" w:rsidP="00DF06D2">
            <w:pPr>
              <w:jc w:val="center"/>
              <w:rPr>
                <w:ins w:id="5926" w:author="Dave Contreras" w:date="2019-07-22T07:23:00Z"/>
                <w:rFonts w:ascii="Calibri" w:eastAsia="Times New Roman" w:hAnsi="Calibri" w:cs="Calibri"/>
                <w:color w:val="000000"/>
              </w:rPr>
            </w:pPr>
            <w:ins w:id="5927" w:author="Dave Contreras" w:date="2019-07-22T07:23:00Z">
              <w:r w:rsidRPr="00DF06D2">
                <w:rPr>
                  <w:rFonts w:ascii="Calibri" w:eastAsia="Times New Roman" w:hAnsi="Calibri" w:cs="Calibri"/>
                  <w:color w:val="000000"/>
                </w:rPr>
                <w:t> </w:t>
              </w:r>
            </w:ins>
          </w:p>
        </w:tc>
        <w:tc>
          <w:tcPr>
            <w:tcW w:w="863" w:type="dxa"/>
            <w:vMerge w:val="restart"/>
            <w:tcBorders>
              <w:top w:val="nil"/>
              <w:left w:val="nil"/>
              <w:bottom w:val="nil"/>
              <w:right w:val="nil"/>
            </w:tcBorders>
            <w:shd w:val="clear" w:color="auto" w:fill="auto"/>
            <w:noWrap/>
            <w:vAlign w:val="center"/>
            <w:hideMark/>
          </w:tcPr>
          <w:p w14:paraId="1335747B" w14:textId="77777777" w:rsidR="00DF06D2" w:rsidRPr="00DF06D2" w:rsidRDefault="00DF06D2" w:rsidP="00DF06D2">
            <w:pPr>
              <w:jc w:val="center"/>
              <w:rPr>
                <w:ins w:id="5928" w:author="Dave Contreras" w:date="2019-07-22T07:23:00Z"/>
                <w:rFonts w:ascii="Calibri" w:eastAsia="Times New Roman" w:hAnsi="Calibri" w:cs="Calibri"/>
                <w:color w:val="000000"/>
              </w:rPr>
            </w:pPr>
            <w:ins w:id="5929" w:author="Dave Contreras" w:date="2019-07-22T07:23:00Z">
              <w:r w:rsidRPr="00DF06D2">
                <w:rPr>
                  <w:rFonts w:ascii="Calibri" w:eastAsia="Times New Roman" w:hAnsi="Calibri" w:cs="Calibri"/>
                  <w:color w:val="000000"/>
                </w:rPr>
                <w:t>9.9</w:t>
              </w:r>
            </w:ins>
          </w:p>
        </w:tc>
        <w:tc>
          <w:tcPr>
            <w:tcW w:w="1222" w:type="dxa"/>
            <w:vMerge w:val="restart"/>
            <w:tcBorders>
              <w:top w:val="nil"/>
              <w:left w:val="nil"/>
              <w:bottom w:val="nil"/>
              <w:right w:val="nil"/>
            </w:tcBorders>
            <w:shd w:val="clear" w:color="auto" w:fill="auto"/>
            <w:noWrap/>
            <w:vAlign w:val="center"/>
            <w:hideMark/>
          </w:tcPr>
          <w:p w14:paraId="04C248DC" w14:textId="346E3A8A" w:rsidR="00DF06D2" w:rsidRPr="00DF06D2" w:rsidRDefault="00DF06D2" w:rsidP="00DF06D2">
            <w:pPr>
              <w:jc w:val="center"/>
              <w:rPr>
                <w:ins w:id="5930" w:author="Dave Contreras" w:date="2019-07-22T07:23:00Z"/>
                <w:rFonts w:ascii="Calibri" w:eastAsia="Times New Roman" w:hAnsi="Calibri" w:cs="Calibri"/>
                <w:color w:val="000000"/>
              </w:rPr>
            </w:pPr>
            <w:ins w:id="5931" w:author="Dave Contreras" w:date="2019-07-22T07:23:00Z">
              <w:r w:rsidRPr="00DF06D2">
                <w:rPr>
                  <w:rFonts w:ascii="Calibri" w:eastAsia="Times New Roman" w:hAnsi="Calibri" w:cs="Calibri"/>
                  <w:color w:val="000000"/>
                </w:rPr>
                <w:t>0.015</w:t>
              </w:r>
            </w:ins>
            <w:ins w:id="5932" w:author="Dave Contreras" w:date="2019-07-22T07:26:00Z">
              <w:r w:rsidR="00DA7935">
                <w:rPr>
                  <w:rFonts w:ascii="Calibri" w:eastAsia="Times New Roman" w:hAnsi="Calibri" w:cs="Calibri"/>
                  <w:color w:val="000000"/>
                </w:rPr>
                <w:t xml:space="preserve"> *</w:t>
              </w:r>
            </w:ins>
          </w:p>
        </w:tc>
      </w:tr>
      <w:tr w:rsidR="00DF06D2" w:rsidRPr="00DF06D2" w14:paraId="2FAF872E" w14:textId="77777777" w:rsidTr="00DF06D2">
        <w:trPr>
          <w:trHeight w:val="300"/>
          <w:ins w:id="5933" w:author="Dave Contreras" w:date="2019-07-22T07:23:00Z"/>
        </w:trPr>
        <w:tc>
          <w:tcPr>
            <w:tcW w:w="2869" w:type="dxa"/>
            <w:tcBorders>
              <w:top w:val="nil"/>
              <w:left w:val="nil"/>
              <w:bottom w:val="nil"/>
              <w:right w:val="nil"/>
            </w:tcBorders>
            <w:shd w:val="clear" w:color="auto" w:fill="auto"/>
            <w:noWrap/>
            <w:vAlign w:val="bottom"/>
            <w:hideMark/>
          </w:tcPr>
          <w:p w14:paraId="27A7CC22" w14:textId="77777777" w:rsidR="00DF06D2" w:rsidRPr="00DF06D2" w:rsidRDefault="00DF06D2" w:rsidP="00DF06D2">
            <w:pPr>
              <w:rPr>
                <w:ins w:id="5934" w:author="Dave Contreras" w:date="2019-07-22T07:23:00Z"/>
                <w:rFonts w:ascii="Calibri" w:eastAsia="Times New Roman" w:hAnsi="Calibri" w:cs="Calibri"/>
                <w:color w:val="000000"/>
              </w:rPr>
            </w:pPr>
            <w:ins w:id="5935" w:author="Dave Contreras" w:date="2019-07-22T07:23:00Z">
              <w:r w:rsidRPr="00DF06D2">
                <w:rPr>
                  <w:rFonts w:ascii="Calibri" w:eastAsia="Times New Roman" w:hAnsi="Calibri" w:cs="Calibri"/>
                  <w:color w:val="000000"/>
                </w:rPr>
                <w:t>2017 Midwater Trawl</w:t>
              </w:r>
            </w:ins>
          </w:p>
        </w:tc>
        <w:tc>
          <w:tcPr>
            <w:tcW w:w="374" w:type="dxa"/>
            <w:tcBorders>
              <w:top w:val="nil"/>
              <w:left w:val="nil"/>
              <w:bottom w:val="nil"/>
              <w:right w:val="nil"/>
            </w:tcBorders>
            <w:shd w:val="clear" w:color="auto" w:fill="auto"/>
            <w:noWrap/>
            <w:vAlign w:val="center"/>
            <w:hideMark/>
          </w:tcPr>
          <w:p w14:paraId="6B4EE9B3" w14:textId="77777777" w:rsidR="00DF06D2" w:rsidRPr="00DF06D2" w:rsidRDefault="00DF06D2" w:rsidP="00DF06D2">
            <w:pPr>
              <w:jc w:val="center"/>
              <w:rPr>
                <w:ins w:id="5936" w:author="Dave Contreras" w:date="2019-07-22T07:23:00Z"/>
                <w:rFonts w:ascii="Calibri" w:eastAsia="Times New Roman" w:hAnsi="Calibri" w:cs="Calibri"/>
                <w:color w:val="000000"/>
              </w:rPr>
            </w:pPr>
            <w:ins w:id="5937" w:author="Dave Contreras" w:date="2019-07-22T07:23:00Z">
              <w:r w:rsidRPr="00DF06D2">
                <w:rPr>
                  <w:rFonts w:ascii="Calibri" w:eastAsia="Times New Roman" w:hAnsi="Calibri" w:cs="Calibri"/>
                  <w:color w:val="000000"/>
                </w:rPr>
                <w:t>3</w:t>
              </w:r>
            </w:ins>
          </w:p>
        </w:tc>
        <w:tc>
          <w:tcPr>
            <w:tcW w:w="1275" w:type="dxa"/>
            <w:tcBorders>
              <w:top w:val="nil"/>
              <w:left w:val="nil"/>
              <w:bottom w:val="nil"/>
              <w:right w:val="nil"/>
            </w:tcBorders>
            <w:shd w:val="clear" w:color="auto" w:fill="auto"/>
            <w:noWrap/>
            <w:vAlign w:val="bottom"/>
            <w:hideMark/>
          </w:tcPr>
          <w:p w14:paraId="4D685E74" w14:textId="77777777" w:rsidR="00DF06D2" w:rsidRPr="00DF06D2" w:rsidRDefault="00DF06D2" w:rsidP="00DF06D2">
            <w:pPr>
              <w:jc w:val="center"/>
              <w:rPr>
                <w:ins w:id="5938" w:author="Dave Contreras" w:date="2019-07-22T07:23:00Z"/>
                <w:rFonts w:ascii="Calibri" w:eastAsia="Times New Roman" w:hAnsi="Calibri" w:cs="Calibri"/>
                <w:color w:val="000000"/>
              </w:rPr>
            </w:pPr>
            <w:ins w:id="5939" w:author="Dave Contreras" w:date="2019-07-22T07:23:00Z">
              <w:r w:rsidRPr="00DF06D2">
                <w:rPr>
                  <w:rFonts w:ascii="Calibri" w:eastAsia="Times New Roman" w:hAnsi="Calibri" w:cs="Calibri"/>
                  <w:color w:val="000000"/>
                </w:rPr>
                <w:t>0.6</w:t>
              </w:r>
            </w:ins>
          </w:p>
        </w:tc>
        <w:tc>
          <w:tcPr>
            <w:tcW w:w="1295" w:type="dxa"/>
            <w:tcBorders>
              <w:top w:val="nil"/>
              <w:left w:val="nil"/>
              <w:bottom w:val="nil"/>
              <w:right w:val="nil"/>
            </w:tcBorders>
            <w:shd w:val="clear" w:color="auto" w:fill="auto"/>
            <w:noWrap/>
            <w:vAlign w:val="bottom"/>
            <w:hideMark/>
          </w:tcPr>
          <w:p w14:paraId="37FC6DAB" w14:textId="77777777" w:rsidR="00DF06D2" w:rsidRPr="00DF06D2" w:rsidRDefault="00DF06D2" w:rsidP="00DF06D2">
            <w:pPr>
              <w:jc w:val="center"/>
              <w:rPr>
                <w:ins w:id="5940" w:author="Dave Contreras" w:date="2019-07-22T07:23:00Z"/>
                <w:rFonts w:ascii="Calibri" w:eastAsia="Times New Roman" w:hAnsi="Calibri" w:cs="Calibri"/>
                <w:color w:val="000000"/>
              </w:rPr>
            </w:pPr>
            <w:ins w:id="5941" w:author="Dave Contreras" w:date="2019-07-22T07:23:00Z">
              <w:r w:rsidRPr="00DF06D2">
                <w:rPr>
                  <w:rFonts w:ascii="Calibri" w:eastAsia="Times New Roman" w:hAnsi="Calibri" w:cs="Calibri"/>
                  <w:color w:val="000000"/>
                </w:rPr>
                <w:t>0.6</w:t>
              </w:r>
            </w:ins>
          </w:p>
        </w:tc>
        <w:tc>
          <w:tcPr>
            <w:tcW w:w="118" w:type="dxa"/>
            <w:tcBorders>
              <w:top w:val="nil"/>
              <w:left w:val="nil"/>
              <w:bottom w:val="nil"/>
              <w:right w:val="nil"/>
            </w:tcBorders>
            <w:shd w:val="clear" w:color="000000" w:fill="000000"/>
            <w:noWrap/>
            <w:vAlign w:val="center"/>
            <w:hideMark/>
          </w:tcPr>
          <w:p w14:paraId="6A0817AE" w14:textId="77777777" w:rsidR="00DF06D2" w:rsidRPr="00DF06D2" w:rsidRDefault="00DF06D2" w:rsidP="00DF06D2">
            <w:pPr>
              <w:jc w:val="center"/>
              <w:rPr>
                <w:ins w:id="5942" w:author="Dave Contreras" w:date="2019-07-22T07:23:00Z"/>
                <w:rFonts w:ascii="Calibri" w:eastAsia="Times New Roman" w:hAnsi="Calibri" w:cs="Calibri"/>
                <w:color w:val="000000"/>
              </w:rPr>
            </w:pPr>
            <w:ins w:id="5943" w:author="Dave Contreras"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538150E4" w14:textId="77777777" w:rsidR="00DF06D2" w:rsidRPr="00DF06D2" w:rsidRDefault="00DF06D2" w:rsidP="00DF06D2">
            <w:pPr>
              <w:rPr>
                <w:ins w:id="5944" w:author="Dave Contreras"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23091D23" w14:textId="77777777" w:rsidR="00DF06D2" w:rsidRPr="00DF06D2" w:rsidRDefault="00DF06D2" w:rsidP="00DF06D2">
            <w:pPr>
              <w:rPr>
                <w:ins w:id="5945" w:author="Dave Contreras" w:date="2019-07-22T07:23:00Z"/>
                <w:rFonts w:ascii="Calibri" w:eastAsia="Times New Roman" w:hAnsi="Calibri" w:cs="Calibri"/>
                <w:color w:val="000000"/>
              </w:rPr>
            </w:pPr>
          </w:p>
        </w:tc>
      </w:tr>
      <w:tr w:rsidR="00DF06D2" w:rsidRPr="00DF06D2" w14:paraId="40D778CD" w14:textId="77777777" w:rsidTr="00DF06D2">
        <w:trPr>
          <w:trHeight w:val="300"/>
          <w:ins w:id="5946" w:author="Dave Contreras" w:date="2019-07-22T07:23:00Z"/>
        </w:trPr>
        <w:tc>
          <w:tcPr>
            <w:tcW w:w="2869" w:type="dxa"/>
            <w:tcBorders>
              <w:top w:val="nil"/>
              <w:left w:val="nil"/>
              <w:bottom w:val="nil"/>
              <w:right w:val="nil"/>
            </w:tcBorders>
            <w:shd w:val="clear" w:color="auto" w:fill="auto"/>
            <w:noWrap/>
            <w:vAlign w:val="center"/>
            <w:hideMark/>
          </w:tcPr>
          <w:p w14:paraId="7BE1C3C7" w14:textId="77777777" w:rsidR="00DF06D2" w:rsidRPr="00DF06D2" w:rsidRDefault="00DF06D2" w:rsidP="00DF06D2">
            <w:pPr>
              <w:rPr>
                <w:ins w:id="5947" w:author="Dave Contreras" w:date="2019-07-22T07:23:00Z"/>
                <w:rFonts w:ascii="Calibri" w:eastAsia="Times New Roman" w:hAnsi="Calibri" w:cs="Calibri"/>
                <w:color w:val="000000"/>
              </w:rPr>
            </w:pPr>
            <w:ins w:id="5948" w:author="Dave Contreras" w:date="2019-07-22T07:23:00Z">
              <w:r w:rsidRPr="00DF06D2">
                <w:rPr>
                  <w:rFonts w:ascii="Calibri" w:eastAsia="Times New Roman" w:hAnsi="Calibri" w:cs="Calibri"/>
                  <w:color w:val="000000"/>
                </w:rPr>
                <w:t>2018 Beach Seine</w:t>
              </w:r>
            </w:ins>
          </w:p>
        </w:tc>
        <w:tc>
          <w:tcPr>
            <w:tcW w:w="374" w:type="dxa"/>
            <w:tcBorders>
              <w:top w:val="nil"/>
              <w:left w:val="nil"/>
              <w:bottom w:val="nil"/>
              <w:right w:val="nil"/>
            </w:tcBorders>
            <w:shd w:val="clear" w:color="auto" w:fill="auto"/>
            <w:noWrap/>
            <w:vAlign w:val="center"/>
            <w:hideMark/>
          </w:tcPr>
          <w:p w14:paraId="1F20A1DB" w14:textId="77777777" w:rsidR="00DF06D2" w:rsidRPr="00DF06D2" w:rsidRDefault="00DF06D2" w:rsidP="00DF06D2">
            <w:pPr>
              <w:jc w:val="center"/>
              <w:rPr>
                <w:ins w:id="5949" w:author="Dave Contreras" w:date="2019-07-22T07:23:00Z"/>
                <w:rFonts w:ascii="Calibri" w:eastAsia="Times New Roman" w:hAnsi="Calibri" w:cs="Calibri"/>
                <w:color w:val="000000"/>
              </w:rPr>
            </w:pPr>
            <w:ins w:id="5950" w:author="Dave Contreras" w:date="2019-07-22T07:23:00Z">
              <w:r w:rsidRPr="00DF06D2">
                <w:rPr>
                  <w:rFonts w:ascii="Calibri" w:eastAsia="Times New Roman" w:hAnsi="Calibri" w:cs="Calibri"/>
                  <w:color w:val="000000"/>
                </w:rPr>
                <w:t>4</w:t>
              </w:r>
            </w:ins>
          </w:p>
        </w:tc>
        <w:tc>
          <w:tcPr>
            <w:tcW w:w="1275" w:type="dxa"/>
            <w:tcBorders>
              <w:top w:val="nil"/>
              <w:left w:val="nil"/>
              <w:bottom w:val="nil"/>
              <w:right w:val="nil"/>
            </w:tcBorders>
            <w:shd w:val="clear" w:color="auto" w:fill="auto"/>
            <w:noWrap/>
            <w:vAlign w:val="bottom"/>
            <w:hideMark/>
          </w:tcPr>
          <w:p w14:paraId="41EE0C13" w14:textId="77777777" w:rsidR="00DF06D2" w:rsidRPr="00DF06D2" w:rsidRDefault="00DF06D2" w:rsidP="00DF06D2">
            <w:pPr>
              <w:jc w:val="center"/>
              <w:rPr>
                <w:ins w:id="5951" w:author="Dave Contreras" w:date="2019-07-22T07:23:00Z"/>
                <w:rFonts w:ascii="Calibri" w:eastAsia="Times New Roman" w:hAnsi="Calibri" w:cs="Calibri"/>
                <w:color w:val="000000"/>
              </w:rPr>
            </w:pPr>
            <w:ins w:id="5952" w:author="Dave Contreras" w:date="2019-07-22T07:23:00Z">
              <w:r w:rsidRPr="00DF06D2">
                <w:rPr>
                  <w:rFonts w:ascii="Calibri" w:eastAsia="Times New Roman" w:hAnsi="Calibri" w:cs="Calibri"/>
                  <w:color w:val="000000"/>
                </w:rPr>
                <w:t>109794.9</w:t>
              </w:r>
            </w:ins>
          </w:p>
        </w:tc>
        <w:tc>
          <w:tcPr>
            <w:tcW w:w="1295" w:type="dxa"/>
            <w:tcBorders>
              <w:top w:val="nil"/>
              <w:left w:val="nil"/>
              <w:bottom w:val="nil"/>
              <w:right w:val="nil"/>
            </w:tcBorders>
            <w:shd w:val="clear" w:color="auto" w:fill="auto"/>
            <w:noWrap/>
            <w:vAlign w:val="bottom"/>
            <w:hideMark/>
          </w:tcPr>
          <w:p w14:paraId="6452139C" w14:textId="77777777" w:rsidR="00DF06D2" w:rsidRPr="00DF06D2" w:rsidRDefault="00DF06D2" w:rsidP="00DF06D2">
            <w:pPr>
              <w:jc w:val="center"/>
              <w:rPr>
                <w:ins w:id="5953" w:author="Dave Contreras" w:date="2019-07-22T07:23:00Z"/>
                <w:rFonts w:ascii="Calibri" w:eastAsia="Times New Roman" w:hAnsi="Calibri" w:cs="Calibri"/>
                <w:color w:val="000000"/>
              </w:rPr>
            </w:pPr>
            <w:ins w:id="5954" w:author="Dave Contreras" w:date="2019-07-22T07:23:00Z">
              <w:r w:rsidRPr="00DF06D2">
                <w:rPr>
                  <w:rFonts w:ascii="Calibri" w:eastAsia="Times New Roman" w:hAnsi="Calibri" w:cs="Calibri"/>
                  <w:color w:val="000000"/>
                </w:rPr>
                <w:t>75306.4</w:t>
              </w:r>
            </w:ins>
          </w:p>
        </w:tc>
        <w:tc>
          <w:tcPr>
            <w:tcW w:w="118" w:type="dxa"/>
            <w:tcBorders>
              <w:top w:val="nil"/>
              <w:left w:val="nil"/>
              <w:bottom w:val="nil"/>
              <w:right w:val="nil"/>
            </w:tcBorders>
            <w:shd w:val="clear" w:color="000000" w:fill="000000"/>
            <w:noWrap/>
            <w:vAlign w:val="center"/>
            <w:hideMark/>
          </w:tcPr>
          <w:p w14:paraId="3BC7384A" w14:textId="77777777" w:rsidR="00DF06D2" w:rsidRPr="00DF06D2" w:rsidRDefault="00DF06D2" w:rsidP="00DF06D2">
            <w:pPr>
              <w:jc w:val="center"/>
              <w:rPr>
                <w:ins w:id="5955" w:author="Dave Contreras" w:date="2019-07-22T07:23:00Z"/>
                <w:rFonts w:ascii="Calibri" w:eastAsia="Times New Roman" w:hAnsi="Calibri" w:cs="Calibri"/>
                <w:color w:val="000000"/>
              </w:rPr>
            </w:pPr>
            <w:ins w:id="5956" w:author="Dave Contreras"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64C748F2" w14:textId="77777777" w:rsidR="00DF06D2" w:rsidRPr="00DF06D2" w:rsidRDefault="00DF06D2" w:rsidP="00DF06D2">
            <w:pPr>
              <w:rPr>
                <w:ins w:id="5957" w:author="Dave Contreras"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4C46527E" w14:textId="77777777" w:rsidR="00DF06D2" w:rsidRPr="00DF06D2" w:rsidRDefault="00DF06D2" w:rsidP="00DF06D2">
            <w:pPr>
              <w:rPr>
                <w:ins w:id="5958" w:author="Dave Contreras" w:date="2019-07-22T07:23:00Z"/>
                <w:rFonts w:ascii="Calibri" w:eastAsia="Times New Roman" w:hAnsi="Calibri" w:cs="Calibri"/>
                <w:color w:val="000000"/>
              </w:rPr>
            </w:pPr>
          </w:p>
        </w:tc>
      </w:tr>
      <w:tr w:rsidR="00DF06D2" w:rsidRPr="00DF06D2" w14:paraId="457D7BF9" w14:textId="77777777" w:rsidTr="00DF06D2">
        <w:trPr>
          <w:trHeight w:val="315"/>
          <w:ins w:id="5959" w:author="Dave Contreras" w:date="2019-07-22T07:23:00Z"/>
        </w:trPr>
        <w:tc>
          <w:tcPr>
            <w:tcW w:w="2869" w:type="dxa"/>
            <w:tcBorders>
              <w:top w:val="nil"/>
              <w:left w:val="nil"/>
              <w:bottom w:val="nil"/>
              <w:right w:val="nil"/>
            </w:tcBorders>
            <w:shd w:val="clear" w:color="auto" w:fill="auto"/>
            <w:noWrap/>
            <w:vAlign w:val="bottom"/>
            <w:hideMark/>
          </w:tcPr>
          <w:p w14:paraId="25421FD3" w14:textId="77777777" w:rsidR="00DF06D2" w:rsidRPr="00DF06D2" w:rsidRDefault="00DF06D2" w:rsidP="00DF06D2">
            <w:pPr>
              <w:rPr>
                <w:ins w:id="5960" w:author="Dave Contreras" w:date="2019-07-22T07:23:00Z"/>
                <w:rFonts w:ascii="Calibri" w:eastAsia="Times New Roman" w:hAnsi="Calibri" w:cs="Calibri"/>
                <w:color w:val="000000"/>
              </w:rPr>
            </w:pPr>
            <w:ins w:id="5961" w:author="Dave Contreras" w:date="2019-07-22T07:23:00Z">
              <w:r w:rsidRPr="00DF06D2">
                <w:rPr>
                  <w:rFonts w:ascii="Calibri" w:eastAsia="Times New Roman" w:hAnsi="Calibri" w:cs="Calibri"/>
                  <w:color w:val="000000"/>
                </w:rPr>
                <w:t>2018 Midwater Trawl</w:t>
              </w:r>
            </w:ins>
          </w:p>
        </w:tc>
        <w:tc>
          <w:tcPr>
            <w:tcW w:w="374" w:type="dxa"/>
            <w:tcBorders>
              <w:top w:val="nil"/>
              <w:left w:val="nil"/>
              <w:bottom w:val="nil"/>
              <w:right w:val="nil"/>
            </w:tcBorders>
            <w:shd w:val="clear" w:color="auto" w:fill="auto"/>
            <w:noWrap/>
            <w:vAlign w:val="center"/>
            <w:hideMark/>
          </w:tcPr>
          <w:p w14:paraId="74CBA2D6" w14:textId="77777777" w:rsidR="00DF06D2" w:rsidRPr="00DF06D2" w:rsidRDefault="00DF06D2" w:rsidP="00DF06D2">
            <w:pPr>
              <w:jc w:val="center"/>
              <w:rPr>
                <w:ins w:id="5962" w:author="Dave Contreras" w:date="2019-07-22T07:23:00Z"/>
                <w:rFonts w:ascii="Calibri" w:eastAsia="Times New Roman" w:hAnsi="Calibri" w:cs="Calibri"/>
                <w:color w:val="000000"/>
              </w:rPr>
            </w:pPr>
            <w:ins w:id="5963" w:author="Dave Contreras" w:date="2019-07-22T07:23:00Z">
              <w:r w:rsidRPr="00DF06D2">
                <w:rPr>
                  <w:rFonts w:ascii="Calibri" w:eastAsia="Times New Roman" w:hAnsi="Calibri" w:cs="Calibri"/>
                  <w:color w:val="000000"/>
                </w:rPr>
                <w:t>4</w:t>
              </w:r>
            </w:ins>
          </w:p>
        </w:tc>
        <w:tc>
          <w:tcPr>
            <w:tcW w:w="1275" w:type="dxa"/>
            <w:tcBorders>
              <w:top w:val="nil"/>
              <w:left w:val="nil"/>
              <w:bottom w:val="nil"/>
              <w:right w:val="nil"/>
            </w:tcBorders>
            <w:shd w:val="clear" w:color="auto" w:fill="auto"/>
            <w:noWrap/>
            <w:vAlign w:val="bottom"/>
            <w:hideMark/>
          </w:tcPr>
          <w:p w14:paraId="4332ECFE" w14:textId="77777777" w:rsidR="00DF06D2" w:rsidRPr="00DF06D2" w:rsidRDefault="00DF06D2" w:rsidP="00DF06D2">
            <w:pPr>
              <w:jc w:val="center"/>
              <w:rPr>
                <w:ins w:id="5964" w:author="Dave Contreras" w:date="2019-07-22T07:23:00Z"/>
                <w:rFonts w:ascii="Calibri" w:eastAsia="Times New Roman" w:hAnsi="Calibri" w:cs="Calibri"/>
                <w:color w:val="000000"/>
              </w:rPr>
            </w:pPr>
            <w:ins w:id="5965" w:author="Dave Contreras" w:date="2019-07-22T07:23:00Z">
              <w:r w:rsidRPr="00DF06D2">
                <w:rPr>
                  <w:rFonts w:ascii="Calibri" w:eastAsia="Times New Roman" w:hAnsi="Calibri" w:cs="Calibri"/>
                  <w:color w:val="000000"/>
                </w:rPr>
                <w:t>5.7</w:t>
              </w:r>
            </w:ins>
          </w:p>
        </w:tc>
        <w:tc>
          <w:tcPr>
            <w:tcW w:w="1295" w:type="dxa"/>
            <w:tcBorders>
              <w:top w:val="nil"/>
              <w:left w:val="nil"/>
              <w:bottom w:val="nil"/>
              <w:right w:val="nil"/>
            </w:tcBorders>
            <w:shd w:val="clear" w:color="auto" w:fill="auto"/>
            <w:noWrap/>
            <w:vAlign w:val="bottom"/>
            <w:hideMark/>
          </w:tcPr>
          <w:p w14:paraId="13BAB2DA" w14:textId="77777777" w:rsidR="00DF06D2" w:rsidRPr="00DF06D2" w:rsidRDefault="00DF06D2" w:rsidP="00DF06D2">
            <w:pPr>
              <w:jc w:val="center"/>
              <w:rPr>
                <w:ins w:id="5966" w:author="Dave Contreras" w:date="2019-07-22T07:23:00Z"/>
                <w:rFonts w:ascii="Calibri" w:eastAsia="Times New Roman" w:hAnsi="Calibri" w:cs="Calibri"/>
                <w:color w:val="000000"/>
              </w:rPr>
            </w:pPr>
            <w:ins w:id="5967" w:author="Dave Contreras" w:date="2019-07-22T07:23:00Z">
              <w:r w:rsidRPr="00DF06D2">
                <w:rPr>
                  <w:rFonts w:ascii="Calibri" w:eastAsia="Times New Roman" w:hAnsi="Calibri" w:cs="Calibri"/>
                  <w:color w:val="000000"/>
                </w:rPr>
                <w:t>5.7</w:t>
              </w:r>
            </w:ins>
          </w:p>
        </w:tc>
        <w:tc>
          <w:tcPr>
            <w:tcW w:w="118" w:type="dxa"/>
            <w:tcBorders>
              <w:top w:val="nil"/>
              <w:left w:val="nil"/>
              <w:bottom w:val="nil"/>
              <w:right w:val="nil"/>
            </w:tcBorders>
            <w:shd w:val="clear" w:color="000000" w:fill="000000"/>
            <w:noWrap/>
            <w:vAlign w:val="center"/>
            <w:hideMark/>
          </w:tcPr>
          <w:p w14:paraId="7C6C2238" w14:textId="77777777" w:rsidR="00DF06D2" w:rsidRPr="00DF06D2" w:rsidRDefault="00DF06D2" w:rsidP="00DF06D2">
            <w:pPr>
              <w:jc w:val="center"/>
              <w:rPr>
                <w:ins w:id="5968" w:author="Dave Contreras" w:date="2019-07-22T07:23:00Z"/>
                <w:rFonts w:ascii="Calibri" w:eastAsia="Times New Roman" w:hAnsi="Calibri" w:cs="Calibri"/>
                <w:color w:val="000000"/>
              </w:rPr>
            </w:pPr>
            <w:ins w:id="5969" w:author="Dave Contreras"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5B69B40E" w14:textId="77777777" w:rsidR="00DF06D2" w:rsidRPr="00DF06D2" w:rsidRDefault="00DF06D2" w:rsidP="00DF06D2">
            <w:pPr>
              <w:rPr>
                <w:ins w:id="5970" w:author="Dave Contreras"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012D64B7" w14:textId="77777777" w:rsidR="00DF06D2" w:rsidRPr="00DF06D2" w:rsidRDefault="00DF06D2" w:rsidP="00DF06D2">
            <w:pPr>
              <w:rPr>
                <w:ins w:id="5971" w:author="Dave Contreras" w:date="2019-07-22T07:23:00Z"/>
                <w:rFonts w:ascii="Calibri" w:eastAsia="Times New Roman" w:hAnsi="Calibri" w:cs="Calibri"/>
                <w:color w:val="000000"/>
              </w:rPr>
            </w:pPr>
          </w:p>
        </w:tc>
      </w:tr>
      <w:tr w:rsidR="00DF06D2" w:rsidRPr="00DF06D2" w14:paraId="6829C700" w14:textId="77777777" w:rsidTr="00DF06D2">
        <w:trPr>
          <w:trHeight w:val="315"/>
          <w:ins w:id="5972" w:author="Dave Contreras" w:date="2019-07-22T07:23:00Z"/>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7A09E1D6" w14:textId="77777777" w:rsidR="00DF06D2" w:rsidRPr="00DF06D2" w:rsidRDefault="00DF06D2" w:rsidP="00DF06D2">
            <w:pPr>
              <w:jc w:val="center"/>
              <w:rPr>
                <w:ins w:id="5973" w:author="Dave Contreras" w:date="2019-07-22T07:23:00Z"/>
                <w:rFonts w:ascii="Calibri" w:eastAsia="Times New Roman" w:hAnsi="Calibri" w:cs="Calibri"/>
                <w:b/>
                <w:bCs/>
                <w:color w:val="000000"/>
              </w:rPr>
            </w:pPr>
            <w:proofErr w:type="spellStart"/>
            <w:ins w:id="5974" w:author="Dave Contreras" w:date="2019-07-22T07:23:00Z">
              <w:r w:rsidRPr="00DF06D2">
                <w:rPr>
                  <w:rFonts w:ascii="Calibri" w:eastAsia="Times New Roman" w:hAnsi="Calibri" w:cs="Calibri"/>
                  <w:b/>
                  <w:bCs/>
                  <w:color w:val="000000"/>
                </w:rPr>
                <w:t>Ryer</w:t>
              </w:r>
              <w:proofErr w:type="spellEnd"/>
              <w:r w:rsidRPr="00DF06D2">
                <w:rPr>
                  <w:rFonts w:ascii="Calibri" w:eastAsia="Times New Roman" w:hAnsi="Calibri" w:cs="Calibri"/>
                  <w:b/>
                  <w:bCs/>
                  <w:color w:val="000000"/>
                </w:rPr>
                <w:t xml:space="preserve"> Island</w:t>
              </w:r>
            </w:ins>
          </w:p>
        </w:tc>
      </w:tr>
      <w:tr w:rsidR="00DF06D2" w:rsidRPr="00DF06D2" w14:paraId="7490C40F" w14:textId="77777777" w:rsidTr="00DF06D2">
        <w:trPr>
          <w:trHeight w:val="300"/>
          <w:ins w:id="5975" w:author="Dave Contreras" w:date="2019-07-22T07:23:00Z"/>
        </w:trPr>
        <w:tc>
          <w:tcPr>
            <w:tcW w:w="2869" w:type="dxa"/>
            <w:vMerge w:val="restart"/>
            <w:tcBorders>
              <w:top w:val="nil"/>
              <w:left w:val="nil"/>
              <w:bottom w:val="nil"/>
              <w:right w:val="nil"/>
            </w:tcBorders>
            <w:shd w:val="clear" w:color="auto" w:fill="auto"/>
            <w:noWrap/>
            <w:vAlign w:val="center"/>
            <w:hideMark/>
          </w:tcPr>
          <w:p w14:paraId="25C4395F" w14:textId="77777777" w:rsidR="00DF06D2" w:rsidRPr="00DF06D2" w:rsidRDefault="00DF06D2" w:rsidP="00DF06D2">
            <w:pPr>
              <w:rPr>
                <w:ins w:id="5976" w:author="Dave Contreras" w:date="2019-07-22T07:23:00Z"/>
                <w:rFonts w:ascii="Calibri" w:eastAsia="Times New Roman" w:hAnsi="Calibri" w:cs="Calibri"/>
                <w:color w:val="000000"/>
              </w:rPr>
            </w:pPr>
            <w:ins w:id="5977" w:author="Dave Contreras" w:date="2019-07-22T07:23:00Z">
              <w:r w:rsidRPr="00DF06D2">
                <w:rPr>
                  <w:rFonts w:ascii="Calibri" w:eastAsia="Times New Roman" w:hAnsi="Calibri" w:cs="Calibri"/>
                  <w:color w:val="000000"/>
                </w:rPr>
                <w:t>Gear Type</w:t>
              </w:r>
            </w:ins>
          </w:p>
        </w:tc>
        <w:tc>
          <w:tcPr>
            <w:tcW w:w="374" w:type="dxa"/>
            <w:vMerge w:val="restart"/>
            <w:tcBorders>
              <w:top w:val="nil"/>
              <w:left w:val="nil"/>
              <w:bottom w:val="nil"/>
              <w:right w:val="nil"/>
            </w:tcBorders>
            <w:shd w:val="clear" w:color="auto" w:fill="auto"/>
            <w:noWrap/>
            <w:vAlign w:val="center"/>
            <w:hideMark/>
          </w:tcPr>
          <w:p w14:paraId="73D9BA57" w14:textId="77777777" w:rsidR="00DF06D2" w:rsidRPr="00DF06D2" w:rsidRDefault="00DF06D2" w:rsidP="00DF06D2">
            <w:pPr>
              <w:jc w:val="center"/>
              <w:rPr>
                <w:ins w:id="5978" w:author="Dave Contreras" w:date="2019-07-22T07:23:00Z"/>
                <w:rFonts w:ascii="Calibri" w:eastAsia="Times New Roman" w:hAnsi="Calibri" w:cs="Calibri"/>
                <w:color w:val="000000"/>
              </w:rPr>
            </w:pPr>
            <w:ins w:id="5979" w:author="Dave Contreras" w:date="2019-07-22T07:23:00Z">
              <w:r w:rsidRPr="00DF06D2">
                <w:rPr>
                  <w:rFonts w:ascii="Calibri" w:eastAsia="Times New Roman" w:hAnsi="Calibri" w:cs="Calibri"/>
                  <w:color w:val="000000"/>
                </w:rPr>
                <w:t>n</w:t>
              </w:r>
            </w:ins>
          </w:p>
        </w:tc>
        <w:tc>
          <w:tcPr>
            <w:tcW w:w="1275" w:type="dxa"/>
            <w:vMerge w:val="restart"/>
            <w:tcBorders>
              <w:top w:val="nil"/>
              <w:left w:val="nil"/>
              <w:bottom w:val="nil"/>
              <w:right w:val="nil"/>
            </w:tcBorders>
            <w:shd w:val="clear" w:color="auto" w:fill="auto"/>
            <w:noWrap/>
            <w:vAlign w:val="center"/>
            <w:hideMark/>
          </w:tcPr>
          <w:p w14:paraId="02CE8ABA" w14:textId="77777777" w:rsidR="00DF06D2" w:rsidRPr="00DF06D2" w:rsidRDefault="00DF06D2" w:rsidP="00DF06D2">
            <w:pPr>
              <w:jc w:val="center"/>
              <w:rPr>
                <w:ins w:id="5980" w:author="Dave Contreras" w:date="2019-07-22T07:23:00Z"/>
                <w:rFonts w:ascii="Calibri" w:eastAsia="Times New Roman" w:hAnsi="Calibri" w:cs="Calibri"/>
                <w:color w:val="000000"/>
              </w:rPr>
            </w:pPr>
            <w:ins w:id="5981" w:author="Dave Contreras" w:date="2019-07-22T07:23:00Z">
              <w:r w:rsidRPr="00DF06D2">
                <w:rPr>
                  <w:rFonts w:ascii="Calibri" w:eastAsia="Times New Roman" w:hAnsi="Calibri" w:cs="Calibri"/>
                  <w:color w:val="000000"/>
                </w:rPr>
                <w:t>Mean</w:t>
              </w:r>
            </w:ins>
          </w:p>
        </w:tc>
        <w:tc>
          <w:tcPr>
            <w:tcW w:w="1295" w:type="dxa"/>
            <w:vMerge w:val="restart"/>
            <w:tcBorders>
              <w:top w:val="nil"/>
              <w:left w:val="nil"/>
              <w:bottom w:val="nil"/>
              <w:right w:val="nil"/>
            </w:tcBorders>
            <w:shd w:val="clear" w:color="auto" w:fill="auto"/>
            <w:noWrap/>
            <w:vAlign w:val="center"/>
            <w:hideMark/>
          </w:tcPr>
          <w:p w14:paraId="48ACC36F" w14:textId="77777777" w:rsidR="00DF06D2" w:rsidRPr="00DF06D2" w:rsidRDefault="00DF06D2" w:rsidP="00DF06D2">
            <w:pPr>
              <w:jc w:val="center"/>
              <w:rPr>
                <w:ins w:id="5982" w:author="Dave Contreras" w:date="2019-07-22T07:23:00Z"/>
                <w:rFonts w:ascii="Calibri" w:eastAsia="Times New Roman" w:hAnsi="Calibri" w:cs="Calibri"/>
                <w:color w:val="000000"/>
              </w:rPr>
            </w:pPr>
            <w:ins w:id="5983" w:author="Dave Contreras" w:date="2019-07-22T07:23:00Z">
              <w:r w:rsidRPr="00DF06D2">
                <w:rPr>
                  <w:rFonts w:ascii="Calibri" w:eastAsia="Times New Roman" w:hAnsi="Calibri" w:cs="Calibri"/>
                  <w:color w:val="000000"/>
                </w:rPr>
                <w:t>Std. Error</w:t>
              </w:r>
            </w:ins>
          </w:p>
        </w:tc>
        <w:tc>
          <w:tcPr>
            <w:tcW w:w="118" w:type="dxa"/>
            <w:tcBorders>
              <w:top w:val="nil"/>
              <w:left w:val="nil"/>
              <w:bottom w:val="nil"/>
              <w:right w:val="nil"/>
            </w:tcBorders>
            <w:shd w:val="clear" w:color="000000" w:fill="000000"/>
            <w:noWrap/>
            <w:vAlign w:val="center"/>
            <w:hideMark/>
          </w:tcPr>
          <w:p w14:paraId="26D24634" w14:textId="77777777" w:rsidR="00DF06D2" w:rsidRPr="00DF06D2" w:rsidRDefault="00DF06D2" w:rsidP="00DF06D2">
            <w:pPr>
              <w:jc w:val="center"/>
              <w:rPr>
                <w:ins w:id="5984" w:author="Dave Contreras" w:date="2019-07-22T07:23:00Z"/>
                <w:rFonts w:ascii="Calibri" w:eastAsia="Times New Roman" w:hAnsi="Calibri" w:cs="Calibri"/>
                <w:color w:val="000000"/>
              </w:rPr>
            </w:pPr>
            <w:ins w:id="5985" w:author="Dave Contreras" w:date="2019-07-22T07:23:00Z">
              <w:r w:rsidRPr="00DF06D2">
                <w:rPr>
                  <w:rFonts w:ascii="Calibri" w:eastAsia="Times New Roman" w:hAnsi="Calibri" w:cs="Calibri"/>
                  <w:color w:val="000000"/>
                </w:rPr>
                <w:t> </w:t>
              </w:r>
            </w:ins>
          </w:p>
        </w:tc>
        <w:tc>
          <w:tcPr>
            <w:tcW w:w="2085" w:type="dxa"/>
            <w:gridSpan w:val="2"/>
            <w:tcBorders>
              <w:top w:val="single" w:sz="8" w:space="0" w:color="auto"/>
              <w:left w:val="nil"/>
              <w:bottom w:val="nil"/>
              <w:right w:val="nil"/>
            </w:tcBorders>
            <w:shd w:val="clear" w:color="auto" w:fill="auto"/>
            <w:noWrap/>
            <w:vAlign w:val="center"/>
            <w:hideMark/>
          </w:tcPr>
          <w:p w14:paraId="6BDC114E" w14:textId="77777777" w:rsidR="00DF06D2" w:rsidRPr="00DF06D2" w:rsidRDefault="00DF06D2" w:rsidP="00DF06D2">
            <w:pPr>
              <w:jc w:val="center"/>
              <w:rPr>
                <w:ins w:id="5986" w:author="Dave Contreras" w:date="2019-07-22T07:23:00Z"/>
                <w:rFonts w:ascii="Calibri" w:eastAsia="Times New Roman" w:hAnsi="Calibri" w:cs="Calibri"/>
                <w:color w:val="000000"/>
              </w:rPr>
            </w:pPr>
            <w:ins w:id="5987" w:author="Dave Contreras" w:date="2019-07-22T07:23:00Z">
              <w:r w:rsidRPr="00DF06D2">
                <w:rPr>
                  <w:rFonts w:ascii="Calibri" w:eastAsia="Times New Roman" w:hAnsi="Calibri" w:cs="Calibri"/>
                  <w:color w:val="000000"/>
                </w:rPr>
                <w:t>Wilcoxon Paired T-Test</w:t>
              </w:r>
            </w:ins>
          </w:p>
        </w:tc>
      </w:tr>
      <w:tr w:rsidR="00DF06D2" w:rsidRPr="00DF06D2" w14:paraId="663604EF" w14:textId="77777777" w:rsidTr="00DF06D2">
        <w:trPr>
          <w:trHeight w:val="300"/>
          <w:ins w:id="5988" w:author="Dave Contreras" w:date="2019-07-22T07:23:00Z"/>
        </w:trPr>
        <w:tc>
          <w:tcPr>
            <w:tcW w:w="2869" w:type="dxa"/>
            <w:vMerge/>
            <w:tcBorders>
              <w:top w:val="nil"/>
              <w:left w:val="nil"/>
              <w:bottom w:val="nil"/>
              <w:right w:val="nil"/>
            </w:tcBorders>
            <w:vAlign w:val="center"/>
            <w:hideMark/>
          </w:tcPr>
          <w:p w14:paraId="70BE74D9" w14:textId="77777777" w:rsidR="00DF06D2" w:rsidRPr="00DF06D2" w:rsidRDefault="00DF06D2" w:rsidP="00DF06D2">
            <w:pPr>
              <w:rPr>
                <w:ins w:id="5989" w:author="Dave Contreras" w:date="2019-07-22T07:23:00Z"/>
                <w:rFonts w:ascii="Calibri" w:eastAsia="Times New Roman" w:hAnsi="Calibri" w:cs="Calibri"/>
                <w:color w:val="000000"/>
              </w:rPr>
            </w:pPr>
          </w:p>
        </w:tc>
        <w:tc>
          <w:tcPr>
            <w:tcW w:w="374" w:type="dxa"/>
            <w:vMerge/>
            <w:tcBorders>
              <w:top w:val="nil"/>
              <w:left w:val="nil"/>
              <w:bottom w:val="nil"/>
              <w:right w:val="nil"/>
            </w:tcBorders>
            <w:vAlign w:val="center"/>
            <w:hideMark/>
          </w:tcPr>
          <w:p w14:paraId="55959D58" w14:textId="77777777" w:rsidR="00DF06D2" w:rsidRPr="00DF06D2" w:rsidRDefault="00DF06D2" w:rsidP="00DF06D2">
            <w:pPr>
              <w:rPr>
                <w:ins w:id="5990" w:author="Dave Contreras" w:date="2019-07-22T07:23:00Z"/>
                <w:rFonts w:ascii="Calibri" w:eastAsia="Times New Roman" w:hAnsi="Calibri" w:cs="Calibri"/>
                <w:color w:val="000000"/>
              </w:rPr>
            </w:pPr>
          </w:p>
        </w:tc>
        <w:tc>
          <w:tcPr>
            <w:tcW w:w="1275" w:type="dxa"/>
            <w:vMerge/>
            <w:tcBorders>
              <w:top w:val="nil"/>
              <w:left w:val="nil"/>
              <w:bottom w:val="nil"/>
              <w:right w:val="nil"/>
            </w:tcBorders>
            <w:vAlign w:val="center"/>
            <w:hideMark/>
          </w:tcPr>
          <w:p w14:paraId="67C22430" w14:textId="77777777" w:rsidR="00DF06D2" w:rsidRPr="00DF06D2" w:rsidRDefault="00DF06D2" w:rsidP="00DF06D2">
            <w:pPr>
              <w:rPr>
                <w:ins w:id="5991" w:author="Dave Contreras" w:date="2019-07-22T07:23:00Z"/>
                <w:rFonts w:ascii="Calibri" w:eastAsia="Times New Roman" w:hAnsi="Calibri" w:cs="Calibri"/>
                <w:color w:val="000000"/>
              </w:rPr>
            </w:pPr>
          </w:p>
        </w:tc>
        <w:tc>
          <w:tcPr>
            <w:tcW w:w="1295" w:type="dxa"/>
            <w:vMerge/>
            <w:tcBorders>
              <w:top w:val="nil"/>
              <w:left w:val="nil"/>
              <w:bottom w:val="nil"/>
              <w:right w:val="nil"/>
            </w:tcBorders>
            <w:vAlign w:val="center"/>
            <w:hideMark/>
          </w:tcPr>
          <w:p w14:paraId="1DF342DF" w14:textId="77777777" w:rsidR="00DF06D2" w:rsidRPr="00DF06D2" w:rsidRDefault="00DF06D2" w:rsidP="00DF06D2">
            <w:pPr>
              <w:rPr>
                <w:ins w:id="5992" w:author="Dave Contreras" w:date="2019-07-22T07:23: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18591B0A" w14:textId="77777777" w:rsidR="00DF06D2" w:rsidRPr="00DF06D2" w:rsidRDefault="00DF06D2" w:rsidP="00DF06D2">
            <w:pPr>
              <w:jc w:val="center"/>
              <w:rPr>
                <w:ins w:id="5993" w:author="Dave Contreras" w:date="2019-07-22T07:23:00Z"/>
                <w:rFonts w:ascii="Calibri" w:eastAsia="Times New Roman" w:hAnsi="Calibri" w:cs="Calibri"/>
                <w:color w:val="000000"/>
              </w:rPr>
            </w:pPr>
            <w:ins w:id="5994" w:author="Dave Contreras" w:date="2019-07-22T07:23:00Z">
              <w:r w:rsidRPr="00DF06D2">
                <w:rPr>
                  <w:rFonts w:ascii="Calibri" w:eastAsia="Times New Roman" w:hAnsi="Calibri" w:cs="Calibri"/>
                  <w:color w:val="000000"/>
                </w:rPr>
                <w:t> </w:t>
              </w:r>
            </w:ins>
          </w:p>
        </w:tc>
        <w:tc>
          <w:tcPr>
            <w:tcW w:w="863" w:type="dxa"/>
            <w:tcBorders>
              <w:top w:val="nil"/>
              <w:left w:val="nil"/>
              <w:bottom w:val="nil"/>
              <w:right w:val="nil"/>
            </w:tcBorders>
            <w:shd w:val="clear" w:color="auto" w:fill="auto"/>
            <w:noWrap/>
            <w:vAlign w:val="center"/>
            <w:hideMark/>
          </w:tcPr>
          <w:p w14:paraId="2D6F00B0" w14:textId="77777777" w:rsidR="00DF06D2" w:rsidRPr="00DF06D2" w:rsidRDefault="00DF06D2" w:rsidP="00DF06D2">
            <w:pPr>
              <w:jc w:val="center"/>
              <w:rPr>
                <w:ins w:id="5995" w:author="Dave Contreras" w:date="2019-07-22T07:23:00Z"/>
                <w:rFonts w:ascii="Calibri" w:eastAsia="Times New Roman" w:hAnsi="Calibri" w:cs="Calibri"/>
                <w:color w:val="000000"/>
              </w:rPr>
            </w:pPr>
            <w:ins w:id="5996" w:author="Dave Contreras" w:date="2019-07-22T07:23:00Z">
              <w:r w:rsidRPr="00DF06D2">
                <w:rPr>
                  <w:rFonts w:ascii="Calibri" w:eastAsia="Times New Roman" w:hAnsi="Calibri" w:cs="Calibri"/>
                  <w:color w:val="000000"/>
                </w:rPr>
                <w:t>Z</w:t>
              </w:r>
            </w:ins>
          </w:p>
        </w:tc>
        <w:tc>
          <w:tcPr>
            <w:tcW w:w="1222" w:type="dxa"/>
            <w:tcBorders>
              <w:top w:val="nil"/>
              <w:left w:val="nil"/>
              <w:bottom w:val="nil"/>
              <w:right w:val="nil"/>
            </w:tcBorders>
            <w:shd w:val="clear" w:color="auto" w:fill="auto"/>
            <w:noWrap/>
            <w:vAlign w:val="center"/>
            <w:hideMark/>
          </w:tcPr>
          <w:p w14:paraId="167A204E" w14:textId="77777777" w:rsidR="00DF06D2" w:rsidRPr="00DF06D2" w:rsidRDefault="00DF06D2" w:rsidP="00DF06D2">
            <w:pPr>
              <w:jc w:val="center"/>
              <w:rPr>
                <w:ins w:id="5997" w:author="Dave Contreras" w:date="2019-07-22T07:23:00Z"/>
                <w:rFonts w:ascii="Calibri" w:eastAsia="Times New Roman" w:hAnsi="Calibri" w:cs="Calibri"/>
                <w:color w:val="000000"/>
              </w:rPr>
            </w:pPr>
            <w:ins w:id="5998" w:author="Dave Contreras" w:date="2019-07-22T07:23:00Z">
              <w:r w:rsidRPr="00DF06D2">
                <w:rPr>
                  <w:rFonts w:ascii="Calibri" w:eastAsia="Times New Roman" w:hAnsi="Calibri" w:cs="Calibri"/>
                  <w:color w:val="000000"/>
                </w:rPr>
                <w:t>p</w:t>
              </w:r>
            </w:ins>
          </w:p>
        </w:tc>
      </w:tr>
      <w:tr w:rsidR="00DF06D2" w:rsidRPr="00DF06D2" w14:paraId="39FC2148" w14:textId="77777777" w:rsidTr="00DF06D2">
        <w:trPr>
          <w:trHeight w:val="300"/>
          <w:ins w:id="5999" w:author="Dave Contreras" w:date="2019-07-22T07:23:00Z"/>
        </w:trPr>
        <w:tc>
          <w:tcPr>
            <w:tcW w:w="2869" w:type="dxa"/>
            <w:tcBorders>
              <w:top w:val="nil"/>
              <w:left w:val="nil"/>
              <w:bottom w:val="nil"/>
              <w:right w:val="nil"/>
            </w:tcBorders>
            <w:shd w:val="clear" w:color="auto" w:fill="auto"/>
            <w:noWrap/>
            <w:vAlign w:val="bottom"/>
            <w:hideMark/>
          </w:tcPr>
          <w:p w14:paraId="4168324B" w14:textId="77777777" w:rsidR="00DF06D2" w:rsidRPr="00DF06D2" w:rsidRDefault="00DF06D2" w:rsidP="00DF06D2">
            <w:pPr>
              <w:rPr>
                <w:ins w:id="6000" w:author="Dave Contreras" w:date="2019-07-22T07:23:00Z"/>
                <w:rFonts w:ascii="Calibri" w:eastAsia="Times New Roman" w:hAnsi="Calibri" w:cs="Calibri"/>
                <w:color w:val="000000"/>
              </w:rPr>
            </w:pPr>
            <w:ins w:id="6001" w:author="Dave Contreras" w:date="2019-07-22T07:23:00Z">
              <w:r w:rsidRPr="00DF06D2">
                <w:rPr>
                  <w:rFonts w:ascii="Calibri" w:eastAsia="Times New Roman" w:hAnsi="Calibri" w:cs="Calibri"/>
                  <w:color w:val="000000"/>
                </w:rPr>
                <w:t>2018 Lampara</w:t>
              </w:r>
            </w:ins>
          </w:p>
        </w:tc>
        <w:tc>
          <w:tcPr>
            <w:tcW w:w="374" w:type="dxa"/>
            <w:tcBorders>
              <w:top w:val="nil"/>
              <w:left w:val="nil"/>
              <w:bottom w:val="nil"/>
              <w:right w:val="nil"/>
            </w:tcBorders>
            <w:shd w:val="clear" w:color="auto" w:fill="auto"/>
            <w:noWrap/>
            <w:vAlign w:val="center"/>
            <w:hideMark/>
          </w:tcPr>
          <w:p w14:paraId="555E4F8C" w14:textId="77777777" w:rsidR="00DF06D2" w:rsidRPr="00DF06D2" w:rsidRDefault="00DF06D2" w:rsidP="00DF06D2">
            <w:pPr>
              <w:jc w:val="center"/>
              <w:rPr>
                <w:ins w:id="6002" w:author="Dave Contreras" w:date="2019-07-22T07:23:00Z"/>
                <w:rFonts w:ascii="Calibri" w:eastAsia="Times New Roman" w:hAnsi="Calibri" w:cs="Calibri"/>
                <w:color w:val="000000"/>
              </w:rPr>
            </w:pPr>
            <w:ins w:id="6003" w:author="Dave Contreras" w:date="2019-07-22T07:23:00Z">
              <w:r w:rsidRPr="00DF06D2">
                <w:rPr>
                  <w:rFonts w:ascii="Calibri" w:eastAsia="Times New Roman" w:hAnsi="Calibri" w:cs="Calibri"/>
                  <w:color w:val="000000"/>
                </w:rPr>
                <w:t>6</w:t>
              </w:r>
            </w:ins>
          </w:p>
        </w:tc>
        <w:tc>
          <w:tcPr>
            <w:tcW w:w="1275" w:type="dxa"/>
            <w:tcBorders>
              <w:top w:val="nil"/>
              <w:left w:val="nil"/>
              <w:bottom w:val="nil"/>
              <w:right w:val="nil"/>
            </w:tcBorders>
            <w:shd w:val="clear" w:color="auto" w:fill="auto"/>
            <w:noWrap/>
            <w:vAlign w:val="bottom"/>
            <w:hideMark/>
          </w:tcPr>
          <w:p w14:paraId="1E1E81B5" w14:textId="77777777" w:rsidR="00DF06D2" w:rsidRPr="00DF06D2" w:rsidRDefault="00DF06D2" w:rsidP="00DF06D2">
            <w:pPr>
              <w:jc w:val="center"/>
              <w:rPr>
                <w:ins w:id="6004" w:author="Dave Contreras" w:date="2019-07-22T07:23:00Z"/>
                <w:rFonts w:ascii="Calibri" w:eastAsia="Times New Roman" w:hAnsi="Calibri" w:cs="Calibri"/>
                <w:color w:val="000000"/>
              </w:rPr>
            </w:pPr>
            <w:ins w:id="6005" w:author="Dave Contreras" w:date="2019-07-22T07:23:00Z">
              <w:r w:rsidRPr="00DF06D2">
                <w:rPr>
                  <w:rFonts w:ascii="Calibri" w:eastAsia="Times New Roman" w:hAnsi="Calibri" w:cs="Calibri"/>
                  <w:color w:val="000000"/>
                </w:rPr>
                <w:t>334.9</w:t>
              </w:r>
            </w:ins>
          </w:p>
        </w:tc>
        <w:tc>
          <w:tcPr>
            <w:tcW w:w="1295" w:type="dxa"/>
            <w:tcBorders>
              <w:top w:val="nil"/>
              <w:left w:val="nil"/>
              <w:bottom w:val="nil"/>
              <w:right w:val="nil"/>
            </w:tcBorders>
            <w:shd w:val="clear" w:color="auto" w:fill="auto"/>
            <w:noWrap/>
            <w:vAlign w:val="bottom"/>
            <w:hideMark/>
          </w:tcPr>
          <w:p w14:paraId="1362BA0C" w14:textId="77777777" w:rsidR="00DF06D2" w:rsidRPr="00DF06D2" w:rsidRDefault="00DF06D2" w:rsidP="00DF06D2">
            <w:pPr>
              <w:jc w:val="center"/>
              <w:rPr>
                <w:ins w:id="6006" w:author="Dave Contreras" w:date="2019-07-22T07:23:00Z"/>
                <w:rFonts w:ascii="Calibri" w:eastAsia="Times New Roman" w:hAnsi="Calibri" w:cs="Calibri"/>
                <w:color w:val="000000"/>
              </w:rPr>
            </w:pPr>
            <w:ins w:id="6007" w:author="Dave Contreras" w:date="2019-07-22T07:23:00Z">
              <w:r w:rsidRPr="00DF06D2">
                <w:rPr>
                  <w:rFonts w:ascii="Calibri" w:eastAsia="Times New Roman" w:hAnsi="Calibri" w:cs="Calibri"/>
                  <w:color w:val="000000"/>
                </w:rPr>
                <w:t>213.0</w:t>
              </w:r>
            </w:ins>
          </w:p>
        </w:tc>
        <w:tc>
          <w:tcPr>
            <w:tcW w:w="118" w:type="dxa"/>
            <w:tcBorders>
              <w:top w:val="nil"/>
              <w:left w:val="nil"/>
              <w:bottom w:val="nil"/>
              <w:right w:val="nil"/>
            </w:tcBorders>
            <w:shd w:val="clear" w:color="000000" w:fill="000000"/>
            <w:noWrap/>
            <w:vAlign w:val="center"/>
            <w:hideMark/>
          </w:tcPr>
          <w:p w14:paraId="4D88282A" w14:textId="77777777" w:rsidR="00DF06D2" w:rsidRPr="00DF06D2" w:rsidRDefault="00DF06D2" w:rsidP="00DF06D2">
            <w:pPr>
              <w:jc w:val="center"/>
              <w:rPr>
                <w:ins w:id="6008" w:author="Dave Contreras" w:date="2019-07-22T07:23:00Z"/>
                <w:rFonts w:ascii="Calibri" w:eastAsia="Times New Roman" w:hAnsi="Calibri" w:cs="Calibri"/>
                <w:color w:val="000000"/>
              </w:rPr>
            </w:pPr>
            <w:ins w:id="6009" w:author="Dave Contreras" w:date="2019-07-22T07:23:00Z">
              <w:r w:rsidRPr="00DF06D2">
                <w:rPr>
                  <w:rFonts w:ascii="Calibri" w:eastAsia="Times New Roman" w:hAnsi="Calibri" w:cs="Calibri"/>
                  <w:color w:val="000000"/>
                </w:rPr>
                <w:t> </w:t>
              </w:r>
            </w:ins>
          </w:p>
        </w:tc>
        <w:tc>
          <w:tcPr>
            <w:tcW w:w="863" w:type="dxa"/>
            <w:vMerge w:val="restart"/>
            <w:tcBorders>
              <w:top w:val="nil"/>
              <w:left w:val="nil"/>
              <w:bottom w:val="nil"/>
              <w:right w:val="nil"/>
            </w:tcBorders>
            <w:shd w:val="clear" w:color="auto" w:fill="auto"/>
            <w:noWrap/>
            <w:vAlign w:val="center"/>
            <w:hideMark/>
          </w:tcPr>
          <w:p w14:paraId="7B79A9DF" w14:textId="77777777" w:rsidR="00DF06D2" w:rsidRPr="00DF06D2" w:rsidRDefault="00DF06D2" w:rsidP="00DF06D2">
            <w:pPr>
              <w:jc w:val="center"/>
              <w:rPr>
                <w:ins w:id="6010" w:author="Dave Contreras" w:date="2019-07-22T07:23:00Z"/>
                <w:rFonts w:ascii="Calibri" w:eastAsia="Times New Roman" w:hAnsi="Calibri" w:cs="Calibri"/>
                <w:color w:val="000000"/>
              </w:rPr>
            </w:pPr>
            <w:ins w:id="6011" w:author="Dave Contreras" w:date="2019-07-22T07:23:00Z">
              <w:r w:rsidRPr="00DF06D2">
                <w:rPr>
                  <w:rFonts w:ascii="Calibri" w:eastAsia="Times New Roman" w:hAnsi="Calibri" w:cs="Calibri"/>
                  <w:color w:val="000000"/>
                </w:rPr>
                <w:t>2</w:t>
              </w:r>
            </w:ins>
          </w:p>
        </w:tc>
        <w:tc>
          <w:tcPr>
            <w:tcW w:w="1222" w:type="dxa"/>
            <w:vMerge w:val="restart"/>
            <w:tcBorders>
              <w:top w:val="nil"/>
              <w:left w:val="nil"/>
              <w:bottom w:val="nil"/>
              <w:right w:val="nil"/>
            </w:tcBorders>
            <w:shd w:val="clear" w:color="auto" w:fill="auto"/>
            <w:noWrap/>
            <w:vAlign w:val="center"/>
            <w:hideMark/>
          </w:tcPr>
          <w:p w14:paraId="0576CF52" w14:textId="4035493C" w:rsidR="00DF06D2" w:rsidRPr="00DF06D2" w:rsidRDefault="00DF06D2" w:rsidP="00DF06D2">
            <w:pPr>
              <w:jc w:val="center"/>
              <w:rPr>
                <w:ins w:id="6012" w:author="Dave Contreras" w:date="2019-07-22T07:23:00Z"/>
                <w:rFonts w:ascii="Calibri" w:eastAsia="Times New Roman" w:hAnsi="Calibri" w:cs="Calibri"/>
                <w:color w:val="000000"/>
              </w:rPr>
            </w:pPr>
            <w:ins w:id="6013" w:author="Dave Contreras" w:date="2019-07-22T07:23:00Z">
              <w:r w:rsidRPr="00DF06D2">
                <w:rPr>
                  <w:rFonts w:ascii="Calibri" w:eastAsia="Times New Roman" w:hAnsi="Calibri" w:cs="Calibri"/>
                  <w:color w:val="000000"/>
                </w:rPr>
                <w:t>0.046</w:t>
              </w:r>
            </w:ins>
            <w:ins w:id="6014" w:author="Dave Contreras" w:date="2019-07-22T07:26:00Z">
              <w:r w:rsidR="00DA7935">
                <w:rPr>
                  <w:rFonts w:ascii="Calibri" w:eastAsia="Times New Roman" w:hAnsi="Calibri" w:cs="Calibri"/>
                  <w:color w:val="000000"/>
                </w:rPr>
                <w:t xml:space="preserve"> *</w:t>
              </w:r>
            </w:ins>
          </w:p>
        </w:tc>
      </w:tr>
      <w:tr w:rsidR="00DF06D2" w:rsidRPr="00DF06D2" w14:paraId="296EF7A0" w14:textId="77777777" w:rsidTr="00DF06D2">
        <w:trPr>
          <w:trHeight w:val="315"/>
          <w:ins w:id="6015" w:author="Dave Contreras" w:date="2019-07-22T07:23:00Z"/>
        </w:trPr>
        <w:tc>
          <w:tcPr>
            <w:tcW w:w="2869" w:type="dxa"/>
            <w:tcBorders>
              <w:top w:val="nil"/>
              <w:left w:val="nil"/>
              <w:bottom w:val="nil"/>
              <w:right w:val="nil"/>
            </w:tcBorders>
            <w:shd w:val="clear" w:color="auto" w:fill="auto"/>
            <w:noWrap/>
            <w:vAlign w:val="bottom"/>
            <w:hideMark/>
          </w:tcPr>
          <w:p w14:paraId="18958C3E" w14:textId="77777777" w:rsidR="00DF06D2" w:rsidRPr="00DF06D2" w:rsidRDefault="00DF06D2" w:rsidP="00DF06D2">
            <w:pPr>
              <w:rPr>
                <w:ins w:id="6016" w:author="Dave Contreras" w:date="2019-07-22T07:23:00Z"/>
                <w:rFonts w:ascii="Calibri" w:eastAsia="Times New Roman" w:hAnsi="Calibri" w:cs="Calibri"/>
                <w:color w:val="000000"/>
              </w:rPr>
            </w:pPr>
            <w:ins w:id="6017" w:author="Dave Contreras" w:date="2019-07-22T07:23:00Z">
              <w:r w:rsidRPr="00DF06D2">
                <w:rPr>
                  <w:rFonts w:ascii="Calibri" w:eastAsia="Times New Roman" w:hAnsi="Calibri" w:cs="Calibri"/>
                  <w:color w:val="000000"/>
                </w:rPr>
                <w:t>2018 Midwater Trawl</w:t>
              </w:r>
            </w:ins>
          </w:p>
        </w:tc>
        <w:tc>
          <w:tcPr>
            <w:tcW w:w="374" w:type="dxa"/>
            <w:tcBorders>
              <w:top w:val="nil"/>
              <w:left w:val="nil"/>
              <w:bottom w:val="nil"/>
              <w:right w:val="nil"/>
            </w:tcBorders>
            <w:shd w:val="clear" w:color="auto" w:fill="auto"/>
            <w:noWrap/>
            <w:vAlign w:val="center"/>
            <w:hideMark/>
          </w:tcPr>
          <w:p w14:paraId="3C31EC22" w14:textId="77777777" w:rsidR="00DF06D2" w:rsidRPr="00DF06D2" w:rsidRDefault="00DF06D2" w:rsidP="00DF06D2">
            <w:pPr>
              <w:jc w:val="center"/>
              <w:rPr>
                <w:ins w:id="6018" w:author="Dave Contreras" w:date="2019-07-22T07:23:00Z"/>
                <w:rFonts w:ascii="Calibri" w:eastAsia="Times New Roman" w:hAnsi="Calibri" w:cs="Calibri"/>
                <w:color w:val="000000"/>
              </w:rPr>
            </w:pPr>
            <w:ins w:id="6019" w:author="Dave Contreras" w:date="2019-07-22T07:23:00Z">
              <w:r w:rsidRPr="00DF06D2">
                <w:rPr>
                  <w:rFonts w:ascii="Calibri" w:eastAsia="Times New Roman" w:hAnsi="Calibri" w:cs="Calibri"/>
                  <w:color w:val="000000"/>
                </w:rPr>
                <w:t>6</w:t>
              </w:r>
            </w:ins>
          </w:p>
        </w:tc>
        <w:tc>
          <w:tcPr>
            <w:tcW w:w="1275" w:type="dxa"/>
            <w:tcBorders>
              <w:top w:val="nil"/>
              <w:left w:val="nil"/>
              <w:bottom w:val="nil"/>
              <w:right w:val="nil"/>
            </w:tcBorders>
            <w:shd w:val="clear" w:color="auto" w:fill="auto"/>
            <w:noWrap/>
            <w:vAlign w:val="bottom"/>
            <w:hideMark/>
          </w:tcPr>
          <w:p w14:paraId="623CA460" w14:textId="77777777" w:rsidR="00DF06D2" w:rsidRPr="00DF06D2" w:rsidRDefault="00DF06D2" w:rsidP="00DF06D2">
            <w:pPr>
              <w:jc w:val="center"/>
              <w:rPr>
                <w:ins w:id="6020" w:author="Dave Contreras" w:date="2019-07-22T07:23:00Z"/>
                <w:rFonts w:ascii="Calibri" w:eastAsia="Times New Roman" w:hAnsi="Calibri" w:cs="Calibri"/>
                <w:color w:val="000000"/>
              </w:rPr>
            </w:pPr>
            <w:ins w:id="6021" w:author="Dave Contreras" w:date="2019-07-22T07:23:00Z">
              <w:r w:rsidRPr="00DF06D2">
                <w:rPr>
                  <w:rFonts w:ascii="Calibri" w:eastAsia="Times New Roman" w:hAnsi="Calibri" w:cs="Calibri"/>
                  <w:color w:val="000000"/>
                </w:rPr>
                <w:t>2.7</w:t>
              </w:r>
            </w:ins>
          </w:p>
        </w:tc>
        <w:tc>
          <w:tcPr>
            <w:tcW w:w="1295" w:type="dxa"/>
            <w:tcBorders>
              <w:top w:val="nil"/>
              <w:left w:val="nil"/>
              <w:bottom w:val="nil"/>
              <w:right w:val="nil"/>
            </w:tcBorders>
            <w:shd w:val="clear" w:color="auto" w:fill="auto"/>
            <w:noWrap/>
            <w:vAlign w:val="bottom"/>
            <w:hideMark/>
          </w:tcPr>
          <w:p w14:paraId="4B7AD06A" w14:textId="77777777" w:rsidR="00DF06D2" w:rsidRPr="00DF06D2" w:rsidRDefault="00DF06D2" w:rsidP="00DF06D2">
            <w:pPr>
              <w:jc w:val="center"/>
              <w:rPr>
                <w:ins w:id="6022" w:author="Dave Contreras" w:date="2019-07-22T07:23:00Z"/>
                <w:rFonts w:ascii="Calibri" w:eastAsia="Times New Roman" w:hAnsi="Calibri" w:cs="Calibri"/>
                <w:color w:val="000000"/>
              </w:rPr>
            </w:pPr>
            <w:ins w:id="6023" w:author="Dave Contreras" w:date="2019-07-22T07:23:00Z">
              <w:r w:rsidRPr="00DF06D2">
                <w:rPr>
                  <w:rFonts w:ascii="Calibri" w:eastAsia="Times New Roman" w:hAnsi="Calibri" w:cs="Calibri"/>
                  <w:color w:val="000000"/>
                </w:rPr>
                <w:t>0.8</w:t>
              </w:r>
            </w:ins>
          </w:p>
        </w:tc>
        <w:tc>
          <w:tcPr>
            <w:tcW w:w="118" w:type="dxa"/>
            <w:tcBorders>
              <w:top w:val="nil"/>
              <w:left w:val="nil"/>
              <w:bottom w:val="nil"/>
              <w:right w:val="nil"/>
            </w:tcBorders>
            <w:shd w:val="clear" w:color="000000" w:fill="000000"/>
            <w:noWrap/>
            <w:vAlign w:val="center"/>
            <w:hideMark/>
          </w:tcPr>
          <w:p w14:paraId="419A4EAB" w14:textId="77777777" w:rsidR="00DF06D2" w:rsidRPr="00DF06D2" w:rsidRDefault="00DF06D2" w:rsidP="00DF06D2">
            <w:pPr>
              <w:jc w:val="center"/>
              <w:rPr>
                <w:ins w:id="6024" w:author="Dave Contreras" w:date="2019-07-22T07:23:00Z"/>
                <w:rFonts w:ascii="Calibri" w:eastAsia="Times New Roman" w:hAnsi="Calibri" w:cs="Calibri"/>
                <w:color w:val="000000"/>
              </w:rPr>
            </w:pPr>
            <w:ins w:id="6025" w:author="Dave Contreras"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57C8DFFE" w14:textId="77777777" w:rsidR="00DF06D2" w:rsidRPr="00DF06D2" w:rsidRDefault="00DF06D2" w:rsidP="00DF06D2">
            <w:pPr>
              <w:rPr>
                <w:ins w:id="6026" w:author="Dave Contreras"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5046065D" w14:textId="77777777" w:rsidR="00DF06D2" w:rsidRPr="00DF06D2" w:rsidRDefault="00DF06D2" w:rsidP="00DF06D2">
            <w:pPr>
              <w:rPr>
                <w:ins w:id="6027" w:author="Dave Contreras" w:date="2019-07-22T07:23:00Z"/>
                <w:rFonts w:ascii="Calibri" w:eastAsia="Times New Roman" w:hAnsi="Calibri" w:cs="Calibri"/>
                <w:color w:val="000000"/>
              </w:rPr>
            </w:pPr>
          </w:p>
        </w:tc>
      </w:tr>
      <w:tr w:rsidR="00DF06D2" w:rsidRPr="00DF06D2" w14:paraId="2B261980" w14:textId="77777777" w:rsidTr="00DF06D2">
        <w:trPr>
          <w:trHeight w:val="300"/>
          <w:ins w:id="6028" w:author="Dave Contreras" w:date="2019-07-22T07:23:00Z"/>
        </w:trPr>
        <w:tc>
          <w:tcPr>
            <w:tcW w:w="8016" w:type="dxa"/>
            <w:gridSpan w:val="7"/>
            <w:tcBorders>
              <w:top w:val="single" w:sz="8" w:space="0" w:color="auto"/>
              <w:left w:val="nil"/>
              <w:bottom w:val="nil"/>
              <w:right w:val="nil"/>
            </w:tcBorders>
            <w:shd w:val="clear" w:color="000000" w:fill="DDEBF7"/>
            <w:noWrap/>
            <w:vAlign w:val="center"/>
            <w:hideMark/>
          </w:tcPr>
          <w:p w14:paraId="211E86CD" w14:textId="77777777" w:rsidR="00DF06D2" w:rsidRPr="00DF06D2" w:rsidRDefault="00DF06D2" w:rsidP="00DF06D2">
            <w:pPr>
              <w:jc w:val="center"/>
              <w:rPr>
                <w:ins w:id="6029" w:author="Dave Contreras" w:date="2019-07-22T07:23:00Z"/>
                <w:rFonts w:ascii="Calibri" w:eastAsia="Times New Roman" w:hAnsi="Calibri" w:cs="Calibri"/>
                <w:b/>
                <w:bCs/>
                <w:color w:val="000000"/>
              </w:rPr>
            </w:pPr>
            <w:ins w:id="6030" w:author="Dave Contreras" w:date="2019-07-22T07:23:00Z">
              <w:r w:rsidRPr="00DF06D2">
                <w:rPr>
                  <w:rFonts w:ascii="Calibri" w:eastAsia="Times New Roman" w:hAnsi="Calibri" w:cs="Calibri"/>
                  <w:b/>
                  <w:bCs/>
                  <w:color w:val="000000"/>
                </w:rPr>
                <w:t>Shallow vs Shallow Habitat Comparisons</w:t>
              </w:r>
            </w:ins>
          </w:p>
        </w:tc>
      </w:tr>
      <w:tr w:rsidR="00DF06D2" w:rsidRPr="00DF06D2" w14:paraId="5D8DD852" w14:textId="77777777" w:rsidTr="00DF06D2">
        <w:trPr>
          <w:trHeight w:val="315"/>
          <w:ins w:id="6031" w:author="Dave Contreras" w:date="2019-07-22T07:23:00Z"/>
        </w:trPr>
        <w:tc>
          <w:tcPr>
            <w:tcW w:w="8016" w:type="dxa"/>
            <w:gridSpan w:val="7"/>
            <w:tcBorders>
              <w:top w:val="nil"/>
              <w:left w:val="nil"/>
              <w:bottom w:val="single" w:sz="8" w:space="0" w:color="auto"/>
              <w:right w:val="nil"/>
            </w:tcBorders>
            <w:shd w:val="clear" w:color="000000" w:fill="FFFFFF"/>
            <w:noWrap/>
            <w:vAlign w:val="center"/>
            <w:hideMark/>
          </w:tcPr>
          <w:p w14:paraId="6FAD11B9" w14:textId="77777777" w:rsidR="00DF06D2" w:rsidRPr="00DF06D2" w:rsidRDefault="00DF06D2" w:rsidP="00DF06D2">
            <w:pPr>
              <w:jc w:val="center"/>
              <w:rPr>
                <w:ins w:id="6032" w:author="Dave Contreras" w:date="2019-07-22T07:23:00Z"/>
                <w:rFonts w:ascii="Calibri" w:eastAsia="Times New Roman" w:hAnsi="Calibri" w:cs="Calibri"/>
                <w:b/>
                <w:bCs/>
                <w:color w:val="000000"/>
              </w:rPr>
            </w:pPr>
            <w:ins w:id="6033" w:author="Dave Contreras" w:date="2019-07-22T07:23:00Z">
              <w:r w:rsidRPr="00DF06D2">
                <w:rPr>
                  <w:rFonts w:ascii="Calibri" w:eastAsia="Times New Roman" w:hAnsi="Calibri" w:cs="Calibri"/>
                  <w:b/>
                  <w:bCs/>
                  <w:color w:val="000000"/>
                </w:rPr>
                <w:t>Tule Red</w:t>
              </w:r>
            </w:ins>
          </w:p>
        </w:tc>
      </w:tr>
      <w:tr w:rsidR="00DF06D2" w:rsidRPr="00DF06D2" w14:paraId="31C03DA2" w14:textId="77777777" w:rsidTr="00DF06D2">
        <w:trPr>
          <w:trHeight w:val="300"/>
          <w:ins w:id="6034" w:author="Dave Contreras" w:date="2019-07-22T07:23:00Z"/>
        </w:trPr>
        <w:tc>
          <w:tcPr>
            <w:tcW w:w="2869" w:type="dxa"/>
            <w:vMerge w:val="restart"/>
            <w:tcBorders>
              <w:top w:val="nil"/>
              <w:left w:val="nil"/>
              <w:bottom w:val="nil"/>
              <w:right w:val="nil"/>
            </w:tcBorders>
            <w:shd w:val="clear" w:color="auto" w:fill="auto"/>
            <w:noWrap/>
            <w:vAlign w:val="center"/>
            <w:hideMark/>
          </w:tcPr>
          <w:p w14:paraId="25B0B435" w14:textId="77777777" w:rsidR="00DF06D2" w:rsidRPr="00DF06D2" w:rsidRDefault="00DF06D2" w:rsidP="00DF06D2">
            <w:pPr>
              <w:rPr>
                <w:ins w:id="6035" w:author="Dave Contreras" w:date="2019-07-22T07:23:00Z"/>
                <w:rFonts w:ascii="Calibri" w:eastAsia="Times New Roman" w:hAnsi="Calibri" w:cs="Calibri"/>
                <w:color w:val="000000"/>
              </w:rPr>
            </w:pPr>
            <w:ins w:id="6036" w:author="Dave Contreras" w:date="2019-07-22T07:23:00Z">
              <w:r w:rsidRPr="00DF06D2">
                <w:rPr>
                  <w:rFonts w:ascii="Calibri" w:eastAsia="Times New Roman" w:hAnsi="Calibri" w:cs="Calibri"/>
                  <w:color w:val="000000"/>
                </w:rPr>
                <w:t>Gear Type</w:t>
              </w:r>
            </w:ins>
          </w:p>
        </w:tc>
        <w:tc>
          <w:tcPr>
            <w:tcW w:w="374" w:type="dxa"/>
            <w:vMerge w:val="restart"/>
            <w:tcBorders>
              <w:top w:val="nil"/>
              <w:left w:val="nil"/>
              <w:bottom w:val="nil"/>
              <w:right w:val="nil"/>
            </w:tcBorders>
            <w:shd w:val="clear" w:color="auto" w:fill="auto"/>
            <w:noWrap/>
            <w:vAlign w:val="center"/>
            <w:hideMark/>
          </w:tcPr>
          <w:p w14:paraId="06FE16BF" w14:textId="77777777" w:rsidR="00DF06D2" w:rsidRPr="00DF06D2" w:rsidRDefault="00DF06D2" w:rsidP="00DF06D2">
            <w:pPr>
              <w:jc w:val="center"/>
              <w:rPr>
                <w:ins w:id="6037" w:author="Dave Contreras" w:date="2019-07-22T07:23:00Z"/>
                <w:rFonts w:ascii="Calibri" w:eastAsia="Times New Roman" w:hAnsi="Calibri" w:cs="Calibri"/>
                <w:color w:val="000000"/>
              </w:rPr>
            </w:pPr>
            <w:ins w:id="6038" w:author="Dave Contreras" w:date="2019-07-22T07:23:00Z">
              <w:r w:rsidRPr="00DF06D2">
                <w:rPr>
                  <w:rFonts w:ascii="Calibri" w:eastAsia="Times New Roman" w:hAnsi="Calibri" w:cs="Calibri"/>
                  <w:color w:val="000000"/>
                </w:rPr>
                <w:t>n</w:t>
              </w:r>
            </w:ins>
          </w:p>
        </w:tc>
        <w:tc>
          <w:tcPr>
            <w:tcW w:w="1275" w:type="dxa"/>
            <w:vMerge w:val="restart"/>
            <w:tcBorders>
              <w:top w:val="nil"/>
              <w:left w:val="nil"/>
              <w:bottom w:val="nil"/>
              <w:right w:val="nil"/>
            </w:tcBorders>
            <w:shd w:val="clear" w:color="auto" w:fill="auto"/>
            <w:noWrap/>
            <w:vAlign w:val="center"/>
            <w:hideMark/>
          </w:tcPr>
          <w:p w14:paraId="5CBB476C" w14:textId="77777777" w:rsidR="00DF06D2" w:rsidRPr="00DF06D2" w:rsidRDefault="00DF06D2" w:rsidP="00DF06D2">
            <w:pPr>
              <w:jc w:val="center"/>
              <w:rPr>
                <w:ins w:id="6039" w:author="Dave Contreras" w:date="2019-07-22T07:23:00Z"/>
                <w:rFonts w:ascii="Calibri" w:eastAsia="Times New Roman" w:hAnsi="Calibri" w:cs="Calibri"/>
                <w:color w:val="000000"/>
              </w:rPr>
            </w:pPr>
            <w:ins w:id="6040" w:author="Dave Contreras" w:date="2019-07-22T07:23:00Z">
              <w:r w:rsidRPr="00DF06D2">
                <w:rPr>
                  <w:rFonts w:ascii="Calibri" w:eastAsia="Times New Roman" w:hAnsi="Calibri" w:cs="Calibri"/>
                  <w:color w:val="000000"/>
                </w:rPr>
                <w:t>Mean</w:t>
              </w:r>
            </w:ins>
          </w:p>
        </w:tc>
        <w:tc>
          <w:tcPr>
            <w:tcW w:w="1295" w:type="dxa"/>
            <w:vMerge w:val="restart"/>
            <w:tcBorders>
              <w:top w:val="nil"/>
              <w:left w:val="nil"/>
              <w:bottom w:val="nil"/>
              <w:right w:val="nil"/>
            </w:tcBorders>
            <w:shd w:val="clear" w:color="auto" w:fill="auto"/>
            <w:noWrap/>
            <w:vAlign w:val="center"/>
            <w:hideMark/>
          </w:tcPr>
          <w:p w14:paraId="17AFD041" w14:textId="77777777" w:rsidR="00DF06D2" w:rsidRPr="00DF06D2" w:rsidRDefault="00DF06D2" w:rsidP="00DF06D2">
            <w:pPr>
              <w:jc w:val="center"/>
              <w:rPr>
                <w:ins w:id="6041" w:author="Dave Contreras" w:date="2019-07-22T07:23:00Z"/>
                <w:rFonts w:ascii="Calibri" w:eastAsia="Times New Roman" w:hAnsi="Calibri" w:cs="Calibri"/>
                <w:color w:val="000000"/>
              </w:rPr>
            </w:pPr>
            <w:ins w:id="6042" w:author="Dave Contreras" w:date="2019-07-22T07:23:00Z">
              <w:r w:rsidRPr="00DF06D2">
                <w:rPr>
                  <w:rFonts w:ascii="Calibri" w:eastAsia="Times New Roman" w:hAnsi="Calibri" w:cs="Calibri"/>
                  <w:color w:val="000000"/>
                </w:rPr>
                <w:t>Std. Error</w:t>
              </w:r>
            </w:ins>
          </w:p>
        </w:tc>
        <w:tc>
          <w:tcPr>
            <w:tcW w:w="118" w:type="dxa"/>
            <w:tcBorders>
              <w:top w:val="nil"/>
              <w:left w:val="nil"/>
              <w:bottom w:val="nil"/>
              <w:right w:val="nil"/>
            </w:tcBorders>
            <w:shd w:val="clear" w:color="000000" w:fill="000000"/>
            <w:noWrap/>
            <w:vAlign w:val="center"/>
            <w:hideMark/>
          </w:tcPr>
          <w:p w14:paraId="4ED5152B" w14:textId="77777777" w:rsidR="00DF06D2" w:rsidRPr="00DF06D2" w:rsidRDefault="00DF06D2" w:rsidP="00DF06D2">
            <w:pPr>
              <w:jc w:val="center"/>
              <w:rPr>
                <w:ins w:id="6043" w:author="Dave Contreras" w:date="2019-07-22T07:23:00Z"/>
                <w:rFonts w:ascii="Calibri" w:eastAsia="Times New Roman" w:hAnsi="Calibri" w:cs="Calibri"/>
                <w:color w:val="000000"/>
              </w:rPr>
            </w:pPr>
            <w:ins w:id="6044" w:author="Dave Contreras" w:date="2019-07-22T07:23:00Z">
              <w:r w:rsidRPr="00DF06D2">
                <w:rPr>
                  <w:rFonts w:ascii="Calibri" w:eastAsia="Times New Roman" w:hAnsi="Calibri" w:cs="Calibri"/>
                  <w:color w:val="000000"/>
                </w:rPr>
                <w:t> </w:t>
              </w:r>
            </w:ins>
          </w:p>
        </w:tc>
        <w:tc>
          <w:tcPr>
            <w:tcW w:w="2085" w:type="dxa"/>
            <w:gridSpan w:val="2"/>
            <w:tcBorders>
              <w:top w:val="single" w:sz="8" w:space="0" w:color="auto"/>
              <w:left w:val="nil"/>
              <w:bottom w:val="nil"/>
              <w:right w:val="nil"/>
            </w:tcBorders>
            <w:shd w:val="clear" w:color="auto" w:fill="auto"/>
            <w:noWrap/>
            <w:vAlign w:val="center"/>
            <w:hideMark/>
          </w:tcPr>
          <w:p w14:paraId="5F99FE5E" w14:textId="77777777" w:rsidR="00DF06D2" w:rsidRPr="00DF06D2" w:rsidRDefault="00DF06D2" w:rsidP="00DF06D2">
            <w:pPr>
              <w:jc w:val="center"/>
              <w:rPr>
                <w:ins w:id="6045" w:author="Dave Contreras" w:date="2019-07-22T07:23:00Z"/>
                <w:rFonts w:ascii="Calibri" w:eastAsia="Times New Roman" w:hAnsi="Calibri" w:cs="Calibri"/>
                <w:color w:val="000000"/>
              </w:rPr>
            </w:pPr>
            <w:ins w:id="6046" w:author="Dave Contreras" w:date="2019-07-22T07:23:00Z">
              <w:r w:rsidRPr="00DF06D2">
                <w:rPr>
                  <w:rFonts w:ascii="Calibri" w:eastAsia="Times New Roman" w:hAnsi="Calibri" w:cs="Calibri"/>
                  <w:color w:val="000000"/>
                </w:rPr>
                <w:t>Kruskal-Wallis Test</w:t>
              </w:r>
            </w:ins>
          </w:p>
        </w:tc>
      </w:tr>
      <w:tr w:rsidR="00DF06D2" w:rsidRPr="00DF06D2" w14:paraId="0FB46EA8" w14:textId="77777777" w:rsidTr="00DF06D2">
        <w:trPr>
          <w:trHeight w:val="300"/>
          <w:ins w:id="6047" w:author="Dave Contreras" w:date="2019-07-22T07:23:00Z"/>
        </w:trPr>
        <w:tc>
          <w:tcPr>
            <w:tcW w:w="2869" w:type="dxa"/>
            <w:vMerge/>
            <w:tcBorders>
              <w:top w:val="nil"/>
              <w:left w:val="nil"/>
              <w:bottom w:val="nil"/>
              <w:right w:val="nil"/>
            </w:tcBorders>
            <w:vAlign w:val="center"/>
            <w:hideMark/>
          </w:tcPr>
          <w:p w14:paraId="37092F64" w14:textId="77777777" w:rsidR="00DF06D2" w:rsidRPr="00DF06D2" w:rsidRDefault="00DF06D2" w:rsidP="00DF06D2">
            <w:pPr>
              <w:rPr>
                <w:ins w:id="6048" w:author="Dave Contreras" w:date="2019-07-22T07:23:00Z"/>
                <w:rFonts w:ascii="Calibri" w:eastAsia="Times New Roman" w:hAnsi="Calibri" w:cs="Calibri"/>
                <w:color w:val="000000"/>
              </w:rPr>
            </w:pPr>
          </w:p>
        </w:tc>
        <w:tc>
          <w:tcPr>
            <w:tcW w:w="374" w:type="dxa"/>
            <w:vMerge/>
            <w:tcBorders>
              <w:top w:val="nil"/>
              <w:left w:val="nil"/>
              <w:bottom w:val="nil"/>
              <w:right w:val="nil"/>
            </w:tcBorders>
            <w:vAlign w:val="center"/>
            <w:hideMark/>
          </w:tcPr>
          <w:p w14:paraId="766BEA5D" w14:textId="77777777" w:rsidR="00DF06D2" w:rsidRPr="00DF06D2" w:rsidRDefault="00DF06D2" w:rsidP="00DF06D2">
            <w:pPr>
              <w:rPr>
                <w:ins w:id="6049" w:author="Dave Contreras" w:date="2019-07-22T07:23:00Z"/>
                <w:rFonts w:ascii="Calibri" w:eastAsia="Times New Roman" w:hAnsi="Calibri" w:cs="Calibri"/>
                <w:color w:val="000000"/>
              </w:rPr>
            </w:pPr>
          </w:p>
        </w:tc>
        <w:tc>
          <w:tcPr>
            <w:tcW w:w="1275" w:type="dxa"/>
            <w:vMerge/>
            <w:tcBorders>
              <w:top w:val="nil"/>
              <w:left w:val="nil"/>
              <w:bottom w:val="nil"/>
              <w:right w:val="nil"/>
            </w:tcBorders>
            <w:vAlign w:val="center"/>
            <w:hideMark/>
          </w:tcPr>
          <w:p w14:paraId="250AE63A" w14:textId="77777777" w:rsidR="00DF06D2" w:rsidRPr="00DF06D2" w:rsidRDefault="00DF06D2" w:rsidP="00DF06D2">
            <w:pPr>
              <w:rPr>
                <w:ins w:id="6050" w:author="Dave Contreras" w:date="2019-07-22T07:23:00Z"/>
                <w:rFonts w:ascii="Calibri" w:eastAsia="Times New Roman" w:hAnsi="Calibri" w:cs="Calibri"/>
                <w:color w:val="000000"/>
              </w:rPr>
            </w:pPr>
          </w:p>
        </w:tc>
        <w:tc>
          <w:tcPr>
            <w:tcW w:w="1295" w:type="dxa"/>
            <w:vMerge/>
            <w:tcBorders>
              <w:top w:val="nil"/>
              <w:left w:val="nil"/>
              <w:bottom w:val="nil"/>
              <w:right w:val="nil"/>
            </w:tcBorders>
            <w:vAlign w:val="center"/>
            <w:hideMark/>
          </w:tcPr>
          <w:p w14:paraId="2E2EFD0A" w14:textId="77777777" w:rsidR="00DF06D2" w:rsidRPr="00DF06D2" w:rsidRDefault="00DF06D2" w:rsidP="00DF06D2">
            <w:pPr>
              <w:rPr>
                <w:ins w:id="6051" w:author="Dave Contreras" w:date="2019-07-22T07:23: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5BAE246D" w14:textId="77777777" w:rsidR="00DF06D2" w:rsidRPr="00DF06D2" w:rsidRDefault="00DF06D2" w:rsidP="00DF06D2">
            <w:pPr>
              <w:jc w:val="center"/>
              <w:rPr>
                <w:ins w:id="6052" w:author="Dave Contreras" w:date="2019-07-22T07:23:00Z"/>
                <w:rFonts w:ascii="Calibri" w:eastAsia="Times New Roman" w:hAnsi="Calibri" w:cs="Calibri"/>
                <w:color w:val="000000"/>
              </w:rPr>
            </w:pPr>
            <w:ins w:id="6053" w:author="Dave Contreras" w:date="2019-07-22T07:23:00Z">
              <w:r w:rsidRPr="00DF06D2">
                <w:rPr>
                  <w:rFonts w:ascii="Calibri" w:eastAsia="Times New Roman" w:hAnsi="Calibri" w:cs="Calibri"/>
                  <w:color w:val="000000"/>
                </w:rPr>
                <w:t> </w:t>
              </w:r>
            </w:ins>
          </w:p>
        </w:tc>
        <w:tc>
          <w:tcPr>
            <w:tcW w:w="863" w:type="dxa"/>
            <w:tcBorders>
              <w:top w:val="nil"/>
              <w:left w:val="nil"/>
              <w:bottom w:val="nil"/>
              <w:right w:val="nil"/>
            </w:tcBorders>
            <w:shd w:val="clear" w:color="auto" w:fill="auto"/>
            <w:noWrap/>
            <w:vAlign w:val="center"/>
            <w:hideMark/>
          </w:tcPr>
          <w:p w14:paraId="42B8417D" w14:textId="77777777" w:rsidR="00DF06D2" w:rsidRPr="00DF06D2" w:rsidRDefault="00DF06D2" w:rsidP="00DF06D2">
            <w:pPr>
              <w:jc w:val="center"/>
              <w:rPr>
                <w:ins w:id="6054" w:author="Dave Contreras" w:date="2019-07-22T07:23:00Z"/>
                <w:rFonts w:ascii="Calibri" w:eastAsia="Times New Roman" w:hAnsi="Calibri" w:cs="Calibri"/>
                <w:color w:val="000000"/>
              </w:rPr>
            </w:pPr>
            <w:ins w:id="6055" w:author="Dave Contreras" w:date="2019-07-22T07:23:00Z">
              <w:r w:rsidRPr="00DF06D2">
                <w:rPr>
                  <w:rFonts w:ascii="Calibri" w:eastAsia="Times New Roman" w:hAnsi="Calibri" w:cs="Calibri"/>
                  <w:color w:val="000000"/>
                </w:rPr>
                <w:t>H</w:t>
              </w:r>
            </w:ins>
          </w:p>
        </w:tc>
        <w:tc>
          <w:tcPr>
            <w:tcW w:w="1222" w:type="dxa"/>
            <w:tcBorders>
              <w:top w:val="nil"/>
              <w:left w:val="nil"/>
              <w:bottom w:val="nil"/>
              <w:right w:val="nil"/>
            </w:tcBorders>
            <w:shd w:val="clear" w:color="auto" w:fill="auto"/>
            <w:noWrap/>
            <w:vAlign w:val="center"/>
            <w:hideMark/>
          </w:tcPr>
          <w:p w14:paraId="31B534B9" w14:textId="77777777" w:rsidR="00DF06D2" w:rsidRPr="00DF06D2" w:rsidRDefault="00DF06D2" w:rsidP="00DF06D2">
            <w:pPr>
              <w:jc w:val="center"/>
              <w:rPr>
                <w:ins w:id="6056" w:author="Dave Contreras" w:date="2019-07-22T07:23:00Z"/>
                <w:rFonts w:ascii="Calibri" w:eastAsia="Times New Roman" w:hAnsi="Calibri" w:cs="Calibri"/>
                <w:color w:val="000000"/>
              </w:rPr>
            </w:pPr>
            <w:ins w:id="6057" w:author="Dave Contreras" w:date="2019-07-22T07:23:00Z">
              <w:r w:rsidRPr="00DF06D2">
                <w:rPr>
                  <w:rFonts w:ascii="Calibri" w:eastAsia="Times New Roman" w:hAnsi="Calibri" w:cs="Calibri"/>
                  <w:color w:val="000000"/>
                </w:rPr>
                <w:t>p</w:t>
              </w:r>
            </w:ins>
          </w:p>
        </w:tc>
      </w:tr>
      <w:tr w:rsidR="00DF06D2" w:rsidRPr="00DF06D2" w14:paraId="4183399D" w14:textId="77777777" w:rsidTr="00DF06D2">
        <w:trPr>
          <w:trHeight w:val="300"/>
          <w:ins w:id="6058" w:author="Dave Contreras" w:date="2019-07-22T07:23:00Z"/>
        </w:trPr>
        <w:tc>
          <w:tcPr>
            <w:tcW w:w="2869" w:type="dxa"/>
            <w:tcBorders>
              <w:top w:val="nil"/>
              <w:left w:val="nil"/>
              <w:bottom w:val="nil"/>
              <w:right w:val="nil"/>
            </w:tcBorders>
            <w:shd w:val="clear" w:color="auto" w:fill="auto"/>
            <w:noWrap/>
            <w:vAlign w:val="center"/>
            <w:hideMark/>
          </w:tcPr>
          <w:p w14:paraId="1805E785" w14:textId="77777777" w:rsidR="00DF06D2" w:rsidRPr="00DF06D2" w:rsidRDefault="00DF06D2" w:rsidP="00DF06D2">
            <w:pPr>
              <w:rPr>
                <w:ins w:id="6059" w:author="Dave Contreras" w:date="2019-07-22T07:23:00Z"/>
                <w:rFonts w:ascii="Calibri" w:eastAsia="Times New Roman" w:hAnsi="Calibri" w:cs="Calibri"/>
                <w:color w:val="000000"/>
              </w:rPr>
            </w:pPr>
            <w:ins w:id="6060" w:author="Dave Contreras" w:date="2019-07-22T07:23:00Z">
              <w:r w:rsidRPr="00DF06D2">
                <w:rPr>
                  <w:rFonts w:ascii="Calibri" w:eastAsia="Times New Roman" w:hAnsi="Calibri" w:cs="Calibri"/>
                  <w:color w:val="000000"/>
                </w:rPr>
                <w:t>2017 Lampara</w:t>
              </w:r>
            </w:ins>
          </w:p>
        </w:tc>
        <w:tc>
          <w:tcPr>
            <w:tcW w:w="374" w:type="dxa"/>
            <w:tcBorders>
              <w:top w:val="nil"/>
              <w:left w:val="nil"/>
              <w:bottom w:val="nil"/>
              <w:right w:val="nil"/>
            </w:tcBorders>
            <w:shd w:val="clear" w:color="auto" w:fill="auto"/>
            <w:noWrap/>
            <w:vAlign w:val="center"/>
            <w:hideMark/>
          </w:tcPr>
          <w:p w14:paraId="358F8D8B" w14:textId="77777777" w:rsidR="00DF06D2" w:rsidRPr="00DF06D2" w:rsidRDefault="00DF06D2" w:rsidP="00DF06D2">
            <w:pPr>
              <w:jc w:val="center"/>
              <w:rPr>
                <w:ins w:id="6061" w:author="Dave Contreras" w:date="2019-07-22T07:23:00Z"/>
                <w:rFonts w:ascii="Calibri" w:eastAsia="Times New Roman" w:hAnsi="Calibri" w:cs="Calibri"/>
                <w:color w:val="000000"/>
              </w:rPr>
            </w:pPr>
            <w:ins w:id="6062" w:author="Dave Contreras" w:date="2019-07-22T07:23:00Z">
              <w:r w:rsidRPr="00DF06D2">
                <w:rPr>
                  <w:rFonts w:ascii="Calibri" w:eastAsia="Times New Roman" w:hAnsi="Calibri" w:cs="Calibri"/>
                  <w:color w:val="000000"/>
                </w:rPr>
                <w:t>16</w:t>
              </w:r>
            </w:ins>
          </w:p>
        </w:tc>
        <w:tc>
          <w:tcPr>
            <w:tcW w:w="1275" w:type="dxa"/>
            <w:tcBorders>
              <w:top w:val="nil"/>
              <w:left w:val="nil"/>
              <w:bottom w:val="nil"/>
              <w:right w:val="nil"/>
            </w:tcBorders>
            <w:shd w:val="clear" w:color="auto" w:fill="auto"/>
            <w:noWrap/>
            <w:vAlign w:val="bottom"/>
            <w:hideMark/>
          </w:tcPr>
          <w:p w14:paraId="5F35D820" w14:textId="77777777" w:rsidR="00DF06D2" w:rsidRPr="00DF06D2" w:rsidRDefault="00DF06D2" w:rsidP="00DF06D2">
            <w:pPr>
              <w:jc w:val="center"/>
              <w:rPr>
                <w:ins w:id="6063" w:author="Dave Contreras" w:date="2019-07-22T07:23:00Z"/>
                <w:rFonts w:ascii="Calibri" w:eastAsia="Times New Roman" w:hAnsi="Calibri" w:cs="Calibri"/>
                <w:color w:val="000000"/>
              </w:rPr>
            </w:pPr>
            <w:ins w:id="6064" w:author="Dave Contreras" w:date="2019-07-22T07:23:00Z">
              <w:r w:rsidRPr="00DF06D2">
                <w:rPr>
                  <w:rFonts w:ascii="Calibri" w:eastAsia="Times New Roman" w:hAnsi="Calibri" w:cs="Calibri"/>
                  <w:color w:val="000000"/>
                </w:rPr>
                <w:t>525.2</w:t>
              </w:r>
            </w:ins>
          </w:p>
        </w:tc>
        <w:tc>
          <w:tcPr>
            <w:tcW w:w="1295" w:type="dxa"/>
            <w:tcBorders>
              <w:top w:val="nil"/>
              <w:left w:val="nil"/>
              <w:bottom w:val="nil"/>
              <w:right w:val="nil"/>
            </w:tcBorders>
            <w:shd w:val="clear" w:color="auto" w:fill="auto"/>
            <w:noWrap/>
            <w:vAlign w:val="bottom"/>
            <w:hideMark/>
          </w:tcPr>
          <w:p w14:paraId="2FB11A2B" w14:textId="77777777" w:rsidR="00DF06D2" w:rsidRPr="00DF06D2" w:rsidRDefault="00DF06D2" w:rsidP="00DF06D2">
            <w:pPr>
              <w:jc w:val="center"/>
              <w:rPr>
                <w:ins w:id="6065" w:author="Dave Contreras" w:date="2019-07-22T07:23:00Z"/>
                <w:rFonts w:ascii="Calibri" w:eastAsia="Times New Roman" w:hAnsi="Calibri" w:cs="Calibri"/>
                <w:color w:val="000000"/>
              </w:rPr>
            </w:pPr>
            <w:ins w:id="6066" w:author="Dave Contreras" w:date="2019-07-22T07:23:00Z">
              <w:r w:rsidRPr="00DF06D2">
                <w:rPr>
                  <w:rFonts w:ascii="Calibri" w:eastAsia="Times New Roman" w:hAnsi="Calibri" w:cs="Calibri"/>
                  <w:color w:val="000000"/>
                </w:rPr>
                <w:t>183.5</w:t>
              </w:r>
            </w:ins>
          </w:p>
        </w:tc>
        <w:tc>
          <w:tcPr>
            <w:tcW w:w="118" w:type="dxa"/>
            <w:tcBorders>
              <w:top w:val="nil"/>
              <w:left w:val="nil"/>
              <w:bottom w:val="nil"/>
              <w:right w:val="nil"/>
            </w:tcBorders>
            <w:shd w:val="clear" w:color="000000" w:fill="000000"/>
            <w:noWrap/>
            <w:vAlign w:val="center"/>
            <w:hideMark/>
          </w:tcPr>
          <w:p w14:paraId="3845B598" w14:textId="77777777" w:rsidR="00DF06D2" w:rsidRPr="00DF06D2" w:rsidRDefault="00DF06D2" w:rsidP="00DF06D2">
            <w:pPr>
              <w:jc w:val="center"/>
              <w:rPr>
                <w:ins w:id="6067" w:author="Dave Contreras" w:date="2019-07-22T07:23:00Z"/>
                <w:rFonts w:ascii="Calibri" w:eastAsia="Times New Roman" w:hAnsi="Calibri" w:cs="Calibri"/>
                <w:color w:val="000000"/>
              </w:rPr>
            </w:pPr>
            <w:ins w:id="6068" w:author="Dave Contreras" w:date="2019-07-22T07:23:00Z">
              <w:r w:rsidRPr="00DF06D2">
                <w:rPr>
                  <w:rFonts w:ascii="Calibri" w:eastAsia="Times New Roman" w:hAnsi="Calibri" w:cs="Calibri"/>
                  <w:color w:val="000000"/>
                </w:rPr>
                <w:t> </w:t>
              </w:r>
            </w:ins>
          </w:p>
        </w:tc>
        <w:tc>
          <w:tcPr>
            <w:tcW w:w="863" w:type="dxa"/>
            <w:vMerge w:val="restart"/>
            <w:tcBorders>
              <w:top w:val="nil"/>
              <w:left w:val="nil"/>
              <w:bottom w:val="nil"/>
              <w:right w:val="nil"/>
            </w:tcBorders>
            <w:shd w:val="clear" w:color="auto" w:fill="auto"/>
            <w:noWrap/>
            <w:vAlign w:val="center"/>
            <w:hideMark/>
          </w:tcPr>
          <w:p w14:paraId="6554571E" w14:textId="77777777" w:rsidR="00DF06D2" w:rsidRPr="00DF06D2" w:rsidRDefault="00DF06D2" w:rsidP="00DF06D2">
            <w:pPr>
              <w:jc w:val="center"/>
              <w:rPr>
                <w:ins w:id="6069" w:author="Dave Contreras" w:date="2019-07-22T07:23:00Z"/>
                <w:rFonts w:ascii="Calibri" w:eastAsia="Times New Roman" w:hAnsi="Calibri" w:cs="Calibri"/>
                <w:color w:val="000000"/>
              </w:rPr>
            </w:pPr>
            <w:ins w:id="6070" w:author="Dave Contreras" w:date="2019-07-22T07:23:00Z">
              <w:r w:rsidRPr="00DF06D2">
                <w:rPr>
                  <w:rFonts w:ascii="Calibri" w:eastAsia="Times New Roman" w:hAnsi="Calibri" w:cs="Calibri"/>
                  <w:color w:val="000000"/>
                </w:rPr>
                <w:t>12.85</w:t>
              </w:r>
            </w:ins>
          </w:p>
        </w:tc>
        <w:tc>
          <w:tcPr>
            <w:tcW w:w="1222" w:type="dxa"/>
            <w:vMerge w:val="restart"/>
            <w:tcBorders>
              <w:top w:val="nil"/>
              <w:left w:val="nil"/>
              <w:bottom w:val="nil"/>
              <w:right w:val="nil"/>
            </w:tcBorders>
            <w:shd w:val="clear" w:color="auto" w:fill="auto"/>
            <w:noWrap/>
            <w:vAlign w:val="center"/>
            <w:hideMark/>
          </w:tcPr>
          <w:p w14:paraId="6F9EFE00" w14:textId="67E1E913" w:rsidR="00DF06D2" w:rsidRPr="00DF06D2" w:rsidRDefault="00DF06D2" w:rsidP="00DF06D2">
            <w:pPr>
              <w:jc w:val="center"/>
              <w:rPr>
                <w:ins w:id="6071" w:author="Dave Contreras" w:date="2019-07-22T07:23:00Z"/>
                <w:rFonts w:ascii="Calibri" w:eastAsia="Times New Roman" w:hAnsi="Calibri" w:cs="Calibri"/>
                <w:color w:val="000000"/>
              </w:rPr>
            </w:pPr>
            <w:ins w:id="6072" w:author="Dave Contreras" w:date="2019-07-22T07:23:00Z">
              <w:r w:rsidRPr="00DF06D2">
                <w:rPr>
                  <w:rFonts w:ascii="Calibri" w:eastAsia="Times New Roman" w:hAnsi="Calibri" w:cs="Calibri"/>
                  <w:color w:val="000000"/>
                </w:rPr>
                <w:t>0.005</w:t>
              </w:r>
            </w:ins>
            <w:ins w:id="6073" w:author="Dave Contreras" w:date="2019-07-22T07:26:00Z">
              <w:r w:rsidR="00DA7935">
                <w:rPr>
                  <w:rFonts w:ascii="Calibri" w:eastAsia="Times New Roman" w:hAnsi="Calibri" w:cs="Calibri"/>
                  <w:color w:val="000000"/>
                </w:rPr>
                <w:t xml:space="preserve"> *</w:t>
              </w:r>
            </w:ins>
          </w:p>
        </w:tc>
      </w:tr>
      <w:tr w:rsidR="00DF06D2" w:rsidRPr="00DF06D2" w14:paraId="6702AA03" w14:textId="77777777" w:rsidTr="00DF06D2">
        <w:trPr>
          <w:trHeight w:val="300"/>
          <w:ins w:id="6074" w:author="Dave Contreras" w:date="2019-07-22T07:23:00Z"/>
        </w:trPr>
        <w:tc>
          <w:tcPr>
            <w:tcW w:w="2869" w:type="dxa"/>
            <w:tcBorders>
              <w:top w:val="nil"/>
              <w:left w:val="nil"/>
              <w:bottom w:val="nil"/>
              <w:right w:val="nil"/>
            </w:tcBorders>
            <w:shd w:val="clear" w:color="auto" w:fill="auto"/>
            <w:noWrap/>
            <w:vAlign w:val="bottom"/>
            <w:hideMark/>
          </w:tcPr>
          <w:p w14:paraId="6246205D" w14:textId="77777777" w:rsidR="00DF06D2" w:rsidRPr="00DF06D2" w:rsidRDefault="00DF06D2" w:rsidP="00DF06D2">
            <w:pPr>
              <w:rPr>
                <w:ins w:id="6075" w:author="Dave Contreras" w:date="2019-07-22T07:23:00Z"/>
                <w:rFonts w:ascii="Calibri" w:eastAsia="Times New Roman" w:hAnsi="Calibri" w:cs="Calibri"/>
                <w:color w:val="000000"/>
              </w:rPr>
            </w:pPr>
            <w:ins w:id="6076" w:author="Dave Contreras" w:date="2019-07-22T07:23:00Z">
              <w:r w:rsidRPr="00DF06D2">
                <w:rPr>
                  <w:rFonts w:ascii="Calibri" w:eastAsia="Times New Roman" w:hAnsi="Calibri" w:cs="Calibri"/>
                  <w:color w:val="000000"/>
                </w:rPr>
                <w:t>2017 Midwater Trawl</w:t>
              </w:r>
            </w:ins>
          </w:p>
        </w:tc>
        <w:tc>
          <w:tcPr>
            <w:tcW w:w="374" w:type="dxa"/>
            <w:tcBorders>
              <w:top w:val="nil"/>
              <w:left w:val="nil"/>
              <w:bottom w:val="nil"/>
              <w:right w:val="nil"/>
            </w:tcBorders>
            <w:shd w:val="clear" w:color="auto" w:fill="auto"/>
            <w:noWrap/>
            <w:vAlign w:val="center"/>
            <w:hideMark/>
          </w:tcPr>
          <w:p w14:paraId="375471F1" w14:textId="77777777" w:rsidR="00DF06D2" w:rsidRPr="00DF06D2" w:rsidRDefault="00DF06D2" w:rsidP="00DF06D2">
            <w:pPr>
              <w:jc w:val="center"/>
              <w:rPr>
                <w:ins w:id="6077" w:author="Dave Contreras" w:date="2019-07-22T07:23:00Z"/>
                <w:rFonts w:ascii="Calibri" w:eastAsia="Times New Roman" w:hAnsi="Calibri" w:cs="Calibri"/>
                <w:color w:val="000000"/>
              </w:rPr>
            </w:pPr>
            <w:ins w:id="6078" w:author="Dave Contreras" w:date="2019-07-22T07:23:00Z">
              <w:r w:rsidRPr="00DF06D2">
                <w:rPr>
                  <w:rFonts w:ascii="Calibri" w:eastAsia="Times New Roman" w:hAnsi="Calibri" w:cs="Calibri"/>
                  <w:color w:val="000000"/>
                </w:rPr>
                <w:t>16</w:t>
              </w:r>
            </w:ins>
          </w:p>
        </w:tc>
        <w:tc>
          <w:tcPr>
            <w:tcW w:w="1275" w:type="dxa"/>
            <w:tcBorders>
              <w:top w:val="nil"/>
              <w:left w:val="nil"/>
              <w:bottom w:val="nil"/>
              <w:right w:val="nil"/>
            </w:tcBorders>
            <w:shd w:val="clear" w:color="auto" w:fill="auto"/>
            <w:noWrap/>
            <w:vAlign w:val="bottom"/>
            <w:hideMark/>
          </w:tcPr>
          <w:p w14:paraId="3DA40271" w14:textId="77777777" w:rsidR="00DF06D2" w:rsidRPr="00DF06D2" w:rsidRDefault="00DF06D2" w:rsidP="00DF06D2">
            <w:pPr>
              <w:jc w:val="center"/>
              <w:rPr>
                <w:ins w:id="6079" w:author="Dave Contreras" w:date="2019-07-22T07:23:00Z"/>
                <w:rFonts w:ascii="Calibri" w:eastAsia="Times New Roman" w:hAnsi="Calibri" w:cs="Calibri"/>
                <w:color w:val="000000"/>
              </w:rPr>
            </w:pPr>
            <w:ins w:id="6080" w:author="Dave Contreras" w:date="2019-07-22T07:23:00Z">
              <w:r w:rsidRPr="00DF06D2">
                <w:rPr>
                  <w:rFonts w:ascii="Calibri" w:eastAsia="Times New Roman" w:hAnsi="Calibri" w:cs="Calibri"/>
                  <w:color w:val="000000"/>
                </w:rPr>
                <w:t>33.6</w:t>
              </w:r>
            </w:ins>
          </w:p>
        </w:tc>
        <w:tc>
          <w:tcPr>
            <w:tcW w:w="1295" w:type="dxa"/>
            <w:tcBorders>
              <w:top w:val="nil"/>
              <w:left w:val="nil"/>
              <w:bottom w:val="nil"/>
              <w:right w:val="nil"/>
            </w:tcBorders>
            <w:shd w:val="clear" w:color="auto" w:fill="auto"/>
            <w:noWrap/>
            <w:vAlign w:val="bottom"/>
            <w:hideMark/>
          </w:tcPr>
          <w:p w14:paraId="57FE855C" w14:textId="77777777" w:rsidR="00DF06D2" w:rsidRPr="00DF06D2" w:rsidRDefault="00DF06D2" w:rsidP="00DF06D2">
            <w:pPr>
              <w:jc w:val="center"/>
              <w:rPr>
                <w:ins w:id="6081" w:author="Dave Contreras" w:date="2019-07-22T07:23:00Z"/>
                <w:rFonts w:ascii="Calibri" w:eastAsia="Times New Roman" w:hAnsi="Calibri" w:cs="Calibri"/>
                <w:color w:val="000000"/>
              </w:rPr>
            </w:pPr>
            <w:ins w:id="6082" w:author="Dave Contreras" w:date="2019-07-22T07:23:00Z">
              <w:r w:rsidRPr="00DF06D2">
                <w:rPr>
                  <w:rFonts w:ascii="Calibri" w:eastAsia="Times New Roman" w:hAnsi="Calibri" w:cs="Calibri"/>
                  <w:color w:val="000000"/>
                </w:rPr>
                <w:t>7.7</w:t>
              </w:r>
            </w:ins>
          </w:p>
        </w:tc>
        <w:tc>
          <w:tcPr>
            <w:tcW w:w="118" w:type="dxa"/>
            <w:tcBorders>
              <w:top w:val="nil"/>
              <w:left w:val="nil"/>
              <w:bottom w:val="nil"/>
              <w:right w:val="nil"/>
            </w:tcBorders>
            <w:shd w:val="clear" w:color="000000" w:fill="000000"/>
            <w:noWrap/>
            <w:vAlign w:val="center"/>
            <w:hideMark/>
          </w:tcPr>
          <w:p w14:paraId="5A4F123B" w14:textId="77777777" w:rsidR="00DF06D2" w:rsidRPr="00DF06D2" w:rsidRDefault="00DF06D2" w:rsidP="00DF06D2">
            <w:pPr>
              <w:jc w:val="center"/>
              <w:rPr>
                <w:ins w:id="6083" w:author="Dave Contreras" w:date="2019-07-22T07:23:00Z"/>
                <w:rFonts w:ascii="Calibri" w:eastAsia="Times New Roman" w:hAnsi="Calibri" w:cs="Calibri"/>
                <w:color w:val="000000"/>
              </w:rPr>
            </w:pPr>
            <w:ins w:id="6084" w:author="Dave Contreras"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267B4C49" w14:textId="77777777" w:rsidR="00DF06D2" w:rsidRPr="00DF06D2" w:rsidRDefault="00DF06D2" w:rsidP="00DF06D2">
            <w:pPr>
              <w:rPr>
                <w:ins w:id="6085" w:author="Dave Contreras"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632A40BE" w14:textId="77777777" w:rsidR="00DF06D2" w:rsidRPr="00DF06D2" w:rsidRDefault="00DF06D2" w:rsidP="00DF06D2">
            <w:pPr>
              <w:rPr>
                <w:ins w:id="6086" w:author="Dave Contreras" w:date="2019-07-22T07:23:00Z"/>
                <w:rFonts w:ascii="Calibri" w:eastAsia="Times New Roman" w:hAnsi="Calibri" w:cs="Calibri"/>
                <w:color w:val="000000"/>
              </w:rPr>
            </w:pPr>
          </w:p>
        </w:tc>
      </w:tr>
      <w:tr w:rsidR="00DF06D2" w:rsidRPr="00DF06D2" w14:paraId="2D567EC2" w14:textId="77777777" w:rsidTr="00DF06D2">
        <w:trPr>
          <w:trHeight w:val="300"/>
          <w:ins w:id="6087" w:author="Dave Contreras" w:date="2019-07-22T07:23:00Z"/>
        </w:trPr>
        <w:tc>
          <w:tcPr>
            <w:tcW w:w="2869" w:type="dxa"/>
            <w:tcBorders>
              <w:top w:val="nil"/>
              <w:left w:val="nil"/>
              <w:bottom w:val="nil"/>
              <w:right w:val="nil"/>
            </w:tcBorders>
            <w:shd w:val="clear" w:color="auto" w:fill="auto"/>
            <w:noWrap/>
            <w:vAlign w:val="center"/>
            <w:hideMark/>
          </w:tcPr>
          <w:p w14:paraId="6C4131FE" w14:textId="77777777" w:rsidR="00DF06D2" w:rsidRPr="00DF06D2" w:rsidRDefault="00DF06D2" w:rsidP="00DF06D2">
            <w:pPr>
              <w:rPr>
                <w:ins w:id="6088" w:author="Dave Contreras" w:date="2019-07-22T07:23:00Z"/>
                <w:rFonts w:ascii="Calibri" w:eastAsia="Times New Roman" w:hAnsi="Calibri" w:cs="Calibri"/>
                <w:color w:val="000000"/>
              </w:rPr>
            </w:pPr>
            <w:ins w:id="6089" w:author="Dave Contreras" w:date="2019-07-22T07:23:00Z">
              <w:r w:rsidRPr="00DF06D2">
                <w:rPr>
                  <w:rFonts w:ascii="Calibri" w:eastAsia="Times New Roman" w:hAnsi="Calibri" w:cs="Calibri"/>
                  <w:color w:val="000000"/>
                </w:rPr>
                <w:t>2018 Lampara</w:t>
              </w:r>
            </w:ins>
          </w:p>
        </w:tc>
        <w:tc>
          <w:tcPr>
            <w:tcW w:w="374" w:type="dxa"/>
            <w:tcBorders>
              <w:top w:val="nil"/>
              <w:left w:val="nil"/>
              <w:bottom w:val="nil"/>
              <w:right w:val="nil"/>
            </w:tcBorders>
            <w:shd w:val="clear" w:color="auto" w:fill="auto"/>
            <w:noWrap/>
            <w:vAlign w:val="center"/>
            <w:hideMark/>
          </w:tcPr>
          <w:p w14:paraId="1C27D59C" w14:textId="77777777" w:rsidR="00DF06D2" w:rsidRPr="00DF06D2" w:rsidRDefault="00DF06D2" w:rsidP="00DF06D2">
            <w:pPr>
              <w:jc w:val="center"/>
              <w:rPr>
                <w:ins w:id="6090" w:author="Dave Contreras" w:date="2019-07-22T07:23:00Z"/>
                <w:rFonts w:ascii="Calibri" w:eastAsia="Times New Roman" w:hAnsi="Calibri" w:cs="Calibri"/>
                <w:color w:val="000000"/>
              </w:rPr>
            </w:pPr>
            <w:ins w:id="6091" w:author="Dave Contreras" w:date="2019-07-22T07:23:00Z">
              <w:r w:rsidRPr="00DF06D2">
                <w:rPr>
                  <w:rFonts w:ascii="Calibri" w:eastAsia="Times New Roman" w:hAnsi="Calibri" w:cs="Calibri"/>
                  <w:color w:val="000000"/>
                </w:rPr>
                <w:t>9</w:t>
              </w:r>
            </w:ins>
          </w:p>
        </w:tc>
        <w:tc>
          <w:tcPr>
            <w:tcW w:w="1275" w:type="dxa"/>
            <w:tcBorders>
              <w:top w:val="nil"/>
              <w:left w:val="nil"/>
              <w:bottom w:val="nil"/>
              <w:right w:val="nil"/>
            </w:tcBorders>
            <w:shd w:val="clear" w:color="auto" w:fill="auto"/>
            <w:noWrap/>
            <w:vAlign w:val="bottom"/>
            <w:hideMark/>
          </w:tcPr>
          <w:p w14:paraId="3F3A90B9" w14:textId="77777777" w:rsidR="00DF06D2" w:rsidRPr="00DF06D2" w:rsidRDefault="00DF06D2" w:rsidP="00DF06D2">
            <w:pPr>
              <w:jc w:val="center"/>
              <w:rPr>
                <w:ins w:id="6092" w:author="Dave Contreras" w:date="2019-07-22T07:23:00Z"/>
                <w:rFonts w:ascii="Calibri" w:eastAsia="Times New Roman" w:hAnsi="Calibri" w:cs="Calibri"/>
                <w:color w:val="000000"/>
              </w:rPr>
            </w:pPr>
            <w:ins w:id="6093" w:author="Dave Contreras" w:date="2019-07-22T07:23:00Z">
              <w:r w:rsidRPr="00DF06D2">
                <w:rPr>
                  <w:rFonts w:ascii="Calibri" w:eastAsia="Times New Roman" w:hAnsi="Calibri" w:cs="Calibri"/>
                  <w:color w:val="000000"/>
                </w:rPr>
                <w:t>77.4</w:t>
              </w:r>
            </w:ins>
          </w:p>
        </w:tc>
        <w:tc>
          <w:tcPr>
            <w:tcW w:w="1295" w:type="dxa"/>
            <w:tcBorders>
              <w:top w:val="nil"/>
              <w:left w:val="nil"/>
              <w:bottom w:val="nil"/>
              <w:right w:val="nil"/>
            </w:tcBorders>
            <w:shd w:val="clear" w:color="auto" w:fill="auto"/>
            <w:noWrap/>
            <w:vAlign w:val="bottom"/>
            <w:hideMark/>
          </w:tcPr>
          <w:p w14:paraId="44CED4E2" w14:textId="77777777" w:rsidR="00DF06D2" w:rsidRPr="00DF06D2" w:rsidRDefault="00DF06D2" w:rsidP="00DF06D2">
            <w:pPr>
              <w:jc w:val="center"/>
              <w:rPr>
                <w:ins w:id="6094" w:author="Dave Contreras" w:date="2019-07-22T07:23:00Z"/>
                <w:rFonts w:ascii="Calibri" w:eastAsia="Times New Roman" w:hAnsi="Calibri" w:cs="Calibri"/>
                <w:color w:val="000000"/>
              </w:rPr>
            </w:pPr>
            <w:ins w:id="6095" w:author="Dave Contreras" w:date="2019-07-22T07:23:00Z">
              <w:r w:rsidRPr="00DF06D2">
                <w:rPr>
                  <w:rFonts w:ascii="Calibri" w:eastAsia="Times New Roman" w:hAnsi="Calibri" w:cs="Calibri"/>
                  <w:color w:val="000000"/>
                </w:rPr>
                <w:t>51.9</w:t>
              </w:r>
            </w:ins>
          </w:p>
        </w:tc>
        <w:tc>
          <w:tcPr>
            <w:tcW w:w="118" w:type="dxa"/>
            <w:tcBorders>
              <w:top w:val="nil"/>
              <w:left w:val="nil"/>
              <w:bottom w:val="nil"/>
              <w:right w:val="nil"/>
            </w:tcBorders>
            <w:shd w:val="clear" w:color="000000" w:fill="000000"/>
            <w:noWrap/>
            <w:vAlign w:val="center"/>
            <w:hideMark/>
          </w:tcPr>
          <w:p w14:paraId="4DC9CD79" w14:textId="77777777" w:rsidR="00DF06D2" w:rsidRPr="00DF06D2" w:rsidRDefault="00DF06D2" w:rsidP="00DF06D2">
            <w:pPr>
              <w:jc w:val="center"/>
              <w:rPr>
                <w:ins w:id="6096" w:author="Dave Contreras" w:date="2019-07-22T07:23:00Z"/>
                <w:rFonts w:ascii="Calibri" w:eastAsia="Times New Roman" w:hAnsi="Calibri" w:cs="Calibri"/>
                <w:color w:val="000000"/>
              </w:rPr>
            </w:pPr>
            <w:ins w:id="6097" w:author="Dave Contreras"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51DC7FF6" w14:textId="77777777" w:rsidR="00DF06D2" w:rsidRPr="00DF06D2" w:rsidRDefault="00DF06D2" w:rsidP="00DF06D2">
            <w:pPr>
              <w:rPr>
                <w:ins w:id="6098" w:author="Dave Contreras"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1325D484" w14:textId="77777777" w:rsidR="00DF06D2" w:rsidRPr="00DF06D2" w:rsidRDefault="00DF06D2" w:rsidP="00DF06D2">
            <w:pPr>
              <w:rPr>
                <w:ins w:id="6099" w:author="Dave Contreras" w:date="2019-07-22T07:23:00Z"/>
                <w:rFonts w:ascii="Calibri" w:eastAsia="Times New Roman" w:hAnsi="Calibri" w:cs="Calibri"/>
                <w:color w:val="000000"/>
              </w:rPr>
            </w:pPr>
          </w:p>
        </w:tc>
      </w:tr>
      <w:tr w:rsidR="00DF06D2" w:rsidRPr="00DF06D2" w14:paraId="30EFA46D" w14:textId="77777777" w:rsidTr="00DF06D2">
        <w:trPr>
          <w:trHeight w:val="315"/>
          <w:ins w:id="6100" w:author="Dave Contreras" w:date="2019-07-22T07:23:00Z"/>
        </w:trPr>
        <w:tc>
          <w:tcPr>
            <w:tcW w:w="2869" w:type="dxa"/>
            <w:tcBorders>
              <w:top w:val="nil"/>
              <w:left w:val="nil"/>
              <w:bottom w:val="nil"/>
              <w:right w:val="nil"/>
            </w:tcBorders>
            <w:shd w:val="clear" w:color="auto" w:fill="auto"/>
            <w:noWrap/>
            <w:vAlign w:val="bottom"/>
            <w:hideMark/>
          </w:tcPr>
          <w:p w14:paraId="6A4991CB" w14:textId="77777777" w:rsidR="00DF06D2" w:rsidRPr="00DF06D2" w:rsidRDefault="00DF06D2" w:rsidP="00DF06D2">
            <w:pPr>
              <w:rPr>
                <w:ins w:id="6101" w:author="Dave Contreras" w:date="2019-07-22T07:23:00Z"/>
                <w:rFonts w:ascii="Calibri" w:eastAsia="Times New Roman" w:hAnsi="Calibri" w:cs="Calibri"/>
                <w:color w:val="000000"/>
              </w:rPr>
            </w:pPr>
            <w:ins w:id="6102" w:author="Dave Contreras" w:date="2019-07-22T07:23:00Z">
              <w:r w:rsidRPr="00DF06D2">
                <w:rPr>
                  <w:rFonts w:ascii="Calibri" w:eastAsia="Times New Roman" w:hAnsi="Calibri" w:cs="Calibri"/>
                  <w:color w:val="000000"/>
                </w:rPr>
                <w:t>2018 Midwater Trawl</w:t>
              </w:r>
            </w:ins>
          </w:p>
        </w:tc>
        <w:tc>
          <w:tcPr>
            <w:tcW w:w="374" w:type="dxa"/>
            <w:tcBorders>
              <w:top w:val="nil"/>
              <w:left w:val="nil"/>
              <w:bottom w:val="nil"/>
              <w:right w:val="nil"/>
            </w:tcBorders>
            <w:shd w:val="clear" w:color="auto" w:fill="auto"/>
            <w:noWrap/>
            <w:vAlign w:val="center"/>
            <w:hideMark/>
          </w:tcPr>
          <w:p w14:paraId="236B173A" w14:textId="77777777" w:rsidR="00DF06D2" w:rsidRPr="00DF06D2" w:rsidRDefault="00DF06D2" w:rsidP="00DF06D2">
            <w:pPr>
              <w:jc w:val="center"/>
              <w:rPr>
                <w:ins w:id="6103" w:author="Dave Contreras" w:date="2019-07-22T07:23:00Z"/>
                <w:rFonts w:ascii="Calibri" w:eastAsia="Times New Roman" w:hAnsi="Calibri" w:cs="Calibri"/>
                <w:color w:val="000000"/>
              </w:rPr>
            </w:pPr>
            <w:ins w:id="6104" w:author="Dave Contreras" w:date="2019-07-22T07:23:00Z">
              <w:r w:rsidRPr="00DF06D2">
                <w:rPr>
                  <w:rFonts w:ascii="Calibri" w:eastAsia="Times New Roman" w:hAnsi="Calibri" w:cs="Calibri"/>
                  <w:color w:val="000000"/>
                </w:rPr>
                <w:t>9</w:t>
              </w:r>
            </w:ins>
          </w:p>
        </w:tc>
        <w:tc>
          <w:tcPr>
            <w:tcW w:w="1275" w:type="dxa"/>
            <w:tcBorders>
              <w:top w:val="nil"/>
              <w:left w:val="nil"/>
              <w:bottom w:val="nil"/>
              <w:right w:val="nil"/>
            </w:tcBorders>
            <w:shd w:val="clear" w:color="auto" w:fill="auto"/>
            <w:noWrap/>
            <w:vAlign w:val="bottom"/>
            <w:hideMark/>
          </w:tcPr>
          <w:p w14:paraId="5E66D6EC" w14:textId="77777777" w:rsidR="00DF06D2" w:rsidRPr="00DF06D2" w:rsidRDefault="00DF06D2" w:rsidP="00DF06D2">
            <w:pPr>
              <w:jc w:val="center"/>
              <w:rPr>
                <w:ins w:id="6105" w:author="Dave Contreras" w:date="2019-07-22T07:23:00Z"/>
                <w:rFonts w:ascii="Calibri" w:eastAsia="Times New Roman" w:hAnsi="Calibri" w:cs="Calibri"/>
                <w:color w:val="000000"/>
              </w:rPr>
            </w:pPr>
            <w:ins w:id="6106" w:author="Dave Contreras" w:date="2019-07-22T07:23:00Z">
              <w:r w:rsidRPr="00DF06D2">
                <w:rPr>
                  <w:rFonts w:ascii="Calibri" w:eastAsia="Times New Roman" w:hAnsi="Calibri" w:cs="Calibri"/>
                  <w:color w:val="000000"/>
                </w:rPr>
                <w:t>4.8</w:t>
              </w:r>
            </w:ins>
          </w:p>
        </w:tc>
        <w:tc>
          <w:tcPr>
            <w:tcW w:w="1295" w:type="dxa"/>
            <w:tcBorders>
              <w:top w:val="nil"/>
              <w:left w:val="nil"/>
              <w:bottom w:val="nil"/>
              <w:right w:val="nil"/>
            </w:tcBorders>
            <w:shd w:val="clear" w:color="auto" w:fill="auto"/>
            <w:noWrap/>
            <w:vAlign w:val="bottom"/>
            <w:hideMark/>
          </w:tcPr>
          <w:p w14:paraId="2A50072F" w14:textId="77777777" w:rsidR="00DF06D2" w:rsidRPr="00DF06D2" w:rsidRDefault="00DF06D2" w:rsidP="00DF06D2">
            <w:pPr>
              <w:jc w:val="center"/>
              <w:rPr>
                <w:ins w:id="6107" w:author="Dave Contreras" w:date="2019-07-22T07:23:00Z"/>
                <w:rFonts w:ascii="Calibri" w:eastAsia="Times New Roman" w:hAnsi="Calibri" w:cs="Calibri"/>
                <w:color w:val="000000"/>
              </w:rPr>
            </w:pPr>
            <w:ins w:id="6108" w:author="Dave Contreras" w:date="2019-07-22T07:23:00Z">
              <w:r w:rsidRPr="00DF06D2">
                <w:rPr>
                  <w:rFonts w:ascii="Calibri" w:eastAsia="Times New Roman" w:hAnsi="Calibri" w:cs="Calibri"/>
                  <w:color w:val="000000"/>
                </w:rPr>
                <w:t>1.6</w:t>
              </w:r>
            </w:ins>
          </w:p>
        </w:tc>
        <w:tc>
          <w:tcPr>
            <w:tcW w:w="118" w:type="dxa"/>
            <w:tcBorders>
              <w:top w:val="nil"/>
              <w:left w:val="nil"/>
              <w:bottom w:val="nil"/>
              <w:right w:val="nil"/>
            </w:tcBorders>
            <w:shd w:val="clear" w:color="000000" w:fill="000000"/>
            <w:noWrap/>
            <w:vAlign w:val="center"/>
            <w:hideMark/>
          </w:tcPr>
          <w:p w14:paraId="5B305BAE" w14:textId="77777777" w:rsidR="00DF06D2" w:rsidRPr="00DF06D2" w:rsidRDefault="00DF06D2" w:rsidP="00DF06D2">
            <w:pPr>
              <w:jc w:val="center"/>
              <w:rPr>
                <w:ins w:id="6109" w:author="Dave Contreras" w:date="2019-07-22T07:23:00Z"/>
                <w:rFonts w:ascii="Calibri" w:eastAsia="Times New Roman" w:hAnsi="Calibri" w:cs="Calibri"/>
                <w:color w:val="000000"/>
              </w:rPr>
            </w:pPr>
            <w:ins w:id="6110" w:author="Dave Contreras"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693A1898" w14:textId="77777777" w:rsidR="00DF06D2" w:rsidRPr="00DF06D2" w:rsidRDefault="00DF06D2" w:rsidP="00DF06D2">
            <w:pPr>
              <w:rPr>
                <w:ins w:id="6111" w:author="Dave Contreras"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74CE7F1E" w14:textId="77777777" w:rsidR="00DF06D2" w:rsidRPr="00DF06D2" w:rsidRDefault="00DF06D2" w:rsidP="00DF06D2">
            <w:pPr>
              <w:rPr>
                <w:ins w:id="6112" w:author="Dave Contreras" w:date="2019-07-22T07:23:00Z"/>
                <w:rFonts w:ascii="Calibri" w:eastAsia="Times New Roman" w:hAnsi="Calibri" w:cs="Calibri"/>
                <w:color w:val="000000"/>
              </w:rPr>
            </w:pPr>
          </w:p>
        </w:tc>
      </w:tr>
      <w:tr w:rsidR="00DF06D2" w:rsidRPr="00DF06D2" w14:paraId="7A9A97A3" w14:textId="77777777" w:rsidTr="00DF06D2">
        <w:trPr>
          <w:trHeight w:val="300"/>
          <w:ins w:id="6113" w:author="Dave Contreras" w:date="2019-07-22T07:23:00Z"/>
        </w:trPr>
        <w:tc>
          <w:tcPr>
            <w:tcW w:w="8016" w:type="dxa"/>
            <w:gridSpan w:val="7"/>
            <w:tcBorders>
              <w:top w:val="single" w:sz="8" w:space="0" w:color="auto"/>
              <w:left w:val="nil"/>
              <w:bottom w:val="nil"/>
              <w:right w:val="nil"/>
            </w:tcBorders>
            <w:shd w:val="clear" w:color="000000" w:fill="DDEBF7"/>
            <w:noWrap/>
            <w:vAlign w:val="center"/>
            <w:hideMark/>
          </w:tcPr>
          <w:p w14:paraId="7483AD41" w14:textId="77777777" w:rsidR="00DF06D2" w:rsidRPr="00DF06D2" w:rsidRDefault="00DF06D2" w:rsidP="00DF06D2">
            <w:pPr>
              <w:jc w:val="center"/>
              <w:rPr>
                <w:ins w:id="6114" w:author="Dave Contreras" w:date="2019-07-22T07:23:00Z"/>
                <w:rFonts w:ascii="Calibri" w:eastAsia="Times New Roman" w:hAnsi="Calibri" w:cs="Calibri"/>
                <w:b/>
                <w:bCs/>
                <w:color w:val="000000"/>
              </w:rPr>
            </w:pPr>
            <w:ins w:id="6115" w:author="Dave Contreras" w:date="2019-07-22T07:23:00Z">
              <w:r w:rsidRPr="00DF06D2">
                <w:rPr>
                  <w:rFonts w:ascii="Calibri" w:eastAsia="Times New Roman" w:hAnsi="Calibri" w:cs="Calibri"/>
                  <w:b/>
                  <w:bCs/>
                  <w:color w:val="000000"/>
                </w:rPr>
                <w:t>Channel vs Channel Habitat Comparisons</w:t>
              </w:r>
            </w:ins>
          </w:p>
        </w:tc>
      </w:tr>
      <w:tr w:rsidR="00DF06D2" w:rsidRPr="00DF06D2" w14:paraId="12889097" w14:textId="77777777" w:rsidTr="00DF06D2">
        <w:trPr>
          <w:trHeight w:val="315"/>
          <w:ins w:id="6116" w:author="Dave Contreras" w:date="2019-07-22T07:23:00Z"/>
        </w:trPr>
        <w:tc>
          <w:tcPr>
            <w:tcW w:w="8016" w:type="dxa"/>
            <w:gridSpan w:val="7"/>
            <w:tcBorders>
              <w:top w:val="nil"/>
              <w:left w:val="nil"/>
              <w:bottom w:val="single" w:sz="8" w:space="0" w:color="auto"/>
              <w:right w:val="nil"/>
            </w:tcBorders>
            <w:shd w:val="clear" w:color="000000" w:fill="FFFFFF"/>
            <w:noWrap/>
            <w:vAlign w:val="center"/>
            <w:hideMark/>
          </w:tcPr>
          <w:p w14:paraId="17B84054" w14:textId="77777777" w:rsidR="00DF06D2" w:rsidRPr="00DF06D2" w:rsidRDefault="00DF06D2" w:rsidP="00DF06D2">
            <w:pPr>
              <w:jc w:val="center"/>
              <w:rPr>
                <w:ins w:id="6117" w:author="Dave Contreras" w:date="2019-07-22T07:23:00Z"/>
                <w:rFonts w:ascii="Calibri" w:eastAsia="Times New Roman" w:hAnsi="Calibri" w:cs="Calibri"/>
                <w:b/>
                <w:bCs/>
                <w:color w:val="000000"/>
              </w:rPr>
            </w:pPr>
            <w:ins w:id="6118" w:author="Dave Contreras" w:date="2019-07-22T07:23:00Z">
              <w:r w:rsidRPr="00DF06D2">
                <w:rPr>
                  <w:rFonts w:ascii="Calibri" w:eastAsia="Times New Roman" w:hAnsi="Calibri" w:cs="Calibri"/>
                  <w:b/>
                  <w:bCs/>
                  <w:color w:val="000000"/>
                </w:rPr>
                <w:t>Winter Island</w:t>
              </w:r>
            </w:ins>
          </w:p>
        </w:tc>
      </w:tr>
      <w:tr w:rsidR="00DF06D2" w:rsidRPr="00DF06D2" w14:paraId="7C1C528C" w14:textId="77777777" w:rsidTr="00DF06D2">
        <w:trPr>
          <w:trHeight w:val="300"/>
          <w:ins w:id="6119" w:author="Dave Contreras" w:date="2019-07-22T07:23:00Z"/>
        </w:trPr>
        <w:tc>
          <w:tcPr>
            <w:tcW w:w="2869" w:type="dxa"/>
            <w:vMerge w:val="restart"/>
            <w:tcBorders>
              <w:top w:val="nil"/>
              <w:left w:val="nil"/>
              <w:bottom w:val="nil"/>
              <w:right w:val="nil"/>
            </w:tcBorders>
            <w:shd w:val="clear" w:color="auto" w:fill="auto"/>
            <w:noWrap/>
            <w:vAlign w:val="center"/>
            <w:hideMark/>
          </w:tcPr>
          <w:p w14:paraId="1C1F9B91" w14:textId="77777777" w:rsidR="00DF06D2" w:rsidRPr="00DF06D2" w:rsidRDefault="00DF06D2" w:rsidP="00DF06D2">
            <w:pPr>
              <w:rPr>
                <w:ins w:id="6120" w:author="Dave Contreras" w:date="2019-07-22T07:23:00Z"/>
                <w:rFonts w:ascii="Calibri" w:eastAsia="Times New Roman" w:hAnsi="Calibri" w:cs="Calibri"/>
                <w:color w:val="000000"/>
              </w:rPr>
            </w:pPr>
            <w:ins w:id="6121" w:author="Dave Contreras" w:date="2019-07-22T07:23:00Z">
              <w:r w:rsidRPr="00DF06D2">
                <w:rPr>
                  <w:rFonts w:ascii="Calibri" w:eastAsia="Times New Roman" w:hAnsi="Calibri" w:cs="Calibri"/>
                  <w:color w:val="000000"/>
                </w:rPr>
                <w:t>Gear Type</w:t>
              </w:r>
            </w:ins>
          </w:p>
        </w:tc>
        <w:tc>
          <w:tcPr>
            <w:tcW w:w="374" w:type="dxa"/>
            <w:vMerge w:val="restart"/>
            <w:tcBorders>
              <w:top w:val="nil"/>
              <w:left w:val="nil"/>
              <w:bottom w:val="nil"/>
              <w:right w:val="nil"/>
            </w:tcBorders>
            <w:shd w:val="clear" w:color="auto" w:fill="auto"/>
            <w:noWrap/>
            <w:vAlign w:val="center"/>
            <w:hideMark/>
          </w:tcPr>
          <w:p w14:paraId="039FD1B0" w14:textId="77777777" w:rsidR="00DF06D2" w:rsidRPr="00DF06D2" w:rsidRDefault="00DF06D2" w:rsidP="00DF06D2">
            <w:pPr>
              <w:jc w:val="center"/>
              <w:rPr>
                <w:ins w:id="6122" w:author="Dave Contreras" w:date="2019-07-22T07:23:00Z"/>
                <w:rFonts w:ascii="Calibri" w:eastAsia="Times New Roman" w:hAnsi="Calibri" w:cs="Calibri"/>
                <w:color w:val="000000"/>
              </w:rPr>
            </w:pPr>
            <w:ins w:id="6123" w:author="Dave Contreras" w:date="2019-07-22T07:23:00Z">
              <w:r w:rsidRPr="00DF06D2">
                <w:rPr>
                  <w:rFonts w:ascii="Calibri" w:eastAsia="Times New Roman" w:hAnsi="Calibri" w:cs="Calibri"/>
                  <w:color w:val="000000"/>
                </w:rPr>
                <w:t>n</w:t>
              </w:r>
            </w:ins>
          </w:p>
        </w:tc>
        <w:tc>
          <w:tcPr>
            <w:tcW w:w="1275" w:type="dxa"/>
            <w:vMerge w:val="restart"/>
            <w:tcBorders>
              <w:top w:val="nil"/>
              <w:left w:val="nil"/>
              <w:bottom w:val="nil"/>
              <w:right w:val="nil"/>
            </w:tcBorders>
            <w:shd w:val="clear" w:color="auto" w:fill="auto"/>
            <w:noWrap/>
            <w:vAlign w:val="center"/>
            <w:hideMark/>
          </w:tcPr>
          <w:p w14:paraId="253BEF68" w14:textId="77777777" w:rsidR="00DF06D2" w:rsidRPr="00DF06D2" w:rsidRDefault="00DF06D2" w:rsidP="00DF06D2">
            <w:pPr>
              <w:jc w:val="center"/>
              <w:rPr>
                <w:ins w:id="6124" w:author="Dave Contreras" w:date="2019-07-22T07:23:00Z"/>
                <w:rFonts w:ascii="Calibri" w:eastAsia="Times New Roman" w:hAnsi="Calibri" w:cs="Calibri"/>
                <w:color w:val="000000"/>
              </w:rPr>
            </w:pPr>
            <w:ins w:id="6125" w:author="Dave Contreras" w:date="2019-07-22T07:23:00Z">
              <w:r w:rsidRPr="00DF06D2">
                <w:rPr>
                  <w:rFonts w:ascii="Calibri" w:eastAsia="Times New Roman" w:hAnsi="Calibri" w:cs="Calibri"/>
                  <w:color w:val="000000"/>
                </w:rPr>
                <w:t>Mean</w:t>
              </w:r>
            </w:ins>
          </w:p>
        </w:tc>
        <w:tc>
          <w:tcPr>
            <w:tcW w:w="1295" w:type="dxa"/>
            <w:vMerge w:val="restart"/>
            <w:tcBorders>
              <w:top w:val="nil"/>
              <w:left w:val="nil"/>
              <w:bottom w:val="nil"/>
              <w:right w:val="nil"/>
            </w:tcBorders>
            <w:shd w:val="clear" w:color="auto" w:fill="auto"/>
            <w:noWrap/>
            <w:vAlign w:val="center"/>
            <w:hideMark/>
          </w:tcPr>
          <w:p w14:paraId="075C318A" w14:textId="77777777" w:rsidR="00DF06D2" w:rsidRPr="00DF06D2" w:rsidRDefault="00DF06D2" w:rsidP="00DF06D2">
            <w:pPr>
              <w:jc w:val="center"/>
              <w:rPr>
                <w:ins w:id="6126" w:author="Dave Contreras" w:date="2019-07-22T07:23:00Z"/>
                <w:rFonts w:ascii="Calibri" w:eastAsia="Times New Roman" w:hAnsi="Calibri" w:cs="Calibri"/>
                <w:color w:val="000000"/>
              </w:rPr>
            </w:pPr>
            <w:ins w:id="6127" w:author="Dave Contreras" w:date="2019-07-22T07:23:00Z">
              <w:r w:rsidRPr="00DF06D2">
                <w:rPr>
                  <w:rFonts w:ascii="Calibri" w:eastAsia="Times New Roman" w:hAnsi="Calibri" w:cs="Calibri"/>
                  <w:color w:val="000000"/>
                </w:rPr>
                <w:t>Std. Error</w:t>
              </w:r>
            </w:ins>
          </w:p>
        </w:tc>
        <w:tc>
          <w:tcPr>
            <w:tcW w:w="118" w:type="dxa"/>
            <w:tcBorders>
              <w:top w:val="nil"/>
              <w:left w:val="nil"/>
              <w:bottom w:val="nil"/>
              <w:right w:val="nil"/>
            </w:tcBorders>
            <w:shd w:val="clear" w:color="000000" w:fill="000000"/>
            <w:noWrap/>
            <w:vAlign w:val="center"/>
            <w:hideMark/>
          </w:tcPr>
          <w:p w14:paraId="76E53CEB" w14:textId="77777777" w:rsidR="00DF06D2" w:rsidRPr="00DF06D2" w:rsidRDefault="00DF06D2" w:rsidP="00DF06D2">
            <w:pPr>
              <w:jc w:val="center"/>
              <w:rPr>
                <w:ins w:id="6128" w:author="Dave Contreras" w:date="2019-07-22T07:23:00Z"/>
                <w:rFonts w:ascii="Calibri" w:eastAsia="Times New Roman" w:hAnsi="Calibri" w:cs="Calibri"/>
                <w:color w:val="000000"/>
              </w:rPr>
            </w:pPr>
            <w:ins w:id="6129" w:author="Dave Contreras" w:date="2019-07-22T07:23:00Z">
              <w:r w:rsidRPr="00DF06D2">
                <w:rPr>
                  <w:rFonts w:ascii="Calibri" w:eastAsia="Times New Roman" w:hAnsi="Calibri" w:cs="Calibri"/>
                  <w:color w:val="000000"/>
                </w:rPr>
                <w:t> </w:t>
              </w:r>
            </w:ins>
          </w:p>
        </w:tc>
        <w:tc>
          <w:tcPr>
            <w:tcW w:w="2085" w:type="dxa"/>
            <w:gridSpan w:val="2"/>
            <w:tcBorders>
              <w:top w:val="single" w:sz="8" w:space="0" w:color="auto"/>
              <w:left w:val="nil"/>
              <w:bottom w:val="nil"/>
              <w:right w:val="nil"/>
            </w:tcBorders>
            <w:shd w:val="clear" w:color="auto" w:fill="auto"/>
            <w:noWrap/>
            <w:vAlign w:val="center"/>
            <w:hideMark/>
          </w:tcPr>
          <w:p w14:paraId="535EEFA4" w14:textId="77777777" w:rsidR="00DF06D2" w:rsidRPr="00DF06D2" w:rsidRDefault="00DF06D2" w:rsidP="00DF06D2">
            <w:pPr>
              <w:jc w:val="center"/>
              <w:rPr>
                <w:ins w:id="6130" w:author="Dave Contreras" w:date="2019-07-22T07:23:00Z"/>
                <w:rFonts w:ascii="Calibri" w:eastAsia="Times New Roman" w:hAnsi="Calibri" w:cs="Calibri"/>
                <w:color w:val="000000"/>
              </w:rPr>
            </w:pPr>
            <w:ins w:id="6131" w:author="Dave Contreras" w:date="2019-07-22T07:23:00Z">
              <w:r w:rsidRPr="00DF06D2">
                <w:rPr>
                  <w:rFonts w:ascii="Calibri" w:eastAsia="Times New Roman" w:hAnsi="Calibri" w:cs="Calibri"/>
                  <w:color w:val="000000"/>
                </w:rPr>
                <w:t>Kruskal-Wallis Test</w:t>
              </w:r>
            </w:ins>
          </w:p>
        </w:tc>
      </w:tr>
      <w:tr w:rsidR="00DF06D2" w:rsidRPr="00DF06D2" w14:paraId="342DCACB" w14:textId="77777777" w:rsidTr="00DF06D2">
        <w:trPr>
          <w:trHeight w:val="300"/>
          <w:ins w:id="6132" w:author="Dave Contreras" w:date="2019-07-22T07:23:00Z"/>
        </w:trPr>
        <w:tc>
          <w:tcPr>
            <w:tcW w:w="2869" w:type="dxa"/>
            <w:vMerge/>
            <w:tcBorders>
              <w:top w:val="nil"/>
              <w:left w:val="nil"/>
              <w:bottom w:val="nil"/>
              <w:right w:val="nil"/>
            </w:tcBorders>
            <w:vAlign w:val="center"/>
            <w:hideMark/>
          </w:tcPr>
          <w:p w14:paraId="6597BB3E" w14:textId="77777777" w:rsidR="00DF06D2" w:rsidRPr="00DF06D2" w:rsidRDefault="00DF06D2" w:rsidP="00DF06D2">
            <w:pPr>
              <w:rPr>
                <w:ins w:id="6133" w:author="Dave Contreras" w:date="2019-07-22T07:23:00Z"/>
                <w:rFonts w:ascii="Calibri" w:eastAsia="Times New Roman" w:hAnsi="Calibri" w:cs="Calibri"/>
                <w:color w:val="000000"/>
              </w:rPr>
            </w:pPr>
          </w:p>
        </w:tc>
        <w:tc>
          <w:tcPr>
            <w:tcW w:w="374" w:type="dxa"/>
            <w:vMerge/>
            <w:tcBorders>
              <w:top w:val="nil"/>
              <w:left w:val="nil"/>
              <w:bottom w:val="nil"/>
              <w:right w:val="nil"/>
            </w:tcBorders>
            <w:vAlign w:val="center"/>
            <w:hideMark/>
          </w:tcPr>
          <w:p w14:paraId="08F7396E" w14:textId="77777777" w:rsidR="00DF06D2" w:rsidRPr="00DF06D2" w:rsidRDefault="00DF06D2" w:rsidP="00DF06D2">
            <w:pPr>
              <w:rPr>
                <w:ins w:id="6134" w:author="Dave Contreras" w:date="2019-07-22T07:23:00Z"/>
                <w:rFonts w:ascii="Calibri" w:eastAsia="Times New Roman" w:hAnsi="Calibri" w:cs="Calibri"/>
                <w:color w:val="000000"/>
              </w:rPr>
            </w:pPr>
          </w:p>
        </w:tc>
        <w:tc>
          <w:tcPr>
            <w:tcW w:w="1275" w:type="dxa"/>
            <w:vMerge/>
            <w:tcBorders>
              <w:top w:val="nil"/>
              <w:left w:val="nil"/>
              <w:bottom w:val="nil"/>
              <w:right w:val="nil"/>
            </w:tcBorders>
            <w:vAlign w:val="center"/>
            <w:hideMark/>
          </w:tcPr>
          <w:p w14:paraId="0F62E6C3" w14:textId="77777777" w:rsidR="00DF06D2" w:rsidRPr="00DF06D2" w:rsidRDefault="00DF06D2" w:rsidP="00DF06D2">
            <w:pPr>
              <w:rPr>
                <w:ins w:id="6135" w:author="Dave Contreras" w:date="2019-07-22T07:23:00Z"/>
                <w:rFonts w:ascii="Calibri" w:eastAsia="Times New Roman" w:hAnsi="Calibri" w:cs="Calibri"/>
                <w:color w:val="000000"/>
              </w:rPr>
            </w:pPr>
          </w:p>
        </w:tc>
        <w:tc>
          <w:tcPr>
            <w:tcW w:w="1295" w:type="dxa"/>
            <w:vMerge/>
            <w:tcBorders>
              <w:top w:val="nil"/>
              <w:left w:val="nil"/>
              <w:bottom w:val="nil"/>
              <w:right w:val="nil"/>
            </w:tcBorders>
            <w:vAlign w:val="center"/>
            <w:hideMark/>
          </w:tcPr>
          <w:p w14:paraId="603B8A59" w14:textId="77777777" w:rsidR="00DF06D2" w:rsidRPr="00DF06D2" w:rsidRDefault="00DF06D2" w:rsidP="00DF06D2">
            <w:pPr>
              <w:rPr>
                <w:ins w:id="6136" w:author="Dave Contreras" w:date="2019-07-22T07:23: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67376B6B" w14:textId="77777777" w:rsidR="00DF06D2" w:rsidRPr="00DF06D2" w:rsidRDefault="00DF06D2" w:rsidP="00DF06D2">
            <w:pPr>
              <w:jc w:val="center"/>
              <w:rPr>
                <w:ins w:id="6137" w:author="Dave Contreras" w:date="2019-07-22T07:23:00Z"/>
                <w:rFonts w:ascii="Calibri" w:eastAsia="Times New Roman" w:hAnsi="Calibri" w:cs="Calibri"/>
                <w:color w:val="000000"/>
              </w:rPr>
            </w:pPr>
            <w:ins w:id="6138" w:author="Dave Contreras" w:date="2019-07-22T07:23:00Z">
              <w:r w:rsidRPr="00DF06D2">
                <w:rPr>
                  <w:rFonts w:ascii="Calibri" w:eastAsia="Times New Roman" w:hAnsi="Calibri" w:cs="Calibri"/>
                  <w:color w:val="000000"/>
                </w:rPr>
                <w:t> </w:t>
              </w:r>
            </w:ins>
          </w:p>
        </w:tc>
        <w:tc>
          <w:tcPr>
            <w:tcW w:w="863" w:type="dxa"/>
            <w:tcBorders>
              <w:top w:val="nil"/>
              <w:left w:val="nil"/>
              <w:bottom w:val="nil"/>
              <w:right w:val="nil"/>
            </w:tcBorders>
            <w:shd w:val="clear" w:color="auto" w:fill="auto"/>
            <w:noWrap/>
            <w:vAlign w:val="center"/>
            <w:hideMark/>
          </w:tcPr>
          <w:p w14:paraId="5420E813" w14:textId="77777777" w:rsidR="00DF06D2" w:rsidRPr="00DF06D2" w:rsidRDefault="00DF06D2" w:rsidP="00DF06D2">
            <w:pPr>
              <w:jc w:val="center"/>
              <w:rPr>
                <w:ins w:id="6139" w:author="Dave Contreras" w:date="2019-07-22T07:23:00Z"/>
                <w:rFonts w:ascii="Calibri" w:eastAsia="Times New Roman" w:hAnsi="Calibri" w:cs="Calibri"/>
                <w:color w:val="000000"/>
              </w:rPr>
            </w:pPr>
            <w:ins w:id="6140" w:author="Dave Contreras" w:date="2019-07-22T07:23:00Z">
              <w:r w:rsidRPr="00DF06D2">
                <w:rPr>
                  <w:rFonts w:ascii="Calibri" w:eastAsia="Times New Roman" w:hAnsi="Calibri" w:cs="Calibri"/>
                  <w:color w:val="000000"/>
                </w:rPr>
                <w:t>H</w:t>
              </w:r>
            </w:ins>
          </w:p>
        </w:tc>
        <w:tc>
          <w:tcPr>
            <w:tcW w:w="1222" w:type="dxa"/>
            <w:tcBorders>
              <w:top w:val="nil"/>
              <w:left w:val="nil"/>
              <w:bottom w:val="nil"/>
              <w:right w:val="nil"/>
            </w:tcBorders>
            <w:shd w:val="clear" w:color="auto" w:fill="auto"/>
            <w:noWrap/>
            <w:vAlign w:val="center"/>
            <w:hideMark/>
          </w:tcPr>
          <w:p w14:paraId="0D73F294" w14:textId="77777777" w:rsidR="00DF06D2" w:rsidRPr="00DF06D2" w:rsidRDefault="00DF06D2" w:rsidP="00DF06D2">
            <w:pPr>
              <w:jc w:val="center"/>
              <w:rPr>
                <w:ins w:id="6141" w:author="Dave Contreras" w:date="2019-07-22T07:23:00Z"/>
                <w:rFonts w:ascii="Calibri" w:eastAsia="Times New Roman" w:hAnsi="Calibri" w:cs="Calibri"/>
                <w:color w:val="000000"/>
              </w:rPr>
            </w:pPr>
            <w:ins w:id="6142" w:author="Dave Contreras" w:date="2019-07-22T07:23:00Z">
              <w:r w:rsidRPr="00DF06D2">
                <w:rPr>
                  <w:rFonts w:ascii="Calibri" w:eastAsia="Times New Roman" w:hAnsi="Calibri" w:cs="Calibri"/>
                  <w:color w:val="000000"/>
                </w:rPr>
                <w:t>p</w:t>
              </w:r>
            </w:ins>
          </w:p>
        </w:tc>
      </w:tr>
      <w:tr w:rsidR="00DF06D2" w:rsidRPr="00DF06D2" w14:paraId="7E00D3D4" w14:textId="77777777" w:rsidTr="00DF06D2">
        <w:trPr>
          <w:trHeight w:val="300"/>
          <w:ins w:id="6143" w:author="Dave Contreras" w:date="2019-07-22T07:23:00Z"/>
        </w:trPr>
        <w:tc>
          <w:tcPr>
            <w:tcW w:w="2869" w:type="dxa"/>
            <w:tcBorders>
              <w:top w:val="nil"/>
              <w:left w:val="nil"/>
              <w:bottom w:val="nil"/>
              <w:right w:val="nil"/>
            </w:tcBorders>
            <w:shd w:val="clear" w:color="auto" w:fill="auto"/>
            <w:noWrap/>
            <w:vAlign w:val="center"/>
            <w:hideMark/>
          </w:tcPr>
          <w:p w14:paraId="5BC99BF8" w14:textId="77777777" w:rsidR="00DF06D2" w:rsidRPr="00DF06D2" w:rsidRDefault="00DF06D2" w:rsidP="00DF06D2">
            <w:pPr>
              <w:rPr>
                <w:ins w:id="6144" w:author="Dave Contreras" w:date="2019-07-22T07:23:00Z"/>
                <w:rFonts w:ascii="Calibri" w:eastAsia="Times New Roman" w:hAnsi="Calibri" w:cs="Calibri"/>
                <w:color w:val="000000"/>
              </w:rPr>
            </w:pPr>
            <w:ins w:id="6145" w:author="Dave Contreras" w:date="2019-07-22T07:23:00Z">
              <w:r w:rsidRPr="00DF06D2">
                <w:rPr>
                  <w:rFonts w:ascii="Calibri" w:eastAsia="Times New Roman" w:hAnsi="Calibri" w:cs="Calibri"/>
                  <w:color w:val="000000"/>
                </w:rPr>
                <w:t>2017 Lampara</w:t>
              </w:r>
            </w:ins>
          </w:p>
        </w:tc>
        <w:tc>
          <w:tcPr>
            <w:tcW w:w="374" w:type="dxa"/>
            <w:tcBorders>
              <w:top w:val="nil"/>
              <w:left w:val="nil"/>
              <w:bottom w:val="nil"/>
              <w:right w:val="nil"/>
            </w:tcBorders>
            <w:shd w:val="clear" w:color="auto" w:fill="auto"/>
            <w:noWrap/>
            <w:vAlign w:val="center"/>
            <w:hideMark/>
          </w:tcPr>
          <w:p w14:paraId="60716B35" w14:textId="77777777" w:rsidR="00DF06D2" w:rsidRPr="00DF06D2" w:rsidRDefault="00DF06D2" w:rsidP="00DF06D2">
            <w:pPr>
              <w:jc w:val="center"/>
              <w:rPr>
                <w:ins w:id="6146" w:author="Dave Contreras" w:date="2019-07-22T07:23:00Z"/>
                <w:rFonts w:ascii="Calibri" w:eastAsia="Times New Roman" w:hAnsi="Calibri" w:cs="Calibri"/>
                <w:color w:val="000000"/>
              </w:rPr>
            </w:pPr>
            <w:ins w:id="6147" w:author="Dave Contreras" w:date="2019-07-22T07:23:00Z">
              <w:r w:rsidRPr="00DF06D2">
                <w:rPr>
                  <w:rFonts w:ascii="Calibri" w:eastAsia="Times New Roman" w:hAnsi="Calibri" w:cs="Calibri"/>
                  <w:color w:val="000000"/>
                </w:rPr>
                <w:t>3</w:t>
              </w:r>
            </w:ins>
          </w:p>
        </w:tc>
        <w:tc>
          <w:tcPr>
            <w:tcW w:w="1275" w:type="dxa"/>
            <w:tcBorders>
              <w:top w:val="nil"/>
              <w:left w:val="nil"/>
              <w:bottom w:val="nil"/>
              <w:right w:val="nil"/>
            </w:tcBorders>
            <w:shd w:val="clear" w:color="auto" w:fill="auto"/>
            <w:noWrap/>
            <w:vAlign w:val="bottom"/>
            <w:hideMark/>
          </w:tcPr>
          <w:p w14:paraId="7A2AC297" w14:textId="77777777" w:rsidR="00DF06D2" w:rsidRPr="00DF06D2" w:rsidRDefault="00DF06D2" w:rsidP="00DF06D2">
            <w:pPr>
              <w:jc w:val="center"/>
              <w:rPr>
                <w:ins w:id="6148" w:author="Dave Contreras" w:date="2019-07-22T07:23:00Z"/>
                <w:rFonts w:ascii="Calibri" w:eastAsia="Times New Roman" w:hAnsi="Calibri" w:cs="Calibri"/>
                <w:color w:val="000000"/>
              </w:rPr>
            </w:pPr>
            <w:ins w:id="6149" w:author="Dave Contreras" w:date="2019-07-22T07:23:00Z">
              <w:r w:rsidRPr="00DF06D2">
                <w:rPr>
                  <w:rFonts w:ascii="Calibri" w:eastAsia="Times New Roman" w:hAnsi="Calibri" w:cs="Calibri"/>
                  <w:color w:val="000000"/>
                </w:rPr>
                <w:t>401.3</w:t>
              </w:r>
            </w:ins>
          </w:p>
        </w:tc>
        <w:tc>
          <w:tcPr>
            <w:tcW w:w="1295" w:type="dxa"/>
            <w:tcBorders>
              <w:top w:val="nil"/>
              <w:left w:val="nil"/>
              <w:bottom w:val="nil"/>
              <w:right w:val="nil"/>
            </w:tcBorders>
            <w:shd w:val="clear" w:color="auto" w:fill="auto"/>
            <w:noWrap/>
            <w:vAlign w:val="bottom"/>
            <w:hideMark/>
          </w:tcPr>
          <w:p w14:paraId="5578221A" w14:textId="77777777" w:rsidR="00DF06D2" w:rsidRPr="00DF06D2" w:rsidRDefault="00DF06D2" w:rsidP="00DF06D2">
            <w:pPr>
              <w:jc w:val="center"/>
              <w:rPr>
                <w:ins w:id="6150" w:author="Dave Contreras" w:date="2019-07-22T07:23:00Z"/>
                <w:rFonts w:ascii="Calibri" w:eastAsia="Times New Roman" w:hAnsi="Calibri" w:cs="Calibri"/>
                <w:color w:val="000000"/>
              </w:rPr>
            </w:pPr>
            <w:ins w:id="6151" w:author="Dave Contreras" w:date="2019-07-22T07:23:00Z">
              <w:r w:rsidRPr="00DF06D2">
                <w:rPr>
                  <w:rFonts w:ascii="Calibri" w:eastAsia="Times New Roman" w:hAnsi="Calibri" w:cs="Calibri"/>
                  <w:color w:val="000000"/>
                </w:rPr>
                <w:t>329.0</w:t>
              </w:r>
            </w:ins>
          </w:p>
        </w:tc>
        <w:tc>
          <w:tcPr>
            <w:tcW w:w="118" w:type="dxa"/>
            <w:tcBorders>
              <w:top w:val="nil"/>
              <w:left w:val="nil"/>
              <w:bottom w:val="nil"/>
              <w:right w:val="nil"/>
            </w:tcBorders>
            <w:shd w:val="clear" w:color="000000" w:fill="000000"/>
            <w:noWrap/>
            <w:vAlign w:val="center"/>
            <w:hideMark/>
          </w:tcPr>
          <w:p w14:paraId="7CC11409" w14:textId="77777777" w:rsidR="00DF06D2" w:rsidRPr="00DF06D2" w:rsidRDefault="00DF06D2" w:rsidP="00DF06D2">
            <w:pPr>
              <w:jc w:val="center"/>
              <w:rPr>
                <w:ins w:id="6152" w:author="Dave Contreras" w:date="2019-07-22T07:23:00Z"/>
                <w:rFonts w:ascii="Calibri" w:eastAsia="Times New Roman" w:hAnsi="Calibri" w:cs="Calibri"/>
                <w:color w:val="000000"/>
              </w:rPr>
            </w:pPr>
            <w:ins w:id="6153" w:author="Dave Contreras" w:date="2019-07-22T07:23:00Z">
              <w:r w:rsidRPr="00DF06D2">
                <w:rPr>
                  <w:rFonts w:ascii="Calibri" w:eastAsia="Times New Roman" w:hAnsi="Calibri" w:cs="Calibri"/>
                  <w:color w:val="000000"/>
                </w:rPr>
                <w:t> </w:t>
              </w:r>
            </w:ins>
          </w:p>
        </w:tc>
        <w:tc>
          <w:tcPr>
            <w:tcW w:w="863" w:type="dxa"/>
            <w:vMerge w:val="restart"/>
            <w:tcBorders>
              <w:top w:val="nil"/>
              <w:left w:val="nil"/>
              <w:bottom w:val="nil"/>
              <w:right w:val="nil"/>
            </w:tcBorders>
            <w:shd w:val="clear" w:color="auto" w:fill="auto"/>
            <w:noWrap/>
            <w:vAlign w:val="center"/>
            <w:hideMark/>
          </w:tcPr>
          <w:p w14:paraId="162AA03F" w14:textId="77777777" w:rsidR="00DF06D2" w:rsidRPr="00DF06D2" w:rsidRDefault="00DF06D2" w:rsidP="00DF06D2">
            <w:pPr>
              <w:jc w:val="center"/>
              <w:rPr>
                <w:ins w:id="6154" w:author="Dave Contreras" w:date="2019-07-22T07:23:00Z"/>
                <w:rFonts w:ascii="Calibri" w:eastAsia="Times New Roman" w:hAnsi="Calibri" w:cs="Calibri"/>
                <w:color w:val="000000"/>
              </w:rPr>
            </w:pPr>
            <w:ins w:id="6155" w:author="Dave Contreras" w:date="2019-07-22T07:23:00Z">
              <w:r w:rsidRPr="00DF06D2">
                <w:rPr>
                  <w:rFonts w:ascii="Calibri" w:eastAsia="Times New Roman" w:hAnsi="Calibri" w:cs="Calibri"/>
                  <w:color w:val="000000"/>
                </w:rPr>
                <w:t>4.0</w:t>
              </w:r>
            </w:ins>
          </w:p>
        </w:tc>
        <w:tc>
          <w:tcPr>
            <w:tcW w:w="1222" w:type="dxa"/>
            <w:vMerge w:val="restart"/>
            <w:tcBorders>
              <w:top w:val="nil"/>
              <w:left w:val="nil"/>
              <w:bottom w:val="nil"/>
              <w:right w:val="nil"/>
            </w:tcBorders>
            <w:shd w:val="clear" w:color="auto" w:fill="auto"/>
            <w:noWrap/>
            <w:vAlign w:val="center"/>
            <w:hideMark/>
          </w:tcPr>
          <w:p w14:paraId="7C5257D7" w14:textId="77777777" w:rsidR="00DF06D2" w:rsidRPr="00DF06D2" w:rsidRDefault="00DF06D2" w:rsidP="00DF06D2">
            <w:pPr>
              <w:jc w:val="center"/>
              <w:rPr>
                <w:ins w:id="6156" w:author="Dave Contreras" w:date="2019-07-22T07:23:00Z"/>
                <w:rFonts w:ascii="Calibri" w:eastAsia="Times New Roman" w:hAnsi="Calibri" w:cs="Calibri"/>
                <w:color w:val="000000"/>
              </w:rPr>
            </w:pPr>
            <w:ins w:id="6157" w:author="Dave Contreras" w:date="2019-07-22T07:23:00Z">
              <w:r w:rsidRPr="00DF06D2">
                <w:rPr>
                  <w:rFonts w:ascii="Calibri" w:eastAsia="Times New Roman" w:hAnsi="Calibri" w:cs="Calibri"/>
                  <w:color w:val="000000"/>
                </w:rPr>
                <w:t>0.192</w:t>
              </w:r>
            </w:ins>
          </w:p>
        </w:tc>
      </w:tr>
      <w:tr w:rsidR="00DF06D2" w:rsidRPr="00DF06D2" w14:paraId="5D26FF15" w14:textId="77777777" w:rsidTr="00DF06D2">
        <w:trPr>
          <w:trHeight w:val="300"/>
          <w:ins w:id="6158" w:author="Dave Contreras" w:date="2019-07-22T07:23:00Z"/>
        </w:trPr>
        <w:tc>
          <w:tcPr>
            <w:tcW w:w="2869" w:type="dxa"/>
            <w:tcBorders>
              <w:top w:val="nil"/>
              <w:left w:val="nil"/>
              <w:bottom w:val="nil"/>
              <w:right w:val="nil"/>
            </w:tcBorders>
            <w:shd w:val="clear" w:color="auto" w:fill="auto"/>
            <w:noWrap/>
            <w:vAlign w:val="bottom"/>
            <w:hideMark/>
          </w:tcPr>
          <w:p w14:paraId="00CB6E9F" w14:textId="77777777" w:rsidR="00DF06D2" w:rsidRPr="00DF06D2" w:rsidRDefault="00DF06D2" w:rsidP="00DF06D2">
            <w:pPr>
              <w:rPr>
                <w:ins w:id="6159" w:author="Dave Contreras" w:date="2019-07-22T07:23:00Z"/>
                <w:rFonts w:ascii="Calibri" w:eastAsia="Times New Roman" w:hAnsi="Calibri" w:cs="Calibri"/>
                <w:color w:val="000000"/>
              </w:rPr>
            </w:pPr>
            <w:ins w:id="6160" w:author="Dave Contreras" w:date="2019-07-22T07:23:00Z">
              <w:r w:rsidRPr="00DF06D2">
                <w:rPr>
                  <w:rFonts w:ascii="Calibri" w:eastAsia="Times New Roman" w:hAnsi="Calibri" w:cs="Calibri"/>
                  <w:color w:val="000000"/>
                </w:rPr>
                <w:t>2017 Midwater Trawl</w:t>
              </w:r>
            </w:ins>
          </w:p>
        </w:tc>
        <w:tc>
          <w:tcPr>
            <w:tcW w:w="374" w:type="dxa"/>
            <w:tcBorders>
              <w:top w:val="nil"/>
              <w:left w:val="nil"/>
              <w:bottom w:val="nil"/>
              <w:right w:val="nil"/>
            </w:tcBorders>
            <w:shd w:val="clear" w:color="auto" w:fill="auto"/>
            <w:noWrap/>
            <w:vAlign w:val="center"/>
            <w:hideMark/>
          </w:tcPr>
          <w:p w14:paraId="175F6DF4" w14:textId="77777777" w:rsidR="00DF06D2" w:rsidRPr="00DF06D2" w:rsidRDefault="00DF06D2" w:rsidP="00DF06D2">
            <w:pPr>
              <w:jc w:val="center"/>
              <w:rPr>
                <w:ins w:id="6161" w:author="Dave Contreras" w:date="2019-07-22T07:23:00Z"/>
                <w:rFonts w:ascii="Calibri" w:eastAsia="Times New Roman" w:hAnsi="Calibri" w:cs="Calibri"/>
                <w:color w:val="000000"/>
              </w:rPr>
            </w:pPr>
            <w:ins w:id="6162" w:author="Dave Contreras" w:date="2019-07-22T07:23:00Z">
              <w:r w:rsidRPr="00DF06D2">
                <w:rPr>
                  <w:rFonts w:ascii="Calibri" w:eastAsia="Times New Roman" w:hAnsi="Calibri" w:cs="Calibri"/>
                  <w:color w:val="000000"/>
                </w:rPr>
                <w:t>3</w:t>
              </w:r>
            </w:ins>
          </w:p>
        </w:tc>
        <w:tc>
          <w:tcPr>
            <w:tcW w:w="1275" w:type="dxa"/>
            <w:tcBorders>
              <w:top w:val="nil"/>
              <w:left w:val="nil"/>
              <w:bottom w:val="nil"/>
              <w:right w:val="nil"/>
            </w:tcBorders>
            <w:shd w:val="clear" w:color="auto" w:fill="auto"/>
            <w:noWrap/>
            <w:vAlign w:val="bottom"/>
            <w:hideMark/>
          </w:tcPr>
          <w:p w14:paraId="4309F937" w14:textId="77777777" w:rsidR="00DF06D2" w:rsidRPr="00DF06D2" w:rsidRDefault="00DF06D2" w:rsidP="00DF06D2">
            <w:pPr>
              <w:jc w:val="center"/>
              <w:rPr>
                <w:ins w:id="6163" w:author="Dave Contreras" w:date="2019-07-22T07:23:00Z"/>
                <w:rFonts w:ascii="Calibri" w:eastAsia="Times New Roman" w:hAnsi="Calibri" w:cs="Calibri"/>
                <w:color w:val="000000"/>
              </w:rPr>
            </w:pPr>
            <w:ins w:id="6164" w:author="Dave Contreras" w:date="2019-07-22T07:23:00Z">
              <w:r w:rsidRPr="00DF06D2">
                <w:rPr>
                  <w:rFonts w:ascii="Calibri" w:eastAsia="Times New Roman" w:hAnsi="Calibri" w:cs="Calibri"/>
                  <w:color w:val="000000"/>
                </w:rPr>
                <w:t>16.3</w:t>
              </w:r>
            </w:ins>
          </w:p>
        </w:tc>
        <w:tc>
          <w:tcPr>
            <w:tcW w:w="1295" w:type="dxa"/>
            <w:tcBorders>
              <w:top w:val="nil"/>
              <w:left w:val="nil"/>
              <w:bottom w:val="nil"/>
              <w:right w:val="nil"/>
            </w:tcBorders>
            <w:shd w:val="clear" w:color="auto" w:fill="auto"/>
            <w:noWrap/>
            <w:vAlign w:val="bottom"/>
            <w:hideMark/>
          </w:tcPr>
          <w:p w14:paraId="70AA9492" w14:textId="77777777" w:rsidR="00DF06D2" w:rsidRPr="00DF06D2" w:rsidRDefault="00DF06D2" w:rsidP="00DF06D2">
            <w:pPr>
              <w:jc w:val="center"/>
              <w:rPr>
                <w:ins w:id="6165" w:author="Dave Contreras" w:date="2019-07-22T07:23:00Z"/>
                <w:rFonts w:ascii="Calibri" w:eastAsia="Times New Roman" w:hAnsi="Calibri" w:cs="Calibri"/>
                <w:color w:val="000000"/>
              </w:rPr>
            </w:pPr>
            <w:ins w:id="6166" w:author="Dave Contreras" w:date="2019-07-22T07:23:00Z">
              <w:r w:rsidRPr="00DF06D2">
                <w:rPr>
                  <w:rFonts w:ascii="Calibri" w:eastAsia="Times New Roman" w:hAnsi="Calibri" w:cs="Calibri"/>
                  <w:color w:val="000000"/>
                </w:rPr>
                <w:t>14.3</w:t>
              </w:r>
            </w:ins>
          </w:p>
        </w:tc>
        <w:tc>
          <w:tcPr>
            <w:tcW w:w="118" w:type="dxa"/>
            <w:tcBorders>
              <w:top w:val="nil"/>
              <w:left w:val="nil"/>
              <w:bottom w:val="nil"/>
              <w:right w:val="nil"/>
            </w:tcBorders>
            <w:shd w:val="clear" w:color="000000" w:fill="000000"/>
            <w:noWrap/>
            <w:vAlign w:val="center"/>
            <w:hideMark/>
          </w:tcPr>
          <w:p w14:paraId="5B12A89D" w14:textId="77777777" w:rsidR="00DF06D2" w:rsidRPr="00DF06D2" w:rsidRDefault="00DF06D2" w:rsidP="00DF06D2">
            <w:pPr>
              <w:jc w:val="center"/>
              <w:rPr>
                <w:ins w:id="6167" w:author="Dave Contreras" w:date="2019-07-22T07:23:00Z"/>
                <w:rFonts w:ascii="Calibri" w:eastAsia="Times New Roman" w:hAnsi="Calibri" w:cs="Calibri"/>
                <w:color w:val="000000"/>
              </w:rPr>
            </w:pPr>
            <w:ins w:id="6168" w:author="Dave Contreras"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75DB675F" w14:textId="77777777" w:rsidR="00DF06D2" w:rsidRPr="00DF06D2" w:rsidRDefault="00DF06D2" w:rsidP="00DF06D2">
            <w:pPr>
              <w:rPr>
                <w:ins w:id="6169" w:author="Dave Contreras"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7D19ADA1" w14:textId="77777777" w:rsidR="00DF06D2" w:rsidRPr="00DF06D2" w:rsidRDefault="00DF06D2" w:rsidP="00DF06D2">
            <w:pPr>
              <w:rPr>
                <w:ins w:id="6170" w:author="Dave Contreras" w:date="2019-07-22T07:23:00Z"/>
                <w:rFonts w:ascii="Calibri" w:eastAsia="Times New Roman" w:hAnsi="Calibri" w:cs="Calibri"/>
                <w:color w:val="000000"/>
              </w:rPr>
            </w:pPr>
          </w:p>
        </w:tc>
      </w:tr>
      <w:tr w:rsidR="00DF06D2" w:rsidRPr="00DF06D2" w14:paraId="48F4731B" w14:textId="77777777" w:rsidTr="00DF06D2">
        <w:trPr>
          <w:trHeight w:val="300"/>
          <w:ins w:id="6171" w:author="Dave Contreras" w:date="2019-07-22T07:23:00Z"/>
        </w:trPr>
        <w:tc>
          <w:tcPr>
            <w:tcW w:w="2869" w:type="dxa"/>
            <w:tcBorders>
              <w:top w:val="nil"/>
              <w:left w:val="nil"/>
              <w:bottom w:val="nil"/>
              <w:right w:val="nil"/>
            </w:tcBorders>
            <w:shd w:val="clear" w:color="auto" w:fill="auto"/>
            <w:noWrap/>
            <w:vAlign w:val="center"/>
            <w:hideMark/>
          </w:tcPr>
          <w:p w14:paraId="3C14C3BD" w14:textId="77777777" w:rsidR="00DF06D2" w:rsidRPr="00DF06D2" w:rsidRDefault="00DF06D2" w:rsidP="00DF06D2">
            <w:pPr>
              <w:rPr>
                <w:ins w:id="6172" w:author="Dave Contreras" w:date="2019-07-22T07:23:00Z"/>
                <w:rFonts w:ascii="Calibri" w:eastAsia="Times New Roman" w:hAnsi="Calibri" w:cs="Calibri"/>
                <w:color w:val="000000"/>
              </w:rPr>
            </w:pPr>
            <w:ins w:id="6173" w:author="Dave Contreras" w:date="2019-07-22T07:23:00Z">
              <w:r w:rsidRPr="00DF06D2">
                <w:rPr>
                  <w:rFonts w:ascii="Calibri" w:eastAsia="Times New Roman" w:hAnsi="Calibri" w:cs="Calibri"/>
                  <w:color w:val="000000"/>
                </w:rPr>
                <w:t>2018 Lampara</w:t>
              </w:r>
            </w:ins>
          </w:p>
        </w:tc>
        <w:tc>
          <w:tcPr>
            <w:tcW w:w="374" w:type="dxa"/>
            <w:tcBorders>
              <w:top w:val="nil"/>
              <w:left w:val="nil"/>
              <w:bottom w:val="nil"/>
              <w:right w:val="nil"/>
            </w:tcBorders>
            <w:shd w:val="clear" w:color="auto" w:fill="auto"/>
            <w:noWrap/>
            <w:vAlign w:val="center"/>
            <w:hideMark/>
          </w:tcPr>
          <w:p w14:paraId="03A5EDD9" w14:textId="77777777" w:rsidR="00DF06D2" w:rsidRPr="00DF06D2" w:rsidRDefault="00DF06D2" w:rsidP="00DF06D2">
            <w:pPr>
              <w:jc w:val="center"/>
              <w:rPr>
                <w:ins w:id="6174" w:author="Dave Contreras" w:date="2019-07-22T07:23:00Z"/>
                <w:rFonts w:ascii="Calibri" w:eastAsia="Times New Roman" w:hAnsi="Calibri" w:cs="Calibri"/>
                <w:color w:val="000000"/>
              </w:rPr>
            </w:pPr>
            <w:ins w:id="6175" w:author="Dave Contreras" w:date="2019-07-22T07:23:00Z">
              <w:r w:rsidRPr="00DF06D2">
                <w:rPr>
                  <w:rFonts w:ascii="Calibri" w:eastAsia="Times New Roman" w:hAnsi="Calibri" w:cs="Calibri"/>
                  <w:color w:val="000000"/>
                </w:rPr>
                <w:t>3</w:t>
              </w:r>
            </w:ins>
          </w:p>
        </w:tc>
        <w:tc>
          <w:tcPr>
            <w:tcW w:w="1275" w:type="dxa"/>
            <w:tcBorders>
              <w:top w:val="nil"/>
              <w:left w:val="nil"/>
              <w:bottom w:val="nil"/>
              <w:right w:val="nil"/>
            </w:tcBorders>
            <w:shd w:val="clear" w:color="auto" w:fill="auto"/>
            <w:noWrap/>
            <w:vAlign w:val="bottom"/>
            <w:hideMark/>
          </w:tcPr>
          <w:p w14:paraId="0FA25C8D" w14:textId="77777777" w:rsidR="00DF06D2" w:rsidRPr="00DF06D2" w:rsidRDefault="00DF06D2" w:rsidP="00DF06D2">
            <w:pPr>
              <w:jc w:val="center"/>
              <w:rPr>
                <w:ins w:id="6176" w:author="Dave Contreras" w:date="2019-07-22T07:23:00Z"/>
                <w:rFonts w:ascii="Calibri" w:eastAsia="Times New Roman" w:hAnsi="Calibri" w:cs="Calibri"/>
                <w:color w:val="000000"/>
              </w:rPr>
            </w:pPr>
            <w:ins w:id="6177" w:author="Dave Contreras" w:date="2019-07-22T07:23:00Z">
              <w:r w:rsidRPr="00DF06D2">
                <w:rPr>
                  <w:rFonts w:ascii="Calibri" w:eastAsia="Times New Roman" w:hAnsi="Calibri" w:cs="Calibri"/>
                  <w:color w:val="000000"/>
                </w:rPr>
                <w:t>0</w:t>
              </w:r>
            </w:ins>
          </w:p>
        </w:tc>
        <w:tc>
          <w:tcPr>
            <w:tcW w:w="1295" w:type="dxa"/>
            <w:tcBorders>
              <w:top w:val="nil"/>
              <w:left w:val="nil"/>
              <w:bottom w:val="nil"/>
              <w:right w:val="nil"/>
            </w:tcBorders>
            <w:shd w:val="clear" w:color="auto" w:fill="auto"/>
            <w:noWrap/>
            <w:vAlign w:val="bottom"/>
            <w:hideMark/>
          </w:tcPr>
          <w:p w14:paraId="62C541F8" w14:textId="77777777" w:rsidR="00DF06D2" w:rsidRPr="00DF06D2" w:rsidRDefault="00DF06D2" w:rsidP="00DF06D2">
            <w:pPr>
              <w:jc w:val="center"/>
              <w:rPr>
                <w:ins w:id="6178" w:author="Dave Contreras" w:date="2019-07-22T07:23:00Z"/>
                <w:rFonts w:ascii="Calibri" w:eastAsia="Times New Roman" w:hAnsi="Calibri" w:cs="Calibri"/>
                <w:color w:val="000000"/>
              </w:rPr>
            </w:pPr>
            <w:ins w:id="6179" w:author="Dave Contreras" w:date="2019-07-22T07:23:00Z">
              <w:r w:rsidRPr="00DF06D2">
                <w:rPr>
                  <w:rFonts w:ascii="Calibri" w:eastAsia="Times New Roman" w:hAnsi="Calibri" w:cs="Calibri"/>
                  <w:color w:val="000000"/>
                </w:rPr>
                <w:t>0</w:t>
              </w:r>
            </w:ins>
          </w:p>
        </w:tc>
        <w:tc>
          <w:tcPr>
            <w:tcW w:w="118" w:type="dxa"/>
            <w:tcBorders>
              <w:top w:val="nil"/>
              <w:left w:val="nil"/>
              <w:bottom w:val="nil"/>
              <w:right w:val="nil"/>
            </w:tcBorders>
            <w:shd w:val="clear" w:color="000000" w:fill="000000"/>
            <w:noWrap/>
            <w:vAlign w:val="center"/>
            <w:hideMark/>
          </w:tcPr>
          <w:p w14:paraId="4480C280" w14:textId="77777777" w:rsidR="00DF06D2" w:rsidRPr="00DF06D2" w:rsidRDefault="00DF06D2" w:rsidP="00DF06D2">
            <w:pPr>
              <w:jc w:val="center"/>
              <w:rPr>
                <w:ins w:id="6180" w:author="Dave Contreras" w:date="2019-07-22T07:23:00Z"/>
                <w:rFonts w:ascii="Calibri" w:eastAsia="Times New Roman" w:hAnsi="Calibri" w:cs="Calibri"/>
                <w:color w:val="000000"/>
              </w:rPr>
            </w:pPr>
            <w:ins w:id="6181" w:author="Dave Contreras"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1AB28890" w14:textId="77777777" w:rsidR="00DF06D2" w:rsidRPr="00DF06D2" w:rsidRDefault="00DF06D2" w:rsidP="00DF06D2">
            <w:pPr>
              <w:rPr>
                <w:ins w:id="6182" w:author="Dave Contreras"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4E2DAA8B" w14:textId="77777777" w:rsidR="00DF06D2" w:rsidRPr="00DF06D2" w:rsidRDefault="00DF06D2" w:rsidP="00DF06D2">
            <w:pPr>
              <w:rPr>
                <w:ins w:id="6183" w:author="Dave Contreras" w:date="2019-07-22T07:23:00Z"/>
                <w:rFonts w:ascii="Calibri" w:eastAsia="Times New Roman" w:hAnsi="Calibri" w:cs="Calibri"/>
                <w:color w:val="000000"/>
              </w:rPr>
            </w:pPr>
          </w:p>
        </w:tc>
      </w:tr>
      <w:tr w:rsidR="00DF06D2" w:rsidRPr="00DF06D2" w14:paraId="00655F49" w14:textId="77777777" w:rsidTr="00DF06D2">
        <w:trPr>
          <w:trHeight w:val="300"/>
          <w:ins w:id="6184" w:author="Dave Contreras" w:date="2019-07-22T07:23:00Z"/>
        </w:trPr>
        <w:tc>
          <w:tcPr>
            <w:tcW w:w="2869" w:type="dxa"/>
            <w:tcBorders>
              <w:top w:val="nil"/>
              <w:left w:val="nil"/>
              <w:bottom w:val="nil"/>
              <w:right w:val="nil"/>
            </w:tcBorders>
            <w:shd w:val="clear" w:color="auto" w:fill="auto"/>
            <w:noWrap/>
            <w:vAlign w:val="bottom"/>
            <w:hideMark/>
          </w:tcPr>
          <w:p w14:paraId="64F0C021" w14:textId="77777777" w:rsidR="00DF06D2" w:rsidRPr="00DF06D2" w:rsidRDefault="00DF06D2" w:rsidP="00DF06D2">
            <w:pPr>
              <w:rPr>
                <w:ins w:id="6185" w:author="Dave Contreras" w:date="2019-07-22T07:23:00Z"/>
                <w:rFonts w:ascii="Calibri" w:eastAsia="Times New Roman" w:hAnsi="Calibri" w:cs="Calibri"/>
                <w:color w:val="000000"/>
              </w:rPr>
            </w:pPr>
            <w:ins w:id="6186" w:author="Dave Contreras" w:date="2019-07-22T07:23:00Z">
              <w:r w:rsidRPr="00DF06D2">
                <w:rPr>
                  <w:rFonts w:ascii="Calibri" w:eastAsia="Times New Roman" w:hAnsi="Calibri" w:cs="Calibri"/>
                  <w:color w:val="000000"/>
                </w:rPr>
                <w:t>2018 Midwater Trawl</w:t>
              </w:r>
            </w:ins>
          </w:p>
        </w:tc>
        <w:tc>
          <w:tcPr>
            <w:tcW w:w="374" w:type="dxa"/>
            <w:tcBorders>
              <w:top w:val="nil"/>
              <w:left w:val="nil"/>
              <w:bottom w:val="nil"/>
              <w:right w:val="nil"/>
            </w:tcBorders>
            <w:shd w:val="clear" w:color="auto" w:fill="auto"/>
            <w:noWrap/>
            <w:vAlign w:val="center"/>
            <w:hideMark/>
          </w:tcPr>
          <w:p w14:paraId="03078C5B" w14:textId="77777777" w:rsidR="00DF06D2" w:rsidRPr="00DF06D2" w:rsidRDefault="00DF06D2" w:rsidP="00DF06D2">
            <w:pPr>
              <w:jc w:val="center"/>
              <w:rPr>
                <w:ins w:id="6187" w:author="Dave Contreras" w:date="2019-07-22T07:23:00Z"/>
                <w:rFonts w:ascii="Calibri" w:eastAsia="Times New Roman" w:hAnsi="Calibri" w:cs="Calibri"/>
                <w:color w:val="000000"/>
              </w:rPr>
            </w:pPr>
            <w:ins w:id="6188" w:author="Dave Contreras" w:date="2019-07-22T07:23:00Z">
              <w:r w:rsidRPr="00DF06D2">
                <w:rPr>
                  <w:rFonts w:ascii="Calibri" w:eastAsia="Times New Roman" w:hAnsi="Calibri" w:cs="Calibri"/>
                  <w:color w:val="000000"/>
                </w:rPr>
                <w:t>3</w:t>
              </w:r>
            </w:ins>
          </w:p>
        </w:tc>
        <w:tc>
          <w:tcPr>
            <w:tcW w:w="1275" w:type="dxa"/>
            <w:tcBorders>
              <w:top w:val="nil"/>
              <w:left w:val="nil"/>
              <w:bottom w:val="nil"/>
              <w:right w:val="nil"/>
            </w:tcBorders>
            <w:shd w:val="clear" w:color="auto" w:fill="auto"/>
            <w:noWrap/>
            <w:vAlign w:val="bottom"/>
            <w:hideMark/>
          </w:tcPr>
          <w:p w14:paraId="53A034C8" w14:textId="77777777" w:rsidR="00DF06D2" w:rsidRPr="00DF06D2" w:rsidRDefault="00DF06D2" w:rsidP="00DF06D2">
            <w:pPr>
              <w:jc w:val="center"/>
              <w:rPr>
                <w:ins w:id="6189" w:author="Dave Contreras" w:date="2019-07-22T07:23:00Z"/>
                <w:rFonts w:ascii="Calibri" w:eastAsia="Times New Roman" w:hAnsi="Calibri" w:cs="Calibri"/>
                <w:color w:val="000000"/>
              </w:rPr>
            </w:pPr>
            <w:ins w:id="6190" w:author="Dave Contreras" w:date="2019-07-22T07:23:00Z">
              <w:r w:rsidRPr="00DF06D2">
                <w:rPr>
                  <w:rFonts w:ascii="Calibri" w:eastAsia="Times New Roman" w:hAnsi="Calibri" w:cs="Calibri"/>
                  <w:color w:val="000000"/>
                </w:rPr>
                <w:t>3.6</w:t>
              </w:r>
            </w:ins>
          </w:p>
        </w:tc>
        <w:tc>
          <w:tcPr>
            <w:tcW w:w="1295" w:type="dxa"/>
            <w:tcBorders>
              <w:top w:val="nil"/>
              <w:left w:val="nil"/>
              <w:bottom w:val="nil"/>
              <w:right w:val="nil"/>
            </w:tcBorders>
            <w:shd w:val="clear" w:color="auto" w:fill="auto"/>
            <w:noWrap/>
            <w:vAlign w:val="bottom"/>
            <w:hideMark/>
          </w:tcPr>
          <w:p w14:paraId="4415BF90" w14:textId="77777777" w:rsidR="00DF06D2" w:rsidRPr="00DF06D2" w:rsidRDefault="00DF06D2" w:rsidP="00DF06D2">
            <w:pPr>
              <w:jc w:val="center"/>
              <w:rPr>
                <w:ins w:id="6191" w:author="Dave Contreras" w:date="2019-07-22T07:23:00Z"/>
                <w:rFonts w:ascii="Calibri" w:eastAsia="Times New Roman" w:hAnsi="Calibri" w:cs="Calibri"/>
                <w:color w:val="000000"/>
              </w:rPr>
            </w:pPr>
            <w:ins w:id="6192" w:author="Dave Contreras" w:date="2019-07-22T07:23:00Z">
              <w:r w:rsidRPr="00DF06D2">
                <w:rPr>
                  <w:rFonts w:ascii="Calibri" w:eastAsia="Times New Roman" w:hAnsi="Calibri" w:cs="Calibri"/>
                  <w:color w:val="000000"/>
                </w:rPr>
                <w:t>3.6</w:t>
              </w:r>
            </w:ins>
          </w:p>
        </w:tc>
        <w:tc>
          <w:tcPr>
            <w:tcW w:w="118" w:type="dxa"/>
            <w:tcBorders>
              <w:top w:val="nil"/>
              <w:left w:val="nil"/>
              <w:bottom w:val="nil"/>
              <w:right w:val="nil"/>
            </w:tcBorders>
            <w:shd w:val="clear" w:color="000000" w:fill="000000"/>
            <w:noWrap/>
            <w:vAlign w:val="center"/>
            <w:hideMark/>
          </w:tcPr>
          <w:p w14:paraId="1162DF2B" w14:textId="77777777" w:rsidR="00DF06D2" w:rsidRPr="00DF06D2" w:rsidRDefault="00DF06D2" w:rsidP="00DF06D2">
            <w:pPr>
              <w:jc w:val="center"/>
              <w:rPr>
                <w:ins w:id="6193" w:author="Dave Contreras" w:date="2019-07-22T07:23:00Z"/>
                <w:rFonts w:ascii="Calibri" w:eastAsia="Times New Roman" w:hAnsi="Calibri" w:cs="Calibri"/>
                <w:color w:val="000000"/>
              </w:rPr>
            </w:pPr>
            <w:ins w:id="6194" w:author="Dave Contreras"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19181EA9" w14:textId="77777777" w:rsidR="00DF06D2" w:rsidRPr="00DF06D2" w:rsidRDefault="00DF06D2" w:rsidP="00DF06D2">
            <w:pPr>
              <w:rPr>
                <w:ins w:id="6195" w:author="Dave Contreras"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4D5CE90C" w14:textId="77777777" w:rsidR="00DF06D2" w:rsidRPr="00DF06D2" w:rsidRDefault="00DF06D2" w:rsidP="00DF06D2">
            <w:pPr>
              <w:rPr>
                <w:ins w:id="6196" w:author="Dave Contreras" w:date="2019-07-22T07:23:00Z"/>
                <w:rFonts w:ascii="Calibri" w:eastAsia="Times New Roman" w:hAnsi="Calibri" w:cs="Calibri"/>
                <w:color w:val="000000"/>
              </w:rPr>
            </w:pPr>
          </w:p>
        </w:tc>
      </w:tr>
    </w:tbl>
    <w:p w14:paraId="616B2A8F" w14:textId="3F9B22F4" w:rsidR="006F1B07" w:rsidRDefault="006F1B07">
      <w:pPr>
        <w:rPr>
          <w:ins w:id="6197" w:author="Dave Contreras" w:date="2019-07-22T08:50:00Z"/>
        </w:rPr>
      </w:pPr>
    </w:p>
    <w:p w14:paraId="259A382E" w14:textId="0964D26A" w:rsidR="00790FF7" w:rsidRDefault="00790FF7" w:rsidP="00790FF7">
      <w:pPr>
        <w:rPr>
          <w:ins w:id="6198" w:author="Dave Contreras" w:date="2019-07-22T08:50:00Z"/>
          <w:rFonts w:ascii="Calibri" w:eastAsia="Times New Roman" w:hAnsi="Calibri" w:cs="Times New Roman"/>
          <w:color w:val="000000"/>
        </w:rPr>
      </w:pPr>
      <w:ins w:id="6199" w:author="Dave Contreras" w:date="2019-07-22T08:50:00Z">
        <w:r>
          <w:lastRenderedPageBreak/>
          <w:t>The GLM of fish CPUE at</w:t>
        </w:r>
      </w:ins>
      <w:ins w:id="6200" w:author="Dave Contreras" w:date="2019-07-22T09:53:00Z">
        <w:r w:rsidR="00F17BF0">
          <w:t xml:space="preserve"> Decker </w:t>
        </w:r>
      </w:ins>
      <w:ins w:id="6201" w:author="Dave Contreras" w:date="2019-07-22T08:50:00Z">
        <w:r>
          <w:t xml:space="preserve">Island found significant interactions between gear type, </w:t>
        </w:r>
      </w:ins>
      <w:ins w:id="6202" w:author="Dave Contreras" w:date="2019-07-22T10:47:00Z">
        <w:r w:rsidR="00825D0C">
          <w:t xml:space="preserve">specific conductance, </w:t>
        </w:r>
      </w:ins>
      <w:ins w:id="6203" w:author="Dave Contreras" w:date="2019-07-22T10:27:00Z">
        <w:r w:rsidR="009033C1">
          <w:t>and tide</w:t>
        </w:r>
      </w:ins>
      <w:ins w:id="6204" w:author="Dave Contreras" w:date="2019-07-22T08:50:00Z">
        <w:r>
          <w:t xml:space="preserve"> where CPUE was higher </w:t>
        </w:r>
      </w:ins>
      <w:ins w:id="6205" w:author="Dave Contreras" w:date="2019-07-22T10:28:00Z">
        <w:r w:rsidR="009033C1">
          <w:t>in the beach seine</w:t>
        </w:r>
      </w:ins>
      <w:ins w:id="6206" w:author="Dave Contreras" w:date="2019-07-22T10:35:00Z">
        <w:r w:rsidR="008B6ACF">
          <w:t xml:space="preserve">, especially during </w:t>
        </w:r>
      </w:ins>
      <w:ins w:id="6207" w:author="Dave Contreras" w:date="2019-07-22T10:49:00Z">
        <w:r w:rsidR="005959D1">
          <w:t xml:space="preserve">low slack and </w:t>
        </w:r>
      </w:ins>
      <w:ins w:id="6208" w:author="Dave Contreras" w:date="2019-07-22T10:35:00Z">
        <w:r w:rsidR="008B6ACF">
          <w:t>ebb tides</w:t>
        </w:r>
      </w:ins>
      <w:ins w:id="6209" w:author="Dave Contreras" w:date="2019-07-22T08:50:00Z">
        <w:r>
          <w:t xml:space="preserve"> </w:t>
        </w:r>
      </w:ins>
      <w:ins w:id="6210" w:author="Dave Contreras" w:date="2019-07-22T11:04:00Z">
        <w:r w:rsidR="002B3C21">
          <w:t xml:space="preserve">and slightly higher specific conductance </w:t>
        </w:r>
      </w:ins>
      <w:ins w:id="6211" w:author="Dave Contreras" w:date="2019-07-22T08:50:00Z">
        <w:r>
          <w:t>(</w:t>
        </w:r>
      </w:ins>
      <w:ins w:id="6212" w:author="Dave Contreras" w:date="2019-07-22T10:36:00Z">
        <w:r w:rsidR="002C3100">
          <w:fldChar w:fldCharType="begin"/>
        </w:r>
        <w:r w:rsidR="002C3100">
          <w:instrText xml:space="preserve"> REF _Ref14684191 \h </w:instrText>
        </w:r>
      </w:ins>
      <w:r w:rsidR="002C3100">
        <w:fldChar w:fldCharType="separate"/>
      </w:r>
      <w:ins w:id="6213" w:author="Dave Contreras" w:date="2019-07-22T10:36:00Z">
        <w:r w:rsidR="002C3100">
          <w:t xml:space="preserve">Table </w:t>
        </w:r>
        <w:r w:rsidR="002C3100">
          <w:rPr>
            <w:noProof/>
          </w:rPr>
          <w:t>23</w:t>
        </w:r>
        <w:r w:rsidR="002C3100">
          <w:fldChar w:fldCharType="end"/>
        </w:r>
      </w:ins>
      <w:ins w:id="6214" w:author="Dave Contreras" w:date="2019-07-22T08:50:00Z">
        <w:r>
          <w:fldChar w:fldCharType="begin"/>
        </w:r>
        <w:r>
          <w:instrText xml:space="preserve"> REF _Ref14348714 \h </w:instrText>
        </w:r>
      </w:ins>
      <w:ins w:id="6215" w:author="Dave Contreras" w:date="2019-07-22T08:50:00Z">
        <w:r>
          <w:fldChar w:fldCharType="end"/>
        </w:r>
        <w:r>
          <w:t xml:space="preserve">). The GLM of fish CPUE at </w:t>
        </w:r>
      </w:ins>
      <w:ins w:id="6216" w:author="Dave Contreras" w:date="2019-07-22T10:36:00Z">
        <w:r w:rsidR="002C3100">
          <w:t>Prospect</w:t>
        </w:r>
      </w:ins>
      <w:ins w:id="6217" w:author="Dave Contreras" w:date="2019-07-22T08:50:00Z">
        <w:r>
          <w:t xml:space="preserve"> Island found significant interactions between gear types</w:t>
        </w:r>
      </w:ins>
      <w:ins w:id="6218" w:author="Dave Contreras" w:date="2019-07-22T10:36:00Z">
        <w:r w:rsidR="002C3100">
          <w:t xml:space="preserve"> where the beach seine </w:t>
        </w:r>
        <w:r w:rsidR="009551DA">
          <w:t xml:space="preserve">had higher CPUE </w:t>
        </w:r>
      </w:ins>
      <w:ins w:id="6219" w:author="Dave Contreras" w:date="2019-07-22T08:50:00Z">
        <w:r>
          <w:t>(</w:t>
        </w:r>
      </w:ins>
      <w:ins w:id="6220" w:author="Dave Contreras" w:date="2019-07-22T10:37:00Z">
        <w:r w:rsidR="009551DA">
          <w:fldChar w:fldCharType="begin"/>
        </w:r>
        <w:r w:rsidR="009551DA">
          <w:instrText xml:space="preserve"> REF _Ref14677492 \h </w:instrText>
        </w:r>
      </w:ins>
      <w:r w:rsidR="009551DA">
        <w:fldChar w:fldCharType="separate"/>
      </w:r>
      <w:ins w:id="6221" w:author="Dave Contreras" w:date="2019-07-22T10:37:00Z">
        <w:r w:rsidR="009551DA">
          <w:t xml:space="preserve">Figure </w:t>
        </w:r>
        <w:r w:rsidR="009551DA">
          <w:rPr>
            <w:noProof/>
          </w:rPr>
          <w:t>28</w:t>
        </w:r>
        <w:r w:rsidR="009551DA">
          <w:fldChar w:fldCharType="end"/>
        </w:r>
        <w:r w:rsidR="009551DA">
          <w:t xml:space="preserve">, </w:t>
        </w:r>
        <w:r w:rsidR="009551DA">
          <w:fldChar w:fldCharType="begin"/>
        </w:r>
        <w:r w:rsidR="009551DA">
          <w:instrText xml:space="preserve"> REF _Ref14684191 \h </w:instrText>
        </w:r>
      </w:ins>
      <w:r w:rsidR="009551DA">
        <w:fldChar w:fldCharType="separate"/>
      </w:r>
      <w:ins w:id="6222" w:author="Dave Contreras" w:date="2019-07-22T10:37:00Z">
        <w:r w:rsidR="009551DA">
          <w:t xml:space="preserve">Table </w:t>
        </w:r>
        <w:r w:rsidR="009551DA">
          <w:rPr>
            <w:noProof/>
          </w:rPr>
          <w:t>23</w:t>
        </w:r>
        <w:r w:rsidR="009551DA">
          <w:fldChar w:fldCharType="end"/>
        </w:r>
      </w:ins>
      <w:ins w:id="6223" w:author="Dave Contreras" w:date="2019-07-22T08:50:00Z">
        <w:r>
          <w:t xml:space="preserve">). </w:t>
        </w:r>
      </w:ins>
      <w:ins w:id="6224" w:author="Dave Contreras" w:date="2019-07-22T10:39:00Z">
        <w:r w:rsidR="005E3DA8">
          <w:t xml:space="preserve">At </w:t>
        </w:r>
        <w:proofErr w:type="spellStart"/>
        <w:r w:rsidR="005E3DA8">
          <w:t>Ryer</w:t>
        </w:r>
        <w:proofErr w:type="spellEnd"/>
        <w:r w:rsidR="005E3DA8">
          <w:t xml:space="preserve"> Island</w:t>
        </w:r>
        <w:r w:rsidR="00DD77AB">
          <w:t xml:space="preserve"> the </w:t>
        </w:r>
      </w:ins>
      <w:ins w:id="6225" w:author="Dave Contreras" w:date="2019-07-22T08:50:00Z">
        <w:r>
          <w:t xml:space="preserve">GLM </w:t>
        </w:r>
      </w:ins>
      <w:ins w:id="6226" w:author="Dave Contreras" w:date="2019-07-22T10:39:00Z">
        <w:r w:rsidR="00DD77AB">
          <w:t xml:space="preserve">of fish CPUE was found to interact with turbidity, </w:t>
        </w:r>
      </w:ins>
      <w:ins w:id="6227" w:author="Dave Contreras" w:date="2019-07-22T10:40:00Z">
        <w:r w:rsidR="00EE555B">
          <w:t xml:space="preserve">where </w:t>
        </w:r>
        <w:r w:rsidR="00AC74C5">
          <w:t xml:space="preserve">turbid waters increased CPUE </w:t>
        </w:r>
      </w:ins>
      <w:ins w:id="6228" w:author="Dave Contreras" w:date="2019-07-22T10:41:00Z">
        <w:r w:rsidR="00AC74C5">
          <w:t>(</w:t>
        </w:r>
        <w:r w:rsidR="00AC74C5">
          <w:fldChar w:fldCharType="begin"/>
        </w:r>
        <w:r w:rsidR="00AC74C5">
          <w:instrText xml:space="preserve"> REF _Ref14684191 \h </w:instrText>
        </w:r>
      </w:ins>
      <w:ins w:id="6229" w:author="Dave Contreras" w:date="2019-07-22T10:41:00Z">
        <w:r w:rsidR="00AC74C5">
          <w:fldChar w:fldCharType="separate"/>
        </w:r>
        <w:r w:rsidR="00AC74C5">
          <w:t xml:space="preserve">Table </w:t>
        </w:r>
        <w:r w:rsidR="00AC74C5">
          <w:rPr>
            <w:noProof/>
          </w:rPr>
          <w:t>23</w:t>
        </w:r>
        <w:r w:rsidR="00AC74C5">
          <w:fldChar w:fldCharType="end"/>
        </w:r>
        <w:r w:rsidR="00AC74C5">
          <w:fldChar w:fldCharType="begin"/>
        </w:r>
        <w:r w:rsidR="00AC74C5">
          <w:instrText xml:space="preserve"> REF _Ref14348714 \h </w:instrText>
        </w:r>
      </w:ins>
      <w:ins w:id="6230" w:author="Dave Contreras" w:date="2019-07-22T10:41:00Z">
        <w:r w:rsidR="00AC74C5">
          <w:fldChar w:fldCharType="end"/>
        </w:r>
        <w:r w:rsidR="00AC74C5">
          <w:t>).</w:t>
        </w:r>
      </w:ins>
      <w:ins w:id="6231" w:author="Dave Contreras" w:date="2019-07-22T10:40:00Z">
        <w:r w:rsidR="00AC74C5">
          <w:t xml:space="preserve"> </w:t>
        </w:r>
      </w:ins>
      <w:ins w:id="6232" w:author="Dave Contreras" w:date="2019-07-22T08:50:00Z">
        <w:r>
          <w:t>At Tule Red, the GLM of fish CPUE found significant interactions with</w:t>
        </w:r>
      </w:ins>
      <w:ins w:id="6233" w:author="Dave Contreras" w:date="2019-07-22T10:41:00Z">
        <w:r w:rsidR="008B57A4">
          <w:t xml:space="preserve"> gear type, tide, turbidity, </w:t>
        </w:r>
      </w:ins>
      <w:ins w:id="6234" w:author="Dave Contreras" w:date="2019-07-22T10:42:00Z">
        <w:r w:rsidR="008B57A4">
          <w:t xml:space="preserve">and </w:t>
        </w:r>
        <w:r w:rsidR="009C6887">
          <w:t>year (</w:t>
        </w:r>
        <w:r w:rsidR="009C6887">
          <w:fldChar w:fldCharType="begin"/>
        </w:r>
        <w:r w:rsidR="009C6887">
          <w:instrText xml:space="preserve"> REF _Ref14684191 \h </w:instrText>
        </w:r>
      </w:ins>
      <w:ins w:id="6235" w:author="Dave Contreras" w:date="2019-07-22T10:42:00Z">
        <w:r w:rsidR="009C6887">
          <w:fldChar w:fldCharType="separate"/>
        </w:r>
        <w:r w:rsidR="009C6887">
          <w:t xml:space="preserve">Table </w:t>
        </w:r>
        <w:r w:rsidR="009C6887">
          <w:rPr>
            <w:noProof/>
          </w:rPr>
          <w:t>23</w:t>
        </w:r>
        <w:r w:rsidR="009C6887">
          <w:fldChar w:fldCharType="end"/>
        </w:r>
        <w:r w:rsidR="009C6887">
          <w:fldChar w:fldCharType="begin"/>
        </w:r>
        <w:r w:rsidR="009C6887">
          <w:instrText xml:space="preserve"> REF _Ref14348714 \h </w:instrText>
        </w:r>
      </w:ins>
      <w:ins w:id="6236" w:author="Dave Contreras" w:date="2019-07-22T10:42:00Z">
        <w:r w:rsidR="009C6887">
          <w:fldChar w:fldCharType="end"/>
        </w:r>
      </w:ins>
      <w:ins w:id="6237" w:author="Dave Contreras" w:date="2019-07-22T08:50:00Z">
        <w:r>
          <w:t xml:space="preserve">). </w:t>
        </w:r>
      </w:ins>
      <w:ins w:id="6238" w:author="Dave Contreras" w:date="2019-07-22T11:19:00Z">
        <w:r w:rsidR="00674876">
          <w:t>At site Tule Red, f</w:t>
        </w:r>
      </w:ins>
      <w:ins w:id="6239" w:author="Dave Contreras" w:date="2019-07-22T11:14:00Z">
        <w:r w:rsidR="009B0AEC">
          <w:t>ish CPUE was highe</w:t>
        </w:r>
      </w:ins>
      <w:ins w:id="6240" w:author="Dave Contreras" w:date="2019-07-22T11:20:00Z">
        <w:r w:rsidR="000768D4">
          <w:t>r</w:t>
        </w:r>
      </w:ins>
      <w:ins w:id="6241" w:author="Dave Contreras" w:date="2019-07-22T11:14:00Z">
        <w:r w:rsidR="009B0AEC">
          <w:t xml:space="preserve"> in 2017 for both gear types</w:t>
        </w:r>
      </w:ins>
      <w:ins w:id="6242" w:author="Dave Contreras" w:date="2019-07-22T11:22:00Z">
        <w:r w:rsidR="00EB29BD">
          <w:t xml:space="preserve"> and</w:t>
        </w:r>
      </w:ins>
      <w:ins w:id="6243" w:author="Dave Contreras" w:date="2019-07-22T11:20:00Z">
        <w:r w:rsidR="000768D4">
          <w:t xml:space="preserve"> ebb tides</w:t>
        </w:r>
      </w:ins>
      <w:ins w:id="6244" w:author="Dave Contreras" w:date="2019-07-22T11:22:00Z">
        <w:r w:rsidR="00EB29BD">
          <w:t>.</w:t>
        </w:r>
      </w:ins>
      <w:ins w:id="6245" w:author="Dave Contreras" w:date="2019-07-22T11:15:00Z">
        <w:r w:rsidR="00F813C6">
          <w:t xml:space="preserve"> </w:t>
        </w:r>
      </w:ins>
      <w:ins w:id="6246" w:author="Dave Contreras" w:date="2019-07-22T11:11:00Z">
        <w:r w:rsidR="00451B6A">
          <w:t xml:space="preserve"> </w:t>
        </w:r>
      </w:ins>
      <w:ins w:id="6247" w:author="Dave Contreras" w:date="2019-07-22T11:12:00Z">
        <w:r w:rsidR="00451B6A">
          <w:t xml:space="preserve">CPUE was </w:t>
        </w:r>
      </w:ins>
      <w:ins w:id="6248" w:author="Dave Contreras" w:date="2019-07-22T11:08:00Z">
        <w:r w:rsidR="00F402DA">
          <w:t xml:space="preserve">Similar to what occurred in the summer, the 2017 lampara </w:t>
        </w:r>
      </w:ins>
      <w:ins w:id="6249" w:author="Dave Contreras" w:date="2019-07-22T08:50:00Z">
        <w:r>
          <w:t xml:space="preserve">GLMs were not run for Browns Island or Winter Island since CPUE did not differ with a </w:t>
        </w:r>
        <w:r w:rsidRPr="003E61E1">
          <w:rPr>
            <w:rFonts w:ascii="Calibri" w:eastAsia="Times New Roman" w:hAnsi="Calibri" w:cs="Times New Roman"/>
            <w:color w:val="000000"/>
          </w:rPr>
          <w:t>Wilcoxon Paired T-Test</w:t>
        </w:r>
        <w:r>
          <w:rPr>
            <w:rFonts w:ascii="Calibri" w:eastAsia="Times New Roman" w:hAnsi="Calibri" w:cs="Times New Roman"/>
            <w:color w:val="000000"/>
          </w:rPr>
          <w:t xml:space="preserve"> and </w:t>
        </w:r>
        <w:r w:rsidRPr="003E61E1">
          <w:rPr>
            <w:rFonts w:ascii="Calibri" w:eastAsia="Times New Roman" w:hAnsi="Calibri" w:cs="Times New Roman"/>
            <w:color w:val="000000"/>
          </w:rPr>
          <w:t>Kruskal-Wallis Test</w:t>
        </w:r>
        <w:r>
          <w:rPr>
            <w:rFonts w:ascii="Calibri" w:eastAsia="Times New Roman" w:hAnsi="Calibri" w:cs="Times New Roman"/>
            <w:color w:val="000000"/>
          </w:rPr>
          <w:t>, respectively (</w:t>
        </w:r>
        <w:r>
          <w:rPr>
            <w:rFonts w:ascii="Calibri" w:eastAsia="Times New Roman" w:hAnsi="Calibri" w:cs="Times New Roman"/>
            <w:color w:val="000000"/>
          </w:rPr>
          <w:fldChar w:fldCharType="begin"/>
        </w:r>
        <w:r>
          <w:rPr>
            <w:rFonts w:ascii="Calibri" w:eastAsia="Times New Roman" w:hAnsi="Calibri" w:cs="Times New Roman"/>
            <w:color w:val="000000"/>
          </w:rPr>
          <w:instrText xml:space="preserve"> REF _Ref14348714 \h </w:instrText>
        </w:r>
      </w:ins>
      <w:r>
        <w:rPr>
          <w:rFonts w:ascii="Calibri" w:eastAsia="Times New Roman" w:hAnsi="Calibri" w:cs="Times New Roman"/>
          <w:color w:val="000000"/>
        </w:rPr>
      </w:r>
      <w:ins w:id="6250" w:author="Dave Contreras" w:date="2019-07-22T08:50:00Z">
        <w:r>
          <w:rPr>
            <w:rFonts w:ascii="Calibri" w:eastAsia="Times New Roman" w:hAnsi="Calibri" w:cs="Times New Roman"/>
            <w:color w:val="000000"/>
          </w:rPr>
          <w:fldChar w:fldCharType="separate"/>
        </w:r>
        <w:r>
          <w:t xml:space="preserve">Table </w:t>
        </w:r>
        <w:r>
          <w:rPr>
            <w:noProof/>
          </w:rPr>
          <w:t>17</w:t>
        </w:r>
        <w:r>
          <w:rPr>
            <w:rFonts w:ascii="Calibri" w:eastAsia="Times New Roman" w:hAnsi="Calibri" w:cs="Times New Roman"/>
            <w:color w:val="000000"/>
          </w:rPr>
          <w:fldChar w:fldCharType="end"/>
        </w:r>
        <w:r>
          <w:rPr>
            <w:rFonts w:ascii="Calibri" w:eastAsia="Times New Roman" w:hAnsi="Calibri" w:cs="Times New Roman"/>
            <w:color w:val="000000"/>
          </w:rPr>
          <w:t>).</w:t>
        </w:r>
      </w:ins>
    </w:p>
    <w:p w14:paraId="286A0CBC" w14:textId="77777777" w:rsidR="00790FF7" w:rsidRPr="00EC4D7C" w:rsidRDefault="00790FF7" w:rsidP="00790FF7">
      <w:pPr>
        <w:rPr>
          <w:ins w:id="6251" w:author="Dave Contreras" w:date="2019-07-22T08:50:00Z"/>
        </w:rPr>
      </w:pPr>
    </w:p>
    <w:p w14:paraId="077761D7" w14:textId="2E7DA5AE" w:rsidR="00790FF7" w:rsidRDefault="007D6298" w:rsidP="007D6298">
      <w:pPr>
        <w:pStyle w:val="Caption"/>
        <w:rPr>
          <w:ins w:id="6252" w:author="Dave Contreras" w:date="2019-07-22T09:00:00Z"/>
        </w:rPr>
      </w:pPr>
      <w:bookmarkStart w:id="6253" w:name="_Ref14684191"/>
      <w:ins w:id="6254" w:author="Dave Contreras" w:date="2019-07-22T08:50:00Z">
        <w:r>
          <w:t xml:space="preserve">Table </w:t>
        </w:r>
        <w:r>
          <w:fldChar w:fldCharType="begin"/>
        </w:r>
        <w:r>
          <w:instrText xml:space="preserve"> SEQ Table \* ARABIC </w:instrText>
        </w:r>
      </w:ins>
      <w:r>
        <w:fldChar w:fldCharType="separate"/>
      </w:r>
      <w:ins w:id="6255" w:author="Dave Contreras" w:date="2019-07-22T13:45:00Z">
        <w:r w:rsidR="00AF0116">
          <w:rPr>
            <w:noProof/>
          </w:rPr>
          <w:t>23</w:t>
        </w:r>
      </w:ins>
      <w:ins w:id="6256" w:author="Dave Contreras" w:date="2019-07-22T08:50:00Z">
        <w:r>
          <w:fldChar w:fldCharType="end"/>
        </w:r>
        <w:bookmarkEnd w:id="6253"/>
        <w:r>
          <w:t>.</w:t>
        </w:r>
        <w:r w:rsidR="00790FF7">
          <w:t xml:space="preserve"> GLMMs of log total CPUE of fish samples collected at various wetland locations during </w:t>
        </w:r>
        <w:proofErr w:type="spellStart"/>
        <w:r w:rsidR="00790FF7">
          <w:t>jun-aug</w:t>
        </w:r>
        <w:proofErr w:type="spellEnd"/>
        <w:r w:rsidR="00790FF7">
          <w:t xml:space="preserve"> of 2017 and 2018.</w:t>
        </w:r>
      </w:ins>
      <w:ins w:id="6257" w:author="Dave Contreras" w:date="2019-07-23T08:50:00Z">
        <w:r w:rsidR="00462D91">
          <w:t xml:space="preserve"> GLMMs only run for </w:t>
        </w:r>
      </w:ins>
      <w:ins w:id="6258" w:author="Dave Contreras" w:date="2019-07-23T08:51:00Z">
        <w:r w:rsidR="007B3D13">
          <w:t xml:space="preserve">locations where </w:t>
        </w:r>
        <w:proofErr w:type="spellStart"/>
        <w:r w:rsidR="007B3D13">
          <w:t>cpue</w:t>
        </w:r>
        <w:proofErr w:type="spellEnd"/>
        <w:r w:rsidR="007B3D13">
          <w:t xml:space="preserve"> differed between gear types.</w:t>
        </w:r>
      </w:ins>
    </w:p>
    <w:p w14:paraId="1C57456A" w14:textId="5B0EB97D" w:rsidR="005C5F24" w:rsidRDefault="005C5F24" w:rsidP="005C5F24">
      <w:pPr>
        <w:rPr>
          <w:ins w:id="6259" w:author="Dave Contreras" w:date="2019-07-22T09:00:00Z"/>
        </w:rPr>
      </w:pPr>
    </w:p>
    <w:tbl>
      <w:tblPr>
        <w:tblW w:w="8125" w:type="dxa"/>
        <w:tblLook w:val="04A0" w:firstRow="1" w:lastRow="0" w:firstColumn="1" w:lastColumn="0" w:noHBand="0" w:noVBand="1"/>
        <w:tblPrChange w:id="6260" w:author="Dave Contreras" w:date="2019-07-22T10:10:00Z">
          <w:tblPr>
            <w:tblW w:w="10600" w:type="dxa"/>
            <w:tblLook w:val="04A0" w:firstRow="1" w:lastRow="0" w:firstColumn="1" w:lastColumn="0" w:noHBand="0" w:noVBand="1"/>
          </w:tblPr>
        </w:tblPrChange>
      </w:tblPr>
      <w:tblGrid>
        <w:gridCol w:w="2185"/>
        <w:gridCol w:w="1505"/>
        <w:gridCol w:w="1645"/>
        <w:gridCol w:w="990"/>
        <w:gridCol w:w="1800"/>
        <w:tblGridChange w:id="6261">
          <w:tblGrid>
            <w:gridCol w:w="2070"/>
            <w:gridCol w:w="1260"/>
            <w:gridCol w:w="1890"/>
            <w:gridCol w:w="990"/>
            <w:gridCol w:w="4390"/>
          </w:tblGrid>
        </w:tblGridChange>
      </w:tblGrid>
      <w:tr w:rsidR="00BE478B" w:rsidRPr="00AA53AE" w14:paraId="2397C680" w14:textId="77777777" w:rsidTr="00AA53AE">
        <w:trPr>
          <w:trHeight w:val="465"/>
          <w:ins w:id="6262" w:author="Dave Contreras" w:date="2019-07-22T10:09:00Z"/>
          <w:trPrChange w:id="6263" w:author="Dave Contreras" w:date="2019-07-22T10:10:00Z">
            <w:trPr>
              <w:trHeight w:val="465"/>
            </w:trPr>
          </w:trPrChange>
        </w:trPr>
        <w:tc>
          <w:tcPr>
            <w:tcW w:w="8125" w:type="dxa"/>
            <w:gridSpan w:val="5"/>
            <w:tcBorders>
              <w:top w:val="single" w:sz="4" w:space="0" w:color="auto"/>
              <w:left w:val="nil"/>
              <w:bottom w:val="single" w:sz="4" w:space="0" w:color="auto"/>
              <w:right w:val="nil"/>
            </w:tcBorders>
            <w:shd w:val="clear" w:color="auto" w:fill="auto"/>
            <w:noWrap/>
            <w:vAlign w:val="bottom"/>
            <w:hideMark/>
            <w:tcPrChange w:id="6264" w:author="Dave Contreras" w:date="2019-07-22T10:10:00Z">
              <w:tcPr>
                <w:tcW w:w="10600" w:type="dxa"/>
                <w:gridSpan w:val="5"/>
                <w:tcBorders>
                  <w:top w:val="single" w:sz="4" w:space="0" w:color="auto"/>
                  <w:left w:val="nil"/>
                  <w:bottom w:val="single" w:sz="4" w:space="0" w:color="auto"/>
                  <w:right w:val="nil"/>
                </w:tcBorders>
                <w:shd w:val="clear" w:color="auto" w:fill="auto"/>
                <w:noWrap/>
                <w:vAlign w:val="bottom"/>
                <w:hideMark/>
              </w:tcPr>
            </w:tcPrChange>
          </w:tcPr>
          <w:p w14:paraId="4A9725F3" w14:textId="4FD5A464" w:rsidR="00BE478B" w:rsidRPr="00AA53AE" w:rsidRDefault="00BE478B" w:rsidP="00BE478B">
            <w:pPr>
              <w:jc w:val="center"/>
              <w:rPr>
                <w:ins w:id="6265" w:author="Dave Contreras" w:date="2019-07-22T10:09:00Z"/>
                <w:rFonts w:ascii="Calibri" w:eastAsia="Times New Roman" w:hAnsi="Calibri" w:cs="Times New Roman"/>
                <w:b/>
                <w:bCs/>
                <w:color w:val="000000"/>
                <w:sz w:val="24"/>
                <w:szCs w:val="24"/>
                <w:rPrChange w:id="6266" w:author="Dave Contreras" w:date="2019-07-22T10:10:00Z">
                  <w:rPr>
                    <w:ins w:id="6267" w:author="Dave Contreras" w:date="2019-07-22T10:09:00Z"/>
                    <w:rFonts w:ascii="Calibri" w:eastAsia="Times New Roman" w:hAnsi="Calibri" w:cs="Times New Roman"/>
                    <w:b/>
                    <w:bCs/>
                    <w:color w:val="000000"/>
                    <w:sz w:val="36"/>
                    <w:szCs w:val="36"/>
                  </w:rPr>
                </w:rPrChange>
              </w:rPr>
            </w:pPr>
            <w:ins w:id="6268" w:author="Dave Contreras" w:date="2019-07-22T10:09:00Z">
              <w:r w:rsidRPr="00AA53AE">
                <w:rPr>
                  <w:rFonts w:ascii="Calibri" w:eastAsia="Times New Roman" w:hAnsi="Calibri" w:cs="Times New Roman"/>
                  <w:b/>
                  <w:bCs/>
                  <w:color w:val="000000"/>
                  <w:sz w:val="24"/>
                  <w:szCs w:val="24"/>
                  <w:rPrChange w:id="6269" w:author="Dave Contreras" w:date="2019-07-22T10:10:00Z">
                    <w:rPr>
                      <w:rFonts w:ascii="Calibri" w:eastAsia="Times New Roman" w:hAnsi="Calibri" w:cs="Times New Roman"/>
                      <w:b/>
                      <w:bCs/>
                      <w:color w:val="000000"/>
                      <w:sz w:val="36"/>
                      <w:szCs w:val="36"/>
                    </w:rPr>
                  </w:rPrChange>
                </w:rPr>
                <w:t>Decker</w:t>
              </w:r>
            </w:ins>
            <w:ins w:id="6270" w:author="Dave Contreras" w:date="2019-07-23T13:24:00Z">
              <w:r w:rsidR="00F667F2">
                <w:rPr>
                  <w:rFonts w:ascii="Calibri" w:eastAsia="Times New Roman" w:hAnsi="Calibri" w:cs="Times New Roman"/>
                  <w:b/>
                  <w:bCs/>
                  <w:color w:val="000000"/>
                  <w:sz w:val="24"/>
                  <w:szCs w:val="24"/>
                </w:rPr>
                <w:t xml:space="preserve"> Island</w:t>
              </w:r>
            </w:ins>
          </w:p>
        </w:tc>
      </w:tr>
      <w:tr w:rsidR="00AA53AE" w:rsidRPr="00AA53AE" w14:paraId="74303C02" w14:textId="77777777" w:rsidTr="00AA53AE">
        <w:trPr>
          <w:trHeight w:val="465"/>
          <w:ins w:id="6271" w:author="Dave Contreras" w:date="2019-07-22T10:09:00Z"/>
          <w:trPrChange w:id="6272" w:author="Dave Contreras" w:date="2019-07-22T10:10:00Z">
            <w:trPr>
              <w:trHeight w:val="465"/>
            </w:trPr>
          </w:trPrChange>
        </w:trPr>
        <w:tc>
          <w:tcPr>
            <w:tcW w:w="2185" w:type="dxa"/>
            <w:tcBorders>
              <w:top w:val="nil"/>
              <w:left w:val="nil"/>
              <w:bottom w:val="single" w:sz="4" w:space="0" w:color="auto"/>
              <w:right w:val="nil"/>
            </w:tcBorders>
            <w:shd w:val="clear" w:color="auto" w:fill="auto"/>
            <w:noWrap/>
            <w:vAlign w:val="bottom"/>
            <w:hideMark/>
            <w:tcPrChange w:id="6273" w:author="Dave Contreras" w:date="2019-07-22T10:10:00Z">
              <w:tcPr>
                <w:tcW w:w="2070" w:type="dxa"/>
                <w:tcBorders>
                  <w:top w:val="nil"/>
                  <w:left w:val="nil"/>
                  <w:bottom w:val="single" w:sz="4" w:space="0" w:color="auto"/>
                  <w:right w:val="nil"/>
                </w:tcBorders>
                <w:shd w:val="clear" w:color="auto" w:fill="auto"/>
                <w:noWrap/>
                <w:vAlign w:val="bottom"/>
                <w:hideMark/>
              </w:tcPr>
            </w:tcPrChange>
          </w:tcPr>
          <w:p w14:paraId="10A6F392" w14:textId="77777777" w:rsidR="00BE478B" w:rsidRPr="00AA53AE" w:rsidRDefault="00BE478B" w:rsidP="00BE478B">
            <w:pPr>
              <w:rPr>
                <w:ins w:id="6274" w:author="Dave Contreras" w:date="2019-07-22T10:09:00Z"/>
                <w:rFonts w:ascii="Calibri" w:eastAsia="Times New Roman" w:hAnsi="Calibri" w:cs="Times New Roman"/>
                <w:b/>
                <w:bCs/>
                <w:color w:val="000000"/>
                <w:sz w:val="24"/>
                <w:szCs w:val="24"/>
                <w:rPrChange w:id="6275" w:author="Dave Contreras" w:date="2019-07-22T10:10:00Z">
                  <w:rPr>
                    <w:ins w:id="6276" w:author="Dave Contreras" w:date="2019-07-22T10:09:00Z"/>
                    <w:rFonts w:ascii="Calibri" w:eastAsia="Times New Roman" w:hAnsi="Calibri" w:cs="Times New Roman"/>
                    <w:b/>
                    <w:bCs/>
                    <w:color w:val="000000"/>
                    <w:sz w:val="36"/>
                    <w:szCs w:val="36"/>
                  </w:rPr>
                </w:rPrChange>
              </w:rPr>
            </w:pPr>
            <w:ins w:id="6277" w:author="Dave Contreras" w:date="2019-07-22T10:09:00Z">
              <w:r w:rsidRPr="00AA53AE">
                <w:rPr>
                  <w:rFonts w:ascii="Calibri" w:eastAsia="Times New Roman" w:hAnsi="Calibri" w:cs="Times New Roman"/>
                  <w:b/>
                  <w:bCs/>
                  <w:color w:val="000000"/>
                  <w:sz w:val="24"/>
                  <w:szCs w:val="24"/>
                  <w:rPrChange w:id="6278" w:author="Dave Contreras" w:date="2019-07-22T10:10:00Z">
                    <w:rPr>
                      <w:rFonts w:ascii="Calibri" w:eastAsia="Times New Roman" w:hAnsi="Calibri" w:cs="Times New Roman"/>
                      <w:b/>
                      <w:bCs/>
                      <w:color w:val="000000"/>
                      <w:sz w:val="36"/>
                      <w:szCs w:val="36"/>
                    </w:rPr>
                  </w:rPrChange>
                </w:rPr>
                <w:t>Factor</w:t>
              </w:r>
            </w:ins>
          </w:p>
        </w:tc>
        <w:tc>
          <w:tcPr>
            <w:tcW w:w="1505" w:type="dxa"/>
            <w:tcBorders>
              <w:top w:val="nil"/>
              <w:left w:val="nil"/>
              <w:bottom w:val="single" w:sz="4" w:space="0" w:color="auto"/>
              <w:right w:val="nil"/>
            </w:tcBorders>
            <w:shd w:val="clear" w:color="auto" w:fill="auto"/>
            <w:noWrap/>
            <w:vAlign w:val="bottom"/>
            <w:hideMark/>
            <w:tcPrChange w:id="6279" w:author="Dave Contreras" w:date="2019-07-22T10:10:00Z">
              <w:tcPr>
                <w:tcW w:w="1260" w:type="dxa"/>
                <w:tcBorders>
                  <w:top w:val="nil"/>
                  <w:left w:val="nil"/>
                  <w:bottom w:val="single" w:sz="4" w:space="0" w:color="auto"/>
                  <w:right w:val="nil"/>
                </w:tcBorders>
                <w:shd w:val="clear" w:color="auto" w:fill="auto"/>
                <w:noWrap/>
                <w:vAlign w:val="bottom"/>
                <w:hideMark/>
              </w:tcPr>
            </w:tcPrChange>
          </w:tcPr>
          <w:p w14:paraId="6FDADE0F" w14:textId="77777777" w:rsidR="00BE478B" w:rsidRPr="00AA53AE" w:rsidRDefault="00BE478B" w:rsidP="00BE478B">
            <w:pPr>
              <w:jc w:val="center"/>
              <w:rPr>
                <w:ins w:id="6280" w:author="Dave Contreras" w:date="2019-07-22T10:09:00Z"/>
                <w:rFonts w:ascii="Calibri" w:eastAsia="Times New Roman" w:hAnsi="Calibri" w:cs="Times New Roman"/>
                <w:b/>
                <w:bCs/>
                <w:color w:val="000000"/>
                <w:sz w:val="24"/>
                <w:szCs w:val="24"/>
                <w:rPrChange w:id="6281" w:author="Dave Contreras" w:date="2019-07-22T10:10:00Z">
                  <w:rPr>
                    <w:ins w:id="6282" w:author="Dave Contreras" w:date="2019-07-22T10:09:00Z"/>
                    <w:rFonts w:ascii="Calibri" w:eastAsia="Times New Roman" w:hAnsi="Calibri" w:cs="Times New Roman"/>
                    <w:b/>
                    <w:bCs/>
                    <w:color w:val="000000"/>
                    <w:sz w:val="36"/>
                    <w:szCs w:val="36"/>
                  </w:rPr>
                </w:rPrChange>
              </w:rPr>
            </w:pPr>
            <w:ins w:id="6283" w:author="Dave Contreras" w:date="2019-07-22T10:09:00Z">
              <w:r w:rsidRPr="00AA53AE">
                <w:rPr>
                  <w:rFonts w:ascii="Calibri" w:eastAsia="Times New Roman" w:hAnsi="Calibri" w:cs="Times New Roman"/>
                  <w:b/>
                  <w:bCs/>
                  <w:color w:val="000000"/>
                  <w:sz w:val="24"/>
                  <w:szCs w:val="24"/>
                  <w:rPrChange w:id="6284" w:author="Dave Contreras" w:date="2019-07-22T10:10:00Z">
                    <w:rPr>
                      <w:rFonts w:ascii="Calibri" w:eastAsia="Times New Roman" w:hAnsi="Calibri" w:cs="Times New Roman"/>
                      <w:b/>
                      <w:bCs/>
                      <w:color w:val="000000"/>
                      <w:sz w:val="36"/>
                      <w:szCs w:val="36"/>
                    </w:rPr>
                  </w:rPrChange>
                </w:rPr>
                <w:t>Estimate</w:t>
              </w:r>
            </w:ins>
          </w:p>
        </w:tc>
        <w:tc>
          <w:tcPr>
            <w:tcW w:w="1645" w:type="dxa"/>
            <w:tcBorders>
              <w:top w:val="nil"/>
              <w:left w:val="nil"/>
              <w:bottom w:val="single" w:sz="4" w:space="0" w:color="auto"/>
              <w:right w:val="nil"/>
            </w:tcBorders>
            <w:shd w:val="clear" w:color="auto" w:fill="auto"/>
            <w:noWrap/>
            <w:vAlign w:val="bottom"/>
            <w:hideMark/>
            <w:tcPrChange w:id="6285" w:author="Dave Contreras" w:date="2019-07-22T10:10:00Z">
              <w:tcPr>
                <w:tcW w:w="1890" w:type="dxa"/>
                <w:tcBorders>
                  <w:top w:val="nil"/>
                  <w:left w:val="nil"/>
                  <w:bottom w:val="single" w:sz="4" w:space="0" w:color="auto"/>
                  <w:right w:val="nil"/>
                </w:tcBorders>
                <w:shd w:val="clear" w:color="auto" w:fill="auto"/>
                <w:noWrap/>
                <w:vAlign w:val="bottom"/>
                <w:hideMark/>
              </w:tcPr>
            </w:tcPrChange>
          </w:tcPr>
          <w:p w14:paraId="3A85E43B" w14:textId="77777777" w:rsidR="00BE478B" w:rsidRPr="00AA53AE" w:rsidRDefault="00BE478B" w:rsidP="00BE478B">
            <w:pPr>
              <w:jc w:val="center"/>
              <w:rPr>
                <w:ins w:id="6286" w:author="Dave Contreras" w:date="2019-07-22T10:09:00Z"/>
                <w:rFonts w:ascii="Calibri" w:eastAsia="Times New Roman" w:hAnsi="Calibri" w:cs="Times New Roman"/>
                <w:b/>
                <w:bCs/>
                <w:color w:val="000000"/>
                <w:sz w:val="24"/>
                <w:szCs w:val="24"/>
                <w:rPrChange w:id="6287" w:author="Dave Contreras" w:date="2019-07-22T10:10:00Z">
                  <w:rPr>
                    <w:ins w:id="6288" w:author="Dave Contreras" w:date="2019-07-22T10:09:00Z"/>
                    <w:rFonts w:ascii="Calibri" w:eastAsia="Times New Roman" w:hAnsi="Calibri" w:cs="Times New Roman"/>
                    <w:b/>
                    <w:bCs/>
                    <w:color w:val="000000"/>
                    <w:sz w:val="36"/>
                    <w:szCs w:val="36"/>
                  </w:rPr>
                </w:rPrChange>
              </w:rPr>
            </w:pPr>
            <w:ins w:id="6289" w:author="Dave Contreras" w:date="2019-07-22T10:09:00Z">
              <w:r w:rsidRPr="00AA53AE">
                <w:rPr>
                  <w:rFonts w:ascii="Calibri" w:eastAsia="Times New Roman" w:hAnsi="Calibri" w:cs="Times New Roman"/>
                  <w:b/>
                  <w:bCs/>
                  <w:color w:val="000000"/>
                  <w:sz w:val="24"/>
                  <w:szCs w:val="24"/>
                  <w:rPrChange w:id="6290" w:author="Dave Contreras" w:date="2019-07-22T10:10:00Z">
                    <w:rPr>
                      <w:rFonts w:ascii="Calibri" w:eastAsia="Times New Roman" w:hAnsi="Calibri" w:cs="Times New Roman"/>
                      <w:b/>
                      <w:bCs/>
                      <w:color w:val="000000"/>
                      <w:sz w:val="36"/>
                      <w:szCs w:val="36"/>
                    </w:rPr>
                  </w:rPrChange>
                </w:rPr>
                <w:t>Std. Error</w:t>
              </w:r>
            </w:ins>
          </w:p>
        </w:tc>
        <w:tc>
          <w:tcPr>
            <w:tcW w:w="990" w:type="dxa"/>
            <w:tcBorders>
              <w:top w:val="nil"/>
              <w:left w:val="nil"/>
              <w:bottom w:val="single" w:sz="4" w:space="0" w:color="auto"/>
              <w:right w:val="nil"/>
            </w:tcBorders>
            <w:shd w:val="clear" w:color="auto" w:fill="auto"/>
            <w:noWrap/>
            <w:vAlign w:val="bottom"/>
            <w:hideMark/>
            <w:tcPrChange w:id="6291" w:author="Dave Contreras" w:date="2019-07-22T10:10:00Z">
              <w:tcPr>
                <w:tcW w:w="990" w:type="dxa"/>
                <w:tcBorders>
                  <w:top w:val="nil"/>
                  <w:left w:val="nil"/>
                  <w:bottom w:val="single" w:sz="4" w:space="0" w:color="auto"/>
                  <w:right w:val="nil"/>
                </w:tcBorders>
                <w:shd w:val="clear" w:color="auto" w:fill="auto"/>
                <w:noWrap/>
                <w:vAlign w:val="bottom"/>
                <w:hideMark/>
              </w:tcPr>
            </w:tcPrChange>
          </w:tcPr>
          <w:p w14:paraId="3D916BCC" w14:textId="77777777" w:rsidR="00BE478B" w:rsidRPr="00AA53AE" w:rsidRDefault="00BE478B" w:rsidP="00BE478B">
            <w:pPr>
              <w:jc w:val="center"/>
              <w:rPr>
                <w:ins w:id="6292" w:author="Dave Contreras" w:date="2019-07-22T10:09:00Z"/>
                <w:rFonts w:ascii="Calibri" w:eastAsia="Times New Roman" w:hAnsi="Calibri" w:cs="Times New Roman"/>
                <w:b/>
                <w:bCs/>
                <w:color w:val="000000"/>
                <w:sz w:val="24"/>
                <w:szCs w:val="24"/>
                <w:rPrChange w:id="6293" w:author="Dave Contreras" w:date="2019-07-22T10:10:00Z">
                  <w:rPr>
                    <w:ins w:id="6294" w:author="Dave Contreras" w:date="2019-07-22T10:09:00Z"/>
                    <w:rFonts w:ascii="Calibri" w:eastAsia="Times New Roman" w:hAnsi="Calibri" w:cs="Times New Roman"/>
                    <w:b/>
                    <w:bCs/>
                    <w:color w:val="000000"/>
                    <w:sz w:val="36"/>
                    <w:szCs w:val="36"/>
                  </w:rPr>
                </w:rPrChange>
              </w:rPr>
            </w:pPr>
            <w:ins w:id="6295" w:author="Dave Contreras" w:date="2019-07-22T10:09:00Z">
              <w:r w:rsidRPr="00AA53AE">
                <w:rPr>
                  <w:rFonts w:ascii="Calibri" w:eastAsia="Times New Roman" w:hAnsi="Calibri" w:cs="Times New Roman"/>
                  <w:b/>
                  <w:bCs/>
                  <w:color w:val="000000"/>
                  <w:sz w:val="24"/>
                  <w:szCs w:val="24"/>
                  <w:rPrChange w:id="6296" w:author="Dave Contreras" w:date="2019-07-22T10:10:00Z">
                    <w:rPr>
                      <w:rFonts w:ascii="Calibri" w:eastAsia="Times New Roman" w:hAnsi="Calibri" w:cs="Times New Roman"/>
                      <w:b/>
                      <w:bCs/>
                      <w:color w:val="000000"/>
                      <w:sz w:val="36"/>
                      <w:szCs w:val="36"/>
                    </w:rPr>
                  </w:rPrChange>
                </w:rPr>
                <w:t>t value</w:t>
              </w:r>
            </w:ins>
          </w:p>
        </w:tc>
        <w:tc>
          <w:tcPr>
            <w:tcW w:w="1800" w:type="dxa"/>
            <w:tcBorders>
              <w:top w:val="nil"/>
              <w:left w:val="nil"/>
              <w:bottom w:val="single" w:sz="4" w:space="0" w:color="auto"/>
              <w:right w:val="nil"/>
            </w:tcBorders>
            <w:shd w:val="clear" w:color="auto" w:fill="auto"/>
            <w:noWrap/>
            <w:vAlign w:val="bottom"/>
            <w:hideMark/>
            <w:tcPrChange w:id="6297" w:author="Dave Contreras" w:date="2019-07-22T10:10:00Z">
              <w:tcPr>
                <w:tcW w:w="4390" w:type="dxa"/>
                <w:tcBorders>
                  <w:top w:val="nil"/>
                  <w:left w:val="nil"/>
                  <w:bottom w:val="single" w:sz="4" w:space="0" w:color="auto"/>
                  <w:right w:val="nil"/>
                </w:tcBorders>
                <w:shd w:val="clear" w:color="auto" w:fill="auto"/>
                <w:noWrap/>
                <w:vAlign w:val="bottom"/>
                <w:hideMark/>
              </w:tcPr>
            </w:tcPrChange>
          </w:tcPr>
          <w:p w14:paraId="0EE14C13" w14:textId="77777777" w:rsidR="00BE478B" w:rsidRPr="00AA53AE" w:rsidRDefault="00BE478B" w:rsidP="00BE478B">
            <w:pPr>
              <w:jc w:val="center"/>
              <w:rPr>
                <w:ins w:id="6298" w:author="Dave Contreras" w:date="2019-07-22T10:09:00Z"/>
                <w:rFonts w:ascii="Calibri" w:eastAsia="Times New Roman" w:hAnsi="Calibri" w:cs="Times New Roman"/>
                <w:b/>
                <w:bCs/>
                <w:color w:val="000000"/>
                <w:sz w:val="24"/>
                <w:szCs w:val="24"/>
                <w:rPrChange w:id="6299" w:author="Dave Contreras" w:date="2019-07-22T10:10:00Z">
                  <w:rPr>
                    <w:ins w:id="6300" w:author="Dave Contreras" w:date="2019-07-22T10:09:00Z"/>
                    <w:rFonts w:ascii="Calibri" w:eastAsia="Times New Roman" w:hAnsi="Calibri" w:cs="Times New Roman"/>
                    <w:b/>
                    <w:bCs/>
                    <w:color w:val="000000"/>
                    <w:sz w:val="36"/>
                    <w:szCs w:val="36"/>
                  </w:rPr>
                </w:rPrChange>
              </w:rPr>
            </w:pPr>
            <w:proofErr w:type="spellStart"/>
            <w:ins w:id="6301" w:author="Dave Contreras" w:date="2019-07-22T10:09:00Z">
              <w:r w:rsidRPr="00AA53AE">
                <w:rPr>
                  <w:rFonts w:ascii="Calibri" w:eastAsia="Times New Roman" w:hAnsi="Calibri" w:cs="Times New Roman"/>
                  <w:b/>
                  <w:bCs/>
                  <w:color w:val="000000"/>
                  <w:sz w:val="24"/>
                  <w:szCs w:val="24"/>
                  <w:rPrChange w:id="6302" w:author="Dave Contreras" w:date="2019-07-22T10:10:00Z">
                    <w:rPr>
                      <w:rFonts w:ascii="Calibri" w:eastAsia="Times New Roman" w:hAnsi="Calibri" w:cs="Times New Roman"/>
                      <w:b/>
                      <w:bCs/>
                      <w:color w:val="000000"/>
                      <w:sz w:val="36"/>
                      <w:szCs w:val="36"/>
                    </w:rPr>
                  </w:rPrChange>
                </w:rPr>
                <w:t>Pr</w:t>
              </w:r>
              <w:proofErr w:type="spellEnd"/>
              <w:r w:rsidRPr="00AA53AE">
                <w:rPr>
                  <w:rFonts w:ascii="Calibri" w:eastAsia="Times New Roman" w:hAnsi="Calibri" w:cs="Times New Roman"/>
                  <w:b/>
                  <w:bCs/>
                  <w:color w:val="000000"/>
                  <w:sz w:val="24"/>
                  <w:szCs w:val="24"/>
                  <w:rPrChange w:id="6303" w:author="Dave Contreras" w:date="2019-07-22T10:10:00Z">
                    <w:rPr>
                      <w:rFonts w:ascii="Calibri" w:eastAsia="Times New Roman" w:hAnsi="Calibri" w:cs="Times New Roman"/>
                      <w:b/>
                      <w:bCs/>
                      <w:color w:val="000000"/>
                      <w:sz w:val="36"/>
                      <w:szCs w:val="36"/>
                    </w:rPr>
                  </w:rPrChange>
                </w:rPr>
                <w:t>(&gt;|t|)</w:t>
              </w:r>
            </w:ins>
          </w:p>
        </w:tc>
      </w:tr>
      <w:tr w:rsidR="00AA53AE" w:rsidRPr="00AA53AE" w14:paraId="548D0C39" w14:textId="77777777" w:rsidTr="00AA53AE">
        <w:trPr>
          <w:trHeight w:val="465"/>
          <w:ins w:id="6304" w:author="Dave Contreras" w:date="2019-07-22T10:09:00Z"/>
          <w:trPrChange w:id="6305" w:author="Dave Contreras" w:date="2019-07-22T10:10:00Z">
            <w:trPr>
              <w:trHeight w:val="465"/>
            </w:trPr>
          </w:trPrChange>
        </w:trPr>
        <w:tc>
          <w:tcPr>
            <w:tcW w:w="2185" w:type="dxa"/>
            <w:tcBorders>
              <w:top w:val="nil"/>
              <w:left w:val="nil"/>
              <w:bottom w:val="nil"/>
              <w:right w:val="nil"/>
            </w:tcBorders>
            <w:shd w:val="clear" w:color="auto" w:fill="auto"/>
            <w:noWrap/>
            <w:vAlign w:val="bottom"/>
            <w:hideMark/>
            <w:tcPrChange w:id="6306" w:author="Dave Contreras" w:date="2019-07-22T10:10:00Z">
              <w:tcPr>
                <w:tcW w:w="2070" w:type="dxa"/>
                <w:tcBorders>
                  <w:top w:val="nil"/>
                  <w:left w:val="nil"/>
                  <w:bottom w:val="nil"/>
                  <w:right w:val="nil"/>
                </w:tcBorders>
                <w:shd w:val="clear" w:color="auto" w:fill="auto"/>
                <w:noWrap/>
                <w:vAlign w:val="bottom"/>
                <w:hideMark/>
              </w:tcPr>
            </w:tcPrChange>
          </w:tcPr>
          <w:p w14:paraId="797B0106" w14:textId="77777777" w:rsidR="00BE478B" w:rsidRPr="00AA53AE" w:rsidRDefault="00BE478B" w:rsidP="00BE478B">
            <w:pPr>
              <w:rPr>
                <w:ins w:id="6307" w:author="Dave Contreras" w:date="2019-07-22T10:09:00Z"/>
                <w:rFonts w:ascii="Calibri" w:eastAsia="Times New Roman" w:hAnsi="Calibri" w:cs="Times New Roman"/>
                <w:color w:val="000000"/>
                <w:sz w:val="24"/>
                <w:szCs w:val="24"/>
                <w:rPrChange w:id="6308" w:author="Dave Contreras" w:date="2019-07-22T10:10:00Z">
                  <w:rPr>
                    <w:ins w:id="6309" w:author="Dave Contreras" w:date="2019-07-22T10:09:00Z"/>
                    <w:rFonts w:ascii="Calibri" w:eastAsia="Times New Roman" w:hAnsi="Calibri" w:cs="Times New Roman"/>
                    <w:color w:val="000000"/>
                    <w:sz w:val="36"/>
                    <w:szCs w:val="36"/>
                  </w:rPr>
                </w:rPrChange>
              </w:rPr>
            </w:pPr>
            <w:ins w:id="6310" w:author="Dave Contreras" w:date="2019-07-22T10:09:00Z">
              <w:r w:rsidRPr="00AA53AE">
                <w:rPr>
                  <w:rFonts w:ascii="Calibri" w:eastAsia="Times New Roman" w:hAnsi="Calibri" w:cs="Times New Roman"/>
                  <w:color w:val="000000"/>
                  <w:sz w:val="24"/>
                  <w:szCs w:val="24"/>
                  <w:rPrChange w:id="6311" w:author="Dave Contreras" w:date="2019-07-22T10:10:00Z">
                    <w:rPr>
                      <w:rFonts w:ascii="Calibri" w:eastAsia="Times New Roman" w:hAnsi="Calibri" w:cs="Times New Roman"/>
                      <w:color w:val="000000"/>
                      <w:sz w:val="36"/>
                      <w:szCs w:val="36"/>
                    </w:rPr>
                  </w:rPrChange>
                </w:rPr>
                <w:t>(Intercept)</w:t>
              </w:r>
            </w:ins>
          </w:p>
        </w:tc>
        <w:tc>
          <w:tcPr>
            <w:tcW w:w="1505" w:type="dxa"/>
            <w:tcBorders>
              <w:top w:val="nil"/>
              <w:left w:val="nil"/>
              <w:bottom w:val="nil"/>
              <w:right w:val="nil"/>
            </w:tcBorders>
            <w:shd w:val="clear" w:color="auto" w:fill="auto"/>
            <w:noWrap/>
            <w:vAlign w:val="bottom"/>
            <w:hideMark/>
            <w:tcPrChange w:id="6312" w:author="Dave Contreras" w:date="2019-07-22T10:10:00Z">
              <w:tcPr>
                <w:tcW w:w="1260" w:type="dxa"/>
                <w:tcBorders>
                  <w:top w:val="nil"/>
                  <w:left w:val="nil"/>
                  <w:bottom w:val="nil"/>
                  <w:right w:val="nil"/>
                </w:tcBorders>
                <w:shd w:val="clear" w:color="auto" w:fill="auto"/>
                <w:noWrap/>
                <w:vAlign w:val="bottom"/>
                <w:hideMark/>
              </w:tcPr>
            </w:tcPrChange>
          </w:tcPr>
          <w:p w14:paraId="7EE33D62" w14:textId="77777777" w:rsidR="00BE478B" w:rsidRPr="00AA53AE" w:rsidRDefault="00BE478B" w:rsidP="00BE478B">
            <w:pPr>
              <w:jc w:val="center"/>
              <w:rPr>
                <w:ins w:id="6313" w:author="Dave Contreras" w:date="2019-07-22T10:09:00Z"/>
                <w:rFonts w:ascii="Calibri" w:eastAsia="Times New Roman" w:hAnsi="Calibri" w:cs="Times New Roman"/>
                <w:color w:val="000000"/>
                <w:sz w:val="24"/>
                <w:szCs w:val="24"/>
                <w:rPrChange w:id="6314" w:author="Dave Contreras" w:date="2019-07-22T10:10:00Z">
                  <w:rPr>
                    <w:ins w:id="6315" w:author="Dave Contreras" w:date="2019-07-22T10:09:00Z"/>
                    <w:rFonts w:ascii="Calibri" w:eastAsia="Times New Roman" w:hAnsi="Calibri" w:cs="Times New Roman"/>
                    <w:color w:val="000000"/>
                    <w:sz w:val="36"/>
                    <w:szCs w:val="36"/>
                  </w:rPr>
                </w:rPrChange>
              </w:rPr>
            </w:pPr>
            <w:ins w:id="6316" w:author="Dave Contreras" w:date="2019-07-22T10:09:00Z">
              <w:r w:rsidRPr="00AA53AE">
                <w:rPr>
                  <w:rFonts w:ascii="Calibri" w:eastAsia="Times New Roman" w:hAnsi="Calibri" w:cs="Times New Roman"/>
                  <w:color w:val="000000"/>
                  <w:sz w:val="24"/>
                  <w:szCs w:val="24"/>
                  <w:rPrChange w:id="6317" w:author="Dave Contreras" w:date="2019-07-22T10:10:00Z">
                    <w:rPr>
                      <w:rFonts w:ascii="Calibri" w:eastAsia="Times New Roman" w:hAnsi="Calibri" w:cs="Times New Roman"/>
                      <w:color w:val="000000"/>
                      <w:sz w:val="36"/>
                      <w:szCs w:val="36"/>
                    </w:rPr>
                  </w:rPrChange>
                </w:rPr>
                <w:t>1.11E+01</w:t>
              </w:r>
            </w:ins>
          </w:p>
        </w:tc>
        <w:tc>
          <w:tcPr>
            <w:tcW w:w="1645" w:type="dxa"/>
            <w:tcBorders>
              <w:top w:val="nil"/>
              <w:left w:val="nil"/>
              <w:bottom w:val="nil"/>
              <w:right w:val="nil"/>
            </w:tcBorders>
            <w:shd w:val="clear" w:color="auto" w:fill="auto"/>
            <w:noWrap/>
            <w:vAlign w:val="bottom"/>
            <w:hideMark/>
            <w:tcPrChange w:id="6318" w:author="Dave Contreras" w:date="2019-07-22T10:10:00Z">
              <w:tcPr>
                <w:tcW w:w="1890" w:type="dxa"/>
                <w:tcBorders>
                  <w:top w:val="nil"/>
                  <w:left w:val="nil"/>
                  <w:bottom w:val="nil"/>
                  <w:right w:val="nil"/>
                </w:tcBorders>
                <w:shd w:val="clear" w:color="auto" w:fill="auto"/>
                <w:noWrap/>
                <w:vAlign w:val="bottom"/>
                <w:hideMark/>
              </w:tcPr>
            </w:tcPrChange>
          </w:tcPr>
          <w:p w14:paraId="6EB6E2B1" w14:textId="77777777" w:rsidR="00BE478B" w:rsidRPr="00AA53AE" w:rsidRDefault="00BE478B" w:rsidP="00BE478B">
            <w:pPr>
              <w:jc w:val="center"/>
              <w:rPr>
                <w:ins w:id="6319" w:author="Dave Contreras" w:date="2019-07-22T10:09:00Z"/>
                <w:rFonts w:ascii="Calibri" w:eastAsia="Times New Roman" w:hAnsi="Calibri" w:cs="Times New Roman"/>
                <w:color w:val="000000"/>
                <w:sz w:val="24"/>
                <w:szCs w:val="24"/>
                <w:rPrChange w:id="6320" w:author="Dave Contreras" w:date="2019-07-22T10:10:00Z">
                  <w:rPr>
                    <w:ins w:id="6321" w:author="Dave Contreras" w:date="2019-07-22T10:09:00Z"/>
                    <w:rFonts w:ascii="Calibri" w:eastAsia="Times New Roman" w:hAnsi="Calibri" w:cs="Times New Roman"/>
                    <w:color w:val="000000"/>
                    <w:sz w:val="36"/>
                    <w:szCs w:val="36"/>
                  </w:rPr>
                </w:rPrChange>
              </w:rPr>
            </w:pPr>
            <w:ins w:id="6322" w:author="Dave Contreras" w:date="2019-07-22T10:09:00Z">
              <w:r w:rsidRPr="00AA53AE">
                <w:rPr>
                  <w:rFonts w:ascii="Calibri" w:eastAsia="Times New Roman" w:hAnsi="Calibri" w:cs="Times New Roman"/>
                  <w:color w:val="000000"/>
                  <w:sz w:val="24"/>
                  <w:szCs w:val="24"/>
                  <w:rPrChange w:id="6323" w:author="Dave Contreras" w:date="2019-07-22T10:10:00Z">
                    <w:rPr>
                      <w:rFonts w:ascii="Calibri" w:eastAsia="Times New Roman" w:hAnsi="Calibri" w:cs="Times New Roman"/>
                      <w:color w:val="000000"/>
                      <w:sz w:val="36"/>
                      <w:szCs w:val="36"/>
                    </w:rPr>
                  </w:rPrChange>
                </w:rPr>
                <w:t>1.07E+00</w:t>
              </w:r>
            </w:ins>
          </w:p>
        </w:tc>
        <w:tc>
          <w:tcPr>
            <w:tcW w:w="990" w:type="dxa"/>
            <w:tcBorders>
              <w:top w:val="nil"/>
              <w:left w:val="nil"/>
              <w:bottom w:val="nil"/>
              <w:right w:val="nil"/>
            </w:tcBorders>
            <w:shd w:val="clear" w:color="auto" w:fill="auto"/>
            <w:noWrap/>
            <w:vAlign w:val="bottom"/>
            <w:hideMark/>
            <w:tcPrChange w:id="6324" w:author="Dave Contreras" w:date="2019-07-22T10:10:00Z">
              <w:tcPr>
                <w:tcW w:w="990" w:type="dxa"/>
                <w:tcBorders>
                  <w:top w:val="nil"/>
                  <w:left w:val="nil"/>
                  <w:bottom w:val="nil"/>
                  <w:right w:val="nil"/>
                </w:tcBorders>
                <w:shd w:val="clear" w:color="auto" w:fill="auto"/>
                <w:noWrap/>
                <w:vAlign w:val="bottom"/>
                <w:hideMark/>
              </w:tcPr>
            </w:tcPrChange>
          </w:tcPr>
          <w:p w14:paraId="79239782" w14:textId="77777777" w:rsidR="00BE478B" w:rsidRPr="00AA53AE" w:rsidRDefault="00BE478B" w:rsidP="00BE478B">
            <w:pPr>
              <w:jc w:val="center"/>
              <w:rPr>
                <w:ins w:id="6325" w:author="Dave Contreras" w:date="2019-07-22T10:09:00Z"/>
                <w:rFonts w:ascii="Calibri" w:eastAsia="Times New Roman" w:hAnsi="Calibri" w:cs="Times New Roman"/>
                <w:color w:val="000000"/>
                <w:sz w:val="24"/>
                <w:szCs w:val="24"/>
                <w:rPrChange w:id="6326" w:author="Dave Contreras" w:date="2019-07-22T10:10:00Z">
                  <w:rPr>
                    <w:ins w:id="6327" w:author="Dave Contreras" w:date="2019-07-22T10:09:00Z"/>
                    <w:rFonts w:ascii="Calibri" w:eastAsia="Times New Roman" w:hAnsi="Calibri" w:cs="Times New Roman"/>
                    <w:color w:val="000000"/>
                    <w:sz w:val="36"/>
                    <w:szCs w:val="36"/>
                  </w:rPr>
                </w:rPrChange>
              </w:rPr>
            </w:pPr>
            <w:ins w:id="6328" w:author="Dave Contreras" w:date="2019-07-22T10:09:00Z">
              <w:r w:rsidRPr="00AA53AE">
                <w:rPr>
                  <w:rFonts w:ascii="Calibri" w:eastAsia="Times New Roman" w:hAnsi="Calibri" w:cs="Times New Roman"/>
                  <w:color w:val="000000"/>
                  <w:sz w:val="24"/>
                  <w:szCs w:val="24"/>
                  <w:rPrChange w:id="6329" w:author="Dave Contreras" w:date="2019-07-22T10:10:00Z">
                    <w:rPr>
                      <w:rFonts w:ascii="Calibri" w:eastAsia="Times New Roman" w:hAnsi="Calibri" w:cs="Times New Roman"/>
                      <w:color w:val="000000"/>
                      <w:sz w:val="36"/>
                      <w:szCs w:val="36"/>
                    </w:rPr>
                  </w:rPrChange>
                </w:rPr>
                <w:t>10.417</w:t>
              </w:r>
            </w:ins>
          </w:p>
        </w:tc>
        <w:tc>
          <w:tcPr>
            <w:tcW w:w="1800" w:type="dxa"/>
            <w:tcBorders>
              <w:top w:val="nil"/>
              <w:left w:val="nil"/>
              <w:bottom w:val="nil"/>
              <w:right w:val="nil"/>
            </w:tcBorders>
            <w:shd w:val="clear" w:color="auto" w:fill="auto"/>
            <w:noWrap/>
            <w:vAlign w:val="bottom"/>
            <w:hideMark/>
            <w:tcPrChange w:id="6330" w:author="Dave Contreras" w:date="2019-07-22T10:10:00Z">
              <w:tcPr>
                <w:tcW w:w="4390" w:type="dxa"/>
                <w:tcBorders>
                  <w:top w:val="nil"/>
                  <w:left w:val="nil"/>
                  <w:bottom w:val="nil"/>
                  <w:right w:val="nil"/>
                </w:tcBorders>
                <w:shd w:val="clear" w:color="auto" w:fill="auto"/>
                <w:noWrap/>
                <w:vAlign w:val="bottom"/>
                <w:hideMark/>
              </w:tcPr>
            </w:tcPrChange>
          </w:tcPr>
          <w:p w14:paraId="65785621" w14:textId="77777777" w:rsidR="00BE478B" w:rsidRPr="00AA53AE" w:rsidRDefault="00BE478B" w:rsidP="00BE478B">
            <w:pPr>
              <w:jc w:val="center"/>
              <w:rPr>
                <w:ins w:id="6331" w:author="Dave Contreras" w:date="2019-07-22T10:09:00Z"/>
                <w:rFonts w:ascii="Calibri" w:eastAsia="Times New Roman" w:hAnsi="Calibri" w:cs="Times New Roman"/>
                <w:color w:val="000000"/>
                <w:sz w:val="24"/>
                <w:szCs w:val="24"/>
                <w:rPrChange w:id="6332" w:author="Dave Contreras" w:date="2019-07-22T10:10:00Z">
                  <w:rPr>
                    <w:ins w:id="6333" w:author="Dave Contreras" w:date="2019-07-22T10:09:00Z"/>
                    <w:rFonts w:ascii="Calibri" w:eastAsia="Times New Roman" w:hAnsi="Calibri" w:cs="Times New Roman"/>
                    <w:color w:val="000000"/>
                    <w:sz w:val="36"/>
                    <w:szCs w:val="36"/>
                  </w:rPr>
                </w:rPrChange>
              </w:rPr>
            </w:pPr>
            <w:ins w:id="6334" w:author="Dave Contreras" w:date="2019-07-22T10:09:00Z">
              <w:r w:rsidRPr="00AA53AE">
                <w:rPr>
                  <w:rFonts w:ascii="Calibri" w:eastAsia="Times New Roman" w:hAnsi="Calibri" w:cs="Times New Roman"/>
                  <w:color w:val="000000"/>
                  <w:sz w:val="24"/>
                  <w:szCs w:val="24"/>
                  <w:rPrChange w:id="6335" w:author="Dave Contreras" w:date="2019-07-22T10:10:00Z">
                    <w:rPr>
                      <w:rFonts w:ascii="Calibri" w:eastAsia="Times New Roman" w:hAnsi="Calibri" w:cs="Times New Roman"/>
                      <w:color w:val="000000"/>
                      <w:sz w:val="36"/>
                      <w:szCs w:val="36"/>
                    </w:rPr>
                  </w:rPrChange>
                </w:rPr>
                <w:t>1.08e-12 *</w:t>
              </w:r>
            </w:ins>
          </w:p>
        </w:tc>
      </w:tr>
      <w:tr w:rsidR="00AA53AE" w:rsidRPr="00AA53AE" w14:paraId="735142E3" w14:textId="77777777" w:rsidTr="00AA53AE">
        <w:trPr>
          <w:trHeight w:val="465"/>
          <w:ins w:id="6336" w:author="Dave Contreras" w:date="2019-07-22T10:09:00Z"/>
          <w:trPrChange w:id="6337" w:author="Dave Contreras" w:date="2019-07-22T10:10:00Z">
            <w:trPr>
              <w:trHeight w:val="465"/>
            </w:trPr>
          </w:trPrChange>
        </w:trPr>
        <w:tc>
          <w:tcPr>
            <w:tcW w:w="2185" w:type="dxa"/>
            <w:tcBorders>
              <w:top w:val="nil"/>
              <w:left w:val="nil"/>
              <w:bottom w:val="nil"/>
              <w:right w:val="nil"/>
            </w:tcBorders>
            <w:shd w:val="clear" w:color="auto" w:fill="auto"/>
            <w:noWrap/>
            <w:vAlign w:val="bottom"/>
            <w:hideMark/>
            <w:tcPrChange w:id="6338" w:author="Dave Contreras" w:date="2019-07-22T10:10:00Z">
              <w:tcPr>
                <w:tcW w:w="2070" w:type="dxa"/>
                <w:tcBorders>
                  <w:top w:val="nil"/>
                  <w:left w:val="nil"/>
                  <w:bottom w:val="nil"/>
                  <w:right w:val="nil"/>
                </w:tcBorders>
                <w:shd w:val="clear" w:color="auto" w:fill="auto"/>
                <w:noWrap/>
                <w:vAlign w:val="bottom"/>
                <w:hideMark/>
              </w:tcPr>
            </w:tcPrChange>
          </w:tcPr>
          <w:p w14:paraId="421AD78D" w14:textId="77777777" w:rsidR="00BE478B" w:rsidRPr="00AA53AE" w:rsidRDefault="00BE478B" w:rsidP="00BE478B">
            <w:pPr>
              <w:rPr>
                <w:ins w:id="6339" w:author="Dave Contreras" w:date="2019-07-22T10:09:00Z"/>
                <w:rFonts w:ascii="Calibri" w:eastAsia="Times New Roman" w:hAnsi="Calibri" w:cs="Times New Roman"/>
                <w:color w:val="000000"/>
                <w:sz w:val="24"/>
                <w:szCs w:val="24"/>
                <w:rPrChange w:id="6340" w:author="Dave Contreras" w:date="2019-07-22T10:10:00Z">
                  <w:rPr>
                    <w:ins w:id="6341" w:author="Dave Contreras" w:date="2019-07-22T10:09:00Z"/>
                    <w:rFonts w:ascii="Calibri" w:eastAsia="Times New Roman" w:hAnsi="Calibri" w:cs="Times New Roman"/>
                    <w:color w:val="000000"/>
                    <w:sz w:val="36"/>
                    <w:szCs w:val="36"/>
                  </w:rPr>
                </w:rPrChange>
              </w:rPr>
            </w:pPr>
            <w:proofErr w:type="spellStart"/>
            <w:ins w:id="6342" w:author="Dave Contreras" w:date="2019-07-22T10:09:00Z">
              <w:r w:rsidRPr="00AA53AE">
                <w:rPr>
                  <w:rFonts w:ascii="Calibri" w:eastAsia="Times New Roman" w:hAnsi="Calibri" w:cs="Times New Roman"/>
                  <w:color w:val="000000"/>
                  <w:sz w:val="24"/>
                  <w:szCs w:val="24"/>
                  <w:rPrChange w:id="6343" w:author="Dave Contreras" w:date="2019-07-22T10:10:00Z">
                    <w:rPr>
                      <w:rFonts w:ascii="Calibri" w:eastAsia="Times New Roman" w:hAnsi="Calibri" w:cs="Times New Roman"/>
                      <w:color w:val="000000"/>
                      <w:sz w:val="36"/>
                      <w:szCs w:val="36"/>
                    </w:rPr>
                  </w:rPrChange>
                </w:rPr>
                <w:t>GearMidwaterTrawl</w:t>
              </w:r>
              <w:proofErr w:type="spellEnd"/>
            </w:ins>
          </w:p>
        </w:tc>
        <w:tc>
          <w:tcPr>
            <w:tcW w:w="1505" w:type="dxa"/>
            <w:tcBorders>
              <w:top w:val="nil"/>
              <w:left w:val="nil"/>
              <w:bottom w:val="nil"/>
              <w:right w:val="nil"/>
            </w:tcBorders>
            <w:shd w:val="clear" w:color="auto" w:fill="auto"/>
            <w:noWrap/>
            <w:vAlign w:val="bottom"/>
            <w:hideMark/>
            <w:tcPrChange w:id="6344" w:author="Dave Contreras" w:date="2019-07-22T10:10:00Z">
              <w:tcPr>
                <w:tcW w:w="1260" w:type="dxa"/>
                <w:tcBorders>
                  <w:top w:val="nil"/>
                  <w:left w:val="nil"/>
                  <w:bottom w:val="nil"/>
                  <w:right w:val="nil"/>
                </w:tcBorders>
                <w:shd w:val="clear" w:color="auto" w:fill="auto"/>
                <w:noWrap/>
                <w:vAlign w:val="bottom"/>
                <w:hideMark/>
              </w:tcPr>
            </w:tcPrChange>
          </w:tcPr>
          <w:p w14:paraId="1ACC04D5" w14:textId="77777777" w:rsidR="00BE478B" w:rsidRPr="00AA53AE" w:rsidRDefault="00BE478B" w:rsidP="00BE478B">
            <w:pPr>
              <w:jc w:val="center"/>
              <w:rPr>
                <w:ins w:id="6345" w:author="Dave Contreras" w:date="2019-07-22T10:09:00Z"/>
                <w:rFonts w:ascii="Calibri" w:eastAsia="Times New Roman" w:hAnsi="Calibri" w:cs="Times New Roman"/>
                <w:color w:val="000000"/>
                <w:sz w:val="24"/>
                <w:szCs w:val="24"/>
                <w:rPrChange w:id="6346" w:author="Dave Contreras" w:date="2019-07-22T10:10:00Z">
                  <w:rPr>
                    <w:ins w:id="6347" w:author="Dave Contreras" w:date="2019-07-22T10:09:00Z"/>
                    <w:rFonts w:ascii="Calibri" w:eastAsia="Times New Roman" w:hAnsi="Calibri" w:cs="Times New Roman"/>
                    <w:color w:val="000000"/>
                    <w:sz w:val="36"/>
                    <w:szCs w:val="36"/>
                  </w:rPr>
                </w:rPrChange>
              </w:rPr>
            </w:pPr>
            <w:ins w:id="6348" w:author="Dave Contreras" w:date="2019-07-22T10:09:00Z">
              <w:r w:rsidRPr="00AA53AE">
                <w:rPr>
                  <w:rFonts w:ascii="Calibri" w:eastAsia="Times New Roman" w:hAnsi="Calibri" w:cs="Times New Roman"/>
                  <w:color w:val="000000"/>
                  <w:sz w:val="24"/>
                  <w:szCs w:val="24"/>
                  <w:rPrChange w:id="6349" w:author="Dave Contreras" w:date="2019-07-22T10:10:00Z">
                    <w:rPr>
                      <w:rFonts w:ascii="Calibri" w:eastAsia="Times New Roman" w:hAnsi="Calibri" w:cs="Times New Roman"/>
                      <w:color w:val="000000"/>
                      <w:sz w:val="36"/>
                      <w:szCs w:val="36"/>
                    </w:rPr>
                  </w:rPrChange>
                </w:rPr>
                <w:t>-7.77E+00</w:t>
              </w:r>
            </w:ins>
          </w:p>
        </w:tc>
        <w:tc>
          <w:tcPr>
            <w:tcW w:w="1645" w:type="dxa"/>
            <w:tcBorders>
              <w:top w:val="nil"/>
              <w:left w:val="nil"/>
              <w:bottom w:val="nil"/>
              <w:right w:val="nil"/>
            </w:tcBorders>
            <w:shd w:val="clear" w:color="auto" w:fill="auto"/>
            <w:noWrap/>
            <w:vAlign w:val="bottom"/>
            <w:hideMark/>
            <w:tcPrChange w:id="6350" w:author="Dave Contreras" w:date="2019-07-22T10:10:00Z">
              <w:tcPr>
                <w:tcW w:w="1890" w:type="dxa"/>
                <w:tcBorders>
                  <w:top w:val="nil"/>
                  <w:left w:val="nil"/>
                  <w:bottom w:val="nil"/>
                  <w:right w:val="nil"/>
                </w:tcBorders>
                <w:shd w:val="clear" w:color="auto" w:fill="auto"/>
                <w:noWrap/>
                <w:vAlign w:val="bottom"/>
                <w:hideMark/>
              </w:tcPr>
            </w:tcPrChange>
          </w:tcPr>
          <w:p w14:paraId="1FE2133B" w14:textId="77777777" w:rsidR="00BE478B" w:rsidRPr="00AA53AE" w:rsidRDefault="00BE478B" w:rsidP="00BE478B">
            <w:pPr>
              <w:jc w:val="center"/>
              <w:rPr>
                <w:ins w:id="6351" w:author="Dave Contreras" w:date="2019-07-22T10:09:00Z"/>
                <w:rFonts w:ascii="Calibri" w:eastAsia="Times New Roman" w:hAnsi="Calibri" w:cs="Times New Roman"/>
                <w:color w:val="000000"/>
                <w:sz w:val="24"/>
                <w:szCs w:val="24"/>
                <w:rPrChange w:id="6352" w:author="Dave Contreras" w:date="2019-07-22T10:10:00Z">
                  <w:rPr>
                    <w:ins w:id="6353" w:author="Dave Contreras" w:date="2019-07-22T10:09:00Z"/>
                    <w:rFonts w:ascii="Calibri" w:eastAsia="Times New Roman" w:hAnsi="Calibri" w:cs="Times New Roman"/>
                    <w:color w:val="000000"/>
                    <w:sz w:val="36"/>
                    <w:szCs w:val="36"/>
                  </w:rPr>
                </w:rPrChange>
              </w:rPr>
            </w:pPr>
            <w:ins w:id="6354" w:author="Dave Contreras" w:date="2019-07-22T10:09:00Z">
              <w:r w:rsidRPr="00AA53AE">
                <w:rPr>
                  <w:rFonts w:ascii="Calibri" w:eastAsia="Times New Roman" w:hAnsi="Calibri" w:cs="Times New Roman"/>
                  <w:color w:val="000000"/>
                  <w:sz w:val="24"/>
                  <w:szCs w:val="24"/>
                  <w:rPrChange w:id="6355" w:author="Dave Contreras" w:date="2019-07-22T10:10:00Z">
                    <w:rPr>
                      <w:rFonts w:ascii="Calibri" w:eastAsia="Times New Roman" w:hAnsi="Calibri" w:cs="Times New Roman"/>
                      <w:color w:val="000000"/>
                      <w:sz w:val="36"/>
                      <w:szCs w:val="36"/>
                    </w:rPr>
                  </w:rPrChange>
                </w:rPr>
                <w:t>6.48E-01</w:t>
              </w:r>
            </w:ins>
          </w:p>
        </w:tc>
        <w:tc>
          <w:tcPr>
            <w:tcW w:w="990" w:type="dxa"/>
            <w:tcBorders>
              <w:top w:val="nil"/>
              <w:left w:val="nil"/>
              <w:bottom w:val="nil"/>
              <w:right w:val="nil"/>
            </w:tcBorders>
            <w:shd w:val="clear" w:color="auto" w:fill="auto"/>
            <w:noWrap/>
            <w:vAlign w:val="bottom"/>
            <w:hideMark/>
            <w:tcPrChange w:id="6356" w:author="Dave Contreras" w:date="2019-07-22T10:10:00Z">
              <w:tcPr>
                <w:tcW w:w="990" w:type="dxa"/>
                <w:tcBorders>
                  <w:top w:val="nil"/>
                  <w:left w:val="nil"/>
                  <w:bottom w:val="nil"/>
                  <w:right w:val="nil"/>
                </w:tcBorders>
                <w:shd w:val="clear" w:color="auto" w:fill="auto"/>
                <w:noWrap/>
                <w:vAlign w:val="bottom"/>
                <w:hideMark/>
              </w:tcPr>
            </w:tcPrChange>
          </w:tcPr>
          <w:p w14:paraId="3F088C96" w14:textId="77777777" w:rsidR="00BE478B" w:rsidRPr="00AA53AE" w:rsidRDefault="00BE478B" w:rsidP="00BE478B">
            <w:pPr>
              <w:jc w:val="center"/>
              <w:rPr>
                <w:ins w:id="6357" w:author="Dave Contreras" w:date="2019-07-22T10:09:00Z"/>
                <w:rFonts w:ascii="Calibri" w:eastAsia="Times New Roman" w:hAnsi="Calibri" w:cs="Times New Roman"/>
                <w:color w:val="000000"/>
                <w:sz w:val="24"/>
                <w:szCs w:val="24"/>
                <w:rPrChange w:id="6358" w:author="Dave Contreras" w:date="2019-07-22T10:10:00Z">
                  <w:rPr>
                    <w:ins w:id="6359" w:author="Dave Contreras" w:date="2019-07-22T10:09:00Z"/>
                    <w:rFonts w:ascii="Calibri" w:eastAsia="Times New Roman" w:hAnsi="Calibri" w:cs="Times New Roman"/>
                    <w:color w:val="000000"/>
                    <w:sz w:val="36"/>
                    <w:szCs w:val="36"/>
                  </w:rPr>
                </w:rPrChange>
              </w:rPr>
            </w:pPr>
            <w:ins w:id="6360" w:author="Dave Contreras" w:date="2019-07-22T10:09:00Z">
              <w:r w:rsidRPr="00AA53AE">
                <w:rPr>
                  <w:rFonts w:ascii="Calibri" w:eastAsia="Times New Roman" w:hAnsi="Calibri" w:cs="Times New Roman"/>
                  <w:color w:val="000000"/>
                  <w:sz w:val="24"/>
                  <w:szCs w:val="24"/>
                  <w:rPrChange w:id="6361" w:author="Dave Contreras" w:date="2019-07-22T10:10:00Z">
                    <w:rPr>
                      <w:rFonts w:ascii="Calibri" w:eastAsia="Times New Roman" w:hAnsi="Calibri" w:cs="Times New Roman"/>
                      <w:color w:val="000000"/>
                      <w:sz w:val="36"/>
                      <w:szCs w:val="36"/>
                    </w:rPr>
                  </w:rPrChange>
                </w:rPr>
                <w:t>-12.003</w:t>
              </w:r>
            </w:ins>
          </w:p>
        </w:tc>
        <w:tc>
          <w:tcPr>
            <w:tcW w:w="1800" w:type="dxa"/>
            <w:tcBorders>
              <w:top w:val="nil"/>
              <w:left w:val="nil"/>
              <w:bottom w:val="nil"/>
              <w:right w:val="nil"/>
            </w:tcBorders>
            <w:shd w:val="clear" w:color="auto" w:fill="auto"/>
            <w:noWrap/>
            <w:vAlign w:val="bottom"/>
            <w:hideMark/>
            <w:tcPrChange w:id="6362" w:author="Dave Contreras" w:date="2019-07-22T10:10:00Z">
              <w:tcPr>
                <w:tcW w:w="4390" w:type="dxa"/>
                <w:tcBorders>
                  <w:top w:val="nil"/>
                  <w:left w:val="nil"/>
                  <w:bottom w:val="nil"/>
                  <w:right w:val="nil"/>
                </w:tcBorders>
                <w:shd w:val="clear" w:color="auto" w:fill="auto"/>
                <w:noWrap/>
                <w:vAlign w:val="bottom"/>
                <w:hideMark/>
              </w:tcPr>
            </w:tcPrChange>
          </w:tcPr>
          <w:p w14:paraId="46061B47" w14:textId="77777777" w:rsidR="00BE478B" w:rsidRPr="00AA53AE" w:rsidRDefault="00BE478B" w:rsidP="00BE478B">
            <w:pPr>
              <w:jc w:val="center"/>
              <w:rPr>
                <w:ins w:id="6363" w:author="Dave Contreras" w:date="2019-07-22T10:09:00Z"/>
                <w:rFonts w:ascii="Calibri" w:eastAsia="Times New Roman" w:hAnsi="Calibri" w:cs="Times New Roman"/>
                <w:color w:val="000000"/>
                <w:sz w:val="24"/>
                <w:szCs w:val="24"/>
                <w:rPrChange w:id="6364" w:author="Dave Contreras" w:date="2019-07-22T10:10:00Z">
                  <w:rPr>
                    <w:ins w:id="6365" w:author="Dave Contreras" w:date="2019-07-22T10:09:00Z"/>
                    <w:rFonts w:ascii="Calibri" w:eastAsia="Times New Roman" w:hAnsi="Calibri" w:cs="Times New Roman"/>
                    <w:color w:val="000000"/>
                    <w:sz w:val="36"/>
                    <w:szCs w:val="36"/>
                  </w:rPr>
                </w:rPrChange>
              </w:rPr>
            </w:pPr>
            <w:ins w:id="6366" w:author="Dave Contreras" w:date="2019-07-22T10:09:00Z">
              <w:r w:rsidRPr="00AA53AE">
                <w:rPr>
                  <w:rFonts w:ascii="Calibri" w:eastAsia="Times New Roman" w:hAnsi="Calibri" w:cs="Times New Roman"/>
                  <w:color w:val="000000"/>
                  <w:sz w:val="24"/>
                  <w:szCs w:val="24"/>
                  <w:rPrChange w:id="6367" w:author="Dave Contreras" w:date="2019-07-22T10:10:00Z">
                    <w:rPr>
                      <w:rFonts w:ascii="Calibri" w:eastAsia="Times New Roman" w:hAnsi="Calibri" w:cs="Times New Roman"/>
                      <w:color w:val="000000"/>
                      <w:sz w:val="36"/>
                      <w:szCs w:val="36"/>
                    </w:rPr>
                  </w:rPrChange>
                </w:rPr>
                <w:t xml:space="preserve"> 1.69e-14 *</w:t>
              </w:r>
            </w:ins>
          </w:p>
        </w:tc>
      </w:tr>
      <w:tr w:rsidR="00AA53AE" w:rsidRPr="00AA53AE" w14:paraId="64A78FFC" w14:textId="77777777" w:rsidTr="00AA53AE">
        <w:trPr>
          <w:trHeight w:val="465"/>
          <w:ins w:id="6368" w:author="Dave Contreras" w:date="2019-07-22T10:09:00Z"/>
          <w:trPrChange w:id="6369" w:author="Dave Contreras" w:date="2019-07-22T10:10:00Z">
            <w:trPr>
              <w:trHeight w:val="465"/>
            </w:trPr>
          </w:trPrChange>
        </w:trPr>
        <w:tc>
          <w:tcPr>
            <w:tcW w:w="2185" w:type="dxa"/>
            <w:tcBorders>
              <w:top w:val="nil"/>
              <w:left w:val="nil"/>
              <w:bottom w:val="nil"/>
              <w:right w:val="nil"/>
            </w:tcBorders>
            <w:shd w:val="clear" w:color="auto" w:fill="auto"/>
            <w:noWrap/>
            <w:vAlign w:val="bottom"/>
            <w:hideMark/>
            <w:tcPrChange w:id="6370" w:author="Dave Contreras" w:date="2019-07-22T10:10:00Z">
              <w:tcPr>
                <w:tcW w:w="2070" w:type="dxa"/>
                <w:tcBorders>
                  <w:top w:val="nil"/>
                  <w:left w:val="nil"/>
                  <w:bottom w:val="nil"/>
                  <w:right w:val="nil"/>
                </w:tcBorders>
                <w:shd w:val="clear" w:color="auto" w:fill="auto"/>
                <w:noWrap/>
                <w:vAlign w:val="bottom"/>
                <w:hideMark/>
              </w:tcPr>
            </w:tcPrChange>
          </w:tcPr>
          <w:p w14:paraId="0F800557" w14:textId="77777777" w:rsidR="00BE478B" w:rsidRPr="00AA53AE" w:rsidRDefault="00BE478B" w:rsidP="00BE478B">
            <w:pPr>
              <w:rPr>
                <w:ins w:id="6371" w:author="Dave Contreras" w:date="2019-07-22T10:09:00Z"/>
                <w:rFonts w:ascii="Calibri" w:eastAsia="Times New Roman" w:hAnsi="Calibri" w:cs="Times New Roman"/>
                <w:color w:val="000000"/>
                <w:sz w:val="24"/>
                <w:szCs w:val="24"/>
                <w:rPrChange w:id="6372" w:author="Dave Contreras" w:date="2019-07-22T10:10:00Z">
                  <w:rPr>
                    <w:ins w:id="6373" w:author="Dave Contreras" w:date="2019-07-22T10:09:00Z"/>
                    <w:rFonts w:ascii="Calibri" w:eastAsia="Times New Roman" w:hAnsi="Calibri" w:cs="Times New Roman"/>
                    <w:color w:val="000000"/>
                    <w:sz w:val="36"/>
                    <w:szCs w:val="36"/>
                  </w:rPr>
                </w:rPrChange>
              </w:rPr>
            </w:pPr>
            <w:proofErr w:type="spellStart"/>
            <w:ins w:id="6374" w:author="Dave Contreras" w:date="2019-07-22T10:09:00Z">
              <w:r w:rsidRPr="00AA53AE">
                <w:rPr>
                  <w:rFonts w:ascii="Calibri" w:eastAsia="Times New Roman" w:hAnsi="Calibri" w:cs="Times New Roman"/>
                  <w:color w:val="000000"/>
                  <w:sz w:val="24"/>
                  <w:szCs w:val="24"/>
                  <w:rPrChange w:id="6375" w:author="Dave Contreras" w:date="2019-07-22T10:10:00Z">
                    <w:rPr>
                      <w:rFonts w:ascii="Calibri" w:eastAsia="Times New Roman" w:hAnsi="Calibri" w:cs="Times New Roman"/>
                      <w:color w:val="000000"/>
                      <w:sz w:val="36"/>
                      <w:szCs w:val="36"/>
                    </w:rPr>
                  </w:rPrChange>
                </w:rPr>
                <w:t>SpC</w:t>
              </w:r>
              <w:proofErr w:type="spellEnd"/>
            </w:ins>
          </w:p>
        </w:tc>
        <w:tc>
          <w:tcPr>
            <w:tcW w:w="1505" w:type="dxa"/>
            <w:tcBorders>
              <w:top w:val="nil"/>
              <w:left w:val="nil"/>
              <w:bottom w:val="nil"/>
              <w:right w:val="nil"/>
            </w:tcBorders>
            <w:shd w:val="clear" w:color="auto" w:fill="auto"/>
            <w:noWrap/>
            <w:vAlign w:val="bottom"/>
            <w:hideMark/>
            <w:tcPrChange w:id="6376" w:author="Dave Contreras" w:date="2019-07-22T10:10:00Z">
              <w:tcPr>
                <w:tcW w:w="1260" w:type="dxa"/>
                <w:tcBorders>
                  <w:top w:val="nil"/>
                  <w:left w:val="nil"/>
                  <w:bottom w:val="nil"/>
                  <w:right w:val="nil"/>
                </w:tcBorders>
                <w:shd w:val="clear" w:color="auto" w:fill="auto"/>
                <w:noWrap/>
                <w:vAlign w:val="bottom"/>
                <w:hideMark/>
              </w:tcPr>
            </w:tcPrChange>
          </w:tcPr>
          <w:p w14:paraId="3D598C49" w14:textId="77777777" w:rsidR="00BE478B" w:rsidRPr="00AA53AE" w:rsidRDefault="00BE478B" w:rsidP="00BE478B">
            <w:pPr>
              <w:jc w:val="center"/>
              <w:rPr>
                <w:ins w:id="6377" w:author="Dave Contreras" w:date="2019-07-22T10:09:00Z"/>
                <w:rFonts w:ascii="Calibri" w:eastAsia="Times New Roman" w:hAnsi="Calibri" w:cs="Times New Roman"/>
                <w:color w:val="000000"/>
                <w:sz w:val="24"/>
                <w:szCs w:val="24"/>
                <w:rPrChange w:id="6378" w:author="Dave Contreras" w:date="2019-07-22T10:10:00Z">
                  <w:rPr>
                    <w:ins w:id="6379" w:author="Dave Contreras" w:date="2019-07-22T10:09:00Z"/>
                    <w:rFonts w:ascii="Calibri" w:eastAsia="Times New Roman" w:hAnsi="Calibri" w:cs="Times New Roman"/>
                    <w:color w:val="000000"/>
                    <w:sz w:val="36"/>
                    <w:szCs w:val="36"/>
                  </w:rPr>
                </w:rPrChange>
              </w:rPr>
            </w:pPr>
            <w:ins w:id="6380" w:author="Dave Contreras" w:date="2019-07-22T10:09:00Z">
              <w:r w:rsidRPr="00AA53AE">
                <w:rPr>
                  <w:rFonts w:ascii="Calibri" w:eastAsia="Times New Roman" w:hAnsi="Calibri" w:cs="Times New Roman"/>
                  <w:color w:val="000000"/>
                  <w:sz w:val="24"/>
                  <w:szCs w:val="24"/>
                  <w:rPrChange w:id="6381" w:author="Dave Contreras" w:date="2019-07-22T10:10:00Z">
                    <w:rPr>
                      <w:rFonts w:ascii="Calibri" w:eastAsia="Times New Roman" w:hAnsi="Calibri" w:cs="Times New Roman"/>
                      <w:color w:val="000000"/>
                      <w:sz w:val="36"/>
                      <w:szCs w:val="36"/>
                    </w:rPr>
                  </w:rPrChange>
                </w:rPr>
                <w:t>1.59E-03</w:t>
              </w:r>
            </w:ins>
          </w:p>
        </w:tc>
        <w:tc>
          <w:tcPr>
            <w:tcW w:w="1645" w:type="dxa"/>
            <w:tcBorders>
              <w:top w:val="nil"/>
              <w:left w:val="nil"/>
              <w:bottom w:val="nil"/>
              <w:right w:val="nil"/>
            </w:tcBorders>
            <w:shd w:val="clear" w:color="auto" w:fill="auto"/>
            <w:noWrap/>
            <w:vAlign w:val="bottom"/>
            <w:hideMark/>
            <w:tcPrChange w:id="6382" w:author="Dave Contreras" w:date="2019-07-22T10:10:00Z">
              <w:tcPr>
                <w:tcW w:w="1890" w:type="dxa"/>
                <w:tcBorders>
                  <w:top w:val="nil"/>
                  <w:left w:val="nil"/>
                  <w:bottom w:val="nil"/>
                  <w:right w:val="nil"/>
                </w:tcBorders>
                <w:shd w:val="clear" w:color="auto" w:fill="auto"/>
                <w:noWrap/>
                <w:vAlign w:val="bottom"/>
                <w:hideMark/>
              </w:tcPr>
            </w:tcPrChange>
          </w:tcPr>
          <w:p w14:paraId="2F679068" w14:textId="77777777" w:rsidR="00BE478B" w:rsidRPr="00AA53AE" w:rsidRDefault="00BE478B" w:rsidP="00BE478B">
            <w:pPr>
              <w:jc w:val="center"/>
              <w:rPr>
                <w:ins w:id="6383" w:author="Dave Contreras" w:date="2019-07-22T10:09:00Z"/>
                <w:rFonts w:ascii="Calibri" w:eastAsia="Times New Roman" w:hAnsi="Calibri" w:cs="Times New Roman"/>
                <w:color w:val="000000"/>
                <w:sz w:val="24"/>
                <w:szCs w:val="24"/>
                <w:rPrChange w:id="6384" w:author="Dave Contreras" w:date="2019-07-22T10:10:00Z">
                  <w:rPr>
                    <w:ins w:id="6385" w:author="Dave Contreras" w:date="2019-07-22T10:09:00Z"/>
                    <w:rFonts w:ascii="Calibri" w:eastAsia="Times New Roman" w:hAnsi="Calibri" w:cs="Times New Roman"/>
                    <w:color w:val="000000"/>
                    <w:sz w:val="36"/>
                    <w:szCs w:val="36"/>
                  </w:rPr>
                </w:rPrChange>
              </w:rPr>
            </w:pPr>
            <w:ins w:id="6386" w:author="Dave Contreras" w:date="2019-07-22T10:09:00Z">
              <w:r w:rsidRPr="00AA53AE">
                <w:rPr>
                  <w:rFonts w:ascii="Calibri" w:eastAsia="Times New Roman" w:hAnsi="Calibri" w:cs="Times New Roman"/>
                  <w:color w:val="000000"/>
                  <w:sz w:val="24"/>
                  <w:szCs w:val="24"/>
                  <w:rPrChange w:id="6387" w:author="Dave Contreras" w:date="2019-07-22T10:10:00Z">
                    <w:rPr>
                      <w:rFonts w:ascii="Calibri" w:eastAsia="Times New Roman" w:hAnsi="Calibri" w:cs="Times New Roman"/>
                      <w:color w:val="000000"/>
                      <w:sz w:val="36"/>
                      <w:szCs w:val="36"/>
                    </w:rPr>
                  </w:rPrChange>
                </w:rPr>
                <w:t>7.95E-04</w:t>
              </w:r>
            </w:ins>
          </w:p>
        </w:tc>
        <w:tc>
          <w:tcPr>
            <w:tcW w:w="990" w:type="dxa"/>
            <w:tcBorders>
              <w:top w:val="nil"/>
              <w:left w:val="nil"/>
              <w:bottom w:val="nil"/>
              <w:right w:val="nil"/>
            </w:tcBorders>
            <w:shd w:val="clear" w:color="auto" w:fill="auto"/>
            <w:noWrap/>
            <w:vAlign w:val="bottom"/>
            <w:hideMark/>
            <w:tcPrChange w:id="6388" w:author="Dave Contreras" w:date="2019-07-22T10:10:00Z">
              <w:tcPr>
                <w:tcW w:w="990" w:type="dxa"/>
                <w:tcBorders>
                  <w:top w:val="nil"/>
                  <w:left w:val="nil"/>
                  <w:bottom w:val="nil"/>
                  <w:right w:val="nil"/>
                </w:tcBorders>
                <w:shd w:val="clear" w:color="auto" w:fill="auto"/>
                <w:noWrap/>
                <w:vAlign w:val="bottom"/>
                <w:hideMark/>
              </w:tcPr>
            </w:tcPrChange>
          </w:tcPr>
          <w:p w14:paraId="331BAEFD" w14:textId="77777777" w:rsidR="00BE478B" w:rsidRPr="00AA53AE" w:rsidRDefault="00BE478B" w:rsidP="00BE478B">
            <w:pPr>
              <w:jc w:val="center"/>
              <w:rPr>
                <w:ins w:id="6389" w:author="Dave Contreras" w:date="2019-07-22T10:09:00Z"/>
                <w:rFonts w:ascii="Calibri" w:eastAsia="Times New Roman" w:hAnsi="Calibri" w:cs="Times New Roman"/>
                <w:color w:val="000000"/>
                <w:sz w:val="24"/>
                <w:szCs w:val="24"/>
                <w:rPrChange w:id="6390" w:author="Dave Contreras" w:date="2019-07-22T10:10:00Z">
                  <w:rPr>
                    <w:ins w:id="6391" w:author="Dave Contreras" w:date="2019-07-22T10:09:00Z"/>
                    <w:rFonts w:ascii="Calibri" w:eastAsia="Times New Roman" w:hAnsi="Calibri" w:cs="Times New Roman"/>
                    <w:color w:val="000000"/>
                    <w:sz w:val="36"/>
                    <w:szCs w:val="36"/>
                  </w:rPr>
                </w:rPrChange>
              </w:rPr>
            </w:pPr>
            <w:ins w:id="6392" w:author="Dave Contreras" w:date="2019-07-22T10:09:00Z">
              <w:r w:rsidRPr="00AA53AE">
                <w:rPr>
                  <w:rFonts w:ascii="Calibri" w:eastAsia="Times New Roman" w:hAnsi="Calibri" w:cs="Times New Roman"/>
                  <w:color w:val="000000"/>
                  <w:sz w:val="24"/>
                  <w:szCs w:val="24"/>
                  <w:rPrChange w:id="6393" w:author="Dave Contreras" w:date="2019-07-22T10:10:00Z">
                    <w:rPr>
                      <w:rFonts w:ascii="Calibri" w:eastAsia="Times New Roman" w:hAnsi="Calibri" w:cs="Times New Roman"/>
                      <w:color w:val="000000"/>
                      <w:sz w:val="36"/>
                      <w:szCs w:val="36"/>
                    </w:rPr>
                  </w:rPrChange>
                </w:rPr>
                <w:t>2.006</w:t>
              </w:r>
            </w:ins>
          </w:p>
        </w:tc>
        <w:tc>
          <w:tcPr>
            <w:tcW w:w="1800" w:type="dxa"/>
            <w:tcBorders>
              <w:top w:val="nil"/>
              <w:left w:val="nil"/>
              <w:bottom w:val="nil"/>
              <w:right w:val="nil"/>
            </w:tcBorders>
            <w:shd w:val="clear" w:color="auto" w:fill="auto"/>
            <w:noWrap/>
            <w:vAlign w:val="bottom"/>
            <w:hideMark/>
            <w:tcPrChange w:id="6394" w:author="Dave Contreras" w:date="2019-07-22T10:10:00Z">
              <w:tcPr>
                <w:tcW w:w="4390" w:type="dxa"/>
                <w:tcBorders>
                  <w:top w:val="nil"/>
                  <w:left w:val="nil"/>
                  <w:bottom w:val="nil"/>
                  <w:right w:val="nil"/>
                </w:tcBorders>
                <w:shd w:val="clear" w:color="auto" w:fill="auto"/>
                <w:noWrap/>
                <w:vAlign w:val="bottom"/>
                <w:hideMark/>
              </w:tcPr>
            </w:tcPrChange>
          </w:tcPr>
          <w:p w14:paraId="4814E525" w14:textId="77777777" w:rsidR="00BE478B" w:rsidRPr="00AA53AE" w:rsidRDefault="00BE478B" w:rsidP="00BE478B">
            <w:pPr>
              <w:jc w:val="center"/>
              <w:rPr>
                <w:ins w:id="6395" w:author="Dave Contreras" w:date="2019-07-22T10:09:00Z"/>
                <w:rFonts w:ascii="Calibri" w:eastAsia="Times New Roman" w:hAnsi="Calibri" w:cs="Times New Roman"/>
                <w:color w:val="000000"/>
                <w:sz w:val="24"/>
                <w:szCs w:val="24"/>
                <w:rPrChange w:id="6396" w:author="Dave Contreras" w:date="2019-07-22T10:10:00Z">
                  <w:rPr>
                    <w:ins w:id="6397" w:author="Dave Contreras" w:date="2019-07-22T10:09:00Z"/>
                    <w:rFonts w:ascii="Calibri" w:eastAsia="Times New Roman" w:hAnsi="Calibri" w:cs="Times New Roman"/>
                    <w:color w:val="000000"/>
                    <w:sz w:val="36"/>
                    <w:szCs w:val="36"/>
                  </w:rPr>
                </w:rPrChange>
              </w:rPr>
            </w:pPr>
            <w:ins w:id="6398" w:author="Dave Contreras" w:date="2019-07-22T10:09:00Z">
              <w:r w:rsidRPr="00AA53AE">
                <w:rPr>
                  <w:rFonts w:ascii="Calibri" w:eastAsia="Times New Roman" w:hAnsi="Calibri" w:cs="Times New Roman"/>
                  <w:color w:val="000000"/>
                  <w:sz w:val="24"/>
                  <w:szCs w:val="24"/>
                  <w:rPrChange w:id="6399" w:author="Dave Contreras" w:date="2019-07-22T10:10:00Z">
                    <w:rPr>
                      <w:rFonts w:ascii="Calibri" w:eastAsia="Times New Roman" w:hAnsi="Calibri" w:cs="Times New Roman"/>
                      <w:color w:val="000000"/>
                      <w:sz w:val="36"/>
                      <w:szCs w:val="36"/>
                    </w:rPr>
                  </w:rPrChange>
                </w:rPr>
                <w:t>0.052</w:t>
              </w:r>
            </w:ins>
          </w:p>
        </w:tc>
      </w:tr>
      <w:tr w:rsidR="00AA53AE" w:rsidRPr="00AA53AE" w14:paraId="3AE4284E" w14:textId="77777777" w:rsidTr="00AA53AE">
        <w:trPr>
          <w:trHeight w:val="465"/>
          <w:ins w:id="6400" w:author="Dave Contreras" w:date="2019-07-22T10:09:00Z"/>
          <w:trPrChange w:id="6401" w:author="Dave Contreras" w:date="2019-07-22T10:10:00Z">
            <w:trPr>
              <w:trHeight w:val="465"/>
            </w:trPr>
          </w:trPrChange>
        </w:trPr>
        <w:tc>
          <w:tcPr>
            <w:tcW w:w="2185" w:type="dxa"/>
            <w:tcBorders>
              <w:top w:val="nil"/>
              <w:left w:val="nil"/>
              <w:bottom w:val="nil"/>
              <w:right w:val="nil"/>
            </w:tcBorders>
            <w:shd w:val="clear" w:color="auto" w:fill="auto"/>
            <w:noWrap/>
            <w:vAlign w:val="bottom"/>
            <w:hideMark/>
            <w:tcPrChange w:id="6402" w:author="Dave Contreras" w:date="2019-07-22T10:10:00Z">
              <w:tcPr>
                <w:tcW w:w="2070" w:type="dxa"/>
                <w:tcBorders>
                  <w:top w:val="nil"/>
                  <w:left w:val="nil"/>
                  <w:bottom w:val="nil"/>
                  <w:right w:val="nil"/>
                </w:tcBorders>
                <w:shd w:val="clear" w:color="auto" w:fill="auto"/>
                <w:noWrap/>
                <w:vAlign w:val="bottom"/>
                <w:hideMark/>
              </w:tcPr>
            </w:tcPrChange>
          </w:tcPr>
          <w:p w14:paraId="0B4BA4B2" w14:textId="77777777" w:rsidR="00BE478B" w:rsidRPr="00AA53AE" w:rsidRDefault="00BE478B" w:rsidP="00BE478B">
            <w:pPr>
              <w:rPr>
                <w:ins w:id="6403" w:author="Dave Contreras" w:date="2019-07-22T10:09:00Z"/>
                <w:rFonts w:ascii="Calibri" w:eastAsia="Times New Roman" w:hAnsi="Calibri" w:cs="Times New Roman"/>
                <w:color w:val="000000"/>
                <w:sz w:val="24"/>
                <w:szCs w:val="24"/>
                <w:rPrChange w:id="6404" w:author="Dave Contreras" w:date="2019-07-22T10:10:00Z">
                  <w:rPr>
                    <w:ins w:id="6405" w:author="Dave Contreras" w:date="2019-07-22T10:09:00Z"/>
                    <w:rFonts w:ascii="Calibri" w:eastAsia="Times New Roman" w:hAnsi="Calibri" w:cs="Times New Roman"/>
                    <w:color w:val="000000"/>
                    <w:sz w:val="36"/>
                    <w:szCs w:val="36"/>
                  </w:rPr>
                </w:rPrChange>
              </w:rPr>
            </w:pPr>
            <w:ins w:id="6406" w:author="Dave Contreras" w:date="2019-07-22T10:09:00Z">
              <w:r w:rsidRPr="00AA53AE">
                <w:rPr>
                  <w:rFonts w:ascii="Calibri" w:eastAsia="Times New Roman" w:hAnsi="Calibri" w:cs="Times New Roman"/>
                  <w:color w:val="000000"/>
                  <w:sz w:val="24"/>
                  <w:szCs w:val="24"/>
                  <w:rPrChange w:id="6407" w:author="Dave Contreras" w:date="2019-07-22T10:10:00Z">
                    <w:rPr>
                      <w:rFonts w:ascii="Calibri" w:eastAsia="Times New Roman" w:hAnsi="Calibri" w:cs="Times New Roman"/>
                      <w:color w:val="000000"/>
                      <w:sz w:val="36"/>
                      <w:szCs w:val="36"/>
                    </w:rPr>
                  </w:rPrChange>
                </w:rPr>
                <w:t>Tide</w:t>
              </w:r>
            </w:ins>
          </w:p>
        </w:tc>
        <w:tc>
          <w:tcPr>
            <w:tcW w:w="1505" w:type="dxa"/>
            <w:tcBorders>
              <w:top w:val="nil"/>
              <w:left w:val="nil"/>
              <w:bottom w:val="nil"/>
              <w:right w:val="nil"/>
            </w:tcBorders>
            <w:shd w:val="clear" w:color="auto" w:fill="auto"/>
            <w:noWrap/>
            <w:vAlign w:val="bottom"/>
            <w:hideMark/>
            <w:tcPrChange w:id="6408" w:author="Dave Contreras" w:date="2019-07-22T10:10:00Z">
              <w:tcPr>
                <w:tcW w:w="1260" w:type="dxa"/>
                <w:tcBorders>
                  <w:top w:val="nil"/>
                  <w:left w:val="nil"/>
                  <w:bottom w:val="nil"/>
                  <w:right w:val="nil"/>
                </w:tcBorders>
                <w:shd w:val="clear" w:color="auto" w:fill="auto"/>
                <w:noWrap/>
                <w:vAlign w:val="bottom"/>
                <w:hideMark/>
              </w:tcPr>
            </w:tcPrChange>
          </w:tcPr>
          <w:p w14:paraId="6FF9F496" w14:textId="77777777" w:rsidR="00BE478B" w:rsidRPr="00AA53AE" w:rsidRDefault="00BE478B" w:rsidP="00BE478B">
            <w:pPr>
              <w:jc w:val="center"/>
              <w:rPr>
                <w:ins w:id="6409" w:author="Dave Contreras" w:date="2019-07-22T10:09:00Z"/>
                <w:rFonts w:ascii="Calibri" w:eastAsia="Times New Roman" w:hAnsi="Calibri" w:cs="Times New Roman"/>
                <w:color w:val="000000"/>
                <w:sz w:val="24"/>
                <w:szCs w:val="24"/>
                <w:rPrChange w:id="6410" w:author="Dave Contreras" w:date="2019-07-22T10:10:00Z">
                  <w:rPr>
                    <w:ins w:id="6411" w:author="Dave Contreras" w:date="2019-07-22T10:09:00Z"/>
                    <w:rFonts w:ascii="Calibri" w:eastAsia="Times New Roman" w:hAnsi="Calibri" w:cs="Times New Roman"/>
                    <w:color w:val="000000"/>
                    <w:sz w:val="36"/>
                    <w:szCs w:val="36"/>
                  </w:rPr>
                </w:rPrChange>
              </w:rPr>
            </w:pPr>
            <w:ins w:id="6412" w:author="Dave Contreras" w:date="2019-07-22T10:09:00Z">
              <w:r w:rsidRPr="00AA53AE">
                <w:rPr>
                  <w:rFonts w:ascii="Calibri" w:eastAsia="Times New Roman" w:hAnsi="Calibri" w:cs="Times New Roman"/>
                  <w:color w:val="000000"/>
                  <w:sz w:val="24"/>
                  <w:szCs w:val="24"/>
                  <w:rPrChange w:id="6413" w:author="Dave Contreras" w:date="2019-07-22T10:10:00Z">
                    <w:rPr>
                      <w:rFonts w:ascii="Calibri" w:eastAsia="Times New Roman" w:hAnsi="Calibri" w:cs="Times New Roman"/>
                      <w:color w:val="000000"/>
                      <w:sz w:val="36"/>
                      <w:szCs w:val="36"/>
                    </w:rPr>
                  </w:rPrChange>
                </w:rPr>
                <w:t>9.43E-01</w:t>
              </w:r>
            </w:ins>
          </w:p>
        </w:tc>
        <w:tc>
          <w:tcPr>
            <w:tcW w:w="1645" w:type="dxa"/>
            <w:tcBorders>
              <w:top w:val="nil"/>
              <w:left w:val="nil"/>
              <w:bottom w:val="nil"/>
              <w:right w:val="nil"/>
            </w:tcBorders>
            <w:shd w:val="clear" w:color="auto" w:fill="auto"/>
            <w:noWrap/>
            <w:vAlign w:val="bottom"/>
            <w:hideMark/>
            <w:tcPrChange w:id="6414" w:author="Dave Contreras" w:date="2019-07-22T10:10:00Z">
              <w:tcPr>
                <w:tcW w:w="1890" w:type="dxa"/>
                <w:tcBorders>
                  <w:top w:val="nil"/>
                  <w:left w:val="nil"/>
                  <w:bottom w:val="nil"/>
                  <w:right w:val="nil"/>
                </w:tcBorders>
                <w:shd w:val="clear" w:color="auto" w:fill="auto"/>
                <w:noWrap/>
                <w:vAlign w:val="bottom"/>
                <w:hideMark/>
              </w:tcPr>
            </w:tcPrChange>
          </w:tcPr>
          <w:p w14:paraId="632919F9" w14:textId="77777777" w:rsidR="00BE478B" w:rsidRPr="00AA53AE" w:rsidRDefault="00BE478B" w:rsidP="00BE478B">
            <w:pPr>
              <w:jc w:val="center"/>
              <w:rPr>
                <w:ins w:id="6415" w:author="Dave Contreras" w:date="2019-07-22T10:09:00Z"/>
                <w:rFonts w:ascii="Calibri" w:eastAsia="Times New Roman" w:hAnsi="Calibri" w:cs="Times New Roman"/>
                <w:color w:val="000000"/>
                <w:sz w:val="24"/>
                <w:szCs w:val="24"/>
                <w:rPrChange w:id="6416" w:author="Dave Contreras" w:date="2019-07-22T10:10:00Z">
                  <w:rPr>
                    <w:ins w:id="6417" w:author="Dave Contreras" w:date="2019-07-22T10:09:00Z"/>
                    <w:rFonts w:ascii="Calibri" w:eastAsia="Times New Roman" w:hAnsi="Calibri" w:cs="Times New Roman"/>
                    <w:color w:val="000000"/>
                    <w:sz w:val="36"/>
                    <w:szCs w:val="36"/>
                  </w:rPr>
                </w:rPrChange>
              </w:rPr>
            </w:pPr>
            <w:ins w:id="6418" w:author="Dave Contreras" w:date="2019-07-22T10:09:00Z">
              <w:r w:rsidRPr="00AA53AE">
                <w:rPr>
                  <w:rFonts w:ascii="Calibri" w:eastAsia="Times New Roman" w:hAnsi="Calibri" w:cs="Times New Roman"/>
                  <w:color w:val="000000"/>
                  <w:sz w:val="24"/>
                  <w:szCs w:val="24"/>
                  <w:rPrChange w:id="6419" w:author="Dave Contreras" w:date="2019-07-22T10:10:00Z">
                    <w:rPr>
                      <w:rFonts w:ascii="Calibri" w:eastAsia="Times New Roman" w:hAnsi="Calibri" w:cs="Times New Roman"/>
                      <w:color w:val="000000"/>
                      <w:sz w:val="36"/>
                      <w:szCs w:val="36"/>
                    </w:rPr>
                  </w:rPrChange>
                </w:rPr>
                <w:t>3.52E-01</w:t>
              </w:r>
            </w:ins>
          </w:p>
        </w:tc>
        <w:tc>
          <w:tcPr>
            <w:tcW w:w="990" w:type="dxa"/>
            <w:tcBorders>
              <w:top w:val="nil"/>
              <w:left w:val="nil"/>
              <w:bottom w:val="nil"/>
              <w:right w:val="nil"/>
            </w:tcBorders>
            <w:shd w:val="clear" w:color="auto" w:fill="auto"/>
            <w:noWrap/>
            <w:vAlign w:val="bottom"/>
            <w:hideMark/>
            <w:tcPrChange w:id="6420" w:author="Dave Contreras" w:date="2019-07-22T10:10:00Z">
              <w:tcPr>
                <w:tcW w:w="990" w:type="dxa"/>
                <w:tcBorders>
                  <w:top w:val="nil"/>
                  <w:left w:val="nil"/>
                  <w:bottom w:val="nil"/>
                  <w:right w:val="nil"/>
                </w:tcBorders>
                <w:shd w:val="clear" w:color="auto" w:fill="auto"/>
                <w:noWrap/>
                <w:vAlign w:val="bottom"/>
                <w:hideMark/>
              </w:tcPr>
            </w:tcPrChange>
          </w:tcPr>
          <w:p w14:paraId="3AD64C7C" w14:textId="77777777" w:rsidR="00BE478B" w:rsidRPr="00AA53AE" w:rsidRDefault="00BE478B" w:rsidP="00BE478B">
            <w:pPr>
              <w:jc w:val="center"/>
              <w:rPr>
                <w:ins w:id="6421" w:author="Dave Contreras" w:date="2019-07-22T10:09:00Z"/>
                <w:rFonts w:ascii="Calibri" w:eastAsia="Times New Roman" w:hAnsi="Calibri" w:cs="Times New Roman"/>
                <w:color w:val="000000"/>
                <w:sz w:val="24"/>
                <w:szCs w:val="24"/>
                <w:rPrChange w:id="6422" w:author="Dave Contreras" w:date="2019-07-22T10:10:00Z">
                  <w:rPr>
                    <w:ins w:id="6423" w:author="Dave Contreras" w:date="2019-07-22T10:09:00Z"/>
                    <w:rFonts w:ascii="Calibri" w:eastAsia="Times New Roman" w:hAnsi="Calibri" w:cs="Times New Roman"/>
                    <w:color w:val="000000"/>
                    <w:sz w:val="36"/>
                    <w:szCs w:val="36"/>
                  </w:rPr>
                </w:rPrChange>
              </w:rPr>
            </w:pPr>
            <w:ins w:id="6424" w:author="Dave Contreras" w:date="2019-07-22T10:09:00Z">
              <w:r w:rsidRPr="00AA53AE">
                <w:rPr>
                  <w:rFonts w:ascii="Calibri" w:eastAsia="Times New Roman" w:hAnsi="Calibri" w:cs="Times New Roman"/>
                  <w:color w:val="000000"/>
                  <w:sz w:val="24"/>
                  <w:szCs w:val="24"/>
                  <w:rPrChange w:id="6425" w:author="Dave Contreras" w:date="2019-07-22T10:10:00Z">
                    <w:rPr>
                      <w:rFonts w:ascii="Calibri" w:eastAsia="Times New Roman" w:hAnsi="Calibri" w:cs="Times New Roman"/>
                      <w:color w:val="000000"/>
                      <w:sz w:val="36"/>
                      <w:szCs w:val="36"/>
                    </w:rPr>
                  </w:rPrChange>
                </w:rPr>
                <w:t>-2.142</w:t>
              </w:r>
            </w:ins>
          </w:p>
        </w:tc>
        <w:tc>
          <w:tcPr>
            <w:tcW w:w="1800" w:type="dxa"/>
            <w:tcBorders>
              <w:top w:val="nil"/>
              <w:left w:val="nil"/>
              <w:bottom w:val="nil"/>
              <w:right w:val="nil"/>
            </w:tcBorders>
            <w:shd w:val="clear" w:color="auto" w:fill="auto"/>
            <w:noWrap/>
            <w:vAlign w:val="bottom"/>
            <w:hideMark/>
            <w:tcPrChange w:id="6426" w:author="Dave Contreras" w:date="2019-07-22T10:10:00Z">
              <w:tcPr>
                <w:tcW w:w="4390" w:type="dxa"/>
                <w:tcBorders>
                  <w:top w:val="nil"/>
                  <w:left w:val="nil"/>
                  <w:bottom w:val="nil"/>
                  <w:right w:val="nil"/>
                </w:tcBorders>
                <w:shd w:val="clear" w:color="auto" w:fill="auto"/>
                <w:noWrap/>
                <w:vAlign w:val="bottom"/>
                <w:hideMark/>
              </w:tcPr>
            </w:tcPrChange>
          </w:tcPr>
          <w:p w14:paraId="4A410185" w14:textId="77777777" w:rsidR="00BE478B" w:rsidRPr="00AA53AE" w:rsidRDefault="00BE478B" w:rsidP="00BE478B">
            <w:pPr>
              <w:jc w:val="center"/>
              <w:rPr>
                <w:ins w:id="6427" w:author="Dave Contreras" w:date="2019-07-22T10:09:00Z"/>
                <w:rFonts w:ascii="Calibri" w:eastAsia="Times New Roman" w:hAnsi="Calibri" w:cs="Times New Roman"/>
                <w:color w:val="000000"/>
                <w:sz w:val="24"/>
                <w:szCs w:val="24"/>
                <w:rPrChange w:id="6428" w:author="Dave Contreras" w:date="2019-07-22T10:10:00Z">
                  <w:rPr>
                    <w:ins w:id="6429" w:author="Dave Contreras" w:date="2019-07-22T10:09:00Z"/>
                    <w:rFonts w:ascii="Calibri" w:eastAsia="Times New Roman" w:hAnsi="Calibri" w:cs="Times New Roman"/>
                    <w:color w:val="000000"/>
                    <w:sz w:val="36"/>
                    <w:szCs w:val="36"/>
                  </w:rPr>
                </w:rPrChange>
              </w:rPr>
            </w:pPr>
            <w:ins w:id="6430" w:author="Dave Contreras" w:date="2019-07-22T10:09:00Z">
              <w:r w:rsidRPr="00AA53AE">
                <w:rPr>
                  <w:rFonts w:ascii="Calibri" w:eastAsia="Times New Roman" w:hAnsi="Calibri" w:cs="Times New Roman"/>
                  <w:color w:val="000000"/>
                  <w:sz w:val="24"/>
                  <w:szCs w:val="24"/>
                  <w:rPrChange w:id="6431" w:author="Dave Contreras" w:date="2019-07-22T10:10:00Z">
                    <w:rPr>
                      <w:rFonts w:ascii="Calibri" w:eastAsia="Times New Roman" w:hAnsi="Calibri" w:cs="Times New Roman"/>
                      <w:color w:val="000000"/>
                      <w:sz w:val="36"/>
                      <w:szCs w:val="36"/>
                    </w:rPr>
                  </w:rPrChange>
                </w:rPr>
                <w:t xml:space="preserve"> 0.0387 *  </w:t>
              </w:r>
            </w:ins>
          </w:p>
        </w:tc>
      </w:tr>
      <w:tr w:rsidR="00AA53AE" w:rsidRPr="00AA53AE" w14:paraId="297AAFA4" w14:textId="77777777" w:rsidTr="00AA53AE">
        <w:trPr>
          <w:trHeight w:val="465"/>
          <w:ins w:id="6432" w:author="Dave Contreras" w:date="2019-07-22T10:09:00Z"/>
          <w:trPrChange w:id="6433" w:author="Dave Contreras" w:date="2019-07-22T10:10:00Z">
            <w:trPr>
              <w:trHeight w:val="465"/>
            </w:trPr>
          </w:trPrChange>
        </w:trPr>
        <w:tc>
          <w:tcPr>
            <w:tcW w:w="2185" w:type="dxa"/>
            <w:tcBorders>
              <w:top w:val="nil"/>
              <w:left w:val="nil"/>
              <w:bottom w:val="nil"/>
              <w:right w:val="nil"/>
            </w:tcBorders>
            <w:shd w:val="clear" w:color="auto" w:fill="auto"/>
            <w:noWrap/>
            <w:vAlign w:val="bottom"/>
            <w:hideMark/>
            <w:tcPrChange w:id="6434" w:author="Dave Contreras" w:date="2019-07-22T10:10:00Z">
              <w:tcPr>
                <w:tcW w:w="2070" w:type="dxa"/>
                <w:tcBorders>
                  <w:top w:val="nil"/>
                  <w:left w:val="nil"/>
                  <w:bottom w:val="nil"/>
                  <w:right w:val="nil"/>
                </w:tcBorders>
                <w:shd w:val="clear" w:color="auto" w:fill="auto"/>
                <w:noWrap/>
                <w:vAlign w:val="bottom"/>
                <w:hideMark/>
              </w:tcPr>
            </w:tcPrChange>
          </w:tcPr>
          <w:p w14:paraId="5DEAFBC5" w14:textId="77777777" w:rsidR="00BE478B" w:rsidRPr="00AA53AE" w:rsidRDefault="00BE478B" w:rsidP="00BE478B">
            <w:pPr>
              <w:jc w:val="center"/>
              <w:rPr>
                <w:ins w:id="6435" w:author="Dave Contreras" w:date="2019-07-22T10:09:00Z"/>
                <w:rFonts w:ascii="Calibri" w:eastAsia="Times New Roman" w:hAnsi="Calibri" w:cs="Times New Roman"/>
                <w:color w:val="000000"/>
                <w:sz w:val="24"/>
                <w:szCs w:val="24"/>
                <w:rPrChange w:id="6436" w:author="Dave Contreras" w:date="2019-07-22T10:10:00Z">
                  <w:rPr>
                    <w:ins w:id="6437" w:author="Dave Contreras" w:date="2019-07-22T10:09:00Z"/>
                    <w:rFonts w:ascii="Calibri" w:eastAsia="Times New Roman" w:hAnsi="Calibri" w:cs="Times New Roman"/>
                    <w:color w:val="000000"/>
                    <w:sz w:val="36"/>
                    <w:szCs w:val="36"/>
                  </w:rPr>
                </w:rPrChange>
              </w:rPr>
            </w:pPr>
          </w:p>
        </w:tc>
        <w:tc>
          <w:tcPr>
            <w:tcW w:w="1505" w:type="dxa"/>
            <w:tcBorders>
              <w:top w:val="nil"/>
              <w:left w:val="nil"/>
              <w:bottom w:val="nil"/>
              <w:right w:val="nil"/>
            </w:tcBorders>
            <w:shd w:val="clear" w:color="auto" w:fill="auto"/>
            <w:noWrap/>
            <w:vAlign w:val="bottom"/>
            <w:hideMark/>
            <w:tcPrChange w:id="6438" w:author="Dave Contreras" w:date="2019-07-22T10:10:00Z">
              <w:tcPr>
                <w:tcW w:w="1260" w:type="dxa"/>
                <w:tcBorders>
                  <w:top w:val="nil"/>
                  <w:left w:val="nil"/>
                  <w:bottom w:val="nil"/>
                  <w:right w:val="nil"/>
                </w:tcBorders>
                <w:shd w:val="clear" w:color="auto" w:fill="auto"/>
                <w:noWrap/>
                <w:vAlign w:val="bottom"/>
                <w:hideMark/>
              </w:tcPr>
            </w:tcPrChange>
          </w:tcPr>
          <w:p w14:paraId="1AC9A0B1" w14:textId="77777777" w:rsidR="00BE478B" w:rsidRPr="00AA53AE" w:rsidRDefault="00BE478B" w:rsidP="00BE478B">
            <w:pPr>
              <w:rPr>
                <w:ins w:id="6439" w:author="Dave Contreras" w:date="2019-07-22T10:09:00Z"/>
                <w:rFonts w:ascii="Times New Roman" w:eastAsia="Times New Roman" w:hAnsi="Times New Roman" w:cs="Times New Roman"/>
                <w:sz w:val="24"/>
                <w:szCs w:val="24"/>
                <w:rPrChange w:id="6440" w:author="Dave Contreras" w:date="2019-07-22T10:10:00Z">
                  <w:rPr>
                    <w:ins w:id="6441" w:author="Dave Contreras" w:date="2019-07-22T10:09:00Z"/>
                    <w:rFonts w:ascii="Times New Roman" w:eastAsia="Times New Roman" w:hAnsi="Times New Roman" w:cs="Times New Roman"/>
                    <w:sz w:val="20"/>
                    <w:szCs w:val="20"/>
                  </w:rPr>
                </w:rPrChange>
              </w:rPr>
            </w:pPr>
          </w:p>
        </w:tc>
        <w:tc>
          <w:tcPr>
            <w:tcW w:w="1645" w:type="dxa"/>
            <w:tcBorders>
              <w:top w:val="nil"/>
              <w:left w:val="nil"/>
              <w:bottom w:val="nil"/>
              <w:right w:val="nil"/>
            </w:tcBorders>
            <w:shd w:val="clear" w:color="auto" w:fill="auto"/>
            <w:noWrap/>
            <w:vAlign w:val="bottom"/>
            <w:hideMark/>
            <w:tcPrChange w:id="6442" w:author="Dave Contreras" w:date="2019-07-22T10:10:00Z">
              <w:tcPr>
                <w:tcW w:w="1890" w:type="dxa"/>
                <w:tcBorders>
                  <w:top w:val="nil"/>
                  <w:left w:val="nil"/>
                  <w:bottom w:val="nil"/>
                  <w:right w:val="nil"/>
                </w:tcBorders>
                <w:shd w:val="clear" w:color="auto" w:fill="auto"/>
                <w:noWrap/>
                <w:vAlign w:val="bottom"/>
                <w:hideMark/>
              </w:tcPr>
            </w:tcPrChange>
          </w:tcPr>
          <w:p w14:paraId="44265DE6" w14:textId="77777777" w:rsidR="00BE478B" w:rsidRPr="00AA53AE" w:rsidRDefault="00BE478B" w:rsidP="00BE478B">
            <w:pPr>
              <w:jc w:val="center"/>
              <w:rPr>
                <w:ins w:id="6443" w:author="Dave Contreras" w:date="2019-07-22T10:09:00Z"/>
                <w:rFonts w:ascii="Times New Roman" w:eastAsia="Times New Roman" w:hAnsi="Times New Roman" w:cs="Times New Roman"/>
                <w:sz w:val="24"/>
                <w:szCs w:val="24"/>
                <w:rPrChange w:id="6444" w:author="Dave Contreras" w:date="2019-07-22T10:10:00Z">
                  <w:rPr>
                    <w:ins w:id="6445" w:author="Dave Contreras" w:date="2019-07-22T10:09:00Z"/>
                    <w:rFonts w:ascii="Times New Roman" w:eastAsia="Times New Roman" w:hAnsi="Times New Roman" w:cs="Times New Roman"/>
                    <w:sz w:val="20"/>
                    <w:szCs w:val="20"/>
                  </w:rPr>
                </w:rPrChange>
              </w:rPr>
            </w:pPr>
          </w:p>
        </w:tc>
        <w:tc>
          <w:tcPr>
            <w:tcW w:w="990" w:type="dxa"/>
            <w:tcBorders>
              <w:top w:val="nil"/>
              <w:left w:val="nil"/>
              <w:bottom w:val="nil"/>
              <w:right w:val="nil"/>
            </w:tcBorders>
            <w:shd w:val="clear" w:color="auto" w:fill="auto"/>
            <w:noWrap/>
            <w:vAlign w:val="bottom"/>
            <w:hideMark/>
            <w:tcPrChange w:id="6446" w:author="Dave Contreras" w:date="2019-07-22T10:10:00Z">
              <w:tcPr>
                <w:tcW w:w="990" w:type="dxa"/>
                <w:tcBorders>
                  <w:top w:val="nil"/>
                  <w:left w:val="nil"/>
                  <w:bottom w:val="nil"/>
                  <w:right w:val="nil"/>
                </w:tcBorders>
                <w:shd w:val="clear" w:color="auto" w:fill="auto"/>
                <w:noWrap/>
                <w:vAlign w:val="bottom"/>
                <w:hideMark/>
              </w:tcPr>
            </w:tcPrChange>
          </w:tcPr>
          <w:p w14:paraId="0EED11DB" w14:textId="77777777" w:rsidR="00BE478B" w:rsidRPr="00AA53AE" w:rsidRDefault="00BE478B" w:rsidP="00BE478B">
            <w:pPr>
              <w:jc w:val="center"/>
              <w:rPr>
                <w:ins w:id="6447" w:author="Dave Contreras" w:date="2019-07-22T10:09:00Z"/>
                <w:rFonts w:ascii="Times New Roman" w:eastAsia="Times New Roman" w:hAnsi="Times New Roman" w:cs="Times New Roman"/>
                <w:sz w:val="24"/>
                <w:szCs w:val="24"/>
                <w:rPrChange w:id="6448" w:author="Dave Contreras" w:date="2019-07-22T10:10:00Z">
                  <w:rPr>
                    <w:ins w:id="6449" w:author="Dave Contreras" w:date="2019-07-22T10:09:00Z"/>
                    <w:rFonts w:ascii="Times New Roman" w:eastAsia="Times New Roman" w:hAnsi="Times New Roman" w:cs="Times New Roman"/>
                    <w:sz w:val="20"/>
                    <w:szCs w:val="20"/>
                  </w:rPr>
                </w:rPrChange>
              </w:rPr>
            </w:pPr>
          </w:p>
        </w:tc>
        <w:tc>
          <w:tcPr>
            <w:tcW w:w="1800" w:type="dxa"/>
            <w:tcBorders>
              <w:top w:val="nil"/>
              <w:left w:val="nil"/>
              <w:bottom w:val="nil"/>
              <w:right w:val="nil"/>
            </w:tcBorders>
            <w:shd w:val="clear" w:color="auto" w:fill="auto"/>
            <w:noWrap/>
            <w:vAlign w:val="bottom"/>
            <w:hideMark/>
            <w:tcPrChange w:id="6450" w:author="Dave Contreras" w:date="2019-07-22T10:10:00Z">
              <w:tcPr>
                <w:tcW w:w="4390" w:type="dxa"/>
                <w:tcBorders>
                  <w:top w:val="nil"/>
                  <w:left w:val="nil"/>
                  <w:bottom w:val="nil"/>
                  <w:right w:val="nil"/>
                </w:tcBorders>
                <w:shd w:val="clear" w:color="auto" w:fill="auto"/>
                <w:noWrap/>
                <w:vAlign w:val="bottom"/>
                <w:hideMark/>
              </w:tcPr>
            </w:tcPrChange>
          </w:tcPr>
          <w:p w14:paraId="37D2B51B" w14:textId="77777777" w:rsidR="00BE478B" w:rsidRPr="00AA53AE" w:rsidRDefault="00BE478B" w:rsidP="00BE478B">
            <w:pPr>
              <w:jc w:val="center"/>
              <w:rPr>
                <w:ins w:id="6451" w:author="Dave Contreras" w:date="2019-07-22T10:09:00Z"/>
                <w:rFonts w:ascii="Times New Roman" w:eastAsia="Times New Roman" w:hAnsi="Times New Roman" w:cs="Times New Roman"/>
                <w:sz w:val="24"/>
                <w:szCs w:val="24"/>
                <w:rPrChange w:id="6452" w:author="Dave Contreras" w:date="2019-07-22T10:10:00Z">
                  <w:rPr>
                    <w:ins w:id="6453" w:author="Dave Contreras" w:date="2019-07-22T10:09:00Z"/>
                    <w:rFonts w:ascii="Times New Roman" w:eastAsia="Times New Roman" w:hAnsi="Times New Roman" w:cs="Times New Roman"/>
                    <w:sz w:val="20"/>
                    <w:szCs w:val="20"/>
                  </w:rPr>
                </w:rPrChange>
              </w:rPr>
            </w:pPr>
          </w:p>
        </w:tc>
      </w:tr>
      <w:tr w:rsidR="00BE478B" w:rsidRPr="00AA53AE" w14:paraId="39059617" w14:textId="77777777" w:rsidTr="00AA53AE">
        <w:trPr>
          <w:trHeight w:val="465"/>
          <w:ins w:id="6454" w:author="Dave Contreras" w:date="2019-07-22T10:09:00Z"/>
          <w:trPrChange w:id="6455" w:author="Dave Contreras" w:date="2019-07-22T10:10:00Z">
            <w:trPr>
              <w:trHeight w:val="465"/>
            </w:trPr>
          </w:trPrChange>
        </w:trPr>
        <w:tc>
          <w:tcPr>
            <w:tcW w:w="8125" w:type="dxa"/>
            <w:gridSpan w:val="5"/>
            <w:tcBorders>
              <w:top w:val="single" w:sz="4" w:space="0" w:color="auto"/>
              <w:left w:val="nil"/>
              <w:bottom w:val="single" w:sz="4" w:space="0" w:color="auto"/>
              <w:right w:val="nil"/>
            </w:tcBorders>
            <w:shd w:val="clear" w:color="auto" w:fill="auto"/>
            <w:noWrap/>
            <w:vAlign w:val="bottom"/>
            <w:hideMark/>
            <w:tcPrChange w:id="6456" w:author="Dave Contreras" w:date="2019-07-22T10:10:00Z">
              <w:tcPr>
                <w:tcW w:w="10600" w:type="dxa"/>
                <w:gridSpan w:val="5"/>
                <w:tcBorders>
                  <w:top w:val="single" w:sz="4" w:space="0" w:color="auto"/>
                  <w:left w:val="nil"/>
                  <w:bottom w:val="single" w:sz="4" w:space="0" w:color="auto"/>
                  <w:right w:val="nil"/>
                </w:tcBorders>
                <w:shd w:val="clear" w:color="auto" w:fill="auto"/>
                <w:noWrap/>
                <w:vAlign w:val="bottom"/>
                <w:hideMark/>
              </w:tcPr>
            </w:tcPrChange>
          </w:tcPr>
          <w:p w14:paraId="62B0F075" w14:textId="7D354449" w:rsidR="00BE478B" w:rsidRPr="00AA53AE" w:rsidRDefault="00BE478B" w:rsidP="00BE478B">
            <w:pPr>
              <w:jc w:val="center"/>
              <w:rPr>
                <w:ins w:id="6457" w:author="Dave Contreras" w:date="2019-07-22T10:09:00Z"/>
                <w:rFonts w:ascii="Calibri" w:eastAsia="Times New Roman" w:hAnsi="Calibri" w:cs="Times New Roman"/>
                <w:b/>
                <w:bCs/>
                <w:color w:val="000000"/>
                <w:sz w:val="24"/>
                <w:szCs w:val="24"/>
                <w:rPrChange w:id="6458" w:author="Dave Contreras" w:date="2019-07-22T10:10:00Z">
                  <w:rPr>
                    <w:ins w:id="6459" w:author="Dave Contreras" w:date="2019-07-22T10:09:00Z"/>
                    <w:rFonts w:ascii="Calibri" w:eastAsia="Times New Roman" w:hAnsi="Calibri" w:cs="Times New Roman"/>
                    <w:b/>
                    <w:bCs/>
                    <w:color w:val="000000"/>
                    <w:sz w:val="36"/>
                    <w:szCs w:val="36"/>
                  </w:rPr>
                </w:rPrChange>
              </w:rPr>
            </w:pPr>
            <w:ins w:id="6460" w:author="Dave Contreras" w:date="2019-07-22T10:09:00Z">
              <w:r w:rsidRPr="00AA53AE">
                <w:rPr>
                  <w:rFonts w:ascii="Calibri" w:eastAsia="Times New Roman" w:hAnsi="Calibri" w:cs="Times New Roman"/>
                  <w:b/>
                  <w:bCs/>
                  <w:color w:val="000000"/>
                  <w:sz w:val="24"/>
                  <w:szCs w:val="24"/>
                  <w:rPrChange w:id="6461" w:author="Dave Contreras" w:date="2019-07-22T10:10:00Z">
                    <w:rPr>
                      <w:rFonts w:ascii="Calibri" w:eastAsia="Times New Roman" w:hAnsi="Calibri" w:cs="Times New Roman"/>
                      <w:b/>
                      <w:bCs/>
                      <w:color w:val="000000"/>
                      <w:sz w:val="36"/>
                      <w:szCs w:val="36"/>
                    </w:rPr>
                  </w:rPrChange>
                </w:rPr>
                <w:t>Prospect</w:t>
              </w:r>
            </w:ins>
            <w:ins w:id="6462" w:author="Dave Contreras" w:date="2019-07-23T13:24:00Z">
              <w:r w:rsidR="00F667F2">
                <w:rPr>
                  <w:rFonts w:ascii="Calibri" w:eastAsia="Times New Roman" w:hAnsi="Calibri" w:cs="Times New Roman"/>
                  <w:b/>
                  <w:bCs/>
                  <w:color w:val="000000"/>
                  <w:sz w:val="24"/>
                  <w:szCs w:val="24"/>
                </w:rPr>
                <w:t xml:space="preserve"> Island</w:t>
              </w:r>
            </w:ins>
          </w:p>
        </w:tc>
      </w:tr>
      <w:tr w:rsidR="00AA53AE" w:rsidRPr="00AA53AE" w14:paraId="760B5A8F" w14:textId="77777777" w:rsidTr="00AA53AE">
        <w:trPr>
          <w:trHeight w:val="465"/>
          <w:ins w:id="6463" w:author="Dave Contreras" w:date="2019-07-22T10:09:00Z"/>
          <w:trPrChange w:id="6464" w:author="Dave Contreras" w:date="2019-07-22T10:10:00Z">
            <w:trPr>
              <w:trHeight w:val="465"/>
            </w:trPr>
          </w:trPrChange>
        </w:trPr>
        <w:tc>
          <w:tcPr>
            <w:tcW w:w="2185" w:type="dxa"/>
            <w:tcBorders>
              <w:top w:val="nil"/>
              <w:left w:val="nil"/>
              <w:bottom w:val="single" w:sz="4" w:space="0" w:color="auto"/>
              <w:right w:val="nil"/>
            </w:tcBorders>
            <w:shd w:val="clear" w:color="auto" w:fill="auto"/>
            <w:noWrap/>
            <w:vAlign w:val="bottom"/>
            <w:hideMark/>
            <w:tcPrChange w:id="6465" w:author="Dave Contreras" w:date="2019-07-22T10:10:00Z">
              <w:tcPr>
                <w:tcW w:w="2070" w:type="dxa"/>
                <w:tcBorders>
                  <w:top w:val="nil"/>
                  <w:left w:val="nil"/>
                  <w:bottom w:val="single" w:sz="4" w:space="0" w:color="auto"/>
                  <w:right w:val="nil"/>
                </w:tcBorders>
                <w:shd w:val="clear" w:color="auto" w:fill="auto"/>
                <w:noWrap/>
                <w:vAlign w:val="bottom"/>
                <w:hideMark/>
              </w:tcPr>
            </w:tcPrChange>
          </w:tcPr>
          <w:p w14:paraId="265BC52D" w14:textId="77777777" w:rsidR="00BE478B" w:rsidRPr="00AA53AE" w:rsidRDefault="00BE478B" w:rsidP="00BE478B">
            <w:pPr>
              <w:rPr>
                <w:ins w:id="6466" w:author="Dave Contreras" w:date="2019-07-22T10:09:00Z"/>
                <w:rFonts w:ascii="Calibri" w:eastAsia="Times New Roman" w:hAnsi="Calibri" w:cs="Times New Roman"/>
                <w:b/>
                <w:bCs/>
                <w:color w:val="000000"/>
                <w:sz w:val="24"/>
                <w:szCs w:val="24"/>
                <w:rPrChange w:id="6467" w:author="Dave Contreras" w:date="2019-07-22T10:10:00Z">
                  <w:rPr>
                    <w:ins w:id="6468" w:author="Dave Contreras" w:date="2019-07-22T10:09:00Z"/>
                    <w:rFonts w:ascii="Calibri" w:eastAsia="Times New Roman" w:hAnsi="Calibri" w:cs="Times New Roman"/>
                    <w:b/>
                    <w:bCs/>
                    <w:color w:val="000000"/>
                    <w:sz w:val="36"/>
                    <w:szCs w:val="36"/>
                  </w:rPr>
                </w:rPrChange>
              </w:rPr>
            </w:pPr>
            <w:ins w:id="6469" w:author="Dave Contreras" w:date="2019-07-22T10:09:00Z">
              <w:r w:rsidRPr="00AA53AE">
                <w:rPr>
                  <w:rFonts w:ascii="Calibri" w:eastAsia="Times New Roman" w:hAnsi="Calibri" w:cs="Times New Roman"/>
                  <w:b/>
                  <w:bCs/>
                  <w:color w:val="000000"/>
                  <w:sz w:val="24"/>
                  <w:szCs w:val="24"/>
                  <w:rPrChange w:id="6470" w:author="Dave Contreras" w:date="2019-07-22T10:10:00Z">
                    <w:rPr>
                      <w:rFonts w:ascii="Calibri" w:eastAsia="Times New Roman" w:hAnsi="Calibri" w:cs="Times New Roman"/>
                      <w:b/>
                      <w:bCs/>
                      <w:color w:val="000000"/>
                      <w:sz w:val="36"/>
                      <w:szCs w:val="36"/>
                    </w:rPr>
                  </w:rPrChange>
                </w:rPr>
                <w:t>Factor</w:t>
              </w:r>
            </w:ins>
          </w:p>
        </w:tc>
        <w:tc>
          <w:tcPr>
            <w:tcW w:w="1505" w:type="dxa"/>
            <w:tcBorders>
              <w:top w:val="nil"/>
              <w:left w:val="nil"/>
              <w:bottom w:val="single" w:sz="4" w:space="0" w:color="auto"/>
              <w:right w:val="nil"/>
            </w:tcBorders>
            <w:shd w:val="clear" w:color="auto" w:fill="auto"/>
            <w:noWrap/>
            <w:vAlign w:val="bottom"/>
            <w:hideMark/>
            <w:tcPrChange w:id="6471" w:author="Dave Contreras" w:date="2019-07-22T10:10:00Z">
              <w:tcPr>
                <w:tcW w:w="1260" w:type="dxa"/>
                <w:tcBorders>
                  <w:top w:val="nil"/>
                  <w:left w:val="nil"/>
                  <w:bottom w:val="single" w:sz="4" w:space="0" w:color="auto"/>
                  <w:right w:val="nil"/>
                </w:tcBorders>
                <w:shd w:val="clear" w:color="auto" w:fill="auto"/>
                <w:noWrap/>
                <w:vAlign w:val="bottom"/>
                <w:hideMark/>
              </w:tcPr>
            </w:tcPrChange>
          </w:tcPr>
          <w:p w14:paraId="29A81A81" w14:textId="77777777" w:rsidR="00BE478B" w:rsidRPr="00AA53AE" w:rsidRDefault="00BE478B" w:rsidP="00BE478B">
            <w:pPr>
              <w:jc w:val="center"/>
              <w:rPr>
                <w:ins w:id="6472" w:author="Dave Contreras" w:date="2019-07-22T10:09:00Z"/>
                <w:rFonts w:ascii="Calibri" w:eastAsia="Times New Roman" w:hAnsi="Calibri" w:cs="Times New Roman"/>
                <w:b/>
                <w:bCs/>
                <w:color w:val="000000"/>
                <w:sz w:val="24"/>
                <w:szCs w:val="24"/>
                <w:rPrChange w:id="6473" w:author="Dave Contreras" w:date="2019-07-22T10:10:00Z">
                  <w:rPr>
                    <w:ins w:id="6474" w:author="Dave Contreras" w:date="2019-07-22T10:09:00Z"/>
                    <w:rFonts w:ascii="Calibri" w:eastAsia="Times New Roman" w:hAnsi="Calibri" w:cs="Times New Roman"/>
                    <w:b/>
                    <w:bCs/>
                    <w:color w:val="000000"/>
                    <w:sz w:val="36"/>
                    <w:szCs w:val="36"/>
                  </w:rPr>
                </w:rPrChange>
              </w:rPr>
            </w:pPr>
            <w:ins w:id="6475" w:author="Dave Contreras" w:date="2019-07-22T10:09:00Z">
              <w:r w:rsidRPr="00AA53AE">
                <w:rPr>
                  <w:rFonts w:ascii="Calibri" w:eastAsia="Times New Roman" w:hAnsi="Calibri" w:cs="Times New Roman"/>
                  <w:b/>
                  <w:bCs/>
                  <w:color w:val="000000"/>
                  <w:sz w:val="24"/>
                  <w:szCs w:val="24"/>
                  <w:rPrChange w:id="6476" w:author="Dave Contreras" w:date="2019-07-22T10:10:00Z">
                    <w:rPr>
                      <w:rFonts w:ascii="Calibri" w:eastAsia="Times New Roman" w:hAnsi="Calibri" w:cs="Times New Roman"/>
                      <w:b/>
                      <w:bCs/>
                      <w:color w:val="000000"/>
                      <w:sz w:val="36"/>
                      <w:szCs w:val="36"/>
                    </w:rPr>
                  </w:rPrChange>
                </w:rPr>
                <w:t>Estimate</w:t>
              </w:r>
            </w:ins>
          </w:p>
        </w:tc>
        <w:tc>
          <w:tcPr>
            <w:tcW w:w="1645" w:type="dxa"/>
            <w:tcBorders>
              <w:top w:val="nil"/>
              <w:left w:val="nil"/>
              <w:bottom w:val="single" w:sz="4" w:space="0" w:color="auto"/>
              <w:right w:val="nil"/>
            </w:tcBorders>
            <w:shd w:val="clear" w:color="auto" w:fill="auto"/>
            <w:noWrap/>
            <w:vAlign w:val="bottom"/>
            <w:hideMark/>
            <w:tcPrChange w:id="6477" w:author="Dave Contreras" w:date="2019-07-22T10:10:00Z">
              <w:tcPr>
                <w:tcW w:w="1890" w:type="dxa"/>
                <w:tcBorders>
                  <w:top w:val="nil"/>
                  <w:left w:val="nil"/>
                  <w:bottom w:val="single" w:sz="4" w:space="0" w:color="auto"/>
                  <w:right w:val="nil"/>
                </w:tcBorders>
                <w:shd w:val="clear" w:color="auto" w:fill="auto"/>
                <w:noWrap/>
                <w:vAlign w:val="bottom"/>
                <w:hideMark/>
              </w:tcPr>
            </w:tcPrChange>
          </w:tcPr>
          <w:p w14:paraId="310D8175" w14:textId="77777777" w:rsidR="00BE478B" w:rsidRPr="00AA53AE" w:rsidRDefault="00BE478B" w:rsidP="00BE478B">
            <w:pPr>
              <w:jc w:val="center"/>
              <w:rPr>
                <w:ins w:id="6478" w:author="Dave Contreras" w:date="2019-07-22T10:09:00Z"/>
                <w:rFonts w:ascii="Calibri" w:eastAsia="Times New Roman" w:hAnsi="Calibri" w:cs="Times New Roman"/>
                <w:b/>
                <w:bCs/>
                <w:color w:val="000000"/>
                <w:sz w:val="24"/>
                <w:szCs w:val="24"/>
                <w:rPrChange w:id="6479" w:author="Dave Contreras" w:date="2019-07-22T10:10:00Z">
                  <w:rPr>
                    <w:ins w:id="6480" w:author="Dave Contreras" w:date="2019-07-22T10:09:00Z"/>
                    <w:rFonts w:ascii="Calibri" w:eastAsia="Times New Roman" w:hAnsi="Calibri" w:cs="Times New Roman"/>
                    <w:b/>
                    <w:bCs/>
                    <w:color w:val="000000"/>
                    <w:sz w:val="36"/>
                    <w:szCs w:val="36"/>
                  </w:rPr>
                </w:rPrChange>
              </w:rPr>
            </w:pPr>
            <w:ins w:id="6481" w:author="Dave Contreras" w:date="2019-07-22T10:09:00Z">
              <w:r w:rsidRPr="00AA53AE">
                <w:rPr>
                  <w:rFonts w:ascii="Calibri" w:eastAsia="Times New Roman" w:hAnsi="Calibri" w:cs="Times New Roman"/>
                  <w:b/>
                  <w:bCs/>
                  <w:color w:val="000000"/>
                  <w:sz w:val="24"/>
                  <w:szCs w:val="24"/>
                  <w:rPrChange w:id="6482" w:author="Dave Contreras" w:date="2019-07-22T10:10:00Z">
                    <w:rPr>
                      <w:rFonts w:ascii="Calibri" w:eastAsia="Times New Roman" w:hAnsi="Calibri" w:cs="Times New Roman"/>
                      <w:b/>
                      <w:bCs/>
                      <w:color w:val="000000"/>
                      <w:sz w:val="36"/>
                      <w:szCs w:val="36"/>
                    </w:rPr>
                  </w:rPrChange>
                </w:rPr>
                <w:t>Std. Error</w:t>
              </w:r>
            </w:ins>
          </w:p>
        </w:tc>
        <w:tc>
          <w:tcPr>
            <w:tcW w:w="990" w:type="dxa"/>
            <w:tcBorders>
              <w:top w:val="nil"/>
              <w:left w:val="nil"/>
              <w:bottom w:val="single" w:sz="4" w:space="0" w:color="auto"/>
              <w:right w:val="nil"/>
            </w:tcBorders>
            <w:shd w:val="clear" w:color="auto" w:fill="auto"/>
            <w:noWrap/>
            <w:vAlign w:val="bottom"/>
            <w:hideMark/>
            <w:tcPrChange w:id="6483" w:author="Dave Contreras" w:date="2019-07-22T10:10:00Z">
              <w:tcPr>
                <w:tcW w:w="990" w:type="dxa"/>
                <w:tcBorders>
                  <w:top w:val="nil"/>
                  <w:left w:val="nil"/>
                  <w:bottom w:val="single" w:sz="4" w:space="0" w:color="auto"/>
                  <w:right w:val="nil"/>
                </w:tcBorders>
                <w:shd w:val="clear" w:color="auto" w:fill="auto"/>
                <w:noWrap/>
                <w:vAlign w:val="bottom"/>
                <w:hideMark/>
              </w:tcPr>
            </w:tcPrChange>
          </w:tcPr>
          <w:p w14:paraId="6E2C40FD" w14:textId="77777777" w:rsidR="00BE478B" w:rsidRPr="00AA53AE" w:rsidRDefault="00BE478B" w:rsidP="00BE478B">
            <w:pPr>
              <w:jc w:val="center"/>
              <w:rPr>
                <w:ins w:id="6484" w:author="Dave Contreras" w:date="2019-07-22T10:09:00Z"/>
                <w:rFonts w:ascii="Calibri" w:eastAsia="Times New Roman" w:hAnsi="Calibri" w:cs="Times New Roman"/>
                <w:b/>
                <w:bCs/>
                <w:color w:val="000000"/>
                <w:sz w:val="24"/>
                <w:szCs w:val="24"/>
                <w:rPrChange w:id="6485" w:author="Dave Contreras" w:date="2019-07-22T10:10:00Z">
                  <w:rPr>
                    <w:ins w:id="6486" w:author="Dave Contreras" w:date="2019-07-22T10:09:00Z"/>
                    <w:rFonts w:ascii="Calibri" w:eastAsia="Times New Roman" w:hAnsi="Calibri" w:cs="Times New Roman"/>
                    <w:b/>
                    <w:bCs/>
                    <w:color w:val="000000"/>
                    <w:sz w:val="36"/>
                    <w:szCs w:val="36"/>
                  </w:rPr>
                </w:rPrChange>
              </w:rPr>
            </w:pPr>
            <w:ins w:id="6487" w:author="Dave Contreras" w:date="2019-07-22T10:09:00Z">
              <w:r w:rsidRPr="00AA53AE">
                <w:rPr>
                  <w:rFonts w:ascii="Calibri" w:eastAsia="Times New Roman" w:hAnsi="Calibri" w:cs="Times New Roman"/>
                  <w:b/>
                  <w:bCs/>
                  <w:color w:val="000000"/>
                  <w:sz w:val="24"/>
                  <w:szCs w:val="24"/>
                  <w:rPrChange w:id="6488" w:author="Dave Contreras" w:date="2019-07-22T10:10:00Z">
                    <w:rPr>
                      <w:rFonts w:ascii="Calibri" w:eastAsia="Times New Roman" w:hAnsi="Calibri" w:cs="Times New Roman"/>
                      <w:b/>
                      <w:bCs/>
                      <w:color w:val="000000"/>
                      <w:sz w:val="36"/>
                      <w:szCs w:val="36"/>
                    </w:rPr>
                  </w:rPrChange>
                </w:rPr>
                <w:t>t value</w:t>
              </w:r>
            </w:ins>
          </w:p>
        </w:tc>
        <w:tc>
          <w:tcPr>
            <w:tcW w:w="1800" w:type="dxa"/>
            <w:tcBorders>
              <w:top w:val="nil"/>
              <w:left w:val="nil"/>
              <w:bottom w:val="single" w:sz="4" w:space="0" w:color="auto"/>
              <w:right w:val="nil"/>
            </w:tcBorders>
            <w:shd w:val="clear" w:color="auto" w:fill="auto"/>
            <w:noWrap/>
            <w:vAlign w:val="bottom"/>
            <w:hideMark/>
            <w:tcPrChange w:id="6489" w:author="Dave Contreras" w:date="2019-07-22T10:10:00Z">
              <w:tcPr>
                <w:tcW w:w="4390" w:type="dxa"/>
                <w:tcBorders>
                  <w:top w:val="nil"/>
                  <w:left w:val="nil"/>
                  <w:bottom w:val="single" w:sz="4" w:space="0" w:color="auto"/>
                  <w:right w:val="nil"/>
                </w:tcBorders>
                <w:shd w:val="clear" w:color="auto" w:fill="auto"/>
                <w:noWrap/>
                <w:vAlign w:val="bottom"/>
                <w:hideMark/>
              </w:tcPr>
            </w:tcPrChange>
          </w:tcPr>
          <w:p w14:paraId="32C621CC" w14:textId="77777777" w:rsidR="00BE478B" w:rsidRPr="00AA53AE" w:rsidRDefault="00BE478B" w:rsidP="00BE478B">
            <w:pPr>
              <w:jc w:val="center"/>
              <w:rPr>
                <w:ins w:id="6490" w:author="Dave Contreras" w:date="2019-07-22T10:09:00Z"/>
                <w:rFonts w:ascii="Calibri" w:eastAsia="Times New Roman" w:hAnsi="Calibri" w:cs="Times New Roman"/>
                <w:b/>
                <w:bCs/>
                <w:color w:val="000000"/>
                <w:sz w:val="24"/>
                <w:szCs w:val="24"/>
                <w:rPrChange w:id="6491" w:author="Dave Contreras" w:date="2019-07-22T10:10:00Z">
                  <w:rPr>
                    <w:ins w:id="6492" w:author="Dave Contreras" w:date="2019-07-22T10:09:00Z"/>
                    <w:rFonts w:ascii="Calibri" w:eastAsia="Times New Roman" w:hAnsi="Calibri" w:cs="Times New Roman"/>
                    <w:b/>
                    <w:bCs/>
                    <w:color w:val="000000"/>
                    <w:sz w:val="36"/>
                    <w:szCs w:val="36"/>
                  </w:rPr>
                </w:rPrChange>
              </w:rPr>
            </w:pPr>
            <w:proofErr w:type="spellStart"/>
            <w:ins w:id="6493" w:author="Dave Contreras" w:date="2019-07-22T10:09:00Z">
              <w:r w:rsidRPr="00AA53AE">
                <w:rPr>
                  <w:rFonts w:ascii="Calibri" w:eastAsia="Times New Roman" w:hAnsi="Calibri" w:cs="Times New Roman"/>
                  <w:b/>
                  <w:bCs/>
                  <w:color w:val="000000"/>
                  <w:sz w:val="24"/>
                  <w:szCs w:val="24"/>
                  <w:rPrChange w:id="6494" w:author="Dave Contreras" w:date="2019-07-22T10:10:00Z">
                    <w:rPr>
                      <w:rFonts w:ascii="Calibri" w:eastAsia="Times New Roman" w:hAnsi="Calibri" w:cs="Times New Roman"/>
                      <w:b/>
                      <w:bCs/>
                      <w:color w:val="000000"/>
                      <w:sz w:val="36"/>
                      <w:szCs w:val="36"/>
                    </w:rPr>
                  </w:rPrChange>
                </w:rPr>
                <w:t>Pr</w:t>
              </w:r>
              <w:proofErr w:type="spellEnd"/>
              <w:r w:rsidRPr="00AA53AE">
                <w:rPr>
                  <w:rFonts w:ascii="Calibri" w:eastAsia="Times New Roman" w:hAnsi="Calibri" w:cs="Times New Roman"/>
                  <w:b/>
                  <w:bCs/>
                  <w:color w:val="000000"/>
                  <w:sz w:val="24"/>
                  <w:szCs w:val="24"/>
                  <w:rPrChange w:id="6495" w:author="Dave Contreras" w:date="2019-07-22T10:10:00Z">
                    <w:rPr>
                      <w:rFonts w:ascii="Calibri" w:eastAsia="Times New Roman" w:hAnsi="Calibri" w:cs="Times New Roman"/>
                      <w:b/>
                      <w:bCs/>
                      <w:color w:val="000000"/>
                      <w:sz w:val="36"/>
                      <w:szCs w:val="36"/>
                    </w:rPr>
                  </w:rPrChange>
                </w:rPr>
                <w:t>(&gt;|t|)</w:t>
              </w:r>
            </w:ins>
          </w:p>
        </w:tc>
      </w:tr>
      <w:tr w:rsidR="00AA53AE" w:rsidRPr="00AA53AE" w14:paraId="602928ED" w14:textId="77777777" w:rsidTr="00AA53AE">
        <w:trPr>
          <w:trHeight w:val="465"/>
          <w:ins w:id="6496" w:author="Dave Contreras" w:date="2019-07-22T10:09:00Z"/>
          <w:trPrChange w:id="6497" w:author="Dave Contreras" w:date="2019-07-22T10:10:00Z">
            <w:trPr>
              <w:trHeight w:val="465"/>
            </w:trPr>
          </w:trPrChange>
        </w:trPr>
        <w:tc>
          <w:tcPr>
            <w:tcW w:w="2185" w:type="dxa"/>
            <w:tcBorders>
              <w:top w:val="nil"/>
              <w:left w:val="nil"/>
              <w:bottom w:val="nil"/>
              <w:right w:val="nil"/>
            </w:tcBorders>
            <w:shd w:val="clear" w:color="auto" w:fill="auto"/>
            <w:noWrap/>
            <w:vAlign w:val="bottom"/>
            <w:hideMark/>
            <w:tcPrChange w:id="6498" w:author="Dave Contreras" w:date="2019-07-22T10:10:00Z">
              <w:tcPr>
                <w:tcW w:w="2070" w:type="dxa"/>
                <w:tcBorders>
                  <w:top w:val="nil"/>
                  <w:left w:val="nil"/>
                  <w:bottom w:val="nil"/>
                  <w:right w:val="nil"/>
                </w:tcBorders>
                <w:shd w:val="clear" w:color="auto" w:fill="auto"/>
                <w:noWrap/>
                <w:vAlign w:val="bottom"/>
                <w:hideMark/>
              </w:tcPr>
            </w:tcPrChange>
          </w:tcPr>
          <w:p w14:paraId="2C9E1CC8" w14:textId="77777777" w:rsidR="00BE478B" w:rsidRPr="00AA53AE" w:rsidRDefault="00BE478B" w:rsidP="00BE478B">
            <w:pPr>
              <w:rPr>
                <w:ins w:id="6499" w:author="Dave Contreras" w:date="2019-07-22T10:09:00Z"/>
                <w:rFonts w:ascii="Calibri" w:eastAsia="Times New Roman" w:hAnsi="Calibri" w:cs="Times New Roman"/>
                <w:color w:val="000000"/>
                <w:sz w:val="24"/>
                <w:szCs w:val="24"/>
                <w:rPrChange w:id="6500" w:author="Dave Contreras" w:date="2019-07-22T10:10:00Z">
                  <w:rPr>
                    <w:ins w:id="6501" w:author="Dave Contreras" w:date="2019-07-22T10:09:00Z"/>
                    <w:rFonts w:ascii="Calibri" w:eastAsia="Times New Roman" w:hAnsi="Calibri" w:cs="Times New Roman"/>
                    <w:color w:val="000000"/>
                    <w:sz w:val="36"/>
                    <w:szCs w:val="36"/>
                  </w:rPr>
                </w:rPrChange>
              </w:rPr>
            </w:pPr>
            <w:ins w:id="6502" w:author="Dave Contreras" w:date="2019-07-22T10:09:00Z">
              <w:r w:rsidRPr="00AA53AE">
                <w:rPr>
                  <w:rFonts w:ascii="Calibri" w:eastAsia="Times New Roman" w:hAnsi="Calibri" w:cs="Times New Roman"/>
                  <w:color w:val="000000"/>
                  <w:sz w:val="24"/>
                  <w:szCs w:val="24"/>
                  <w:rPrChange w:id="6503" w:author="Dave Contreras" w:date="2019-07-22T10:10:00Z">
                    <w:rPr>
                      <w:rFonts w:ascii="Calibri" w:eastAsia="Times New Roman" w:hAnsi="Calibri" w:cs="Times New Roman"/>
                      <w:color w:val="000000"/>
                      <w:sz w:val="36"/>
                      <w:szCs w:val="36"/>
                    </w:rPr>
                  </w:rPrChange>
                </w:rPr>
                <w:t>(Intercept)</w:t>
              </w:r>
            </w:ins>
          </w:p>
        </w:tc>
        <w:tc>
          <w:tcPr>
            <w:tcW w:w="1505" w:type="dxa"/>
            <w:tcBorders>
              <w:top w:val="nil"/>
              <w:left w:val="nil"/>
              <w:bottom w:val="nil"/>
              <w:right w:val="nil"/>
            </w:tcBorders>
            <w:shd w:val="clear" w:color="auto" w:fill="auto"/>
            <w:noWrap/>
            <w:vAlign w:val="bottom"/>
            <w:hideMark/>
            <w:tcPrChange w:id="6504" w:author="Dave Contreras" w:date="2019-07-22T10:10:00Z">
              <w:tcPr>
                <w:tcW w:w="1260" w:type="dxa"/>
                <w:tcBorders>
                  <w:top w:val="nil"/>
                  <w:left w:val="nil"/>
                  <w:bottom w:val="nil"/>
                  <w:right w:val="nil"/>
                </w:tcBorders>
                <w:shd w:val="clear" w:color="auto" w:fill="auto"/>
                <w:noWrap/>
                <w:vAlign w:val="bottom"/>
                <w:hideMark/>
              </w:tcPr>
            </w:tcPrChange>
          </w:tcPr>
          <w:p w14:paraId="48C2EFCF" w14:textId="77777777" w:rsidR="00BE478B" w:rsidRPr="00AA53AE" w:rsidRDefault="00BE478B" w:rsidP="00BE478B">
            <w:pPr>
              <w:jc w:val="center"/>
              <w:rPr>
                <w:ins w:id="6505" w:author="Dave Contreras" w:date="2019-07-22T10:09:00Z"/>
                <w:rFonts w:ascii="Calibri" w:eastAsia="Times New Roman" w:hAnsi="Calibri" w:cs="Times New Roman"/>
                <w:color w:val="000000"/>
                <w:sz w:val="24"/>
                <w:szCs w:val="24"/>
                <w:rPrChange w:id="6506" w:author="Dave Contreras" w:date="2019-07-22T10:10:00Z">
                  <w:rPr>
                    <w:ins w:id="6507" w:author="Dave Contreras" w:date="2019-07-22T10:09:00Z"/>
                    <w:rFonts w:ascii="Calibri" w:eastAsia="Times New Roman" w:hAnsi="Calibri" w:cs="Times New Roman"/>
                    <w:color w:val="000000"/>
                    <w:sz w:val="36"/>
                    <w:szCs w:val="36"/>
                  </w:rPr>
                </w:rPrChange>
              </w:rPr>
            </w:pPr>
            <w:ins w:id="6508" w:author="Dave Contreras" w:date="2019-07-22T10:09:00Z">
              <w:r w:rsidRPr="00AA53AE">
                <w:rPr>
                  <w:rFonts w:ascii="Calibri" w:eastAsia="Times New Roman" w:hAnsi="Calibri" w:cs="Times New Roman"/>
                  <w:color w:val="000000"/>
                  <w:sz w:val="24"/>
                  <w:szCs w:val="24"/>
                  <w:rPrChange w:id="6509" w:author="Dave Contreras" w:date="2019-07-22T10:10:00Z">
                    <w:rPr>
                      <w:rFonts w:ascii="Calibri" w:eastAsia="Times New Roman" w:hAnsi="Calibri" w:cs="Times New Roman"/>
                      <w:color w:val="000000"/>
                      <w:sz w:val="36"/>
                      <w:szCs w:val="36"/>
                    </w:rPr>
                  </w:rPrChange>
                </w:rPr>
                <w:t>8.966</w:t>
              </w:r>
            </w:ins>
          </w:p>
        </w:tc>
        <w:tc>
          <w:tcPr>
            <w:tcW w:w="1645" w:type="dxa"/>
            <w:tcBorders>
              <w:top w:val="nil"/>
              <w:left w:val="nil"/>
              <w:bottom w:val="nil"/>
              <w:right w:val="nil"/>
            </w:tcBorders>
            <w:shd w:val="clear" w:color="auto" w:fill="auto"/>
            <w:noWrap/>
            <w:vAlign w:val="bottom"/>
            <w:hideMark/>
            <w:tcPrChange w:id="6510" w:author="Dave Contreras" w:date="2019-07-22T10:10:00Z">
              <w:tcPr>
                <w:tcW w:w="1890" w:type="dxa"/>
                <w:tcBorders>
                  <w:top w:val="nil"/>
                  <w:left w:val="nil"/>
                  <w:bottom w:val="nil"/>
                  <w:right w:val="nil"/>
                </w:tcBorders>
                <w:shd w:val="clear" w:color="auto" w:fill="auto"/>
                <w:noWrap/>
                <w:vAlign w:val="bottom"/>
                <w:hideMark/>
              </w:tcPr>
            </w:tcPrChange>
          </w:tcPr>
          <w:p w14:paraId="7976B927" w14:textId="77777777" w:rsidR="00BE478B" w:rsidRPr="00AA53AE" w:rsidRDefault="00BE478B" w:rsidP="00BE478B">
            <w:pPr>
              <w:jc w:val="center"/>
              <w:rPr>
                <w:ins w:id="6511" w:author="Dave Contreras" w:date="2019-07-22T10:09:00Z"/>
                <w:rFonts w:ascii="Calibri" w:eastAsia="Times New Roman" w:hAnsi="Calibri" w:cs="Times New Roman"/>
                <w:color w:val="000000"/>
                <w:sz w:val="24"/>
                <w:szCs w:val="24"/>
                <w:rPrChange w:id="6512" w:author="Dave Contreras" w:date="2019-07-22T10:10:00Z">
                  <w:rPr>
                    <w:ins w:id="6513" w:author="Dave Contreras" w:date="2019-07-22T10:09:00Z"/>
                    <w:rFonts w:ascii="Calibri" w:eastAsia="Times New Roman" w:hAnsi="Calibri" w:cs="Times New Roman"/>
                    <w:color w:val="000000"/>
                    <w:sz w:val="36"/>
                    <w:szCs w:val="36"/>
                  </w:rPr>
                </w:rPrChange>
              </w:rPr>
            </w:pPr>
            <w:ins w:id="6514" w:author="Dave Contreras" w:date="2019-07-22T10:09:00Z">
              <w:r w:rsidRPr="00AA53AE">
                <w:rPr>
                  <w:rFonts w:ascii="Calibri" w:eastAsia="Times New Roman" w:hAnsi="Calibri" w:cs="Times New Roman"/>
                  <w:color w:val="000000"/>
                  <w:sz w:val="24"/>
                  <w:szCs w:val="24"/>
                  <w:rPrChange w:id="6515" w:author="Dave Contreras" w:date="2019-07-22T10:10:00Z">
                    <w:rPr>
                      <w:rFonts w:ascii="Calibri" w:eastAsia="Times New Roman" w:hAnsi="Calibri" w:cs="Times New Roman"/>
                      <w:color w:val="000000"/>
                      <w:sz w:val="36"/>
                      <w:szCs w:val="36"/>
                    </w:rPr>
                  </w:rPrChange>
                </w:rPr>
                <w:t>1.164</w:t>
              </w:r>
            </w:ins>
          </w:p>
        </w:tc>
        <w:tc>
          <w:tcPr>
            <w:tcW w:w="990" w:type="dxa"/>
            <w:tcBorders>
              <w:top w:val="nil"/>
              <w:left w:val="nil"/>
              <w:bottom w:val="nil"/>
              <w:right w:val="nil"/>
            </w:tcBorders>
            <w:shd w:val="clear" w:color="auto" w:fill="auto"/>
            <w:noWrap/>
            <w:vAlign w:val="bottom"/>
            <w:hideMark/>
            <w:tcPrChange w:id="6516" w:author="Dave Contreras" w:date="2019-07-22T10:10:00Z">
              <w:tcPr>
                <w:tcW w:w="990" w:type="dxa"/>
                <w:tcBorders>
                  <w:top w:val="nil"/>
                  <w:left w:val="nil"/>
                  <w:bottom w:val="nil"/>
                  <w:right w:val="nil"/>
                </w:tcBorders>
                <w:shd w:val="clear" w:color="auto" w:fill="auto"/>
                <w:noWrap/>
                <w:vAlign w:val="bottom"/>
                <w:hideMark/>
              </w:tcPr>
            </w:tcPrChange>
          </w:tcPr>
          <w:p w14:paraId="5AAA0F04" w14:textId="77777777" w:rsidR="00BE478B" w:rsidRPr="00AA53AE" w:rsidRDefault="00BE478B" w:rsidP="00BE478B">
            <w:pPr>
              <w:jc w:val="center"/>
              <w:rPr>
                <w:ins w:id="6517" w:author="Dave Contreras" w:date="2019-07-22T10:09:00Z"/>
                <w:rFonts w:ascii="Calibri" w:eastAsia="Times New Roman" w:hAnsi="Calibri" w:cs="Times New Roman"/>
                <w:color w:val="000000"/>
                <w:sz w:val="24"/>
                <w:szCs w:val="24"/>
                <w:rPrChange w:id="6518" w:author="Dave Contreras" w:date="2019-07-22T10:10:00Z">
                  <w:rPr>
                    <w:ins w:id="6519" w:author="Dave Contreras" w:date="2019-07-22T10:09:00Z"/>
                    <w:rFonts w:ascii="Calibri" w:eastAsia="Times New Roman" w:hAnsi="Calibri" w:cs="Times New Roman"/>
                    <w:color w:val="000000"/>
                    <w:sz w:val="36"/>
                    <w:szCs w:val="36"/>
                  </w:rPr>
                </w:rPrChange>
              </w:rPr>
            </w:pPr>
            <w:ins w:id="6520" w:author="Dave Contreras" w:date="2019-07-22T10:09:00Z">
              <w:r w:rsidRPr="00AA53AE">
                <w:rPr>
                  <w:rFonts w:ascii="Calibri" w:eastAsia="Times New Roman" w:hAnsi="Calibri" w:cs="Times New Roman"/>
                  <w:color w:val="000000"/>
                  <w:sz w:val="24"/>
                  <w:szCs w:val="24"/>
                  <w:rPrChange w:id="6521" w:author="Dave Contreras" w:date="2019-07-22T10:10:00Z">
                    <w:rPr>
                      <w:rFonts w:ascii="Calibri" w:eastAsia="Times New Roman" w:hAnsi="Calibri" w:cs="Times New Roman"/>
                      <w:color w:val="000000"/>
                      <w:sz w:val="36"/>
                      <w:szCs w:val="36"/>
                    </w:rPr>
                  </w:rPrChange>
                </w:rPr>
                <w:t>7.7</w:t>
              </w:r>
            </w:ins>
          </w:p>
        </w:tc>
        <w:tc>
          <w:tcPr>
            <w:tcW w:w="1800" w:type="dxa"/>
            <w:tcBorders>
              <w:top w:val="nil"/>
              <w:left w:val="nil"/>
              <w:bottom w:val="nil"/>
              <w:right w:val="nil"/>
            </w:tcBorders>
            <w:shd w:val="clear" w:color="auto" w:fill="auto"/>
            <w:noWrap/>
            <w:vAlign w:val="bottom"/>
            <w:hideMark/>
            <w:tcPrChange w:id="6522" w:author="Dave Contreras" w:date="2019-07-22T10:10:00Z">
              <w:tcPr>
                <w:tcW w:w="4390" w:type="dxa"/>
                <w:tcBorders>
                  <w:top w:val="nil"/>
                  <w:left w:val="nil"/>
                  <w:bottom w:val="nil"/>
                  <w:right w:val="nil"/>
                </w:tcBorders>
                <w:shd w:val="clear" w:color="auto" w:fill="auto"/>
                <w:noWrap/>
                <w:vAlign w:val="bottom"/>
                <w:hideMark/>
              </w:tcPr>
            </w:tcPrChange>
          </w:tcPr>
          <w:p w14:paraId="490F046A" w14:textId="77777777" w:rsidR="00BE478B" w:rsidRPr="00AA53AE" w:rsidRDefault="00BE478B" w:rsidP="00BE478B">
            <w:pPr>
              <w:jc w:val="center"/>
              <w:rPr>
                <w:ins w:id="6523" w:author="Dave Contreras" w:date="2019-07-22T10:09:00Z"/>
                <w:rFonts w:ascii="Calibri" w:eastAsia="Times New Roman" w:hAnsi="Calibri" w:cs="Times New Roman"/>
                <w:color w:val="000000"/>
                <w:sz w:val="24"/>
                <w:szCs w:val="24"/>
                <w:rPrChange w:id="6524" w:author="Dave Contreras" w:date="2019-07-22T10:10:00Z">
                  <w:rPr>
                    <w:ins w:id="6525" w:author="Dave Contreras" w:date="2019-07-22T10:09:00Z"/>
                    <w:rFonts w:ascii="Calibri" w:eastAsia="Times New Roman" w:hAnsi="Calibri" w:cs="Times New Roman"/>
                    <w:color w:val="000000"/>
                    <w:sz w:val="36"/>
                    <w:szCs w:val="36"/>
                  </w:rPr>
                </w:rPrChange>
              </w:rPr>
            </w:pPr>
            <w:ins w:id="6526" w:author="Dave Contreras" w:date="2019-07-22T10:09:00Z">
              <w:r w:rsidRPr="00AA53AE">
                <w:rPr>
                  <w:rFonts w:ascii="Calibri" w:eastAsia="Times New Roman" w:hAnsi="Calibri" w:cs="Times New Roman"/>
                  <w:color w:val="000000"/>
                  <w:sz w:val="24"/>
                  <w:szCs w:val="24"/>
                  <w:rPrChange w:id="6527" w:author="Dave Contreras" w:date="2019-07-22T10:10:00Z">
                    <w:rPr>
                      <w:rFonts w:ascii="Calibri" w:eastAsia="Times New Roman" w:hAnsi="Calibri" w:cs="Times New Roman"/>
                      <w:color w:val="000000"/>
                      <w:sz w:val="36"/>
                      <w:szCs w:val="36"/>
                    </w:rPr>
                  </w:rPrChange>
                </w:rPr>
                <w:t>5.55e-06 *</w:t>
              </w:r>
            </w:ins>
          </w:p>
        </w:tc>
      </w:tr>
      <w:tr w:rsidR="00AA53AE" w:rsidRPr="00AA53AE" w14:paraId="7857C1A5" w14:textId="77777777" w:rsidTr="00AA53AE">
        <w:trPr>
          <w:trHeight w:val="465"/>
          <w:ins w:id="6528" w:author="Dave Contreras" w:date="2019-07-22T10:09:00Z"/>
          <w:trPrChange w:id="6529" w:author="Dave Contreras" w:date="2019-07-22T10:10:00Z">
            <w:trPr>
              <w:trHeight w:val="465"/>
            </w:trPr>
          </w:trPrChange>
        </w:trPr>
        <w:tc>
          <w:tcPr>
            <w:tcW w:w="2185" w:type="dxa"/>
            <w:tcBorders>
              <w:top w:val="nil"/>
              <w:left w:val="nil"/>
              <w:bottom w:val="nil"/>
              <w:right w:val="nil"/>
            </w:tcBorders>
            <w:shd w:val="clear" w:color="auto" w:fill="auto"/>
            <w:noWrap/>
            <w:vAlign w:val="bottom"/>
            <w:hideMark/>
            <w:tcPrChange w:id="6530" w:author="Dave Contreras" w:date="2019-07-22T10:10:00Z">
              <w:tcPr>
                <w:tcW w:w="2070" w:type="dxa"/>
                <w:tcBorders>
                  <w:top w:val="nil"/>
                  <w:left w:val="nil"/>
                  <w:bottom w:val="nil"/>
                  <w:right w:val="nil"/>
                </w:tcBorders>
                <w:shd w:val="clear" w:color="auto" w:fill="auto"/>
                <w:noWrap/>
                <w:vAlign w:val="bottom"/>
                <w:hideMark/>
              </w:tcPr>
            </w:tcPrChange>
          </w:tcPr>
          <w:p w14:paraId="261404CF" w14:textId="77777777" w:rsidR="00BE478B" w:rsidRPr="00AA53AE" w:rsidRDefault="00BE478B" w:rsidP="00BE478B">
            <w:pPr>
              <w:rPr>
                <w:ins w:id="6531" w:author="Dave Contreras" w:date="2019-07-22T10:09:00Z"/>
                <w:rFonts w:ascii="Calibri" w:eastAsia="Times New Roman" w:hAnsi="Calibri" w:cs="Times New Roman"/>
                <w:color w:val="000000"/>
                <w:sz w:val="24"/>
                <w:szCs w:val="24"/>
                <w:rPrChange w:id="6532" w:author="Dave Contreras" w:date="2019-07-22T10:10:00Z">
                  <w:rPr>
                    <w:ins w:id="6533" w:author="Dave Contreras" w:date="2019-07-22T10:09:00Z"/>
                    <w:rFonts w:ascii="Calibri" w:eastAsia="Times New Roman" w:hAnsi="Calibri" w:cs="Times New Roman"/>
                    <w:color w:val="000000"/>
                    <w:sz w:val="36"/>
                    <w:szCs w:val="36"/>
                  </w:rPr>
                </w:rPrChange>
              </w:rPr>
            </w:pPr>
            <w:proofErr w:type="spellStart"/>
            <w:ins w:id="6534" w:author="Dave Contreras" w:date="2019-07-22T10:09:00Z">
              <w:r w:rsidRPr="00AA53AE">
                <w:rPr>
                  <w:rFonts w:ascii="Calibri" w:eastAsia="Times New Roman" w:hAnsi="Calibri" w:cs="Times New Roman"/>
                  <w:color w:val="000000"/>
                  <w:sz w:val="24"/>
                  <w:szCs w:val="24"/>
                  <w:rPrChange w:id="6535" w:author="Dave Contreras" w:date="2019-07-22T10:10:00Z">
                    <w:rPr>
                      <w:rFonts w:ascii="Calibri" w:eastAsia="Times New Roman" w:hAnsi="Calibri" w:cs="Times New Roman"/>
                      <w:color w:val="000000"/>
                      <w:sz w:val="36"/>
                      <w:szCs w:val="36"/>
                    </w:rPr>
                  </w:rPrChange>
                </w:rPr>
                <w:t>GearMidwater</w:t>
              </w:r>
              <w:proofErr w:type="spellEnd"/>
            </w:ins>
          </w:p>
        </w:tc>
        <w:tc>
          <w:tcPr>
            <w:tcW w:w="1505" w:type="dxa"/>
            <w:tcBorders>
              <w:top w:val="nil"/>
              <w:left w:val="nil"/>
              <w:bottom w:val="nil"/>
              <w:right w:val="nil"/>
            </w:tcBorders>
            <w:shd w:val="clear" w:color="auto" w:fill="auto"/>
            <w:noWrap/>
            <w:vAlign w:val="bottom"/>
            <w:hideMark/>
            <w:tcPrChange w:id="6536" w:author="Dave Contreras" w:date="2019-07-22T10:10:00Z">
              <w:tcPr>
                <w:tcW w:w="1260" w:type="dxa"/>
                <w:tcBorders>
                  <w:top w:val="nil"/>
                  <w:left w:val="nil"/>
                  <w:bottom w:val="nil"/>
                  <w:right w:val="nil"/>
                </w:tcBorders>
                <w:shd w:val="clear" w:color="auto" w:fill="auto"/>
                <w:noWrap/>
                <w:vAlign w:val="bottom"/>
                <w:hideMark/>
              </w:tcPr>
            </w:tcPrChange>
          </w:tcPr>
          <w:p w14:paraId="69094493" w14:textId="77777777" w:rsidR="00BE478B" w:rsidRPr="00AA53AE" w:rsidRDefault="00BE478B" w:rsidP="00BE478B">
            <w:pPr>
              <w:jc w:val="center"/>
              <w:rPr>
                <w:ins w:id="6537" w:author="Dave Contreras" w:date="2019-07-22T10:09:00Z"/>
                <w:rFonts w:ascii="Calibri" w:eastAsia="Times New Roman" w:hAnsi="Calibri" w:cs="Times New Roman"/>
                <w:color w:val="000000"/>
                <w:sz w:val="24"/>
                <w:szCs w:val="24"/>
                <w:rPrChange w:id="6538" w:author="Dave Contreras" w:date="2019-07-22T10:10:00Z">
                  <w:rPr>
                    <w:ins w:id="6539" w:author="Dave Contreras" w:date="2019-07-22T10:09:00Z"/>
                    <w:rFonts w:ascii="Calibri" w:eastAsia="Times New Roman" w:hAnsi="Calibri" w:cs="Times New Roman"/>
                    <w:color w:val="000000"/>
                    <w:sz w:val="36"/>
                    <w:szCs w:val="36"/>
                  </w:rPr>
                </w:rPrChange>
              </w:rPr>
            </w:pPr>
            <w:ins w:id="6540" w:author="Dave Contreras" w:date="2019-07-22T10:09:00Z">
              <w:r w:rsidRPr="00AA53AE">
                <w:rPr>
                  <w:rFonts w:ascii="Calibri" w:eastAsia="Times New Roman" w:hAnsi="Calibri" w:cs="Times New Roman"/>
                  <w:color w:val="000000"/>
                  <w:sz w:val="24"/>
                  <w:szCs w:val="24"/>
                  <w:rPrChange w:id="6541" w:author="Dave Contreras" w:date="2019-07-22T10:10:00Z">
                    <w:rPr>
                      <w:rFonts w:ascii="Calibri" w:eastAsia="Times New Roman" w:hAnsi="Calibri" w:cs="Times New Roman"/>
                      <w:color w:val="000000"/>
                      <w:sz w:val="36"/>
                      <w:szCs w:val="36"/>
                    </w:rPr>
                  </w:rPrChange>
                </w:rPr>
                <w:t>-8.387</w:t>
              </w:r>
            </w:ins>
          </w:p>
        </w:tc>
        <w:tc>
          <w:tcPr>
            <w:tcW w:w="1645" w:type="dxa"/>
            <w:tcBorders>
              <w:top w:val="nil"/>
              <w:left w:val="nil"/>
              <w:bottom w:val="nil"/>
              <w:right w:val="nil"/>
            </w:tcBorders>
            <w:shd w:val="clear" w:color="auto" w:fill="auto"/>
            <w:noWrap/>
            <w:vAlign w:val="bottom"/>
            <w:hideMark/>
            <w:tcPrChange w:id="6542" w:author="Dave Contreras" w:date="2019-07-22T10:10:00Z">
              <w:tcPr>
                <w:tcW w:w="1890" w:type="dxa"/>
                <w:tcBorders>
                  <w:top w:val="nil"/>
                  <w:left w:val="nil"/>
                  <w:bottom w:val="nil"/>
                  <w:right w:val="nil"/>
                </w:tcBorders>
                <w:shd w:val="clear" w:color="auto" w:fill="auto"/>
                <w:noWrap/>
                <w:vAlign w:val="bottom"/>
                <w:hideMark/>
              </w:tcPr>
            </w:tcPrChange>
          </w:tcPr>
          <w:p w14:paraId="2398B144" w14:textId="77777777" w:rsidR="00BE478B" w:rsidRPr="00AA53AE" w:rsidRDefault="00BE478B" w:rsidP="00BE478B">
            <w:pPr>
              <w:jc w:val="center"/>
              <w:rPr>
                <w:ins w:id="6543" w:author="Dave Contreras" w:date="2019-07-22T10:09:00Z"/>
                <w:rFonts w:ascii="Calibri" w:eastAsia="Times New Roman" w:hAnsi="Calibri" w:cs="Times New Roman"/>
                <w:color w:val="000000"/>
                <w:sz w:val="24"/>
                <w:szCs w:val="24"/>
                <w:rPrChange w:id="6544" w:author="Dave Contreras" w:date="2019-07-22T10:10:00Z">
                  <w:rPr>
                    <w:ins w:id="6545" w:author="Dave Contreras" w:date="2019-07-22T10:09:00Z"/>
                    <w:rFonts w:ascii="Calibri" w:eastAsia="Times New Roman" w:hAnsi="Calibri" w:cs="Times New Roman"/>
                    <w:color w:val="000000"/>
                    <w:sz w:val="36"/>
                    <w:szCs w:val="36"/>
                  </w:rPr>
                </w:rPrChange>
              </w:rPr>
            </w:pPr>
            <w:ins w:id="6546" w:author="Dave Contreras" w:date="2019-07-22T10:09:00Z">
              <w:r w:rsidRPr="00AA53AE">
                <w:rPr>
                  <w:rFonts w:ascii="Calibri" w:eastAsia="Times New Roman" w:hAnsi="Calibri" w:cs="Times New Roman"/>
                  <w:color w:val="000000"/>
                  <w:sz w:val="24"/>
                  <w:szCs w:val="24"/>
                  <w:rPrChange w:id="6547" w:author="Dave Contreras" w:date="2019-07-22T10:10:00Z">
                    <w:rPr>
                      <w:rFonts w:ascii="Calibri" w:eastAsia="Times New Roman" w:hAnsi="Calibri" w:cs="Times New Roman"/>
                      <w:color w:val="000000"/>
                      <w:sz w:val="36"/>
                      <w:szCs w:val="36"/>
                    </w:rPr>
                  </w:rPrChange>
                </w:rPr>
                <w:t>1.647</w:t>
              </w:r>
            </w:ins>
          </w:p>
        </w:tc>
        <w:tc>
          <w:tcPr>
            <w:tcW w:w="990" w:type="dxa"/>
            <w:tcBorders>
              <w:top w:val="nil"/>
              <w:left w:val="nil"/>
              <w:bottom w:val="nil"/>
              <w:right w:val="nil"/>
            </w:tcBorders>
            <w:shd w:val="clear" w:color="auto" w:fill="auto"/>
            <w:noWrap/>
            <w:vAlign w:val="bottom"/>
            <w:hideMark/>
            <w:tcPrChange w:id="6548" w:author="Dave Contreras" w:date="2019-07-22T10:10:00Z">
              <w:tcPr>
                <w:tcW w:w="990" w:type="dxa"/>
                <w:tcBorders>
                  <w:top w:val="nil"/>
                  <w:left w:val="nil"/>
                  <w:bottom w:val="nil"/>
                  <w:right w:val="nil"/>
                </w:tcBorders>
                <w:shd w:val="clear" w:color="auto" w:fill="auto"/>
                <w:noWrap/>
                <w:vAlign w:val="bottom"/>
                <w:hideMark/>
              </w:tcPr>
            </w:tcPrChange>
          </w:tcPr>
          <w:p w14:paraId="33D54CD4" w14:textId="77777777" w:rsidR="00BE478B" w:rsidRPr="00AA53AE" w:rsidRDefault="00BE478B" w:rsidP="00BE478B">
            <w:pPr>
              <w:jc w:val="center"/>
              <w:rPr>
                <w:ins w:id="6549" w:author="Dave Contreras" w:date="2019-07-22T10:09:00Z"/>
                <w:rFonts w:ascii="Calibri" w:eastAsia="Times New Roman" w:hAnsi="Calibri" w:cs="Times New Roman"/>
                <w:color w:val="000000"/>
                <w:sz w:val="24"/>
                <w:szCs w:val="24"/>
                <w:rPrChange w:id="6550" w:author="Dave Contreras" w:date="2019-07-22T10:10:00Z">
                  <w:rPr>
                    <w:ins w:id="6551" w:author="Dave Contreras" w:date="2019-07-22T10:09:00Z"/>
                    <w:rFonts w:ascii="Calibri" w:eastAsia="Times New Roman" w:hAnsi="Calibri" w:cs="Times New Roman"/>
                    <w:color w:val="000000"/>
                    <w:sz w:val="36"/>
                    <w:szCs w:val="36"/>
                  </w:rPr>
                </w:rPrChange>
              </w:rPr>
            </w:pPr>
            <w:ins w:id="6552" w:author="Dave Contreras" w:date="2019-07-22T10:09:00Z">
              <w:r w:rsidRPr="00AA53AE">
                <w:rPr>
                  <w:rFonts w:ascii="Calibri" w:eastAsia="Times New Roman" w:hAnsi="Calibri" w:cs="Times New Roman"/>
                  <w:color w:val="000000"/>
                  <w:sz w:val="24"/>
                  <w:szCs w:val="24"/>
                  <w:rPrChange w:id="6553" w:author="Dave Contreras" w:date="2019-07-22T10:10:00Z">
                    <w:rPr>
                      <w:rFonts w:ascii="Calibri" w:eastAsia="Times New Roman" w:hAnsi="Calibri" w:cs="Times New Roman"/>
                      <w:color w:val="000000"/>
                      <w:sz w:val="36"/>
                      <w:szCs w:val="36"/>
                    </w:rPr>
                  </w:rPrChange>
                </w:rPr>
                <w:t>-5.093</w:t>
              </w:r>
            </w:ins>
          </w:p>
        </w:tc>
        <w:tc>
          <w:tcPr>
            <w:tcW w:w="1800" w:type="dxa"/>
            <w:tcBorders>
              <w:top w:val="nil"/>
              <w:left w:val="nil"/>
              <w:bottom w:val="nil"/>
              <w:right w:val="nil"/>
            </w:tcBorders>
            <w:shd w:val="clear" w:color="auto" w:fill="auto"/>
            <w:noWrap/>
            <w:vAlign w:val="bottom"/>
            <w:hideMark/>
            <w:tcPrChange w:id="6554" w:author="Dave Contreras" w:date="2019-07-22T10:10:00Z">
              <w:tcPr>
                <w:tcW w:w="4390" w:type="dxa"/>
                <w:tcBorders>
                  <w:top w:val="nil"/>
                  <w:left w:val="nil"/>
                  <w:bottom w:val="nil"/>
                  <w:right w:val="nil"/>
                </w:tcBorders>
                <w:shd w:val="clear" w:color="auto" w:fill="auto"/>
                <w:noWrap/>
                <w:vAlign w:val="bottom"/>
                <w:hideMark/>
              </w:tcPr>
            </w:tcPrChange>
          </w:tcPr>
          <w:p w14:paraId="18F133AA" w14:textId="77777777" w:rsidR="00BE478B" w:rsidRPr="00AA53AE" w:rsidRDefault="00BE478B" w:rsidP="00BE478B">
            <w:pPr>
              <w:jc w:val="center"/>
              <w:rPr>
                <w:ins w:id="6555" w:author="Dave Contreras" w:date="2019-07-22T10:09:00Z"/>
                <w:rFonts w:ascii="Calibri" w:eastAsia="Times New Roman" w:hAnsi="Calibri" w:cs="Times New Roman"/>
                <w:color w:val="000000"/>
                <w:sz w:val="24"/>
                <w:szCs w:val="24"/>
                <w:rPrChange w:id="6556" w:author="Dave Contreras" w:date="2019-07-22T10:10:00Z">
                  <w:rPr>
                    <w:ins w:id="6557" w:author="Dave Contreras" w:date="2019-07-22T10:09:00Z"/>
                    <w:rFonts w:ascii="Calibri" w:eastAsia="Times New Roman" w:hAnsi="Calibri" w:cs="Times New Roman"/>
                    <w:color w:val="000000"/>
                    <w:sz w:val="36"/>
                    <w:szCs w:val="36"/>
                  </w:rPr>
                </w:rPrChange>
              </w:rPr>
            </w:pPr>
            <w:ins w:id="6558" w:author="Dave Contreras" w:date="2019-07-22T10:09:00Z">
              <w:r w:rsidRPr="00AA53AE">
                <w:rPr>
                  <w:rFonts w:ascii="Calibri" w:eastAsia="Times New Roman" w:hAnsi="Calibri" w:cs="Times New Roman"/>
                  <w:color w:val="000000"/>
                  <w:sz w:val="24"/>
                  <w:szCs w:val="24"/>
                  <w:rPrChange w:id="6559" w:author="Dave Contreras" w:date="2019-07-22T10:10:00Z">
                    <w:rPr>
                      <w:rFonts w:ascii="Calibri" w:eastAsia="Times New Roman" w:hAnsi="Calibri" w:cs="Times New Roman"/>
                      <w:color w:val="000000"/>
                      <w:sz w:val="36"/>
                      <w:szCs w:val="36"/>
                    </w:rPr>
                  </w:rPrChange>
                </w:rPr>
                <w:t>0.000265*</w:t>
              </w:r>
            </w:ins>
          </w:p>
        </w:tc>
      </w:tr>
      <w:tr w:rsidR="00AA53AE" w:rsidRPr="00AA53AE" w14:paraId="38239546" w14:textId="77777777" w:rsidTr="00AA53AE">
        <w:trPr>
          <w:trHeight w:val="465"/>
          <w:ins w:id="6560" w:author="Dave Contreras" w:date="2019-07-22T10:09:00Z"/>
          <w:trPrChange w:id="6561" w:author="Dave Contreras" w:date="2019-07-22T10:10:00Z">
            <w:trPr>
              <w:trHeight w:val="465"/>
            </w:trPr>
          </w:trPrChange>
        </w:trPr>
        <w:tc>
          <w:tcPr>
            <w:tcW w:w="2185" w:type="dxa"/>
            <w:tcBorders>
              <w:top w:val="nil"/>
              <w:left w:val="nil"/>
              <w:bottom w:val="nil"/>
              <w:right w:val="nil"/>
            </w:tcBorders>
            <w:shd w:val="clear" w:color="auto" w:fill="auto"/>
            <w:noWrap/>
            <w:vAlign w:val="bottom"/>
            <w:hideMark/>
            <w:tcPrChange w:id="6562" w:author="Dave Contreras" w:date="2019-07-22T10:10:00Z">
              <w:tcPr>
                <w:tcW w:w="2070" w:type="dxa"/>
                <w:tcBorders>
                  <w:top w:val="nil"/>
                  <w:left w:val="nil"/>
                  <w:bottom w:val="nil"/>
                  <w:right w:val="nil"/>
                </w:tcBorders>
                <w:shd w:val="clear" w:color="auto" w:fill="auto"/>
                <w:noWrap/>
                <w:vAlign w:val="bottom"/>
                <w:hideMark/>
              </w:tcPr>
            </w:tcPrChange>
          </w:tcPr>
          <w:p w14:paraId="59ACBC51" w14:textId="77777777" w:rsidR="00BE478B" w:rsidRPr="00AA53AE" w:rsidRDefault="00BE478B" w:rsidP="00BE478B">
            <w:pPr>
              <w:jc w:val="center"/>
              <w:rPr>
                <w:ins w:id="6563" w:author="Dave Contreras" w:date="2019-07-22T10:09:00Z"/>
                <w:rFonts w:ascii="Calibri" w:eastAsia="Times New Roman" w:hAnsi="Calibri" w:cs="Times New Roman"/>
                <w:color w:val="000000"/>
                <w:sz w:val="24"/>
                <w:szCs w:val="24"/>
                <w:rPrChange w:id="6564" w:author="Dave Contreras" w:date="2019-07-22T10:10:00Z">
                  <w:rPr>
                    <w:ins w:id="6565" w:author="Dave Contreras" w:date="2019-07-22T10:09:00Z"/>
                    <w:rFonts w:ascii="Calibri" w:eastAsia="Times New Roman" w:hAnsi="Calibri" w:cs="Times New Roman"/>
                    <w:color w:val="000000"/>
                    <w:sz w:val="36"/>
                    <w:szCs w:val="36"/>
                  </w:rPr>
                </w:rPrChange>
              </w:rPr>
            </w:pPr>
          </w:p>
        </w:tc>
        <w:tc>
          <w:tcPr>
            <w:tcW w:w="1505" w:type="dxa"/>
            <w:tcBorders>
              <w:top w:val="nil"/>
              <w:left w:val="nil"/>
              <w:bottom w:val="nil"/>
              <w:right w:val="nil"/>
            </w:tcBorders>
            <w:shd w:val="clear" w:color="auto" w:fill="auto"/>
            <w:noWrap/>
            <w:vAlign w:val="bottom"/>
            <w:hideMark/>
            <w:tcPrChange w:id="6566" w:author="Dave Contreras" w:date="2019-07-22T10:10:00Z">
              <w:tcPr>
                <w:tcW w:w="1260" w:type="dxa"/>
                <w:tcBorders>
                  <w:top w:val="nil"/>
                  <w:left w:val="nil"/>
                  <w:bottom w:val="nil"/>
                  <w:right w:val="nil"/>
                </w:tcBorders>
                <w:shd w:val="clear" w:color="auto" w:fill="auto"/>
                <w:noWrap/>
                <w:vAlign w:val="bottom"/>
                <w:hideMark/>
              </w:tcPr>
            </w:tcPrChange>
          </w:tcPr>
          <w:p w14:paraId="52C1667C" w14:textId="77777777" w:rsidR="00BE478B" w:rsidRPr="00AA53AE" w:rsidRDefault="00BE478B" w:rsidP="00BE478B">
            <w:pPr>
              <w:rPr>
                <w:ins w:id="6567" w:author="Dave Contreras" w:date="2019-07-22T10:09:00Z"/>
                <w:rFonts w:ascii="Times New Roman" w:eastAsia="Times New Roman" w:hAnsi="Times New Roman" w:cs="Times New Roman"/>
                <w:sz w:val="24"/>
                <w:szCs w:val="24"/>
                <w:rPrChange w:id="6568" w:author="Dave Contreras" w:date="2019-07-22T10:10:00Z">
                  <w:rPr>
                    <w:ins w:id="6569" w:author="Dave Contreras" w:date="2019-07-22T10:09:00Z"/>
                    <w:rFonts w:ascii="Times New Roman" w:eastAsia="Times New Roman" w:hAnsi="Times New Roman" w:cs="Times New Roman"/>
                    <w:sz w:val="20"/>
                    <w:szCs w:val="20"/>
                  </w:rPr>
                </w:rPrChange>
              </w:rPr>
            </w:pPr>
          </w:p>
        </w:tc>
        <w:tc>
          <w:tcPr>
            <w:tcW w:w="1645" w:type="dxa"/>
            <w:tcBorders>
              <w:top w:val="nil"/>
              <w:left w:val="nil"/>
              <w:bottom w:val="nil"/>
              <w:right w:val="nil"/>
            </w:tcBorders>
            <w:shd w:val="clear" w:color="auto" w:fill="auto"/>
            <w:noWrap/>
            <w:vAlign w:val="bottom"/>
            <w:hideMark/>
            <w:tcPrChange w:id="6570" w:author="Dave Contreras" w:date="2019-07-22T10:10:00Z">
              <w:tcPr>
                <w:tcW w:w="1890" w:type="dxa"/>
                <w:tcBorders>
                  <w:top w:val="nil"/>
                  <w:left w:val="nil"/>
                  <w:bottom w:val="nil"/>
                  <w:right w:val="nil"/>
                </w:tcBorders>
                <w:shd w:val="clear" w:color="auto" w:fill="auto"/>
                <w:noWrap/>
                <w:vAlign w:val="bottom"/>
                <w:hideMark/>
              </w:tcPr>
            </w:tcPrChange>
          </w:tcPr>
          <w:p w14:paraId="608594F0" w14:textId="77777777" w:rsidR="00BE478B" w:rsidRPr="00AA53AE" w:rsidRDefault="00BE478B" w:rsidP="00BE478B">
            <w:pPr>
              <w:jc w:val="center"/>
              <w:rPr>
                <w:ins w:id="6571" w:author="Dave Contreras" w:date="2019-07-22T10:09:00Z"/>
                <w:rFonts w:ascii="Times New Roman" w:eastAsia="Times New Roman" w:hAnsi="Times New Roman" w:cs="Times New Roman"/>
                <w:sz w:val="24"/>
                <w:szCs w:val="24"/>
                <w:rPrChange w:id="6572" w:author="Dave Contreras" w:date="2019-07-22T10:10:00Z">
                  <w:rPr>
                    <w:ins w:id="6573" w:author="Dave Contreras" w:date="2019-07-22T10:09:00Z"/>
                    <w:rFonts w:ascii="Times New Roman" w:eastAsia="Times New Roman" w:hAnsi="Times New Roman" w:cs="Times New Roman"/>
                    <w:sz w:val="20"/>
                    <w:szCs w:val="20"/>
                  </w:rPr>
                </w:rPrChange>
              </w:rPr>
            </w:pPr>
          </w:p>
        </w:tc>
        <w:tc>
          <w:tcPr>
            <w:tcW w:w="990" w:type="dxa"/>
            <w:tcBorders>
              <w:top w:val="nil"/>
              <w:left w:val="nil"/>
              <w:bottom w:val="nil"/>
              <w:right w:val="nil"/>
            </w:tcBorders>
            <w:shd w:val="clear" w:color="auto" w:fill="auto"/>
            <w:noWrap/>
            <w:vAlign w:val="bottom"/>
            <w:hideMark/>
            <w:tcPrChange w:id="6574" w:author="Dave Contreras" w:date="2019-07-22T10:10:00Z">
              <w:tcPr>
                <w:tcW w:w="990" w:type="dxa"/>
                <w:tcBorders>
                  <w:top w:val="nil"/>
                  <w:left w:val="nil"/>
                  <w:bottom w:val="nil"/>
                  <w:right w:val="nil"/>
                </w:tcBorders>
                <w:shd w:val="clear" w:color="auto" w:fill="auto"/>
                <w:noWrap/>
                <w:vAlign w:val="bottom"/>
                <w:hideMark/>
              </w:tcPr>
            </w:tcPrChange>
          </w:tcPr>
          <w:p w14:paraId="7FAF989F" w14:textId="77777777" w:rsidR="00BE478B" w:rsidRPr="00AA53AE" w:rsidRDefault="00BE478B" w:rsidP="00BE478B">
            <w:pPr>
              <w:jc w:val="center"/>
              <w:rPr>
                <w:ins w:id="6575" w:author="Dave Contreras" w:date="2019-07-22T10:09:00Z"/>
                <w:rFonts w:ascii="Times New Roman" w:eastAsia="Times New Roman" w:hAnsi="Times New Roman" w:cs="Times New Roman"/>
                <w:sz w:val="24"/>
                <w:szCs w:val="24"/>
                <w:rPrChange w:id="6576" w:author="Dave Contreras" w:date="2019-07-22T10:10:00Z">
                  <w:rPr>
                    <w:ins w:id="6577" w:author="Dave Contreras" w:date="2019-07-22T10:09:00Z"/>
                    <w:rFonts w:ascii="Times New Roman" w:eastAsia="Times New Roman" w:hAnsi="Times New Roman" w:cs="Times New Roman"/>
                    <w:sz w:val="20"/>
                    <w:szCs w:val="20"/>
                  </w:rPr>
                </w:rPrChange>
              </w:rPr>
            </w:pPr>
          </w:p>
        </w:tc>
        <w:tc>
          <w:tcPr>
            <w:tcW w:w="1800" w:type="dxa"/>
            <w:tcBorders>
              <w:top w:val="nil"/>
              <w:left w:val="nil"/>
              <w:bottom w:val="nil"/>
              <w:right w:val="nil"/>
            </w:tcBorders>
            <w:shd w:val="clear" w:color="auto" w:fill="auto"/>
            <w:noWrap/>
            <w:vAlign w:val="bottom"/>
            <w:hideMark/>
            <w:tcPrChange w:id="6578" w:author="Dave Contreras" w:date="2019-07-22T10:10:00Z">
              <w:tcPr>
                <w:tcW w:w="4390" w:type="dxa"/>
                <w:tcBorders>
                  <w:top w:val="nil"/>
                  <w:left w:val="nil"/>
                  <w:bottom w:val="nil"/>
                  <w:right w:val="nil"/>
                </w:tcBorders>
                <w:shd w:val="clear" w:color="auto" w:fill="auto"/>
                <w:noWrap/>
                <w:vAlign w:val="bottom"/>
                <w:hideMark/>
              </w:tcPr>
            </w:tcPrChange>
          </w:tcPr>
          <w:p w14:paraId="0E7EF903" w14:textId="77777777" w:rsidR="00BE478B" w:rsidRPr="00AA53AE" w:rsidRDefault="00BE478B" w:rsidP="00BE478B">
            <w:pPr>
              <w:jc w:val="center"/>
              <w:rPr>
                <w:ins w:id="6579" w:author="Dave Contreras" w:date="2019-07-22T10:09:00Z"/>
                <w:rFonts w:ascii="Times New Roman" w:eastAsia="Times New Roman" w:hAnsi="Times New Roman" w:cs="Times New Roman"/>
                <w:sz w:val="24"/>
                <w:szCs w:val="24"/>
                <w:rPrChange w:id="6580" w:author="Dave Contreras" w:date="2019-07-22T10:10:00Z">
                  <w:rPr>
                    <w:ins w:id="6581" w:author="Dave Contreras" w:date="2019-07-22T10:09:00Z"/>
                    <w:rFonts w:ascii="Times New Roman" w:eastAsia="Times New Roman" w:hAnsi="Times New Roman" w:cs="Times New Roman"/>
                    <w:sz w:val="20"/>
                    <w:szCs w:val="20"/>
                  </w:rPr>
                </w:rPrChange>
              </w:rPr>
            </w:pPr>
          </w:p>
        </w:tc>
      </w:tr>
      <w:tr w:rsidR="00BE478B" w:rsidRPr="00AA53AE" w14:paraId="6AB7FFE7" w14:textId="77777777" w:rsidTr="00AA53AE">
        <w:trPr>
          <w:trHeight w:val="465"/>
          <w:ins w:id="6582" w:author="Dave Contreras" w:date="2019-07-22T10:09:00Z"/>
          <w:trPrChange w:id="6583" w:author="Dave Contreras" w:date="2019-07-22T10:10:00Z">
            <w:trPr>
              <w:trHeight w:val="465"/>
            </w:trPr>
          </w:trPrChange>
        </w:trPr>
        <w:tc>
          <w:tcPr>
            <w:tcW w:w="8125" w:type="dxa"/>
            <w:gridSpan w:val="5"/>
            <w:tcBorders>
              <w:top w:val="single" w:sz="4" w:space="0" w:color="auto"/>
              <w:left w:val="nil"/>
              <w:bottom w:val="single" w:sz="4" w:space="0" w:color="auto"/>
              <w:right w:val="nil"/>
            </w:tcBorders>
            <w:shd w:val="clear" w:color="auto" w:fill="auto"/>
            <w:noWrap/>
            <w:vAlign w:val="bottom"/>
            <w:hideMark/>
            <w:tcPrChange w:id="6584" w:author="Dave Contreras" w:date="2019-07-22T10:10:00Z">
              <w:tcPr>
                <w:tcW w:w="10600" w:type="dxa"/>
                <w:gridSpan w:val="5"/>
                <w:tcBorders>
                  <w:top w:val="single" w:sz="4" w:space="0" w:color="auto"/>
                  <w:left w:val="nil"/>
                  <w:bottom w:val="single" w:sz="4" w:space="0" w:color="auto"/>
                  <w:right w:val="nil"/>
                </w:tcBorders>
                <w:shd w:val="clear" w:color="auto" w:fill="auto"/>
                <w:noWrap/>
                <w:vAlign w:val="bottom"/>
                <w:hideMark/>
              </w:tcPr>
            </w:tcPrChange>
          </w:tcPr>
          <w:p w14:paraId="48226636" w14:textId="00DC5B9B" w:rsidR="00BE478B" w:rsidRPr="00AA53AE" w:rsidRDefault="00BE478B" w:rsidP="00BE478B">
            <w:pPr>
              <w:jc w:val="center"/>
              <w:rPr>
                <w:ins w:id="6585" w:author="Dave Contreras" w:date="2019-07-22T10:09:00Z"/>
                <w:rFonts w:ascii="Calibri" w:eastAsia="Times New Roman" w:hAnsi="Calibri" w:cs="Times New Roman"/>
                <w:b/>
                <w:bCs/>
                <w:color w:val="000000"/>
                <w:sz w:val="24"/>
                <w:szCs w:val="24"/>
                <w:rPrChange w:id="6586" w:author="Dave Contreras" w:date="2019-07-22T10:10:00Z">
                  <w:rPr>
                    <w:ins w:id="6587" w:author="Dave Contreras" w:date="2019-07-22T10:09:00Z"/>
                    <w:rFonts w:ascii="Calibri" w:eastAsia="Times New Roman" w:hAnsi="Calibri" w:cs="Times New Roman"/>
                    <w:b/>
                    <w:bCs/>
                    <w:color w:val="000000"/>
                    <w:sz w:val="36"/>
                    <w:szCs w:val="36"/>
                  </w:rPr>
                </w:rPrChange>
              </w:rPr>
            </w:pPr>
            <w:proofErr w:type="spellStart"/>
            <w:ins w:id="6588" w:author="Dave Contreras" w:date="2019-07-22T10:09:00Z">
              <w:r w:rsidRPr="00AA53AE">
                <w:rPr>
                  <w:rFonts w:ascii="Calibri" w:eastAsia="Times New Roman" w:hAnsi="Calibri" w:cs="Times New Roman"/>
                  <w:b/>
                  <w:bCs/>
                  <w:color w:val="000000"/>
                  <w:sz w:val="24"/>
                  <w:szCs w:val="24"/>
                  <w:rPrChange w:id="6589" w:author="Dave Contreras" w:date="2019-07-22T10:10:00Z">
                    <w:rPr>
                      <w:rFonts w:ascii="Calibri" w:eastAsia="Times New Roman" w:hAnsi="Calibri" w:cs="Times New Roman"/>
                      <w:b/>
                      <w:bCs/>
                      <w:color w:val="000000"/>
                      <w:sz w:val="36"/>
                      <w:szCs w:val="36"/>
                    </w:rPr>
                  </w:rPrChange>
                </w:rPr>
                <w:t>Ryer</w:t>
              </w:r>
            </w:ins>
            <w:proofErr w:type="spellEnd"/>
            <w:ins w:id="6590" w:author="Dave Contreras" w:date="2019-07-23T13:24:00Z">
              <w:r w:rsidR="00F667F2">
                <w:rPr>
                  <w:rFonts w:ascii="Calibri" w:eastAsia="Times New Roman" w:hAnsi="Calibri" w:cs="Times New Roman"/>
                  <w:b/>
                  <w:bCs/>
                  <w:color w:val="000000"/>
                  <w:sz w:val="24"/>
                  <w:szCs w:val="24"/>
                </w:rPr>
                <w:t xml:space="preserve"> Island</w:t>
              </w:r>
            </w:ins>
          </w:p>
        </w:tc>
      </w:tr>
      <w:tr w:rsidR="00AA53AE" w:rsidRPr="00AA53AE" w14:paraId="4A2C5F61" w14:textId="77777777" w:rsidTr="00AA53AE">
        <w:trPr>
          <w:trHeight w:val="465"/>
          <w:ins w:id="6591" w:author="Dave Contreras" w:date="2019-07-22T10:09:00Z"/>
          <w:trPrChange w:id="6592" w:author="Dave Contreras" w:date="2019-07-22T10:10:00Z">
            <w:trPr>
              <w:trHeight w:val="465"/>
            </w:trPr>
          </w:trPrChange>
        </w:trPr>
        <w:tc>
          <w:tcPr>
            <w:tcW w:w="2185" w:type="dxa"/>
            <w:tcBorders>
              <w:top w:val="nil"/>
              <w:left w:val="nil"/>
              <w:bottom w:val="single" w:sz="4" w:space="0" w:color="auto"/>
              <w:right w:val="nil"/>
            </w:tcBorders>
            <w:shd w:val="clear" w:color="auto" w:fill="auto"/>
            <w:noWrap/>
            <w:vAlign w:val="bottom"/>
            <w:hideMark/>
            <w:tcPrChange w:id="6593" w:author="Dave Contreras" w:date="2019-07-22T10:10:00Z">
              <w:tcPr>
                <w:tcW w:w="2070" w:type="dxa"/>
                <w:tcBorders>
                  <w:top w:val="nil"/>
                  <w:left w:val="nil"/>
                  <w:bottom w:val="single" w:sz="4" w:space="0" w:color="auto"/>
                  <w:right w:val="nil"/>
                </w:tcBorders>
                <w:shd w:val="clear" w:color="auto" w:fill="auto"/>
                <w:noWrap/>
                <w:vAlign w:val="bottom"/>
                <w:hideMark/>
              </w:tcPr>
            </w:tcPrChange>
          </w:tcPr>
          <w:p w14:paraId="2FE13C67" w14:textId="77777777" w:rsidR="00BE478B" w:rsidRPr="00AA53AE" w:rsidRDefault="00BE478B" w:rsidP="00BE478B">
            <w:pPr>
              <w:rPr>
                <w:ins w:id="6594" w:author="Dave Contreras" w:date="2019-07-22T10:09:00Z"/>
                <w:rFonts w:ascii="Calibri" w:eastAsia="Times New Roman" w:hAnsi="Calibri" w:cs="Times New Roman"/>
                <w:b/>
                <w:bCs/>
                <w:color w:val="000000"/>
                <w:sz w:val="24"/>
                <w:szCs w:val="24"/>
                <w:rPrChange w:id="6595" w:author="Dave Contreras" w:date="2019-07-22T10:10:00Z">
                  <w:rPr>
                    <w:ins w:id="6596" w:author="Dave Contreras" w:date="2019-07-22T10:09:00Z"/>
                    <w:rFonts w:ascii="Calibri" w:eastAsia="Times New Roman" w:hAnsi="Calibri" w:cs="Times New Roman"/>
                    <w:b/>
                    <w:bCs/>
                    <w:color w:val="000000"/>
                    <w:sz w:val="36"/>
                    <w:szCs w:val="36"/>
                  </w:rPr>
                </w:rPrChange>
              </w:rPr>
            </w:pPr>
            <w:ins w:id="6597" w:author="Dave Contreras" w:date="2019-07-22T10:09:00Z">
              <w:r w:rsidRPr="00AA53AE">
                <w:rPr>
                  <w:rFonts w:ascii="Calibri" w:eastAsia="Times New Roman" w:hAnsi="Calibri" w:cs="Times New Roman"/>
                  <w:b/>
                  <w:bCs/>
                  <w:color w:val="000000"/>
                  <w:sz w:val="24"/>
                  <w:szCs w:val="24"/>
                  <w:rPrChange w:id="6598" w:author="Dave Contreras" w:date="2019-07-22T10:10:00Z">
                    <w:rPr>
                      <w:rFonts w:ascii="Calibri" w:eastAsia="Times New Roman" w:hAnsi="Calibri" w:cs="Times New Roman"/>
                      <w:b/>
                      <w:bCs/>
                      <w:color w:val="000000"/>
                      <w:sz w:val="36"/>
                      <w:szCs w:val="36"/>
                    </w:rPr>
                  </w:rPrChange>
                </w:rPr>
                <w:t>Factor</w:t>
              </w:r>
            </w:ins>
          </w:p>
        </w:tc>
        <w:tc>
          <w:tcPr>
            <w:tcW w:w="1505" w:type="dxa"/>
            <w:tcBorders>
              <w:top w:val="nil"/>
              <w:left w:val="nil"/>
              <w:bottom w:val="single" w:sz="4" w:space="0" w:color="auto"/>
              <w:right w:val="nil"/>
            </w:tcBorders>
            <w:shd w:val="clear" w:color="auto" w:fill="auto"/>
            <w:noWrap/>
            <w:vAlign w:val="bottom"/>
            <w:hideMark/>
            <w:tcPrChange w:id="6599" w:author="Dave Contreras" w:date="2019-07-22T10:10:00Z">
              <w:tcPr>
                <w:tcW w:w="1260" w:type="dxa"/>
                <w:tcBorders>
                  <w:top w:val="nil"/>
                  <w:left w:val="nil"/>
                  <w:bottom w:val="single" w:sz="4" w:space="0" w:color="auto"/>
                  <w:right w:val="nil"/>
                </w:tcBorders>
                <w:shd w:val="clear" w:color="auto" w:fill="auto"/>
                <w:noWrap/>
                <w:vAlign w:val="bottom"/>
                <w:hideMark/>
              </w:tcPr>
            </w:tcPrChange>
          </w:tcPr>
          <w:p w14:paraId="6ED6FC14" w14:textId="77777777" w:rsidR="00BE478B" w:rsidRPr="00AA53AE" w:rsidRDefault="00BE478B" w:rsidP="00BE478B">
            <w:pPr>
              <w:jc w:val="center"/>
              <w:rPr>
                <w:ins w:id="6600" w:author="Dave Contreras" w:date="2019-07-22T10:09:00Z"/>
                <w:rFonts w:ascii="Calibri" w:eastAsia="Times New Roman" w:hAnsi="Calibri" w:cs="Times New Roman"/>
                <w:b/>
                <w:bCs/>
                <w:color w:val="000000"/>
                <w:sz w:val="24"/>
                <w:szCs w:val="24"/>
                <w:rPrChange w:id="6601" w:author="Dave Contreras" w:date="2019-07-22T10:10:00Z">
                  <w:rPr>
                    <w:ins w:id="6602" w:author="Dave Contreras" w:date="2019-07-22T10:09:00Z"/>
                    <w:rFonts w:ascii="Calibri" w:eastAsia="Times New Roman" w:hAnsi="Calibri" w:cs="Times New Roman"/>
                    <w:b/>
                    <w:bCs/>
                    <w:color w:val="000000"/>
                    <w:sz w:val="36"/>
                    <w:szCs w:val="36"/>
                  </w:rPr>
                </w:rPrChange>
              </w:rPr>
            </w:pPr>
            <w:ins w:id="6603" w:author="Dave Contreras" w:date="2019-07-22T10:09:00Z">
              <w:r w:rsidRPr="00AA53AE">
                <w:rPr>
                  <w:rFonts w:ascii="Calibri" w:eastAsia="Times New Roman" w:hAnsi="Calibri" w:cs="Times New Roman"/>
                  <w:b/>
                  <w:bCs/>
                  <w:color w:val="000000"/>
                  <w:sz w:val="24"/>
                  <w:szCs w:val="24"/>
                  <w:rPrChange w:id="6604" w:author="Dave Contreras" w:date="2019-07-22T10:10:00Z">
                    <w:rPr>
                      <w:rFonts w:ascii="Calibri" w:eastAsia="Times New Roman" w:hAnsi="Calibri" w:cs="Times New Roman"/>
                      <w:b/>
                      <w:bCs/>
                      <w:color w:val="000000"/>
                      <w:sz w:val="36"/>
                      <w:szCs w:val="36"/>
                    </w:rPr>
                  </w:rPrChange>
                </w:rPr>
                <w:t>Estimate</w:t>
              </w:r>
            </w:ins>
          </w:p>
        </w:tc>
        <w:tc>
          <w:tcPr>
            <w:tcW w:w="1645" w:type="dxa"/>
            <w:tcBorders>
              <w:top w:val="nil"/>
              <w:left w:val="nil"/>
              <w:bottom w:val="single" w:sz="4" w:space="0" w:color="auto"/>
              <w:right w:val="nil"/>
            </w:tcBorders>
            <w:shd w:val="clear" w:color="auto" w:fill="auto"/>
            <w:noWrap/>
            <w:vAlign w:val="bottom"/>
            <w:hideMark/>
            <w:tcPrChange w:id="6605" w:author="Dave Contreras" w:date="2019-07-22T10:10:00Z">
              <w:tcPr>
                <w:tcW w:w="1890" w:type="dxa"/>
                <w:tcBorders>
                  <w:top w:val="nil"/>
                  <w:left w:val="nil"/>
                  <w:bottom w:val="single" w:sz="4" w:space="0" w:color="auto"/>
                  <w:right w:val="nil"/>
                </w:tcBorders>
                <w:shd w:val="clear" w:color="auto" w:fill="auto"/>
                <w:noWrap/>
                <w:vAlign w:val="bottom"/>
                <w:hideMark/>
              </w:tcPr>
            </w:tcPrChange>
          </w:tcPr>
          <w:p w14:paraId="4891821A" w14:textId="77777777" w:rsidR="00BE478B" w:rsidRPr="00AA53AE" w:rsidRDefault="00BE478B" w:rsidP="00BE478B">
            <w:pPr>
              <w:jc w:val="center"/>
              <w:rPr>
                <w:ins w:id="6606" w:author="Dave Contreras" w:date="2019-07-22T10:09:00Z"/>
                <w:rFonts w:ascii="Calibri" w:eastAsia="Times New Roman" w:hAnsi="Calibri" w:cs="Times New Roman"/>
                <w:b/>
                <w:bCs/>
                <w:color w:val="000000"/>
                <w:sz w:val="24"/>
                <w:szCs w:val="24"/>
                <w:rPrChange w:id="6607" w:author="Dave Contreras" w:date="2019-07-22T10:10:00Z">
                  <w:rPr>
                    <w:ins w:id="6608" w:author="Dave Contreras" w:date="2019-07-22T10:09:00Z"/>
                    <w:rFonts w:ascii="Calibri" w:eastAsia="Times New Roman" w:hAnsi="Calibri" w:cs="Times New Roman"/>
                    <w:b/>
                    <w:bCs/>
                    <w:color w:val="000000"/>
                    <w:sz w:val="36"/>
                    <w:szCs w:val="36"/>
                  </w:rPr>
                </w:rPrChange>
              </w:rPr>
            </w:pPr>
            <w:ins w:id="6609" w:author="Dave Contreras" w:date="2019-07-22T10:09:00Z">
              <w:r w:rsidRPr="00AA53AE">
                <w:rPr>
                  <w:rFonts w:ascii="Calibri" w:eastAsia="Times New Roman" w:hAnsi="Calibri" w:cs="Times New Roman"/>
                  <w:b/>
                  <w:bCs/>
                  <w:color w:val="000000"/>
                  <w:sz w:val="24"/>
                  <w:szCs w:val="24"/>
                  <w:rPrChange w:id="6610" w:author="Dave Contreras" w:date="2019-07-22T10:10:00Z">
                    <w:rPr>
                      <w:rFonts w:ascii="Calibri" w:eastAsia="Times New Roman" w:hAnsi="Calibri" w:cs="Times New Roman"/>
                      <w:b/>
                      <w:bCs/>
                      <w:color w:val="000000"/>
                      <w:sz w:val="36"/>
                      <w:szCs w:val="36"/>
                    </w:rPr>
                  </w:rPrChange>
                </w:rPr>
                <w:t>Std. Error</w:t>
              </w:r>
            </w:ins>
          </w:p>
        </w:tc>
        <w:tc>
          <w:tcPr>
            <w:tcW w:w="990" w:type="dxa"/>
            <w:tcBorders>
              <w:top w:val="nil"/>
              <w:left w:val="nil"/>
              <w:bottom w:val="single" w:sz="4" w:space="0" w:color="auto"/>
              <w:right w:val="nil"/>
            </w:tcBorders>
            <w:shd w:val="clear" w:color="auto" w:fill="auto"/>
            <w:noWrap/>
            <w:vAlign w:val="bottom"/>
            <w:hideMark/>
            <w:tcPrChange w:id="6611" w:author="Dave Contreras" w:date="2019-07-22T10:10:00Z">
              <w:tcPr>
                <w:tcW w:w="990" w:type="dxa"/>
                <w:tcBorders>
                  <w:top w:val="nil"/>
                  <w:left w:val="nil"/>
                  <w:bottom w:val="single" w:sz="4" w:space="0" w:color="auto"/>
                  <w:right w:val="nil"/>
                </w:tcBorders>
                <w:shd w:val="clear" w:color="auto" w:fill="auto"/>
                <w:noWrap/>
                <w:vAlign w:val="bottom"/>
                <w:hideMark/>
              </w:tcPr>
            </w:tcPrChange>
          </w:tcPr>
          <w:p w14:paraId="1138FC96" w14:textId="77777777" w:rsidR="00BE478B" w:rsidRPr="00AA53AE" w:rsidRDefault="00BE478B" w:rsidP="00BE478B">
            <w:pPr>
              <w:jc w:val="center"/>
              <w:rPr>
                <w:ins w:id="6612" w:author="Dave Contreras" w:date="2019-07-22T10:09:00Z"/>
                <w:rFonts w:ascii="Calibri" w:eastAsia="Times New Roman" w:hAnsi="Calibri" w:cs="Times New Roman"/>
                <w:b/>
                <w:bCs/>
                <w:color w:val="000000"/>
                <w:sz w:val="24"/>
                <w:szCs w:val="24"/>
                <w:rPrChange w:id="6613" w:author="Dave Contreras" w:date="2019-07-22T10:10:00Z">
                  <w:rPr>
                    <w:ins w:id="6614" w:author="Dave Contreras" w:date="2019-07-22T10:09:00Z"/>
                    <w:rFonts w:ascii="Calibri" w:eastAsia="Times New Roman" w:hAnsi="Calibri" w:cs="Times New Roman"/>
                    <w:b/>
                    <w:bCs/>
                    <w:color w:val="000000"/>
                    <w:sz w:val="36"/>
                    <w:szCs w:val="36"/>
                  </w:rPr>
                </w:rPrChange>
              </w:rPr>
            </w:pPr>
            <w:ins w:id="6615" w:author="Dave Contreras" w:date="2019-07-22T10:09:00Z">
              <w:r w:rsidRPr="00AA53AE">
                <w:rPr>
                  <w:rFonts w:ascii="Calibri" w:eastAsia="Times New Roman" w:hAnsi="Calibri" w:cs="Times New Roman"/>
                  <w:b/>
                  <w:bCs/>
                  <w:color w:val="000000"/>
                  <w:sz w:val="24"/>
                  <w:szCs w:val="24"/>
                  <w:rPrChange w:id="6616" w:author="Dave Contreras" w:date="2019-07-22T10:10:00Z">
                    <w:rPr>
                      <w:rFonts w:ascii="Calibri" w:eastAsia="Times New Roman" w:hAnsi="Calibri" w:cs="Times New Roman"/>
                      <w:b/>
                      <w:bCs/>
                      <w:color w:val="000000"/>
                      <w:sz w:val="36"/>
                      <w:szCs w:val="36"/>
                    </w:rPr>
                  </w:rPrChange>
                </w:rPr>
                <w:t>t value</w:t>
              </w:r>
            </w:ins>
          </w:p>
        </w:tc>
        <w:tc>
          <w:tcPr>
            <w:tcW w:w="1800" w:type="dxa"/>
            <w:tcBorders>
              <w:top w:val="nil"/>
              <w:left w:val="nil"/>
              <w:bottom w:val="single" w:sz="4" w:space="0" w:color="auto"/>
              <w:right w:val="nil"/>
            </w:tcBorders>
            <w:shd w:val="clear" w:color="auto" w:fill="auto"/>
            <w:noWrap/>
            <w:vAlign w:val="bottom"/>
            <w:hideMark/>
            <w:tcPrChange w:id="6617" w:author="Dave Contreras" w:date="2019-07-22T10:10:00Z">
              <w:tcPr>
                <w:tcW w:w="4390" w:type="dxa"/>
                <w:tcBorders>
                  <w:top w:val="nil"/>
                  <w:left w:val="nil"/>
                  <w:bottom w:val="single" w:sz="4" w:space="0" w:color="auto"/>
                  <w:right w:val="nil"/>
                </w:tcBorders>
                <w:shd w:val="clear" w:color="auto" w:fill="auto"/>
                <w:noWrap/>
                <w:vAlign w:val="bottom"/>
                <w:hideMark/>
              </w:tcPr>
            </w:tcPrChange>
          </w:tcPr>
          <w:p w14:paraId="523EB180" w14:textId="77777777" w:rsidR="00BE478B" w:rsidRPr="00AA53AE" w:rsidRDefault="00BE478B" w:rsidP="00BE478B">
            <w:pPr>
              <w:jc w:val="center"/>
              <w:rPr>
                <w:ins w:id="6618" w:author="Dave Contreras" w:date="2019-07-22T10:09:00Z"/>
                <w:rFonts w:ascii="Calibri" w:eastAsia="Times New Roman" w:hAnsi="Calibri" w:cs="Times New Roman"/>
                <w:b/>
                <w:bCs/>
                <w:color w:val="000000"/>
                <w:sz w:val="24"/>
                <w:szCs w:val="24"/>
                <w:rPrChange w:id="6619" w:author="Dave Contreras" w:date="2019-07-22T10:10:00Z">
                  <w:rPr>
                    <w:ins w:id="6620" w:author="Dave Contreras" w:date="2019-07-22T10:09:00Z"/>
                    <w:rFonts w:ascii="Calibri" w:eastAsia="Times New Roman" w:hAnsi="Calibri" w:cs="Times New Roman"/>
                    <w:b/>
                    <w:bCs/>
                    <w:color w:val="000000"/>
                    <w:sz w:val="36"/>
                    <w:szCs w:val="36"/>
                  </w:rPr>
                </w:rPrChange>
              </w:rPr>
            </w:pPr>
            <w:proofErr w:type="spellStart"/>
            <w:ins w:id="6621" w:author="Dave Contreras" w:date="2019-07-22T10:09:00Z">
              <w:r w:rsidRPr="00AA53AE">
                <w:rPr>
                  <w:rFonts w:ascii="Calibri" w:eastAsia="Times New Roman" w:hAnsi="Calibri" w:cs="Times New Roman"/>
                  <w:b/>
                  <w:bCs/>
                  <w:color w:val="000000"/>
                  <w:sz w:val="24"/>
                  <w:szCs w:val="24"/>
                  <w:rPrChange w:id="6622" w:author="Dave Contreras" w:date="2019-07-22T10:10:00Z">
                    <w:rPr>
                      <w:rFonts w:ascii="Calibri" w:eastAsia="Times New Roman" w:hAnsi="Calibri" w:cs="Times New Roman"/>
                      <w:b/>
                      <w:bCs/>
                      <w:color w:val="000000"/>
                      <w:sz w:val="36"/>
                      <w:szCs w:val="36"/>
                    </w:rPr>
                  </w:rPrChange>
                </w:rPr>
                <w:t>Pr</w:t>
              </w:r>
              <w:proofErr w:type="spellEnd"/>
              <w:r w:rsidRPr="00AA53AE">
                <w:rPr>
                  <w:rFonts w:ascii="Calibri" w:eastAsia="Times New Roman" w:hAnsi="Calibri" w:cs="Times New Roman"/>
                  <w:b/>
                  <w:bCs/>
                  <w:color w:val="000000"/>
                  <w:sz w:val="24"/>
                  <w:szCs w:val="24"/>
                  <w:rPrChange w:id="6623" w:author="Dave Contreras" w:date="2019-07-22T10:10:00Z">
                    <w:rPr>
                      <w:rFonts w:ascii="Calibri" w:eastAsia="Times New Roman" w:hAnsi="Calibri" w:cs="Times New Roman"/>
                      <w:b/>
                      <w:bCs/>
                      <w:color w:val="000000"/>
                      <w:sz w:val="36"/>
                      <w:szCs w:val="36"/>
                    </w:rPr>
                  </w:rPrChange>
                </w:rPr>
                <w:t>(&gt;|t|)</w:t>
              </w:r>
            </w:ins>
          </w:p>
        </w:tc>
      </w:tr>
      <w:tr w:rsidR="00AA53AE" w:rsidRPr="00AA53AE" w14:paraId="068DA271" w14:textId="77777777" w:rsidTr="00AA53AE">
        <w:trPr>
          <w:trHeight w:val="465"/>
          <w:ins w:id="6624" w:author="Dave Contreras" w:date="2019-07-22T10:09:00Z"/>
          <w:trPrChange w:id="6625" w:author="Dave Contreras" w:date="2019-07-22T10:10:00Z">
            <w:trPr>
              <w:trHeight w:val="465"/>
            </w:trPr>
          </w:trPrChange>
        </w:trPr>
        <w:tc>
          <w:tcPr>
            <w:tcW w:w="2185" w:type="dxa"/>
            <w:tcBorders>
              <w:top w:val="nil"/>
              <w:left w:val="nil"/>
              <w:bottom w:val="nil"/>
              <w:right w:val="nil"/>
            </w:tcBorders>
            <w:shd w:val="clear" w:color="auto" w:fill="auto"/>
            <w:noWrap/>
            <w:vAlign w:val="bottom"/>
            <w:hideMark/>
            <w:tcPrChange w:id="6626" w:author="Dave Contreras" w:date="2019-07-22T10:10:00Z">
              <w:tcPr>
                <w:tcW w:w="2070" w:type="dxa"/>
                <w:tcBorders>
                  <w:top w:val="nil"/>
                  <w:left w:val="nil"/>
                  <w:bottom w:val="nil"/>
                  <w:right w:val="nil"/>
                </w:tcBorders>
                <w:shd w:val="clear" w:color="auto" w:fill="auto"/>
                <w:noWrap/>
                <w:vAlign w:val="bottom"/>
                <w:hideMark/>
              </w:tcPr>
            </w:tcPrChange>
          </w:tcPr>
          <w:p w14:paraId="2353EAF3" w14:textId="77777777" w:rsidR="00BE478B" w:rsidRPr="00AA53AE" w:rsidRDefault="00BE478B" w:rsidP="00BE478B">
            <w:pPr>
              <w:rPr>
                <w:ins w:id="6627" w:author="Dave Contreras" w:date="2019-07-22T10:09:00Z"/>
                <w:rFonts w:ascii="Calibri" w:eastAsia="Times New Roman" w:hAnsi="Calibri" w:cs="Times New Roman"/>
                <w:color w:val="000000"/>
                <w:sz w:val="24"/>
                <w:szCs w:val="24"/>
                <w:rPrChange w:id="6628" w:author="Dave Contreras" w:date="2019-07-22T10:10:00Z">
                  <w:rPr>
                    <w:ins w:id="6629" w:author="Dave Contreras" w:date="2019-07-22T10:09:00Z"/>
                    <w:rFonts w:ascii="Calibri" w:eastAsia="Times New Roman" w:hAnsi="Calibri" w:cs="Times New Roman"/>
                    <w:color w:val="000000"/>
                    <w:sz w:val="36"/>
                    <w:szCs w:val="36"/>
                  </w:rPr>
                </w:rPrChange>
              </w:rPr>
            </w:pPr>
            <w:ins w:id="6630" w:author="Dave Contreras" w:date="2019-07-22T10:09:00Z">
              <w:r w:rsidRPr="00AA53AE">
                <w:rPr>
                  <w:rFonts w:ascii="Calibri" w:eastAsia="Times New Roman" w:hAnsi="Calibri" w:cs="Times New Roman"/>
                  <w:color w:val="000000"/>
                  <w:sz w:val="24"/>
                  <w:szCs w:val="24"/>
                  <w:rPrChange w:id="6631" w:author="Dave Contreras" w:date="2019-07-22T10:10:00Z">
                    <w:rPr>
                      <w:rFonts w:ascii="Calibri" w:eastAsia="Times New Roman" w:hAnsi="Calibri" w:cs="Times New Roman"/>
                      <w:color w:val="000000"/>
                      <w:sz w:val="36"/>
                      <w:szCs w:val="36"/>
                    </w:rPr>
                  </w:rPrChange>
                </w:rPr>
                <w:t>(Intercept)</w:t>
              </w:r>
            </w:ins>
          </w:p>
        </w:tc>
        <w:tc>
          <w:tcPr>
            <w:tcW w:w="1505" w:type="dxa"/>
            <w:tcBorders>
              <w:top w:val="nil"/>
              <w:left w:val="nil"/>
              <w:bottom w:val="nil"/>
              <w:right w:val="nil"/>
            </w:tcBorders>
            <w:shd w:val="clear" w:color="auto" w:fill="auto"/>
            <w:noWrap/>
            <w:vAlign w:val="bottom"/>
            <w:hideMark/>
            <w:tcPrChange w:id="6632" w:author="Dave Contreras" w:date="2019-07-22T10:10:00Z">
              <w:tcPr>
                <w:tcW w:w="1260" w:type="dxa"/>
                <w:tcBorders>
                  <w:top w:val="nil"/>
                  <w:left w:val="nil"/>
                  <w:bottom w:val="nil"/>
                  <w:right w:val="nil"/>
                </w:tcBorders>
                <w:shd w:val="clear" w:color="auto" w:fill="auto"/>
                <w:noWrap/>
                <w:vAlign w:val="bottom"/>
                <w:hideMark/>
              </w:tcPr>
            </w:tcPrChange>
          </w:tcPr>
          <w:p w14:paraId="65693688" w14:textId="77777777" w:rsidR="00BE478B" w:rsidRPr="00AA53AE" w:rsidRDefault="00BE478B" w:rsidP="00BE478B">
            <w:pPr>
              <w:jc w:val="center"/>
              <w:rPr>
                <w:ins w:id="6633" w:author="Dave Contreras" w:date="2019-07-22T10:09:00Z"/>
                <w:rFonts w:ascii="Calibri" w:eastAsia="Times New Roman" w:hAnsi="Calibri" w:cs="Times New Roman"/>
                <w:color w:val="000000"/>
                <w:sz w:val="24"/>
                <w:szCs w:val="24"/>
                <w:rPrChange w:id="6634" w:author="Dave Contreras" w:date="2019-07-22T10:10:00Z">
                  <w:rPr>
                    <w:ins w:id="6635" w:author="Dave Contreras" w:date="2019-07-22T10:09:00Z"/>
                    <w:rFonts w:ascii="Calibri" w:eastAsia="Times New Roman" w:hAnsi="Calibri" w:cs="Times New Roman"/>
                    <w:color w:val="000000"/>
                    <w:sz w:val="36"/>
                    <w:szCs w:val="36"/>
                  </w:rPr>
                </w:rPrChange>
              </w:rPr>
            </w:pPr>
            <w:ins w:id="6636" w:author="Dave Contreras" w:date="2019-07-22T10:09:00Z">
              <w:r w:rsidRPr="00AA53AE">
                <w:rPr>
                  <w:rFonts w:ascii="Calibri" w:eastAsia="Times New Roman" w:hAnsi="Calibri" w:cs="Times New Roman"/>
                  <w:color w:val="000000"/>
                  <w:sz w:val="24"/>
                  <w:szCs w:val="24"/>
                  <w:rPrChange w:id="6637" w:author="Dave Contreras" w:date="2019-07-22T10:10:00Z">
                    <w:rPr>
                      <w:rFonts w:ascii="Calibri" w:eastAsia="Times New Roman" w:hAnsi="Calibri" w:cs="Times New Roman"/>
                      <w:color w:val="000000"/>
                      <w:sz w:val="36"/>
                      <w:szCs w:val="36"/>
                    </w:rPr>
                  </w:rPrChange>
                </w:rPr>
                <w:t>9.6245168</w:t>
              </w:r>
            </w:ins>
          </w:p>
        </w:tc>
        <w:tc>
          <w:tcPr>
            <w:tcW w:w="1645" w:type="dxa"/>
            <w:tcBorders>
              <w:top w:val="nil"/>
              <w:left w:val="nil"/>
              <w:bottom w:val="nil"/>
              <w:right w:val="nil"/>
            </w:tcBorders>
            <w:shd w:val="clear" w:color="auto" w:fill="auto"/>
            <w:noWrap/>
            <w:vAlign w:val="bottom"/>
            <w:hideMark/>
            <w:tcPrChange w:id="6638" w:author="Dave Contreras" w:date="2019-07-22T10:10:00Z">
              <w:tcPr>
                <w:tcW w:w="1890" w:type="dxa"/>
                <w:tcBorders>
                  <w:top w:val="nil"/>
                  <w:left w:val="nil"/>
                  <w:bottom w:val="nil"/>
                  <w:right w:val="nil"/>
                </w:tcBorders>
                <w:shd w:val="clear" w:color="auto" w:fill="auto"/>
                <w:noWrap/>
                <w:vAlign w:val="bottom"/>
                <w:hideMark/>
              </w:tcPr>
            </w:tcPrChange>
          </w:tcPr>
          <w:p w14:paraId="105DD979" w14:textId="77777777" w:rsidR="00BE478B" w:rsidRPr="00AA53AE" w:rsidRDefault="00BE478B" w:rsidP="00BE478B">
            <w:pPr>
              <w:jc w:val="center"/>
              <w:rPr>
                <w:ins w:id="6639" w:author="Dave Contreras" w:date="2019-07-22T10:09:00Z"/>
                <w:rFonts w:ascii="Calibri" w:eastAsia="Times New Roman" w:hAnsi="Calibri" w:cs="Times New Roman"/>
                <w:color w:val="000000"/>
                <w:sz w:val="24"/>
                <w:szCs w:val="24"/>
                <w:rPrChange w:id="6640" w:author="Dave Contreras" w:date="2019-07-22T10:10:00Z">
                  <w:rPr>
                    <w:ins w:id="6641" w:author="Dave Contreras" w:date="2019-07-22T10:09:00Z"/>
                    <w:rFonts w:ascii="Calibri" w:eastAsia="Times New Roman" w:hAnsi="Calibri" w:cs="Times New Roman"/>
                    <w:color w:val="000000"/>
                    <w:sz w:val="36"/>
                    <w:szCs w:val="36"/>
                  </w:rPr>
                </w:rPrChange>
              </w:rPr>
            </w:pPr>
            <w:ins w:id="6642" w:author="Dave Contreras" w:date="2019-07-22T10:09:00Z">
              <w:r w:rsidRPr="00AA53AE">
                <w:rPr>
                  <w:rFonts w:ascii="Calibri" w:eastAsia="Times New Roman" w:hAnsi="Calibri" w:cs="Times New Roman"/>
                  <w:color w:val="000000"/>
                  <w:sz w:val="24"/>
                  <w:szCs w:val="24"/>
                  <w:rPrChange w:id="6643" w:author="Dave Contreras" w:date="2019-07-22T10:10:00Z">
                    <w:rPr>
                      <w:rFonts w:ascii="Calibri" w:eastAsia="Times New Roman" w:hAnsi="Calibri" w:cs="Times New Roman"/>
                      <w:color w:val="000000"/>
                      <w:sz w:val="36"/>
                      <w:szCs w:val="36"/>
                    </w:rPr>
                  </w:rPrChange>
                </w:rPr>
                <w:t>4.3290162</w:t>
              </w:r>
            </w:ins>
          </w:p>
        </w:tc>
        <w:tc>
          <w:tcPr>
            <w:tcW w:w="990" w:type="dxa"/>
            <w:tcBorders>
              <w:top w:val="nil"/>
              <w:left w:val="nil"/>
              <w:bottom w:val="nil"/>
              <w:right w:val="nil"/>
            </w:tcBorders>
            <w:shd w:val="clear" w:color="auto" w:fill="auto"/>
            <w:noWrap/>
            <w:vAlign w:val="bottom"/>
            <w:hideMark/>
            <w:tcPrChange w:id="6644" w:author="Dave Contreras" w:date="2019-07-22T10:10:00Z">
              <w:tcPr>
                <w:tcW w:w="990" w:type="dxa"/>
                <w:tcBorders>
                  <w:top w:val="nil"/>
                  <w:left w:val="nil"/>
                  <w:bottom w:val="nil"/>
                  <w:right w:val="nil"/>
                </w:tcBorders>
                <w:shd w:val="clear" w:color="auto" w:fill="auto"/>
                <w:noWrap/>
                <w:vAlign w:val="bottom"/>
                <w:hideMark/>
              </w:tcPr>
            </w:tcPrChange>
          </w:tcPr>
          <w:p w14:paraId="7B6CB72B" w14:textId="77777777" w:rsidR="00BE478B" w:rsidRPr="00AA53AE" w:rsidRDefault="00BE478B" w:rsidP="00BE478B">
            <w:pPr>
              <w:jc w:val="center"/>
              <w:rPr>
                <w:ins w:id="6645" w:author="Dave Contreras" w:date="2019-07-22T10:09:00Z"/>
                <w:rFonts w:ascii="Calibri" w:eastAsia="Times New Roman" w:hAnsi="Calibri" w:cs="Times New Roman"/>
                <w:color w:val="000000"/>
                <w:sz w:val="24"/>
                <w:szCs w:val="24"/>
                <w:rPrChange w:id="6646" w:author="Dave Contreras" w:date="2019-07-22T10:10:00Z">
                  <w:rPr>
                    <w:ins w:id="6647" w:author="Dave Contreras" w:date="2019-07-22T10:09:00Z"/>
                    <w:rFonts w:ascii="Calibri" w:eastAsia="Times New Roman" w:hAnsi="Calibri" w:cs="Times New Roman"/>
                    <w:color w:val="000000"/>
                    <w:sz w:val="36"/>
                    <w:szCs w:val="36"/>
                  </w:rPr>
                </w:rPrChange>
              </w:rPr>
            </w:pPr>
            <w:ins w:id="6648" w:author="Dave Contreras" w:date="2019-07-22T10:09:00Z">
              <w:r w:rsidRPr="00AA53AE">
                <w:rPr>
                  <w:rFonts w:ascii="Calibri" w:eastAsia="Times New Roman" w:hAnsi="Calibri" w:cs="Times New Roman"/>
                  <w:color w:val="000000"/>
                  <w:sz w:val="24"/>
                  <w:szCs w:val="24"/>
                  <w:rPrChange w:id="6649" w:author="Dave Contreras" w:date="2019-07-22T10:10:00Z">
                    <w:rPr>
                      <w:rFonts w:ascii="Calibri" w:eastAsia="Times New Roman" w:hAnsi="Calibri" w:cs="Times New Roman"/>
                      <w:color w:val="000000"/>
                      <w:sz w:val="36"/>
                      <w:szCs w:val="36"/>
                    </w:rPr>
                  </w:rPrChange>
                </w:rPr>
                <w:t>2.223</w:t>
              </w:r>
            </w:ins>
          </w:p>
        </w:tc>
        <w:tc>
          <w:tcPr>
            <w:tcW w:w="1800" w:type="dxa"/>
            <w:tcBorders>
              <w:top w:val="nil"/>
              <w:left w:val="nil"/>
              <w:bottom w:val="nil"/>
              <w:right w:val="nil"/>
            </w:tcBorders>
            <w:shd w:val="clear" w:color="auto" w:fill="auto"/>
            <w:noWrap/>
            <w:vAlign w:val="bottom"/>
            <w:hideMark/>
            <w:tcPrChange w:id="6650" w:author="Dave Contreras" w:date="2019-07-22T10:10:00Z">
              <w:tcPr>
                <w:tcW w:w="4390" w:type="dxa"/>
                <w:tcBorders>
                  <w:top w:val="nil"/>
                  <w:left w:val="nil"/>
                  <w:bottom w:val="nil"/>
                  <w:right w:val="nil"/>
                </w:tcBorders>
                <w:shd w:val="clear" w:color="auto" w:fill="auto"/>
                <w:noWrap/>
                <w:vAlign w:val="bottom"/>
                <w:hideMark/>
              </w:tcPr>
            </w:tcPrChange>
          </w:tcPr>
          <w:p w14:paraId="14BBE003" w14:textId="77777777" w:rsidR="00BE478B" w:rsidRPr="00AA53AE" w:rsidRDefault="00BE478B" w:rsidP="00BE478B">
            <w:pPr>
              <w:jc w:val="center"/>
              <w:rPr>
                <w:ins w:id="6651" w:author="Dave Contreras" w:date="2019-07-22T10:09:00Z"/>
                <w:rFonts w:ascii="Calibri" w:eastAsia="Times New Roman" w:hAnsi="Calibri" w:cs="Times New Roman"/>
                <w:color w:val="000000"/>
                <w:sz w:val="24"/>
                <w:szCs w:val="24"/>
                <w:rPrChange w:id="6652" w:author="Dave Contreras" w:date="2019-07-22T10:10:00Z">
                  <w:rPr>
                    <w:ins w:id="6653" w:author="Dave Contreras" w:date="2019-07-22T10:09:00Z"/>
                    <w:rFonts w:ascii="Calibri" w:eastAsia="Times New Roman" w:hAnsi="Calibri" w:cs="Times New Roman"/>
                    <w:color w:val="000000"/>
                    <w:sz w:val="36"/>
                    <w:szCs w:val="36"/>
                  </w:rPr>
                </w:rPrChange>
              </w:rPr>
            </w:pPr>
            <w:ins w:id="6654" w:author="Dave Contreras" w:date="2019-07-22T10:09:00Z">
              <w:r w:rsidRPr="00AA53AE">
                <w:rPr>
                  <w:rFonts w:ascii="Calibri" w:eastAsia="Times New Roman" w:hAnsi="Calibri" w:cs="Times New Roman"/>
                  <w:color w:val="000000"/>
                  <w:sz w:val="24"/>
                  <w:szCs w:val="24"/>
                  <w:rPrChange w:id="6655" w:author="Dave Contreras" w:date="2019-07-22T10:10:00Z">
                    <w:rPr>
                      <w:rFonts w:ascii="Calibri" w:eastAsia="Times New Roman" w:hAnsi="Calibri" w:cs="Times New Roman"/>
                      <w:color w:val="000000"/>
                      <w:sz w:val="36"/>
                      <w:szCs w:val="36"/>
                    </w:rPr>
                  </w:rPrChange>
                </w:rPr>
                <w:t>0.0569</w:t>
              </w:r>
            </w:ins>
          </w:p>
        </w:tc>
      </w:tr>
      <w:tr w:rsidR="00AA53AE" w:rsidRPr="00AA53AE" w14:paraId="492E9C30" w14:textId="77777777" w:rsidTr="00AA53AE">
        <w:trPr>
          <w:trHeight w:val="465"/>
          <w:ins w:id="6656" w:author="Dave Contreras" w:date="2019-07-22T10:09:00Z"/>
          <w:trPrChange w:id="6657" w:author="Dave Contreras" w:date="2019-07-22T10:10:00Z">
            <w:trPr>
              <w:trHeight w:val="465"/>
            </w:trPr>
          </w:trPrChange>
        </w:trPr>
        <w:tc>
          <w:tcPr>
            <w:tcW w:w="2185" w:type="dxa"/>
            <w:tcBorders>
              <w:top w:val="nil"/>
              <w:left w:val="nil"/>
              <w:bottom w:val="nil"/>
              <w:right w:val="nil"/>
            </w:tcBorders>
            <w:shd w:val="clear" w:color="auto" w:fill="auto"/>
            <w:noWrap/>
            <w:vAlign w:val="bottom"/>
            <w:hideMark/>
            <w:tcPrChange w:id="6658" w:author="Dave Contreras" w:date="2019-07-22T10:10:00Z">
              <w:tcPr>
                <w:tcW w:w="2070" w:type="dxa"/>
                <w:tcBorders>
                  <w:top w:val="nil"/>
                  <w:left w:val="nil"/>
                  <w:bottom w:val="nil"/>
                  <w:right w:val="nil"/>
                </w:tcBorders>
                <w:shd w:val="clear" w:color="auto" w:fill="auto"/>
                <w:noWrap/>
                <w:vAlign w:val="bottom"/>
                <w:hideMark/>
              </w:tcPr>
            </w:tcPrChange>
          </w:tcPr>
          <w:p w14:paraId="029D8A3E" w14:textId="77777777" w:rsidR="00BE478B" w:rsidRPr="00AA53AE" w:rsidRDefault="00BE478B" w:rsidP="00BE478B">
            <w:pPr>
              <w:rPr>
                <w:ins w:id="6659" w:author="Dave Contreras" w:date="2019-07-22T10:09:00Z"/>
                <w:rFonts w:ascii="Calibri" w:eastAsia="Times New Roman" w:hAnsi="Calibri" w:cs="Times New Roman"/>
                <w:color w:val="000000"/>
                <w:sz w:val="24"/>
                <w:szCs w:val="24"/>
                <w:rPrChange w:id="6660" w:author="Dave Contreras" w:date="2019-07-22T10:10:00Z">
                  <w:rPr>
                    <w:ins w:id="6661" w:author="Dave Contreras" w:date="2019-07-22T10:09:00Z"/>
                    <w:rFonts w:ascii="Calibri" w:eastAsia="Times New Roman" w:hAnsi="Calibri" w:cs="Times New Roman"/>
                    <w:color w:val="000000"/>
                    <w:sz w:val="36"/>
                    <w:szCs w:val="36"/>
                  </w:rPr>
                </w:rPrChange>
              </w:rPr>
            </w:pPr>
            <w:proofErr w:type="spellStart"/>
            <w:ins w:id="6662" w:author="Dave Contreras" w:date="2019-07-22T10:09:00Z">
              <w:r w:rsidRPr="00AA53AE">
                <w:rPr>
                  <w:rFonts w:ascii="Calibri" w:eastAsia="Times New Roman" w:hAnsi="Calibri" w:cs="Times New Roman"/>
                  <w:color w:val="000000"/>
                  <w:sz w:val="24"/>
                  <w:szCs w:val="24"/>
                  <w:rPrChange w:id="6663" w:author="Dave Contreras" w:date="2019-07-22T10:10:00Z">
                    <w:rPr>
                      <w:rFonts w:ascii="Calibri" w:eastAsia="Times New Roman" w:hAnsi="Calibri" w:cs="Times New Roman"/>
                      <w:color w:val="000000"/>
                      <w:sz w:val="36"/>
                      <w:szCs w:val="36"/>
                    </w:rPr>
                  </w:rPrChange>
                </w:rPr>
                <w:t>Turb</w:t>
              </w:r>
              <w:proofErr w:type="spellEnd"/>
            </w:ins>
          </w:p>
        </w:tc>
        <w:tc>
          <w:tcPr>
            <w:tcW w:w="1505" w:type="dxa"/>
            <w:tcBorders>
              <w:top w:val="nil"/>
              <w:left w:val="nil"/>
              <w:bottom w:val="nil"/>
              <w:right w:val="nil"/>
            </w:tcBorders>
            <w:shd w:val="clear" w:color="auto" w:fill="auto"/>
            <w:noWrap/>
            <w:vAlign w:val="bottom"/>
            <w:hideMark/>
            <w:tcPrChange w:id="6664" w:author="Dave Contreras" w:date="2019-07-22T10:10:00Z">
              <w:tcPr>
                <w:tcW w:w="1260" w:type="dxa"/>
                <w:tcBorders>
                  <w:top w:val="nil"/>
                  <w:left w:val="nil"/>
                  <w:bottom w:val="nil"/>
                  <w:right w:val="nil"/>
                </w:tcBorders>
                <w:shd w:val="clear" w:color="auto" w:fill="auto"/>
                <w:noWrap/>
                <w:vAlign w:val="bottom"/>
                <w:hideMark/>
              </w:tcPr>
            </w:tcPrChange>
          </w:tcPr>
          <w:p w14:paraId="70CD210C" w14:textId="77777777" w:rsidR="00BE478B" w:rsidRPr="00AA53AE" w:rsidRDefault="00BE478B" w:rsidP="00BE478B">
            <w:pPr>
              <w:jc w:val="center"/>
              <w:rPr>
                <w:ins w:id="6665" w:author="Dave Contreras" w:date="2019-07-22T10:09:00Z"/>
                <w:rFonts w:ascii="Calibri" w:eastAsia="Times New Roman" w:hAnsi="Calibri" w:cs="Times New Roman"/>
                <w:color w:val="000000"/>
                <w:sz w:val="24"/>
                <w:szCs w:val="24"/>
                <w:rPrChange w:id="6666" w:author="Dave Contreras" w:date="2019-07-22T10:10:00Z">
                  <w:rPr>
                    <w:ins w:id="6667" w:author="Dave Contreras" w:date="2019-07-22T10:09:00Z"/>
                    <w:rFonts w:ascii="Calibri" w:eastAsia="Times New Roman" w:hAnsi="Calibri" w:cs="Times New Roman"/>
                    <w:color w:val="000000"/>
                    <w:sz w:val="36"/>
                    <w:szCs w:val="36"/>
                  </w:rPr>
                </w:rPrChange>
              </w:rPr>
            </w:pPr>
            <w:ins w:id="6668" w:author="Dave Contreras" w:date="2019-07-22T10:09:00Z">
              <w:r w:rsidRPr="00AA53AE">
                <w:rPr>
                  <w:rFonts w:ascii="Calibri" w:eastAsia="Times New Roman" w:hAnsi="Calibri" w:cs="Times New Roman"/>
                  <w:color w:val="000000"/>
                  <w:sz w:val="24"/>
                  <w:szCs w:val="24"/>
                  <w:rPrChange w:id="6669" w:author="Dave Contreras" w:date="2019-07-22T10:10:00Z">
                    <w:rPr>
                      <w:rFonts w:ascii="Calibri" w:eastAsia="Times New Roman" w:hAnsi="Calibri" w:cs="Times New Roman"/>
                      <w:color w:val="000000"/>
                      <w:sz w:val="36"/>
                      <w:szCs w:val="36"/>
                    </w:rPr>
                  </w:rPrChange>
                </w:rPr>
                <w:t>-0.0004685</w:t>
              </w:r>
            </w:ins>
          </w:p>
        </w:tc>
        <w:tc>
          <w:tcPr>
            <w:tcW w:w="1645" w:type="dxa"/>
            <w:tcBorders>
              <w:top w:val="nil"/>
              <w:left w:val="nil"/>
              <w:bottom w:val="nil"/>
              <w:right w:val="nil"/>
            </w:tcBorders>
            <w:shd w:val="clear" w:color="auto" w:fill="auto"/>
            <w:noWrap/>
            <w:vAlign w:val="bottom"/>
            <w:hideMark/>
            <w:tcPrChange w:id="6670" w:author="Dave Contreras" w:date="2019-07-22T10:10:00Z">
              <w:tcPr>
                <w:tcW w:w="1890" w:type="dxa"/>
                <w:tcBorders>
                  <w:top w:val="nil"/>
                  <w:left w:val="nil"/>
                  <w:bottom w:val="nil"/>
                  <w:right w:val="nil"/>
                </w:tcBorders>
                <w:shd w:val="clear" w:color="auto" w:fill="auto"/>
                <w:noWrap/>
                <w:vAlign w:val="bottom"/>
                <w:hideMark/>
              </w:tcPr>
            </w:tcPrChange>
          </w:tcPr>
          <w:p w14:paraId="0879AFDE" w14:textId="77777777" w:rsidR="00BE478B" w:rsidRPr="00AA53AE" w:rsidRDefault="00BE478B" w:rsidP="00BE478B">
            <w:pPr>
              <w:jc w:val="center"/>
              <w:rPr>
                <w:ins w:id="6671" w:author="Dave Contreras" w:date="2019-07-22T10:09:00Z"/>
                <w:rFonts w:ascii="Calibri" w:eastAsia="Times New Roman" w:hAnsi="Calibri" w:cs="Times New Roman"/>
                <w:color w:val="000000"/>
                <w:sz w:val="24"/>
                <w:szCs w:val="24"/>
                <w:rPrChange w:id="6672" w:author="Dave Contreras" w:date="2019-07-22T10:10:00Z">
                  <w:rPr>
                    <w:ins w:id="6673" w:author="Dave Contreras" w:date="2019-07-22T10:09:00Z"/>
                    <w:rFonts w:ascii="Calibri" w:eastAsia="Times New Roman" w:hAnsi="Calibri" w:cs="Times New Roman"/>
                    <w:color w:val="000000"/>
                    <w:sz w:val="36"/>
                    <w:szCs w:val="36"/>
                  </w:rPr>
                </w:rPrChange>
              </w:rPr>
            </w:pPr>
            <w:ins w:id="6674" w:author="Dave Contreras" w:date="2019-07-22T10:09:00Z">
              <w:r w:rsidRPr="00AA53AE">
                <w:rPr>
                  <w:rFonts w:ascii="Calibri" w:eastAsia="Times New Roman" w:hAnsi="Calibri" w:cs="Times New Roman"/>
                  <w:color w:val="000000"/>
                  <w:sz w:val="24"/>
                  <w:szCs w:val="24"/>
                  <w:rPrChange w:id="6675" w:author="Dave Contreras" w:date="2019-07-22T10:10:00Z">
                    <w:rPr>
                      <w:rFonts w:ascii="Calibri" w:eastAsia="Times New Roman" w:hAnsi="Calibri" w:cs="Times New Roman"/>
                      <w:color w:val="000000"/>
                      <w:sz w:val="36"/>
                      <w:szCs w:val="36"/>
                    </w:rPr>
                  </w:rPrChange>
                </w:rPr>
                <w:t>0.0002582</w:t>
              </w:r>
            </w:ins>
          </w:p>
        </w:tc>
        <w:tc>
          <w:tcPr>
            <w:tcW w:w="990" w:type="dxa"/>
            <w:tcBorders>
              <w:top w:val="nil"/>
              <w:left w:val="nil"/>
              <w:bottom w:val="nil"/>
              <w:right w:val="nil"/>
            </w:tcBorders>
            <w:shd w:val="clear" w:color="auto" w:fill="auto"/>
            <w:noWrap/>
            <w:vAlign w:val="bottom"/>
            <w:hideMark/>
            <w:tcPrChange w:id="6676" w:author="Dave Contreras" w:date="2019-07-22T10:10:00Z">
              <w:tcPr>
                <w:tcW w:w="990" w:type="dxa"/>
                <w:tcBorders>
                  <w:top w:val="nil"/>
                  <w:left w:val="nil"/>
                  <w:bottom w:val="nil"/>
                  <w:right w:val="nil"/>
                </w:tcBorders>
                <w:shd w:val="clear" w:color="auto" w:fill="auto"/>
                <w:noWrap/>
                <w:vAlign w:val="bottom"/>
                <w:hideMark/>
              </w:tcPr>
            </w:tcPrChange>
          </w:tcPr>
          <w:p w14:paraId="3F5C8E6C" w14:textId="77777777" w:rsidR="00BE478B" w:rsidRPr="00AA53AE" w:rsidRDefault="00BE478B" w:rsidP="00BE478B">
            <w:pPr>
              <w:jc w:val="center"/>
              <w:rPr>
                <w:ins w:id="6677" w:author="Dave Contreras" w:date="2019-07-22T10:09:00Z"/>
                <w:rFonts w:ascii="Calibri" w:eastAsia="Times New Roman" w:hAnsi="Calibri" w:cs="Times New Roman"/>
                <w:color w:val="000000"/>
                <w:sz w:val="24"/>
                <w:szCs w:val="24"/>
                <w:rPrChange w:id="6678" w:author="Dave Contreras" w:date="2019-07-22T10:10:00Z">
                  <w:rPr>
                    <w:ins w:id="6679" w:author="Dave Contreras" w:date="2019-07-22T10:09:00Z"/>
                    <w:rFonts w:ascii="Calibri" w:eastAsia="Times New Roman" w:hAnsi="Calibri" w:cs="Times New Roman"/>
                    <w:color w:val="000000"/>
                    <w:sz w:val="36"/>
                    <w:szCs w:val="36"/>
                  </w:rPr>
                </w:rPrChange>
              </w:rPr>
            </w:pPr>
            <w:ins w:id="6680" w:author="Dave Contreras" w:date="2019-07-22T10:09:00Z">
              <w:r w:rsidRPr="00AA53AE">
                <w:rPr>
                  <w:rFonts w:ascii="Calibri" w:eastAsia="Times New Roman" w:hAnsi="Calibri" w:cs="Times New Roman"/>
                  <w:color w:val="000000"/>
                  <w:sz w:val="24"/>
                  <w:szCs w:val="24"/>
                  <w:rPrChange w:id="6681" w:author="Dave Contreras" w:date="2019-07-22T10:10:00Z">
                    <w:rPr>
                      <w:rFonts w:ascii="Calibri" w:eastAsia="Times New Roman" w:hAnsi="Calibri" w:cs="Times New Roman"/>
                      <w:color w:val="000000"/>
                      <w:sz w:val="36"/>
                      <w:szCs w:val="36"/>
                    </w:rPr>
                  </w:rPrChange>
                </w:rPr>
                <w:t>-1.814</w:t>
              </w:r>
            </w:ins>
          </w:p>
        </w:tc>
        <w:tc>
          <w:tcPr>
            <w:tcW w:w="1800" w:type="dxa"/>
            <w:tcBorders>
              <w:top w:val="nil"/>
              <w:left w:val="nil"/>
              <w:bottom w:val="nil"/>
              <w:right w:val="nil"/>
            </w:tcBorders>
            <w:shd w:val="clear" w:color="auto" w:fill="auto"/>
            <w:noWrap/>
            <w:vAlign w:val="bottom"/>
            <w:hideMark/>
            <w:tcPrChange w:id="6682" w:author="Dave Contreras" w:date="2019-07-22T10:10:00Z">
              <w:tcPr>
                <w:tcW w:w="4390" w:type="dxa"/>
                <w:tcBorders>
                  <w:top w:val="nil"/>
                  <w:left w:val="nil"/>
                  <w:bottom w:val="nil"/>
                  <w:right w:val="nil"/>
                </w:tcBorders>
                <w:shd w:val="clear" w:color="auto" w:fill="auto"/>
                <w:noWrap/>
                <w:vAlign w:val="bottom"/>
                <w:hideMark/>
              </w:tcPr>
            </w:tcPrChange>
          </w:tcPr>
          <w:p w14:paraId="5CD0969B" w14:textId="77777777" w:rsidR="00BE478B" w:rsidRPr="00AA53AE" w:rsidRDefault="00BE478B" w:rsidP="00BE478B">
            <w:pPr>
              <w:jc w:val="center"/>
              <w:rPr>
                <w:ins w:id="6683" w:author="Dave Contreras" w:date="2019-07-22T10:09:00Z"/>
                <w:rFonts w:ascii="Calibri" w:eastAsia="Times New Roman" w:hAnsi="Calibri" w:cs="Times New Roman"/>
                <w:color w:val="000000"/>
                <w:sz w:val="24"/>
                <w:szCs w:val="24"/>
                <w:rPrChange w:id="6684" w:author="Dave Contreras" w:date="2019-07-22T10:10:00Z">
                  <w:rPr>
                    <w:ins w:id="6685" w:author="Dave Contreras" w:date="2019-07-22T10:09:00Z"/>
                    <w:rFonts w:ascii="Calibri" w:eastAsia="Times New Roman" w:hAnsi="Calibri" w:cs="Times New Roman"/>
                    <w:color w:val="000000"/>
                    <w:sz w:val="36"/>
                    <w:szCs w:val="36"/>
                  </w:rPr>
                </w:rPrChange>
              </w:rPr>
            </w:pPr>
            <w:ins w:id="6686" w:author="Dave Contreras" w:date="2019-07-22T10:09:00Z">
              <w:r w:rsidRPr="00AA53AE">
                <w:rPr>
                  <w:rFonts w:ascii="Calibri" w:eastAsia="Times New Roman" w:hAnsi="Calibri" w:cs="Times New Roman"/>
                  <w:color w:val="000000"/>
                  <w:sz w:val="24"/>
                  <w:szCs w:val="24"/>
                  <w:rPrChange w:id="6687" w:author="Dave Contreras" w:date="2019-07-22T10:10:00Z">
                    <w:rPr>
                      <w:rFonts w:ascii="Calibri" w:eastAsia="Times New Roman" w:hAnsi="Calibri" w:cs="Times New Roman"/>
                      <w:color w:val="000000"/>
                      <w:sz w:val="36"/>
                      <w:szCs w:val="36"/>
                    </w:rPr>
                  </w:rPrChange>
                </w:rPr>
                <w:t>0.1072</w:t>
              </w:r>
            </w:ins>
          </w:p>
        </w:tc>
      </w:tr>
      <w:tr w:rsidR="00AA53AE" w:rsidRPr="00AA53AE" w14:paraId="4AB8C2A7" w14:textId="77777777" w:rsidTr="00AA53AE">
        <w:trPr>
          <w:trHeight w:val="465"/>
          <w:ins w:id="6688" w:author="Dave Contreras" w:date="2019-07-22T10:09:00Z"/>
          <w:trPrChange w:id="6689" w:author="Dave Contreras" w:date="2019-07-22T10:10:00Z">
            <w:trPr>
              <w:trHeight w:val="465"/>
            </w:trPr>
          </w:trPrChange>
        </w:trPr>
        <w:tc>
          <w:tcPr>
            <w:tcW w:w="2185" w:type="dxa"/>
            <w:tcBorders>
              <w:top w:val="nil"/>
              <w:left w:val="nil"/>
              <w:bottom w:val="nil"/>
              <w:right w:val="nil"/>
            </w:tcBorders>
            <w:shd w:val="clear" w:color="auto" w:fill="auto"/>
            <w:noWrap/>
            <w:vAlign w:val="bottom"/>
            <w:hideMark/>
            <w:tcPrChange w:id="6690" w:author="Dave Contreras" w:date="2019-07-22T10:10:00Z">
              <w:tcPr>
                <w:tcW w:w="2070" w:type="dxa"/>
                <w:tcBorders>
                  <w:top w:val="nil"/>
                  <w:left w:val="nil"/>
                  <w:bottom w:val="nil"/>
                  <w:right w:val="nil"/>
                </w:tcBorders>
                <w:shd w:val="clear" w:color="auto" w:fill="auto"/>
                <w:noWrap/>
                <w:vAlign w:val="bottom"/>
                <w:hideMark/>
              </w:tcPr>
            </w:tcPrChange>
          </w:tcPr>
          <w:p w14:paraId="1C2ABC26" w14:textId="77777777" w:rsidR="00BE478B" w:rsidRPr="00AA53AE" w:rsidRDefault="00BE478B" w:rsidP="00BE478B">
            <w:pPr>
              <w:jc w:val="center"/>
              <w:rPr>
                <w:ins w:id="6691" w:author="Dave Contreras" w:date="2019-07-22T10:09:00Z"/>
                <w:rFonts w:ascii="Calibri" w:eastAsia="Times New Roman" w:hAnsi="Calibri" w:cs="Times New Roman"/>
                <w:color w:val="000000"/>
                <w:sz w:val="24"/>
                <w:szCs w:val="24"/>
                <w:rPrChange w:id="6692" w:author="Dave Contreras" w:date="2019-07-22T10:10:00Z">
                  <w:rPr>
                    <w:ins w:id="6693" w:author="Dave Contreras" w:date="2019-07-22T10:09:00Z"/>
                    <w:rFonts w:ascii="Calibri" w:eastAsia="Times New Roman" w:hAnsi="Calibri" w:cs="Times New Roman"/>
                    <w:color w:val="000000"/>
                    <w:sz w:val="36"/>
                    <w:szCs w:val="36"/>
                  </w:rPr>
                </w:rPrChange>
              </w:rPr>
            </w:pPr>
          </w:p>
        </w:tc>
        <w:tc>
          <w:tcPr>
            <w:tcW w:w="1505" w:type="dxa"/>
            <w:tcBorders>
              <w:top w:val="nil"/>
              <w:left w:val="nil"/>
              <w:bottom w:val="nil"/>
              <w:right w:val="nil"/>
            </w:tcBorders>
            <w:shd w:val="clear" w:color="auto" w:fill="auto"/>
            <w:noWrap/>
            <w:vAlign w:val="bottom"/>
            <w:hideMark/>
            <w:tcPrChange w:id="6694" w:author="Dave Contreras" w:date="2019-07-22T10:10:00Z">
              <w:tcPr>
                <w:tcW w:w="1260" w:type="dxa"/>
                <w:tcBorders>
                  <w:top w:val="nil"/>
                  <w:left w:val="nil"/>
                  <w:bottom w:val="nil"/>
                  <w:right w:val="nil"/>
                </w:tcBorders>
                <w:shd w:val="clear" w:color="auto" w:fill="auto"/>
                <w:noWrap/>
                <w:vAlign w:val="bottom"/>
                <w:hideMark/>
              </w:tcPr>
            </w:tcPrChange>
          </w:tcPr>
          <w:p w14:paraId="2E80C80F" w14:textId="77777777" w:rsidR="00BE478B" w:rsidRPr="00AA53AE" w:rsidRDefault="00BE478B" w:rsidP="00BE478B">
            <w:pPr>
              <w:rPr>
                <w:ins w:id="6695" w:author="Dave Contreras" w:date="2019-07-22T10:09:00Z"/>
                <w:rFonts w:ascii="Times New Roman" w:eastAsia="Times New Roman" w:hAnsi="Times New Roman" w:cs="Times New Roman"/>
                <w:sz w:val="24"/>
                <w:szCs w:val="24"/>
                <w:rPrChange w:id="6696" w:author="Dave Contreras" w:date="2019-07-22T10:10:00Z">
                  <w:rPr>
                    <w:ins w:id="6697" w:author="Dave Contreras" w:date="2019-07-22T10:09:00Z"/>
                    <w:rFonts w:ascii="Times New Roman" w:eastAsia="Times New Roman" w:hAnsi="Times New Roman" w:cs="Times New Roman"/>
                    <w:sz w:val="20"/>
                    <w:szCs w:val="20"/>
                  </w:rPr>
                </w:rPrChange>
              </w:rPr>
            </w:pPr>
          </w:p>
        </w:tc>
        <w:tc>
          <w:tcPr>
            <w:tcW w:w="1645" w:type="dxa"/>
            <w:tcBorders>
              <w:top w:val="nil"/>
              <w:left w:val="nil"/>
              <w:bottom w:val="nil"/>
              <w:right w:val="nil"/>
            </w:tcBorders>
            <w:shd w:val="clear" w:color="auto" w:fill="auto"/>
            <w:noWrap/>
            <w:vAlign w:val="bottom"/>
            <w:hideMark/>
            <w:tcPrChange w:id="6698" w:author="Dave Contreras" w:date="2019-07-22T10:10:00Z">
              <w:tcPr>
                <w:tcW w:w="1890" w:type="dxa"/>
                <w:tcBorders>
                  <w:top w:val="nil"/>
                  <w:left w:val="nil"/>
                  <w:bottom w:val="nil"/>
                  <w:right w:val="nil"/>
                </w:tcBorders>
                <w:shd w:val="clear" w:color="auto" w:fill="auto"/>
                <w:noWrap/>
                <w:vAlign w:val="bottom"/>
                <w:hideMark/>
              </w:tcPr>
            </w:tcPrChange>
          </w:tcPr>
          <w:p w14:paraId="1D87C184" w14:textId="77777777" w:rsidR="00BE478B" w:rsidRPr="00AA53AE" w:rsidRDefault="00BE478B" w:rsidP="00BE478B">
            <w:pPr>
              <w:jc w:val="center"/>
              <w:rPr>
                <w:ins w:id="6699" w:author="Dave Contreras" w:date="2019-07-22T10:09:00Z"/>
                <w:rFonts w:ascii="Times New Roman" w:eastAsia="Times New Roman" w:hAnsi="Times New Roman" w:cs="Times New Roman"/>
                <w:sz w:val="24"/>
                <w:szCs w:val="24"/>
                <w:rPrChange w:id="6700" w:author="Dave Contreras" w:date="2019-07-22T10:10:00Z">
                  <w:rPr>
                    <w:ins w:id="6701" w:author="Dave Contreras" w:date="2019-07-22T10:09:00Z"/>
                    <w:rFonts w:ascii="Times New Roman" w:eastAsia="Times New Roman" w:hAnsi="Times New Roman" w:cs="Times New Roman"/>
                    <w:sz w:val="20"/>
                    <w:szCs w:val="20"/>
                  </w:rPr>
                </w:rPrChange>
              </w:rPr>
            </w:pPr>
          </w:p>
        </w:tc>
        <w:tc>
          <w:tcPr>
            <w:tcW w:w="990" w:type="dxa"/>
            <w:tcBorders>
              <w:top w:val="nil"/>
              <w:left w:val="nil"/>
              <w:bottom w:val="nil"/>
              <w:right w:val="nil"/>
            </w:tcBorders>
            <w:shd w:val="clear" w:color="auto" w:fill="auto"/>
            <w:noWrap/>
            <w:vAlign w:val="bottom"/>
            <w:hideMark/>
            <w:tcPrChange w:id="6702" w:author="Dave Contreras" w:date="2019-07-22T10:10:00Z">
              <w:tcPr>
                <w:tcW w:w="990" w:type="dxa"/>
                <w:tcBorders>
                  <w:top w:val="nil"/>
                  <w:left w:val="nil"/>
                  <w:bottom w:val="nil"/>
                  <w:right w:val="nil"/>
                </w:tcBorders>
                <w:shd w:val="clear" w:color="auto" w:fill="auto"/>
                <w:noWrap/>
                <w:vAlign w:val="bottom"/>
                <w:hideMark/>
              </w:tcPr>
            </w:tcPrChange>
          </w:tcPr>
          <w:p w14:paraId="7C17A52A" w14:textId="77777777" w:rsidR="00BE478B" w:rsidRPr="00AA53AE" w:rsidRDefault="00BE478B" w:rsidP="00BE478B">
            <w:pPr>
              <w:jc w:val="center"/>
              <w:rPr>
                <w:ins w:id="6703" w:author="Dave Contreras" w:date="2019-07-22T10:09:00Z"/>
                <w:rFonts w:ascii="Times New Roman" w:eastAsia="Times New Roman" w:hAnsi="Times New Roman" w:cs="Times New Roman"/>
                <w:sz w:val="24"/>
                <w:szCs w:val="24"/>
                <w:rPrChange w:id="6704" w:author="Dave Contreras" w:date="2019-07-22T10:10:00Z">
                  <w:rPr>
                    <w:ins w:id="6705" w:author="Dave Contreras" w:date="2019-07-22T10:09:00Z"/>
                    <w:rFonts w:ascii="Times New Roman" w:eastAsia="Times New Roman" w:hAnsi="Times New Roman" w:cs="Times New Roman"/>
                    <w:sz w:val="20"/>
                    <w:szCs w:val="20"/>
                  </w:rPr>
                </w:rPrChange>
              </w:rPr>
            </w:pPr>
          </w:p>
        </w:tc>
        <w:tc>
          <w:tcPr>
            <w:tcW w:w="1800" w:type="dxa"/>
            <w:tcBorders>
              <w:top w:val="nil"/>
              <w:left w:val="nil"/>
              <w:bottom w:val="nil"/>
              <w:right w:val="nil"/>
            </w:tcBorders>
            <w:shd w:val="clear" w:color="auto" w:fill="auto"/>
            <w:noWrap/>
            <w:vAlign w:val="bottom"/>
            <w:hideMark/>
            <w:tcPrChange w:id="6706" w:author="Dave Contreras" w:date="2019-07-22T10:10:00Z">
              <w:tcPr>
                <w:tcW w:w="4390" w:type="dxa"/>
                <w:tcBorders>
                  <w:top w:val="nil"/>
                  <w:left w:val="nil"/>
                  <w:bottom w:val="nil"/>
                  <w:right w:val="nil"/>
                </w:tcBorders>
                <w:shd w:val="clear" w:color="auto" w:fill="auto"/>
                <w:noWrap/>
                <w:vAlign w:val="bottom"/>
                <w:hideMark/>
              </w:tcPr>
            </w:tcPrChange>
          </w:tcPr>
          <w:p w14:paraId="32282FA6" w14:textId="77777777" w:rsidR="00BE478B" w:rsidRPr="00AA53AE" w:rsidRDefault="00BE478B" w:rsidP="00BE478B">
            <w:pPr>
              <w:jc w:val="center"/>
              <w:rPr>
                <w:ins w:id="6707" w:author="Dave Contreras" w:date="2019-07-22T10:09:00Z"/>
                <w:rFonts w:ascii="Times New Roman" w:eastAsia="Times New Roman" w:hAnsi="Times New Roman" w:cs="Times New Roman"/>
                <w:sz w:val="24"/>
                <w:szCs w:val="24"/>
                <w:rPrChange w:id="6708" w:author="Dave Contreras" w:date="2019-07-22T10:10:00Z">
                  <w:rPr>
                    <w:ins w:id="6709" w:author="Dave Contreras" w:date="2019-07-22T10:09:00Z"/>
                    <w:rFonts w:ascii="Times New Roman" w:eastAsia="Times New Roman" w:hAnsi="Times New Roman" w:cs="Times New Roman"/>
                    <w:sz w:val="20"/>
                    <w:szCs w:val="20"/>
                  </w:rPr>
                </w:rPrChange>
              </w:rPr>
            </w:pPr>
          </w:p>
        </w:tc>
      </w:tr>
      <w:tr w:rsidR="00BE478B" w:rsidRPr="00AA53AE" w14:paraId="697B073B" w14:textId="77777777" w:rsidTr="00AA53AE">
        <w:trPr>
          <w:trHeight w:val="465"/>
          <w:ins w:id="6710" w:author="Dave Contreras" w:date="2019-07-22T10:09:00Z"/>
          <w:trPrChange w:id="6711" w:author="Dave Contreras" w:date="2019-07-22T10:10:00Z">
            <w:trPr>
              <w:trHeight w:val="465"/>
            </w:trPr>
          </w:trPrChange>
        </w:trPr>
        <w:tc>
          <w:tcPr>
            <w:tcW w:w="8125" w:type="dxa"/>
            <w:gridSpan w:val="5"/>
            <w:tcBorders>
              <w:top w:val="single" w:sz="4" w:space="0" w:color="auto"/>
              <w:left w:val="nil"/>
              <w:bottom w:val="single" w:sz="4" w:space="0" w:color="auto"/>
              <w:right w:val="nil"/>
            </w:tcBorders>
            <w:shd w:val="clear" w:color="auto" w:fill="auto"/>
            <w:noWrap/>
            <w:vAlign w:val="bottom"/>
            <w:hideMark/>
            <w:tcPrChange w:id="6712" w:author="Dave Contreras" w:date="2019-07-22T10:10:00Z">
              <w:tcPr>
                <w:tcW w:w="10600" w:type="dxa"/>
                <w:gridSpan w:val="5"/>
                <w:tcBorders>
                  <w:top w:val="single" w:sz="4" w:space="0" w:color="auto"/>
                  <w:left w:val="nil"/>
                  <w:bottom w:val="single" w:sz="4" w:space="0" w:color="auto"/>
                  <w:right w:val="nil"/>
                </w:tcBorders>
                <w:shd w:val="clear" w:color="auto" w:fill="auto"/>
                <w:noWrap/>
                <w:vAlign w:val="bottom"/>
                <w:hideMark/>
              </w:tcPr>
            </w:tcPrChange>
          </w:tcPr>
          <w:p w14:paraId="2D106838" w14:textId="77777777" w:rsidR="00BE478B" w:rsidRPr="00AA53AE" w:rsidRDefault="00BE478B" w:rsidP="00BE478B">
            <w:pPr>
              <w:jc w:val="center"/>
              <w:rPr>
                <w:ins w:id="6713" w:author="Dave Contreras" w:date="2019-07-22T10:09:00Z"/>
                <w:rFonts w:ascii="Calibri" w:eastAsia="Times New Roman" w:hAnsi="Calibri" w:cs="Times New Roman"/>
                <w:b/>
                <w:bCs/>
                <w:color w:val="000000"/>
                <w:sz w:val="24"/>
                <w:szCs w:val="24"/>
                <w:rPrChange w:id="6714" w:author="Dave Contreras" w:date="2019-07-22T10:10:00Z">
                  <w:rPr>
                    <w:ins w:id="6715" w:author="Dave Contreras" w:date="2019-07-22T10:09:00Z"/>
                    <w:rFonts w:ascii="Calibri" w:eastAsia="Times New Roman" w:hAnsi="Calibri" w:cs="Times New Roman"/>
                    <w:b/>
                    <w:bCs/>
                    <w:color w:val="000000"/>
                    <w:sz w:val="36"/>
                    <w:szCs w:val="36"/>
                  </w:rPr>
                </w:rPrChange>
              </w:rPr>
            </w:pPr>
            <w:ins w:id="6716" w:author="Dave Contreras" w:date="2019-07-22T10:09:00Z">
              <w:r w:rsidRPr="00AA53AE">
                <w:rPr>
                  <w:rFonts w:ascii="Calibri" w:eastAsia="Times New Roman" w:hAnsi="Calibri" w:cs="Times New Roman"/>
                  <w:b/>
                  <w:bCs/>
                  <w:color w:val="000000"/>
                  <w:sz w:val="24"/>
                  <w:szCs w:val="24"/>
                  <w:rPrChange w:id="6717" w:author="Dave Contreras" w:date="2019-07-22T10:10:00Z">
                    <w:rPr>
                      <w:rFonts w:ascii="Calibri" w:eastAsia="Times New Roman" w:hAnsi="Calibri" w:cs="Times New Roman"/>
                      <w:b/>
                      <w:bCs/>
                      <w:color w:val="000000"/>
                      <w:sz w:val="36"/>
                      <w:szCs w:val="36"/>
                    </w:rPr>
                  </w:rPrChange>
                </w:rPr>
                <w:t>Tule Red</w:t>
              </w:r>
            </w:ins>
          </w:p>
        </w:tc>
      </w:tr>
      <w:tr w:rsidR="00AA53AE" w:rsidRPr="00AA53AE" w14:paraId="536D34DE" w14:textId="77777777" w:rsidTr="00AA53AE">
        <w:trPr>
          <w:trHeight w:val="465"/>
          <w:ins w:id="6718" w:author="Dave Contreras" w:date="2019-07-22T10:09:00Z"/>
          <w:trPrChange w:id="6719" w:author="Dave Contreras" w:date="2019-07-22T10:10:00Z">
            <w:trPr>
              <w:trHeight w:val="465"/>
            </w:trPr>
          </w:trPrChange>
        </w:trPr>
        <w:tc>
          <w:tcPr>
            <w:tcW w:w="2185" w:type="dxa"/>
            <w:tcBorders>
              <w:top w:val="nil"/>
              <w:left w:val="nil"/>
              <w:bottom w:val="single" w:sz="4" w:space="0" w:color="auto"/>
              <w:right w:val="nil"/>
            </w:tcBorders>
            <w:shd w:val="clear" w:color="auto" w:fill="auto"/>
            <w:noWrap/>
            <w:vAlign w:val="bottom"/>
            <w:hideMark/>
            <w:tcPrChange w:id="6720" w:author="Dave Contreras" w:date="2019-07-22T10:10:00Z">
              <w:tcPr>
                <w:tcW w:w="2070" w:type="dxa"/>
                <w:tcBorders>
                  <w:top w:val="nil"/>
                  <w:left w:val="nil"/>
                  <w:bottom w:val="single" w:sz="4" w:space="0" w:color="auto"/>
                  <w:right w:val="nil"/>
                </w:tcBorders>
                <w:shd w:val="clear" w:color="auto" w:fill="auto"/>
                <w:noWrap/>
                <w:vAlign w:val="bottom"/>
                <w:hideMark/>
              </w:tcPr>
            </w:tcPrChange>
          </w:tcPr>
          <w:p w14:paraId="2FD148F0" w14:textId="77777777" w:rsidR="00BE478B" w:rsidRPr="00AA53AE" w:rsidRDefault="00BE478B" w:rsidP="00BE478B">
            <w:pPr>
              <w:rPr>
                <w:ins w:id="6721" w:author="Dave Contreras" w:date="2019-07-22T10:09:00Z"/>
                <w:rFonts w:ascii="Calibri" w:eastAsia="Times New Roman" w:hAnsi="Calibri" w:cs="Times New Roman"/>
                <w:b/>
                <w:bCs/>
                <w:color w:val="000000"/>
                <w:sz w:val="24"/>
                <w:szCs w:val="24"/>
                <w:rPrChange w:id="6722" w:author="Dave Contreras" w:date="2019-07-22T10:10:00Z">
                  <w:rPr>
                    <w:ins w:id="6723" w:author="Dave Contreras" w:date="2019-07-22T10:09:00Z"/>
                    <w:rFonts w:ascii="Calibri" w:eastAsia="Times New Roman" w:hAnsi="Calibri" w:cs="Times New Roman"/>
                    <w:b/>
                    <w:bCs/>
                    <w:color w:val="000000"/>
                    <w:sz w:val="36"/>
                    <w:szCs w:val="36"/>
                  </w:rPr>
                </w:rPrChange>
              </w:rPr>
            </w:pPr>
            <w:ins w:id="6724" w:author="Dave Contreras" w:date="2019-07-22T10:09:00Z">
              <w:r w:rsidRPr="00AA53AE">
                <w:rPr>
                  <w:rFonts w:ascii="Calibri" w:eastAsia="Times New Roman" w:hAnsi="Calibri" w:cs="Times New Roman"/>
                  <w:b/>
                  <w:bCs/>
                  <w:color w:val="000000"/>
                  <w:sz w:val="24"/>
                  <w:szCs w:val="24"/>
                  <w:rPrChange w:id="6725" w:author="Dave Contreras" w:date="2019-07-22T10:10:00Z">
                    <w:rPr>
                      <w:rFonts w:ascii="Calibri" w:eastAsia="Times New Roman" w:hAnsi="Calibri" w:cs="Times New Roman"/>
                      <w:b/>
                      <w:bCs/>
                      <w:color w:val="000000"/>
                      <w:sz w:val="36"/>
                      <w:szCs w:val="36"/>
                    </w:rPr>
                  </w:rPrChange>
                </w:rPr>
                <w:t>Factor</w:t>
              </w:r>
            </w:ins>
          </w:p>
        </w:tc>
        <w:tc>
          <w:tcPr>
            <w:tcW w:w="1505" w:type="dxa"/>
            <w:tcBorders>
              <w:top w:val="nil"/>
              <w:left w:val="nil"/>
              <w:bottom w:val="single" w:sz="4" w:space="0" w:color="auto"/>
              <w:right w:val="nil"/>
            </w:tcBorders>
            <w:shd w:val="clear" w:color="auto" w:fill="auto"/>
            <w:noWrap/>
            <w:vAlign w:val="bottom"/>
            <w:hideMark/>
            <w:tcPrChange w:id="6726" w:author="Dave Contreras" w:date="2019-07-22T10:10:00Z">
              <w:tcPr>
                <w:tcW w:w="1260" w:type="dxa"/>
                <w:tcBorders>
                  <w:top w:val="nil"/>
                  <w:left w:val="nil"/>
                  <w:bottom w:val="single" w:sz="4" w:space="0" w:color="auto"/>
                  <w:right w:val="nil"/>
                </w:tcBorders>
                <w:shd w:val="clear" w:color="auto" w:fill="auto"/>
                <w:noWrap/>
                <w:vAlign w:val="bottom"/>
                <w:hideMark/>
              </w:tcPr>
            </w:tcPrChange>
          </w:tcPr>
          <w:p w14:paraId="0AE7E540" w14:textId="77777777" w:rsidR="00BE478B" w:rsidRPr="00AA53AE" w:rsidRDefault="00BE478B" w:rsidP="00BE478B">
            <w:pPr>
              <w:jc w:val="center"/>
              <w:rPr>
                <w:ins w:id="6727" w:author="Dave Contreras" w:date="2019-07-22T10:09:00Z"/>
                <w:rFonts w:ascii="Calibri" w:eastAsia="Times New Roman" w:hAnsi="Calibri" w:cs="Times New Roman"/>
                <w:b/>
                <w:bCs/>
                <w:color w:val="000000"/>
                <w:sz w:val="24"/>
                <w:szCs w:val="24"/>
                <w:rPrChange w:id="6728" w:author="Dave Contreras" w:date="2019-07-22T10:10:00Z">
                  <w:rPr>
                    <w:ins w:id="6729" w:author="Dave Contreras" w:date="2019-07-22T10:09:00Z"/>
                    <w:rFonts w:ascii="Calibri" w:eastAsia="Times New Roman" w:hAnsi="Calibri" w:cs="Times New Roman"/>
                    <w:b/>
                    <w:bCs/>
                    <w:color w:val="000000"/>
                    <w:sz w:val="36"/>
                    <w:szCs w:val="36"/>
                  </w:rPr>
                </w:rPrChange>
              </w:rPr>
            </w:pPr>
            <w:ins w:id="6730" w:author="Dave Contreras" w:date="2019-07-22T10:09:00Z">
              <w:r w:rsidRPr="00AA53AE">
                <w:rPr>
                  <w:rFonts w:ascii="Calibri" w:eastAsia="Times New Roman" w:hAnsi="Calibri" w:cs="Times New Roman"/>
                  <w:b/>
                  <w:bCs/>
                  <w:color w:val="000000"/>
                  <w:sz w:val="24"/>
                  <w:szCs w:val="24"/>
                  <w:rPrChange w:id="6731" w:author="Dave Contreras" w:date="2019-07-22T10:10:00Z">
                    <w:rPr>
                      <w:rFonts w:ascii="Calibri" w:eastAsia="Times New Roman" w:hAnsi="Calibri" w:cs="Times New Roman"/>
                      <w:b/>
                      <w:bCs/>
                      <w:color w:val="000000"/>
                      <w:sz w:val="36"/>
                      <w:szCs w:val="36"/>
                    </w:rPr>
                  </w:rPrChange>
                </w:rPr>
                <w:t>Estimate</w:t>
              </w:r>
            </w:ins>
          </w:p>
        </w:tc>
        <w:tc>
          <w:tcPr>
            <w:tcW w:w="1645" w:type="dxa"/>
            <w:tcBorders>
              <w:top w:val="nil"/>
              <w:left w:val="nil"/>
              <w:bottom w:val="single" w:sz="4" w:space="0" w:color="auto"/>
              <w:right w:val="nil"/>
            </w:tcBorders>
            <w:shd w:val="clear" w:color="auto" w:fill="auto"/>
            <w:noWrap/>
            <w:vAlign w:val="bottom"/>
            <w:hideMark/>
            <w:tcPrChange w:id="6732" w:author="Dave Contreras" w:date="2019-07-22T10:10:00Z">
              <w:tcPr>
                <w:tcW w:w="1890" w:type="dxa"/>
                <w:tcBorders>
                  <w:top w:val="nil"/>
                  <w:left w:val="nil"/>
                  <w:bottom w:val="single" w:sz="4" w:space="0" w:color="auto"/>
                  <w:right w:val="nil"/>
                </w:tcBorders>
                <w:shd w:val="clear" w:color="auto" w:fill="auto"/>
                <w:noWrap/>
                <w:vAlign w:val="bottom"/>
                <w:hideMark/>
              </w:tcPr>
            </w:tcPrChange>
          </w:tcPr>
          <w:p w14:paraId="7D52755A" w14:textId="77777777" w:rsidR="00BE478B" w:rsidRPr="00AA53AE" w:rsidRDefault="00BE478B" w:rsidP="00BE478B">
            <w:pPr>
              <w:jc w:val="center"/>
              <w:rPr>
                <w:ins w:id="6733" w:author="Dave Contreras" w:date="2019-07-22T10:09:00Z"/>
                <w:rFonts w:ascii="Calibri" w:eastAsia="Times New Roman" w:hAnsi="Calibri" w:cs="Times New Roman"/>
                <w:b/>
                <w:bCs/>
                <w:color w:val="000000"/>
                <w:sz w:val="24"/>
                <w:szCs w:val="24"/>
                <w:rPrChange w:id="6734" w:author="Dave Contreras" w:date="2019-07-22T10:10:00Z">
                  <w:rPr>
                    <w:ins w:id="6735" w:author="Dave Contreras" w:date="2019-07-22T10:09:00Z"/>
                    <w:rFonts w:ascii="Calibri" w:eastAsia="Times New Roman" w:hAnsi="Calibri" w:cs="Times New Roman"/>
                    <w:b/>
                    <w:bCs/>
                    <w:color w:val="000000"/>
                    <w:sz w:val="36"/>
                    <w:szCs w:val="36"/>
                  </w:rPr>
                </w:rPrChange>
              </w:rPr>
            </w:pPr>
            <w:ins w:id="6736" w:author="Dave Contreras" w:date="2019-07-22T10:09:00Z">
              <w:r w:rsidRPr="00AA53AE">
                <w:rPr>
                  <w:rFonts w:ascii="Calibri" w:eastAsia="Times New Roman" w:hAnsi="Calibri" w:cs="Times New Roman"/>
                  <w:b/>
                  <w:bCs/>
                  <w:color w:val="000000"/>
                  <w:sz w:val="24"/>
                  <w:szCs w:val="24"/>
                  <w:rPrChange w:id="6737" w:author="Dave Contreras" w:date="2019-07-22T10:10:00Z">
                    <w:rPr>
                      <w:rFonts w:ascii="Calibri" w:eastAsia="Times New Roman" w:hAnsi="Calibri" w:cs="Times New Roman"/>
                      <w:b/>
                      <w:bCs/>
                      <w:color w:val="000000"/>
                      <w:sz w:val="36"/>
                      <w:szCs w:val="36"/>
                    </w:rPr>
                  </w:rPrChange>
                </w:rPr>
                <w:t>Std. Error</w:t>
              </w:r>
            </w:ins>
          </w:p>
        </w:tc>
        <w:tc>
          <w:tcPr>
            <w:tcW w:w="990" w:type="dxa"/>
            <w:tcBorders>
              <w:top w:val="nil"/>
              <w:left w:val="nil"/>
              <w:bottom w:val="single" w:sz="4" w:space="0" w:color="auto"/>
              <w:right w:val="nil"/>
            </w:tcBorders>
            <w:shd w:val="clear" w:color="auto" w:fill="auto"/>
            <w:noWrap/>
            <w:vAlign w:val="bottom"/>
            <w:hideMark/>
            <w:tcPrChange w:id="6738" w:author="Dave Contreras" w:date="2019-07-22T10:10:00Z">
              <w:tcPr>
                <w:tcW w:w="990" w:type="dxa"/>
                <w:tcBorders>
                  <w:top w:val="nil"/>
                  <w:left w:val="nil"/>
                  <w:bottom w:val="single" w:sz="4" w:space="0" w:color="auto"/>
                  <w:right w:val="nil"/>
                </w:tcBorders>
                <w:shd w:val="clear" w:color="auto" w:fill="auto"/>
                <w:noWrap/>
                <w:vAlign w:val="bottom"/>
                <w:hideMark/>
              </w:tcPr>
            </w:tcPrChange>
          </w:tcPr>
          <w:p w14:paraId="5F6D0B3C" w14:textId="77777777" w:rsidR="00BE478B" w:rsidRPr="00AA53AE" w:rsidRDefault="00BE478B" w:rsidP="00BE478B">
            <w:pPr>
              <w:jc w:val="center"/>
              <w:rPr>
                <w:ins w:id="6739" w:author="Dave Contreras" w:date="2019-07-22T10:09:00Z"/>
                <w:rFonts w:ascii="Calibri" w:eastAsia="Times New Roman" w:hAnsi="Calibri" w:cs="Times New Roman"/>
                <w:b/>
                <w:bCs/>
                <w:color w:val="000000"/>
                <w:sz w:val="24"/>
                <w:szCs w:val="24"/>
                <w:rPrChange w:id="6740" w:author="Dave Contreras" w:date="2019-07-22T10:10:00Z">
                  <w:rPr>
                    <w:ins w:id="6741" w:author="Dave Contreras" w:date="2019-07-22T10:09:00Z"/>
                    <w:rFonts w:ascii="Calibri" w:eastAsia="Times New Roman" w:hAnsi="Calibri" w:cs="Times New Roman"/>
                    <w:b/>
                    <w:bCs/>
                    <w:color w:val="000000"/>
                    <w:sz w:val="36"/>
                    <w:szCs w:val="36"/>
                  </w:rPr>
                </w:rPrChange>
              </w:rPr>
            </w:pPr>
            <w:ins w:id="6742" w:author="Dave Contreras" w:date="2019-07-22T10:09:00Z">
              <w:r w:rsidRPr="00AA53AE">
                <w:rPr>
                  <w:rFonts w:ascii="Calibri" w:eastAsia="Times New Roman" w:hAnsi="Calibri" w:cs="Times New Roman"/>
                  <w:b/>
                  <w:bCs/>
                  <w:color w:val="000000"/>
                  <w:sz w:val="24"/>
                  <w:szCs w:val="24"/>
                  <w:rPrChange w:id="6743" w:author="Dave Contreras" w:date="2019-07-22T10:10:00Z">
                    <w:rPr>
                      <w:rFonts w:ascii="Calibri" w:eastAsia="Times New Roman" w:hAnsi="Calibri" w:cs="Times New Roman"/>
                      <w:b/>
                      <w:bCs/>
                      <w:color w:val="000000"/>
                      <w:sz w:val="36"/>
                      <w:szCs w:val="36"/>
                    </w:rPr>
                  </w:rPrChange>
                </w:rPr>
                <w:t>t value</w:t>
              </w:r>
            </w:ins>
          </w:p>
        </w:tc>
        <w:tc>
          <w:tcPr>
            <w:tcW w:w="1800" w:type="dxa"/>
            <w:tcBorders>
              <w:top w:val="nil"/>
              <w:left w:val="nil"/>
              <w:bottom w:val="single" w:sz="4" w:space="0" w:color="auto"/>
              <w:right w:val="nil"/>
            </w:tcBorders>
            <w:shd w:val="clear" w:color="auto" w:fill="auto"/>
            <w:noWrap/>
            <w:vAlign w:val="bottom"/>
            <w:hideMark/>
            <w:tcPrChange w:id="6744" w:author="Dave Contreras" w:date="2019-07-22T10:10:00Z">
              <w:tcPr>
                <w:tcW w:w="4390" w:type="dxa"/>
                <w:tcBorders>
                  <w:top w:val="nil"/>
                  <w:left w:val="nil"/>
                  <w:bottom w:val="single" w:sz="4" w:space="0" w:color="auto"/>
                  <w:right w:val="nil"/>
                </w:tcBorders>
                <w:shd w:val="clear" w:color="auto" w:fill="auto"/>
                <w:noWrap/>
                <w:vAlign w:val="bottom"/>
                <w:hideMark/>
              </w:tcPr>
            </w:tcPrChange>
          </w:tcPr>
          <w:p w14:paraId="7554DB47" w14:textId="77777777" w:rsidR="00BE478B" w:rsidRPr="00AA53AE" w:rsidRDefault="00BE478B" w:rsidP="00BE478B">
            <w:pPr>
              <w:jc w:val="center"/>
              <w:rPr>
                <w:ins w:id="6745" w:author="Dave Contreras" w:date="2019-07-22T10:09:00Z"/>
                <w:rFonts w:ascii="Calibri" w:eastAsia="Times New Roman" w:hAnsi="Calibri" w:cs="Times New Roman"/>
                <w:b/>
                <w:bCs/>
                <w:color w:val="000000"/>
                <w:sz w:val="24"/>
                <w:szCs w:val="24"/>
                <w:rPrChange w:id="6746" w:author="Dave Contreras" w:date="2019-07-22T10:10:00Z">
                  <w:rPr>
                    <w:ins w:id="6747" w:author="Dave Contreras" w:date="2019-07-22T10:09:00Z"/>
                    <w:rFonts w:ascii="Calibri" w:eastAsia="Times New Roman" w:hAnsi="Calibri" w:cs="Times New Roman"/>
                    <w:b/>
                    <w:bCs/>
                    <w:color w:val="000000"/>
                    <w:sz w:val="36"/>
                    <w:szCs w:val="36"/>
                  </w:rPr>
                </w:rPrChange>
              </w:rPr>
            </w:pPr>
            <w:proofErr w:type="spellStart"/>
            <w:ins w:id="6748" w:author="Dave Contreras" w:date="2019-07-22T10:09:00Z">
              <w:r w:rsidRPr="00AA53AE">
                <w:rPr>
                  <w:rFonts w:ascii="Calibri" w:eastAsia="Times New Roman" w:hAnsi="Calibri" w:cs="Times New Roman"/>
                  <w:b/>
                  <w:bCs/>
                  <w:color w:val="000000"/>
                  <w:sz w:val="24"/>
                  <w:szCs w:val="24"/>
                  <w:rPrChange w:id="6749" w:author="Dave Contreras" w:date="2019-07-22T10:10:00Z">
                    <w:rPr>
                      <w:rFonts w:ascii="Calibri" w:eastAsia="Times New Roman" w:hAnsi="Calibri" w:cs="Times New Roman"/>
                      <w:b/>
                      <w:bCs/>
                      <w:color w:val="000000"/>
                      <w:sz w:val="36"/>
                      <w:szCs w:val="36"/>
                    </w:rPr>
                  </w:rPrChange>
                </w:rPr>
                <w:t>Pr</w:t>
              </w:r>
              <w:proofErr w:type="spellEnd"/>
              <w:r w:rsidRPr="00AA53AE">
                <w:rPr>
                  <w:rFonts w:ascii="Calibri" w:eastAsia="Times New Roman" w:hAnsi="Calibri" w:cs="Times New Roman"/>
                  <w:b/>
                  <w:bCs/>
                  <w:color w:val="000000"/>
                  <w:sz w:val="24"/>
                  <w:szCs w:val="24"/>
                  <w:rPrChange w:id="6750" w:author="Dave Contreras" w:date="2019-07-22T10:10:00Z">
                    <w:rPr>
                      <w:rFonts w:ascii="Calibri" w:eastAsia="Times New Roman" w:hAnsi="Calibri" w:cs="Times New Roman"/>
                      <w:b/>
                      <w:bCs/>
                      <w:color w:val="000000"/>
                      <w:sz w:val="36"/>
                      <w:szCs w:val="36"/>
                    </w:rPr>
                  </w:rPrChange>
                </w:rPr>
                <w:t>(&gt;|t|)</w:t>
              </w:r>
            </w:ins>
          </w:p>
        </w:tc>
      </w:tr>
      <w:tr w:rsidR="00AA53AE" w:rsidRPr="00AA53AE" w14:paraId="426DF702" w14:textId="77777777" w:rsidTr="00AA53AE">
        <w:trPr>
          <w:trHeight w:val="465"/>
          <w:ins w:id="6751" w:author="Dave Contreras" w:date="2019-07-22T10:09:00Z"/>
          <w:trPrChange w:id="6752" w:author="Dave Contreras" w:date="2019-07-22T10:10:00Z">
            <w:trPr>
              <w:trHeight w:val="465"/>
            </w:trPr>
          </w:trPrChange>
        </w:trPr>
        <w:tc>
          <w:tcPr>
            <w:tcW w:w="2185" w:type="dxa"/>
            <w:tcBorders>
              <w:top w:val="nil"/>
              <w:left w:val="nil"/>
              <w:bottom w:val="nil"/>
              <w:right w:val="nil"/>
            </w:tcBorders>
            <w:shd w:val="clear" w:color="auto" w:fill="auto"/>
            <w:noWrap/>
            <w:vAlign w:val="bottom"/>
            <w:hideMark/>
            <w:tcPrChange w:id="6753" w:author="Dave Contreras" w:date="2019-07-22T10:10:00Z">
              <w:tcPr>
                <w:tcW w:w="2070" w:type="dxa"/>
                <w:tcBorders>
                  <w:top w:val="nil"/>
                  <w:left w:val="nil"/>
                  <w:bottom w:val="nil"/>
                  <w:right w:val="nil"/>
                </w:tcBorders>
                <w:shd w:val="clear" w:color="auto" w:fill="auto"/>
                <w:noWrap/>
                <w:vAlign w:val="bottom"/>
                <w:hideMark/>
              </w:tcPr>
            </w:tcPrChange>
          </w:tcPr>
          <w:p w14:paraId="1F920F14" w14:textId="77777777" w:rsidR="00BE478B" w:rsidRPr="00AA53AE" w:rsidRDefault="00BE478B" w:rsidP="00BE478B">
            <w:pPr>
              <w:rPr>
                <w:ins w:id="6754" w:author="Dave Contreras" w:date="2019-07-22T10:09:00Z"/>
                <w:rFonts w:ascii="Calibri" w:eastAsia="Times New Roman" w:hAnsi="Calibri" w:cs="Times New Roman"/>
                <w:color w:val="000000"/>
                <w:sz w:val="24"/>
                <w:szCs w:val="24"/>
                <w:rPrChange w:id="6755" w:author="Dave Contreras" w:date="2019-07-22T10:10:00Z">
                  <w:rPr>
                    <w:ins w:id="6756" w:author="Dave Contreras" w:date="2019-07-22T10:09:00Z"/>
                    <w:rFonts w:ascii="Calibri" w:eastAsia="Times New Roman" w:hAnsi="Calibri" w:cs="Times New Roman"/>
                    <w:color w:val="000000"/>
                    <w:sz w:val="36"/>
                    <w:szCs w:val="36"/>
                  </w:rPr>
                </w:rPrChange>
              </w:rPr>
            </w:pPr>
            <w:ins w:id="6757" w:author="Dave Contreras" w:date="2019-07-22T10:09:00Z">
              <w:r w:rsidRPr="00AA53AE">
                <w:rPr>
                  <w:rFonts w:ascii="Calibri" w:eastAsia="Times New Roman" w:hAnsi="Calibri" w:cs="Times New Roman"/>
                  <w:color w:val="000000"/>
                  <w:sz w:val="24"/>
                  <w:szCs w:val="24"/>
                  <w:rPrChange w:id="6758" w:author="Dave Contreras" w:date="2019-07-22T10:10:00Z">
                    <w:rPr>
                      <w:rFonts w:ascii="Calibri" w:eastAsia="Times New Roman" w:hAnsi="Calibri" w:cs="Times New Roman"/>
                      <w:color w:val="000000"/>
                      <w:sz w:val="36"/>
                      <w:szCs w:val="36"/>
                    </w:rPr>
                  </w:rPrChange>
                </w:rPr>
                <w:lastRenderedPageBreak/>
                <w:t>(Intercept)</w:t>
              </w:r>
            </w:ins>
          </w:p>
        </w:tc>
        <w:tc>
          <w:tcPr>
            <w:tcW w:w="1505" w:type="dxa"/>
            <w:tcBorders>
              <w:top w:val="nil"/>
              <w:left w:val="nil"/>
              <w:bottom w:val="nil"/>
              <w:right w:val="nil"/>
            </w:tcBorders>
            <w:shd w:val="clear" w:color="auto" w:fill="auto"/>
            <w:noWrap/>
            <w:vAlign w:val="bottom"/>
            <w:hideMark/>
            <w:tcPrChange w:id="6759" w:author="Dave Contreras" w:date="2019-07-22T10:10:00Z">
              <w:tcPr>
                <w:tcW w:w="1260" w:type="dxa"/>
                <w:tcBorders>
                  <w:top w:val="nil"/>
                  <w:left w:val="nil"/>
                  <w:bottom w:val="nil"/>
                  <w:right w:val="nil"/>
                </w:tcBorders>
                <w:shd w:val="clear" w:color="auto" w:fill="auto"/>
                <w:noWrap/>
                <w:vAlign w:val="bottom"/>
                <w:hideMark/>
              </w:tcPr>
            </w:tcPrChange>
          </w:tcPr>
          <w:p w14:paraId="4159315B" w14:textId="77777777" w:rsidR="00BE478B" w:rsidRPr="00AA53AE" w:rsidRDefault="00BE478B" w:rsidP="00BE478B">
            <w:pPr>
              <w:jc w:val="center"/>
              <w:rPr>
                <w:ins w:id="6760" w:author="Dave Contreras" w:date="2019-07-22T10:09:00Z"/>
                <w:rFonts w:ascii="Calibri" w:eastAsia="Times New Roman" w:hAnsi="Calibri" w:cs="Times New Roman"/>
                <w:color w:val="000000"/>
                <w:sz w:val="24"/>
                <w:szCs w:val="24"/>
                <w:rPrChange w:id="6761" w:author="Dave Contreras" w:date="2019-07-22T10:10:00Z">
                  <w:rPr>
                    <w:ins w:id="6762" w:author="Dave Contreras" w:date="2019-07-22T10:09:00Z"/>
                    <w:rFonts w:ascii="Calibri" w:eastAsia="Times New Roman" w:hAnsi="Calibri" w:cs="Times New Roman"/>
                    <w:color w:val="000000"/>
                    <w:sz w:val="36"/>
                    <w:szCs w:val="36"/>
                  </w:rPr>
                </w:rPrChange>
              </w:rPr>
            </w:pPr>
            <w:ins w:id="6763" w:author="Dave Contreras" w:date="2019-07-22T10:09:00Z">
              <w:r w:rsidRPr="00AA53AE">
                <w:rPr>
                  <w:rFonts w:ascii="Calibri" w:eastAsia="Times New Roman" w:hAnsi="Calibri" w:cs="Times New Roman"/>
                  <w:color w:val="000000"/>
                  <w:sz w:val="24"/>
                  <w:szCs w:val="24"/>
                  <w:rPrChange w:id="6764" w:author="Dave Contreras" w:date="2019-07-22T10:10:00Z">
                    <w:rPr>
                      <w:rFonts w:ascii="Calibri" w:eastAsia="Times New Roman" w:hAnsi="Calibri" w:cs="Times New Roman"/>
                      <w:color w:val="000000"/>
                      <w:sz w:val="36"/>
                      <w:szCs w:val="36"/>
                    </w:rPr>
                  </w:rPrChange>
                </w:rPr>
                <w:t>5.53E+03</w:t>
              </w:r>
            </w:ins>
          </w:p>
        </w:tc>
        <w:tc>
          <w:tcPr>
            <w:tcW w:w="1645" w:type="dxa"/>
            <w:tcBorders>
              <w:top w:val="nil"/>
              <w:left w:val="nil"/>
              <w:bottom w:val="nil"/>
              <w:right w:val="nil"/>
            </w:tcBorders>
            <w:shd w:val="clear" w:color="auto" w:fill="auto"/>
            <w:noWrap/>
            <w:vAlign w:val="bottom"/>
            <w:hideMark/>
            <w:tcPrChange w:id="6765" w:author="Dave Contreras" w:date="2019-07-22T10:10:00Z">
              <w:tcPr>
                <w:tcW w:w="1890" w:type="dxa"/>
                <w:tcBorders>
                  <w:top w:val="nil"/>
                  <w:left w:val="nil"/>
                  <w:bottom w:val="nil"/>
                  <w:right w:val="nil"/>
                </w:tcBorders>
                <w:shd w:val="clear" w:color="auto" w:fill="auto"/>
                <w:noWrap/>
                <w:vAlign w:val="bottom"/>
                <w:hideMark/>
              </w:tcPr>
            </w:tcPrChange>
          </w:tcPr>
          <w:p w14:paraId="15C747A7" w14:textId="77777777" w:rsidR="00BE478B" w:rsidRPr="00AA53AE" w:rsidRDefault="00BE478B" w:rsidP="00BE478B">
            <w:pPr>
              <w:jc w:val="center"/>
              <w:rPr>
                <w:ins w:id="6766" w:author="Dave Contreras" w:date="2019-07-22T10:09:00Z"/>
                <w:rFonts w:ascii="Calibri" w:eastAsia="Times New Roman" w:hAnsi="Calibri" w:cs="Times New Roman"/>
                <w:color w:val="000000"/>
                <w:sz w:val="24"/>
                <w:szCs w:val="24"/>
                <w:rPrChange w:id="6767" w:author="Dave Contreras" w:date="2019-07-22T10:10:00Z">
                  <w:rPr>
                    <w:ins w:id="6768" w:author="Dave Contreras" w:date="2019-07-22T10:09:00Z"/>
                    <w:rFonts w:ascii="Calibri" w:eastAsia="Times New Roman" w:hAnsi="Calibri" w:cs="Times New Roman"/>
                    <w:color w:val="000000"/>
                    <w:sz w:val="36"/>
                    <w:szCs w:val="36"/>
                  </w:rPr>
                </w:rPrChange>
              </w:rPr>
            </w:pPr>
            <w:ins w:id="6769" w:author="Dave Contreras" w:date="2019-07-22T10:09:00Z">
              <w:r w:rsidRPr="00AA53AE">
                <w:rPr>
                  <w:rFonts w:ascii="Calibri" w:eastAsia="Times New Roman" w:hAnsi="Calibri" w:cs="Times New Roman"/>
                  <w:color w:val="000000"/>
                  <w:sz w:val="24"/>
                  <w:szCs w:val="24"/>
                  <w:rPrChange w:id="6770" w:author="Dave Contreras" w:date="2019-07-22T10:10:00Z">
                    <w:rPr>
                      <w:rFonts w:ascii="Calibri" w:eastAsia="Times New Roman" w:hAnsi="Calibri" w:cs="Times New Roman"/>
                      <w:color w:val="000000"/>
                      <w:sz w:val="36"/>
                      <w:szCs w:val="36"/>
                    </w:rPr>
                  </w:rPrChange>
                </w:rPr>
                <w:t>9.97E+02</w:t>
              </w:r>
            </w:ins>
          </w:p>
        </w:tc>
        <w:tc>
          <w:tcPr>
            <w:tcW w:w="990" w:type="dxa"/>
            <w:tcBorders>
              <w:top w:val="nil"/>
              <w:left w:val="nil"/>
              <w:bottom w:val="nil"/>
              <w:right w:val="nil"/>
            </w:tcBorders>
            <w:shd w:val="clear" w:color="auto" w:fill="auto"/>
            <w:noWrap/>
            <w:vAlign w:val="bottom"/>
            <w:hideMark/>
            <w:tcPrChange w:id="6771" w:author="Dave Contreras" w:date="2019-07-22T10:10:00Z">
              <w:tcPr>
                <w:tcW w:w="990" w:type="dxa"/>
                <w:tcBorders>
                  <w:top w:val="nil"/>
                  <w:left w:val="nil"/>
                  <w:bottom w:val="nil"/>
                  <w:right w:val="nil"/>
                </w:tcBorders>
                <w:shd w:val="clear" w:color="auto" w:fill="auto"/>
                <w:noWrap/>
                <w:vAlign w:val="bottom"/>
                <w:hideMark/>
              </w:tcPr>
            </w:tcPrChange>
          </w:tcPr>
          <w:p w14:paraId="1914921C" w14:textId="77777777" w:rsidR="00BE478B" w:rsidRPr="00AA53AE" w:rsidRDefault="00BE478B" w:rsidP="00BE478B">
            <w:pPr>
              <w:jc w:val="center"/>
              <w:rPr>
                <w:ins w:id="6772" w:author="Dave Contreras" w:date="2019-07-22T10:09:00Z"/>
                <w:rFonts w:ascii="Calibri" w:eastAsia="Times New Roman" w:hAnsi="Calibri" w:cs="Times New Roman"/>
                <w:color w:val="000000"/>
                <w:sz w:val="24"/>
                <w:szCs w:val="24"/>
                <w:rPrChange w:id="6773" w:author="Dave Contreras" w:date="2019-07-22T10:10:00Z">
                  <w:rPr>
                    <w:ins w:id="6774" w:author="Dave Contreras" w:date="2019-07-22T10:09:00Z"/>
                    <w:rFonts w:ascii="Calibri" w:eastAsia="Times New Roman" w:hAnsi="Calibri" w:cs="Times New Roman"/>
                    <w:color w:val="000000"/>
                    <w:sz w:val="36"/>
                    <w:szCs w:val="36"/>
                  </w:rPr>
                </w:rPrChange>
              </w:rPr>
            </w:pPr>
            <w:ins w:id="6775" w:author="Dave Contreras" w:date="2019-07-22T10:09:00Z">
              <w:r w:rsidRPr="00AA53AE">
                <w:rPr>
                  <w:rFonts w:ascii="Calibri" w:eastAsia="Times New Roman" w:hAnsi="Calibri" w:cs="Times New Roman"/>
                  <w:color w:val="000000"/>
                  <w:sz w:val="24"/>
                  <w:szCs w:val="24"/>
                  <w:rPrChange w:id="6776" w:author="Dave Contreras" w:date="2019-07-22T10:10:00Z">
                    <w:rPr>
                      <w:rFonts w:ascii="Calibri" w:eastAsia="Times New Roman" w:hAnsi="Calibri" w:cs="Times New Roman"/>
                      <w:color w:val="000000"/>
                      <w:sz w:val="36"/>
                      <w:szCs w:val="36"/>
                    </w:rPr>
                  </w:rPrChange>
                </w:rPr>
                <w:t>5.543</w:t>
              </w:r>
            </w:ins>
          </w:p>
        </w:tc>
        <w:tc>
          <w:tcPr>
            <w:tcW w:w="1800" w:type="dxa"/>
            <w:tcBorders>
              <w:top w:val="nil"/>
              <w:left w:val="nil"/>
              <w:bottom w:val="nil"/>
              <w:right w:val="nil"/>
            </w:tcBorders>
            <w:shd w:val="clear" w:color="auto" w:fill="auto"/>
            <w:noWrap/>
            <w:vAlign w:val="bottom"/>
            <w:hideMark/>
            <w:tcPrChange w:id="6777" w:author="Dave Contreras" w:date="2019-07-22T10:10:00Z">
              <w:tcPr>
                <w:tcW w:w="4390" w:type="dxa"/>
                <w:tcBorders>
                  <w:top w:val="nil"/>
                  <w:left w:val="nil"/>
                  <w:bottom w:val="nil"/>
                  <w:right w:val="nil"/>
                </w:tcBorders>
                <w:shd w:val="clear" w:color="auto" w:fill="auto"/>
                <w:noWrap/>
                <w:vAlign w:val="bottom"/>
                <w:hideMark/>
              </w:tcPr>
            </w:tcPrChange>
          </w:tcPr>
          <w:p w14:paraId="4535F7BD" w14:textId="77777777" w:rsidR="00BE478B" w:rsidRPr="00AA53AE" w:rsidRDefault="00BE478B" w:rsidP="00BE478B">
            <w:pPr>
              <w:jc w:val="center"/>
              <w:rPr>
                <w:ins w:id="6778" w:author="Dave Contreras" w:date="2019-07-22T10:09:00Z"/>
                <w:rFonts w:ascii="Calibri" w:eastAsia="Times New Roman" w:hAnsi="Calibri" w:cs="Times New Roman"/>
                <w:color w:val="000000"/>
                <w:sz w:val="24"/>
                <w:szCs w:val="24"/>
                <w:rPrChange w:id="6779" w:author="Dave Contreras" w:date="2019-07-22T10:10:00Z">
                  <w:rPr>
                    <w:ins w:id="6780" w:author="Dave Contreras" w:date="2019-07-22T10:09:00Z"/>
                    <w:rFonts w:ascii="Calibri" w:eastAsia="Times New Roman" w:hAnsi="Calibri" w:cs="Times New Roman"/>
                    <w:color w:val="000000"/>
                    <w:sz w:val="36"/>
                    <w:szCs w:val="36"/>
                  </w:rPr>
                </w:rPrChange>
              </w:rPr>
            </w:pPr>
            <w:ins w:id="6781" w:author="Dave Contreras" w:date="2019-07-22T10:09:00Z">
              <w:r w:rsidRPr="00AA53AE">
                <w:rPr>
                  <w:rFonts w:ascii="Calibri" w:eastAsia="Times New Roman" w:hAnsi="Calibri" w:cs="Times New Roman"/>
                  <w:color w:val="000000"/>
                  <w:sz w:val="24"/>
                  <w:szCs w:val="24"/>
                  <w:rPrChange w:id="6782" w:author="Dave Contreras" w:date="2019-07-22T10:10:00Z">
                    <w:rPr>
                      <w:rFonts w:ascii="Calibri" w:eastAsia="Times New Roman" w:hAnsi="Calibri" w:cs="Times New Roman"/>
                      <w:color w:val="000000"/>
                      <w:sz w:val="36"/>
                      <w:szCs w:val="36"/>
                    </w:rPr>
                  </w:rPrChange>
                </w:rPr>
                <w:t xml:space="preserve"> 1.32e-06 *</w:t>
              </w:r>
            </w:ins>
          </w:p>
        </w:tc>
      </w:tr>
      <w:tr w:rsidR="00AA53AE" w:rsidRPr="00AA53AE" w14:paraId="3FF3C376" w14:textId="77777777" w:rsidTr="00AA53AE">
        <w:trPr>
          <w:trHeight w:val="465"/>
          <w:ins w:id="6783" w:author="Dave Contreras" w:date="2019-07-22T10:09:00Z"/>
          <w:trPrChange w:id="6784" w:author="Dave Contreras" w:date="2019-07-22T10:10:00Z">
            <w:trPr>
              <w:trHeight w:val="465"/>
            </w:trPr>
          </w:trPrChange>
        </w:trPr>
        <w:tc>
          <w:tcPr>
            <w:tcW w:w="2185" w:type="dxa"/>
            <w:tcBorders>
              <w:top w:val="nil"/>
              <w:left w:val="nil"/>
              <w:bottom w:val="nil"/>
              <w:right w:val="nil"/>
            </w:tcBorders>
            <w:shd w:val="clear" w:color="auto" w:fill="auto"/>
            <w:noWrap/>
            <w:vAlign w:val="bottom"/>
            <w:hideMark/>
            <w:tcPrChange w:id="6785" w:author="Dave Contreras" w:date="2019-07-22T10:10:00Z">
              <w:tcPr>
                <w:tcW w:w="2070" w:type="dxa"/>
                <w:tcBorders>
                  <w:top w:val="nil"/>
                  <w:left w:val="nil"/>
                  <w:bottom w:val="nil"/>
                  <w:right w:val="nil"/>
                </w:tcBorders>
                <w:shd w:val="clear" w:color="auto" w:fill="auto"/>
                <w:noWrap/>
                <w:vAlign w:val="bottom"/>
                <w:hideMark/>
              </w:tcPr>
            </w:tcPrChange>
          </w:tcPr>
          <w:p w14:paraId="0FA9F068" w14:textId="77777777" w:rsidR="00BE478B" w:rsidRPr="00AA53AE" w:rsidRDefault="00BE478B" w:rsidP="00BE478B">
            <w:pPr>
              <w:rPr>
                <w:ins w:id="6786" w:author="Dave Contreras" w:date="2019-07-22T10:09:00Z"/>
                <w:rFonts w:ascii="Calibri" w:eastAsia="Times New Roman" w:hAnsi="Calibri" w:cs="Times New Roman"/>
                <w:color w:val="000000"/>
                <w:sz w:val="24"/>
                <w:szCs w:val="24"/>
                <w:rPrChange w:id="6787" w:author="Dave Contreras" w:date="2019-07-22T10:10:00Z">
                  <w:rPr>
                    <w:ins w:id="6788" w:author="Dave Contreras" w:date="2019-07-22T10:09:00Z"/>
                    <w:rFonts w:ascii="Calibri" w:eastAsia="Times New Roman" w:hAnsi="Calibri" w:cs="Times New Roman"/>
                    <w:color w:val="000000"/>
                    <w:sz w:val="36"/>
                    <w:szCs w:val="36"/>
                  </w:rPr>
                </w:rPrChange>
              </w:rPr>
            </w:pPr>
            <w:proofErr w:type="spellStart"/>
            <w:ins w:id="6789" w:author="Dave Contreras" w:date="2019-07-22T10:09:00Z">
              <w:r w:rsidRPr="00AA53AE">
                <w:rPr>
                  <w:rFonts w:ascii="Calibri" w:eastAsia="Times New Roman" w:hAnsi="Calibri" w:cs="Times New Roman"/>
                  <w:color w:val="000000"/>
                  <w:sz w:val="24"/>
                  <w:szCs w:val="24"/>
                  <w:rPrChange w:id="6790" w:author="Dave Contreras" w:date="2019-07-22T10:10:00Z">
                    <w:rPr>
                      <w:rFonts w:ascii="Calibri" w:eastAsia="Times New Roman" w:hAnsi="Calibri" w:cs="Times New Roman"/>
                      <w:color w:val="000000"/>
                      <w:sz w:val="36"/>
                      <w:szCs w:val="36"/>
                    </w:rPr>
                  </w:rPrChange>
                </w:rPr>
                <w:t>GearMidwater</w:t>
              </w:r>
              <w:proofErr w:type="spellEnd"/>
            </w:ins>
          </w:p>
        </w:tc>
        <w:tc>
          <w:tcPr>
            <w:tcW w:w="1505" w:type="dxa"/>
            <w:tcBorders>
              <w:top w:val="nil"/>
              <w:left w:val="nil"/>
              <w:bottom w:val="nil"/>
              <w:right w:val="nil"/>
            </w:tcBorders>
            <w:shd w:val="clear" w:color="auto" w:fill="auto"/>
            <w:noWrap/>
            <w:vAlign w:val="bottom"/>
            <w:hideMark/>
            <w:tcPrChange w:id="6791" w:author="Dave Contreras" w:date="2019-07-22T10:10:00Z">
              <w:tcPr>
                <w:tcW w:w="1260" w:type="dxa"/>
                <w:tcBorders>
                  <w:top w:val="nil"/>
                  <w:left w:val="nil"/>
                  <w:bottom w:val="nil"/>
                  <w:right w:val="nil"/>
                </w:tcBorders>
                <w:shd w:val="clear" w:color="auto" w:fill="auto"/>
                <w:noWrap/>
                <w:vAlign w:val="bottom"/>
                <w:hideMark/>
              </w:tcPr>
            </w:tcPrChange>
          </w:tcPr>
          <w:p w14:paraId="05786FBF" w14:textId="77777777" w:rsidR="00BE478B" w:rsidRPr="00AA53AE" w:rsidRDefault="00BE478B" w:rsidP="00BE478B">
            <w:pPr>
              <w:jc w:val="center"/>
              <w:rPr>
                <w:ins w:id="6792" w:author="Dave Contreras" w:date="2019-07-22T10:09:00Z"/>
                <w:rFonts w:ascii="Calibri" w:eastAsia="Times New Roman" w:hAnsi="Calibri" w:cs="Times New Roman"/>
                <w:color w:val="000000"/>
                <w:sz w:val="24"/>
                <w:szCs w:val="24"/>
                <w:rPrChange w:id="6793" w:author="Dave Contreras" w:date="2019-07-22T10:10:00Z">
                  <w:rPr>
                    <w:ins w:id="6794" w:author="Dave Contreras" w:date="2019-07-22T10:09:00Z"/>
                    <w:rFonts w:ascii="Calibri" w:eastAsia="Times New Roman" w:hAnsi="Calibri" w:cs="Times New Roman"/>
                    <w:color w:val="000000"/>
                    <w:sz w:val="36"/>
                    <w:szCs w:val="36"/>
                  </w:rPr>
                </w:rPrChange>
              </w:rPr>
            </w:pPr>
            <w:ins w:id="6795" w:author="Dave Contreras" w:date="2019-07-22T10:09:00Z">
              <w:r w:rsidRPr="00AA53AE">
                <w:rPr>
                  <w:rFonts w:ascii="Calibri" w:eastAsia="Times New Roman" w:hAnsi="Calibri" w:cs="Times New Roman"/>
                  <w:color w:val="000000"/>
                  <w:sz w:val="24"/>
                  <w:szCs w:val="24"/>
                  <w:rPrChange w:id="6796" w:author="Dave Contreras" w:date="2019-07-22T10:10:00Z">
                    <w:rPr>
                      <w:rFonts w:ascii="Calibri" w:eastAsia="Times New Roman" w:hAnsi="Calibri" w:cs="Times New Roman"/>
                      <w:color w:val="000000"/>
                      <w:sz w:val="36"/>
                      <w:szCs w:val="36"/>
                    </w:rPr>
                  </w:rPrChange>
                </w:rPr>
                <w:t>-1.64E+00</w:t>
              </w:r>
            </w:ins>
          </w:p>
        </w:tc>
        <w:tc>
          <w:tcPr>
            <w:tcW w:w="1645" w:type="dxa"/>
            <w:tcBorders>
              <w:top w:val="nil"/>
              <w:left w:val="nil"/>
              <w:bottom w:val="nil"/>
              <w:right w:val="nil"/>
            </w:tcBorders>
            <w:shd w:val="clear" w:color="auto" w:fill="auto"/>
            <w:noWrap/>
            <w:vAlign w:val="bottom"/>
            <w:hideMark/>
            <w:tcPrChange w:id="6797" w:author="Dave Contreras" w:date="2019-07-22T10:10:00Z">
              <w:tcPr>
                <w:tcW w:w="1890" w:type="dxa"/>
                <w:tcBorders>
                  <w:top w:val="nil"/>
                  <w:left w:val="nil"/>
                  <w:bottom w:val="nil"/>
                  <w:right w:val="nil"/>
                </w:tcBorders>
                <w:shd w:val="clear" w:color="auto" w:fill="auto"/>
                <w:noWrap/>
                <w:vAlign w:val="bottom"/>
                <w:hideMark/>
              </w:tcPr>
            </w:tcPrChange>
          </w:tcPr>
          <w:p w14:paraId="78639B12" w14:textId="77777777" w:rsidR="00BE478B" w:rsidRPr="00AA53AE" w:rsidRDefault="00BE478B" w:rsidP="00BE478B">
            <w:pPr>
              <w:jc w:val="center"/>
              <w:rPr>
                <w:ins w:id="6798" w:author="Dave Contreras" w:date="2019-07-22T10:09:00Z"/>
                <w:rFonts w:ascii="Calibri" w:eastAsia="Times New Roman" w:hAnsi="Calibri" w:cs="Times New Roman"/>
                <w:color w:val="000000"/>
                <w:sz w:val="24"/>
                <w:szCs w:val="24"/>
                <w:rPrChange w:id="6799" w:author="Dave Contreras" w:date="2019-07-22T10:10:00Z">
                  <w:rPr>
                    <w:ins w:id="6800" w:author="Dave Contreras" w:date="2019-07-22T10:09:00Z"/>
                    <w:rFonts w:ascii="Calibri" w:eastAsia="Times New Roman" w:hAnsi="Calibri" w:cs="Times New Roman"/>
                    <w:color w:val="000000"/>
                    <w:sz w:val="36"/>
                    <w:szCs w:val="36"/>
                  </w:rPr>
                </w:rPrChange>
              </w:rPr>
            </w:pPr>
            <w:ins w:id="6801" w:author="Dave Contreras" w:date="2019-07-22T10:09:00Z">
              <w:r w:rsidRPr="00AA53AE">
                <w:rPr>
                  <w:rFonts w:ascii="Calibri" w:eastAsia="Times New Roman" w:hAnsi="Calibri" w:cs="Times New Roman"/>
                  <w:color w:val="000000"/>
                  <w:sz w:val="24"/>
                  <w:szCs w:val="24"/>
                  <w:rPrChange w:id="6802" w:author="Dave Contreras" w:date="2019-07-22T10:10:00Z">
                    <w:rPr>
                      <w:rFonts w:ascii="Calibri" w:eastAsia="Times New Roman" w:hAnsi="Calibri" w:cs="Times New Roman"/>
                      <w:color w:val="000000"/>
                      <w:sz w:val="36"/>
                      <w:szCs w:val="36"/>
                    </w:rPr>
                  </w:rPrChange>
                </w:rPr>
                <w:t>4.66E-01</w:t>
              </w:r>
            </w:ins>
          </w:p>
        </w:tc>
        <w:tc>
          <w:tcPr>
            <w:tcW w:w="990" w:type="dxa"/>
            <w:tcBorders>
              <w:top w:val="nil"/>
              <w:left w:val="nil"/>
              <w:bottom w:val="nil"/>
              <w:right w:val="nil"/>
            </w:tcBorders>
            <w:shd w:val="clear" w:color="auto" w:fill="auto"/>
            <w:noWrap/>
            <w:vAlign w:val="bottom"/>
            <w:hideMark/>
            <w:tcPrChange w:id="6803" w:author="Dave Contreras" w:date="2019-07-22T10:10:00Z">
              <w:tcPr>
                <w:tcW w:w="990" w:type="dxa"/>
                <w:tcBorders>
                  <w:top w:val="nil"/>
                  <w:left w:val="nil"/>
                  <w:bottom w:val="nil"/>
                  <w:right w:val="nil"/>
                </w:tcBorders>
                <w:shd w:val="clear" w:color="auto" w:fill="auto"/>
                <w:noWrap/>
                <w:vAlign w:val="bottom"/>
                <w:hideMark/>
              </w:tcPr>
            </w:tcPrChange>
          </w:tcPr>
          <w:p w14:paraId="2040F395" w14:textId="77777777" w:rsidR="00BE478B" w:rsidRPr="00AA53AE" w:rsidRDefault="00BE478B" w:rsidP="00BE478B">
            <w:pPr>
              <w:jc w:val="center"/>
              <w:rPr>
                <w:ins w:id="6804" w:author="Dave Contreras" w:date="2019-07-22T10:09:00Z"/>
                <w:rFonts w:ascii="Calibri" w:eastAsia="Times New Roman" w:hAnsi="Calibri" w:cs="Times New Roman"/>
                <w:color w:val="000000"/>
                <w:sz w:val="24"/>
                <w:szCs w:val="24"/>
                <w:rPrChange w:id="6805" w:author="Dave Contreras" w:date="2019-07-22T10:10:00Z">
                  <w:rPr>
                    <w:ins w:id="6806" w:author="Dave Contreras" w:date="2019-07-22T10:09:00Z"/>
                    <w:rFonts w:ascii="Calibri" w:eastAsia="Times New Roman" w:hAnsi="Calibri" w:cs="Times New Roman"/>
                    <w:color w:val="000000"/>
                    <w:sz w:val="36"/>
                    <w:szCs w:val="36"/>
                  </w:rPr>
                </w:rPrChange>
              </w:rPr>
            </w:pPr>
            <w:ins w:id="6807" w:author="Dave Contreras" w:date="2019-07-22T10:09:00Z">
              <w:r w:rsidRPr="00AA53AE">
                <w:rPr>
                  <w:rFonts w:ascii="Calibri" w:eastAsia="Times New Roman" w:hAnsi="Calibri" w:cs="Times New Roman"/>
                  <w:color w:val="000000"/>
                  <w:sz w:val="24"/>
                  <w:szCs w:val="24"/>
                  <w:rPrChange w:id="6808" w:author="Dave Contreras" w:date="2019-07-22T10:10:00Z">
                    <w:rPr>
                      <w:rFonts w:ascii="Calibri" w:eastAsia="Times New Roman" w:hAnsi="Calibri" w:cs="Times New Roman"/>
                      <w:color w:val="000000"/>
                      <w:sz w:val="36"/>
                      <w:szCs w:val="36"/>
                    </w:rPr>
                  </w:rPrChange>
                </w:rPr>
                <w:t>-3.522</w:t>
              </w:r>
            </w:ins>
          </w:p>
        </w:tc>
        <w:tc>
          <w:tcPr>
            <w:tcW w:w="1800" w:type="dxa"/>
            <w:tcBorders>
              <w:top w:val="nil"/>
              <w:left w:val="nil"/>
              <w:bottom w:val="nil"/>
              <w:right w:val="nil"/>
            </w:tcBorders>
            <w:shd w:val="clear" w:color="auto" w:fill="auto"/>
            <w:noWrap/>
            <w:vAlign w:val="bottom"/>
            <w:hideMark/>
            <w:tcPrChange w:id="6809" w:author="Dave Contreras" w:date="2019-07-22T10:10:00Z">
              <w:tcPr>
                <w:tcW w:w="4390" w:type="dxa"/>
                <w:tcBorders>
                  <w:top w:val="nil"/>
                  <w:left w:val="nil"/>
                  <w:bottom w:val="nil"/>
                  <w:right w:val="nil"/>
                </w:tcBorders>
                <w:shd w:val="clear" w:color="auto" w:fill="auto"/>
                <w:noWrap/>
                <w:vAlign w:val="bottom"/>
                <w:hideMark/>
              </w:tcPr>
            </w:tcPrChange>
          </w:tcPr>
          <w:p w14:paraId="76CD6049" w14:textId="77777777" w:rsidR="00BE478B" w:rsidRPr="00AA53AE" w:rsidRDefault="00BE478B" w:rsidP="00BE478B">
            <w:pPr>
              <w:jc w:val="center"/>
              <w:rPr>
                <w:ins w:id="6810" w:author="Dave Contreras" w:date="2019-07-22T10:09:00Z"/>
                <w:rFonts w:ascii="Calibri" w:eastAsia="Times New Roman" w:hAnsi="Calibri" w:cs="Times New Roman"/>
                <w:color w:val="000000"/>
                <w:sz w:val="24"/>
                <w:szCs w:val="24"/>
                <w:rPrChange w:id="6811" w:author="Dave Contreras" w:date="2019-07-22T10:10:00Z">
                  <w:rPr>
                    <w:ins w:id="6812" w:author="Dave Contreras" w:date="2019-07-22T10:09:00Z"/>
                    <w:rFonts w:ascii="Calibri" w:eastAsia="Times New Roman" w:hAnsi="Calibri" w:cs="Times New Roman"/>
                    <w:color w:val="000000"/>
                    <w:sz w:val="36"/>
                    <w:szCs w:val="36"/>
                  </w:rPr>
                </w:rPrChange>
              </w:rPr>
            </w:pPr>
            <w:ins w:id="6813" w:author="Dave Contreras" w:date="2019-07-22T10:09:00Z">
              <w:r w:rsidRPr="00AA53AE">
                <w:rPr>
                  <w:rFonts w:ascii="Calibri" w:eastAsia="Times New Roman" w:hAnsi="Calibri" w:cs="Times New Roman"/>
                  <w:color w:val="000000"/>
                  <w:sz w:val="24"/>
                  <w:szCs w:val="24"/>
                  <w:rPrChange w:id="6814" w:author="Dave Contreras" w:date="2019-07-22T10:10:00Z">
                    <w:rPr>
                      <w:rFonts w:ascii="Calibri" w:eastAsia="Times New Roman" w:hAnsi="Calibri" w:cs="Times New Roman"/>
                      <w:color w:val="000000"/>
                      <w:sz w:val="36"/>
                      <w:szCs w:val="36"/>
                    </w:rPr>
                  </w:rPrChange>
                </w:rPr>
                <w:t xml:space="preserve"> 0.000964 *</w:t>
              </w:r>
            </w:ins>
          </w:p>
        </w:tc>
      </w:tr>
      <w:tr w:rsidR="00AA53AE" w:rsidRPr="00AA53AE" w14:paraId="57C964C9" w14:textId="77777777" w:rsidTr="00AA53AE">
        <w:trPr>
          <w:trHeight w:val="465"/>
          <w:ins w:id="6815" w:author="Dave Contreras" w:date="2019-07-22T10:09:00Z"/>
          <w:trPrChange w:id="6816" w:author="Dave Contreras" w:date="2019-07-22T10:10:00Z">
            <w:trPr>
              <w:trHeight w:val="465"/>
            </w:trPr>
          </w:trPrChange>
        </w:trPr>
        <w:tc>
          <w:tcPr>
            <w:tcW w:w="2185" w:type="dxa"/>
            <w:tcBorders>
              <w:top w:val="nil"/>
              <w:left w:val="nil"/>
              <w:bottom w:val="nil"/>
              <w:right w:val="nil"/>
            </w:tcBorders>
            <w:shd w:val="clear" w:color="auto" w:fill="auto"/>
            <w:noWrap/>
            <w:vAlign w:val="bottom"/>
            <w:hideMark/>
            <w:tcPrChange w:id="6817" w:author="Dave Contreras" w:date="2019-07-22T10:10:00Z">
              <w:tcPr>
                <w:tcW w:w="2070" w:type="dxa"/>
                <w:tcBorders>
                  <w:top w:val="nil"/>
                  <w:left w:val="nil"/>
                  <w:bottom w:val="nil"/>
                  <w:right w:val="nil"/>
                </w:tcBorders>
                <w:shd w:val="clear" w:color="auto" w:fill="auto"/>
                <w:noWrap/>
                <w:vAlign w:val="bottom"/>
                <w:hideMark/>
              </w:tcPr>
            </w:tcPrChange>
          </w:tcPr>
          <w:p w14:paraId="059E51EC" w14:textId="77777777" w:rsidR="00BE478B" w:rsidRPr="00AA53AE" w:rsidRDefault="00BE478B" w:rsidP="00BE478B">
            <w:pPr>
              <w:rPr>
                <w:ins w:id="6818" w:author="Dave Contreras" w:date="2019-07-22T10:09:00Z"/>
                <w:rFonts w:ascii="Calibri" w:eastAsia="Times New Roman" w:hAnsi="Calibri" w:cs="Times New Roman"/>
                <w:color w:val="000000"/>
                <w:sz w:val="24"/>
                <w:szCs w:val="24"/>
                <w:rPrChange w:id="6819" w:author="Dave Contreras" w:date="2019-07-22T10:10:00Z">
                  <w:rPr>
                    <w:ins w:id="6820" w:author="Dave Contreras" w:date="2019-07-22T10:09:00Z"/>
                    <w:rFonts w:ascii="Calibri" w:eastAsia="Times New Roman" w:hAnsi="Calibri" w:cs="Times New Roman"/>
                    <w:color w:val="000000"/>
                    <w:sz w:val="36"/>
                    <w:szCs w:val="36"/>
                  </w:rPr>
                </w:rPrChange>
              </w:rPr>
            </w:pPr>
            <w:ins w:id="6821" w:author="Dave Contreras" w:date="2019-07-22T10:09:00Z">
              <w:r w:rsidRPr="00AA53AE">
                <w:rPr>
                  <w:rFonts w:ascii="Calibri" w:eastAsia="Times New Roman" w:hAnsi="Calibri" w:cs="Times New Roman"/>
                  <w:color w:val="000000"/>
                  <w:sz w:val="24"/>
                  <w:szCs w:val="24"/>
                  <w:rPrChange w:id="6822" w:author="Dave Contreras" w:date="2019-07-22T10:10:00Z">
                    <w:rPr>
                      <w:rFonts w:ascii="Calibri" w:eastAsia="Times New Roman" w:hAnsi="Calibri" w:cs="Times New Roman"/>
                      <w:color w:val="000000"/>
                      <w:sz w:val="36"/>
                      <w:szCs w:val="36"/>
                    </w:rPr>
                  </w:rPrChange>
                </w:rPr>
                <w:t>Tide</w:t>
              </w:r>
            </w:ins>
          </w:p>
        </w:tc>
        <w:tc>
          <w:tcPr>
            <w:tcW w:w="1505" w:type="dxa"/>
            <w:tcBorders>
              <w:top w:val="nil"/>
              <w:left w:val="nil"/>
              <w:bottom w:val="nil"/>
              <w:right w:val="nil"/>
            </w:tcBorders>
            <w:shd w:val="clear" w:color="auto" w:fill="auto"/>
            <w:noWrap/>
            <w:vAlign w:val="bottom"/>
            <w:hideMark/>
            <w:tcPrChange w:id="6823" w:author="Dave Contreras" w:date="2019-07-22T10:10:00Z">
              <w:tcPr>
                <w:tcW w:w="1260" w:type="dxa"/>
                <w:tcBorders>
                  <w:top w:val="nil"/>
                  <w:left w:val="nil"/>
                  <w:bottom w:val="nil"/>
                  <w:right w:val="nil"/>
                </w:tcBorders>
                <w:shd w:val="clear" w:color="auto" w:fill="auto"/>
                <w:noWrap/>
                <w:vAlign w:val="bottom"/>
                <w:hideMark/>
              </w:tcPr>
            </w:tcPrChange>
          </w:tcPr>
          <w:p w14:paraId="25B98C39" w14:textId="77777777" w:rsidR="00BE478B" w:rsidRPr="00AA53AE" w:rsidRDefault="00BE478B" w:rsidP="00BE478B">
            <w:pPr>
              <w:jc w:val="center"/>
              <w:rPr>
                <w:ins w:id="6824" w:author="Dave Contreras" w:date="2019-07-22T10:09:00Z"/>
                <w:rFonts w:ascii="Calibri" w:eastAsia="Times New Roman" w:hAnsi="Calibri" w:cs="Times New Roman"/>
                <w:color w:val="000000"/>
                <w:sz w:val="24"/>
                <w:szCs w:val="24"/>
                <w:rPrChange w:id="6825" w:author="Dave Contreras" w:date="2019-07-22T10:10:00Z">
                  <w:rPr>
                    <w:ins w:id="6826" w:author="Dave Contreras" w:date="2019-07-22T10:09:00Z"/>
                    <w:rFonts w:ascii="Calibri" w:eastAsia="Times New Roman" w:hAnsi="Calibri" w:cs="Times New Roman"/>
                    <w:color w:val="000000"/>
                    <w:sz w:val="36"/>
                    <w:szCs w:val="36"/>
                  </w:rPr>
                </w:rPrChange>
              </w:rPr>
            </w:pPr>
            <w:ins w:id="6827" w:author="Dave Contreras" w:date="2019-07-22T10:09:00Z">
              <w:r w:rsidRPr="00AA53AE">
                <w:rPr>
                  <w:rFonts w:ascii="Calibri" w:eastAsia="Times New Roman" w:hAnsi="Calibri" w:cs="Times New Roman"/>
                  <w:color w:val="000000"/>
                  <w:sz w:val="24"/>
                  <w:szCs w:val="24"/>
                  <w:rPrChange w:id="6828" w:author="Dave Contreras" w:date="2019-07-22T10:10:00Z">
                    <w:rPr>
                      <w:rFonts w:ascii="Calibri" w:eastAsia="Times New Roman" w:hAnsi="Calibri" w:cs="Times New Roman"/>
                      <w:color w:val="000000"/>
                      <w:sz w:val="36"/>
                      <w:szCs w:val="36"/>
                    </w:rPr>
                  </w:rPrChange>
                </w:rPr>
                <w:t>-7.05E-01</w:t>
              </w:r>
            </w:ins>
          </w:p>
        </w:tc>
        <w:tc>
          <w:tcPr>
            <w:tcW w:w="1645" w:type="dxa"/>
            <w:tcBorders>
              <w:top w:val="nil"/>
              <w:left w:val="nil"/>
              <w:bottom w:val="nil"/>
              <w:right w:val="nil"/>
            </w:tcBorders>
            <w:shd w:val="clear" w:color="auto" w:fill="auto"/>
            <w:noWrap/>
            <w:vAlign w:val="bottom"/>
            <w:hideMark/>
            <w:tcPrChange w:id="6829" w:author="Dave Contreras" w:date="2019-07-22T10:10:00Z">
              <w:tcPr>
                <w:tcW w:w="1890" w:type="dxa"/>
                <w:tcBorders>
                  <w:top w:val="nil"/>
                  <w:left w:val="nil"/>
                  <w:bottom w:val="nil"/>
                  <w:right w:val="nil"/>
                </w:tcBorders>
                <w:shd w:val="clear" w:color="auto" w:fill="auto"/>
                <w:noWrap/>
                <w:vAlign w:val="bottom"/>
                <w:hideMark/>
              </w:tcPr>
            </w:tcPrChange>
          </w:tcPr>
          <w:p w14:paraId="5A45371B" w14:textId="77777777" w:rsidR="00BE478B" w:rsidRPr="00AA53AE" w:rsidRDefault="00BE478B" w:rsidP="00BE478B">
            <w:pPr>
              <w:jc w:val="center"/>
              <w:rPr>
                <w:ins w:id="6830" w:author="Dave Contreras" w:date="2019-07-22T10:09:00Z"/>
                <w:rFonts w:ascii="Calibri" w:eastAsia="Times New Roman" w:hAnsi="Calibri" w:cs="Times New Roman"/>
                <w:color w:val="000000"/>
                <w:sz w:val="24"/>
                <w:szCs w:val="24"/>
                <w:rPrChange w:id="6831" w:author="Dave Contreras" w:date="2019-07-22T10:10:00Z">
                  <w:rPr>
                    <w:ins w:id="6832" w:author="Dave Contreras" w:date="2019-07-22T10:09:00Z"/>
                    <w:rFonts w:ascii="Calibri" w:eastAsia="Times New Roman" w:hAnsi="Calibri" w:cs="Times New Roman"/>
                    <w:color w:val="000000"/>
                    <w:sz w:val="36"/>
                    <w:szCs w:val="36"/>
                  </w:rPr>
                </w:rPrChange>
              </w:rPr>
            </w:pPr>
            <w:ins w:id="6833" w:author="Dave Contreras" w:date="2019-07-22T10:09:00Z">
              <w:r w:rsidRPr="00AA53AE">
                <w:rPr>
                  <w:rFonts w:ascii="Calibri" w:eastAsia="Times New Roman" w:hAnsi="Calibri" w:cs="Times New Roman"/>
                  <w:color w:val="000000"/>
                  <w:sz w:val="24"/>
                  <w:szCs w:val="24"/>
                  <w:rPrChange w:id="6834" w:author="Dave Contreras" w:date="2019-07-22T10:10:00Z">
                    <w:rPr>
                      <w:rFonts w:ascii="Calibri" w:eastAsia="Times New Roman" w:hAnsi="Calibri" w:cs="Times New Roman"/>
                      <w:color w:val="000000"/>
                      <w:sz w:val="36"/>
                      <w:szCs w:val="36"/>
                    </w:rPr>
                  </w:rPrChange>
                </w:rPr>
                <w:t>2.61E-01</w:t>
              </w:r>
            </w:ins>
          </w:p>
        </w:tc>
        <w:tc>
          <w:tcPr>
            <w:tcW w:w="990" w:type="dxa"/>
            <w:tcBorders>
              <w:top w:val="nil"/>
              <w:left w:val="nil"/>
              <w:bottom w:val="nil"/>
              <w:right w:val="nil"/>
            </w:tcBorders>
            <w:shd w:val="clear" w:color="auto" w:fill="auto"/>
            <w:noWrap/>
            <w:vAlign w:val="bottom"/>
            <w:hideMark/>
            <w:tcPrChange w:id="6835" w:author="Dave Contreras" w:date="2019-07-22T10:10:00Z">
              <w:tcPr>
                <w:tcW w:w="990" w:type="dxa"/>
                <w:tcBorders>
                  <w:top w:val="nil"/>
                  <w:left w:val="nil"/>
                  <w:bottom w:val="nil"/>
                  <w:right w:val="nil"/>
                </w:tcBorders>
                <w:shd w:val="clear" w:color="auto" w:fill="auto"/>
                <w:noWrap/>
                <w:vAlign w:val="bottom"/>
                <w:hideMark/>
              </w:tcPr>
            </w:tcPrChange>
          </w:tcPr>
          <w:p w14:paraId="2C5FDCD4" w14:textId="77777777" w:rsidR="00BE478B" w:rsidRPr="00AA53AE" w:rsidRDefault="00BE478B" w:rsidP="00BE478B">
            <w:pPr>
              <w:jc w:val="center"/>
              <w:rPr>
                <w:ins w:id="6836" w:author="Dave Contreras" w:date="2019-07-22T10:09:00Z"/>
                <w:rFonts w:ascii="Calibri" w:eastAsia="Times New Roman" w:hAnsi="Calibri" w:cs="Times New Roman"/>
                <w:color w:val="000000"/>
                <w:sz w:val="24"/>
                <w:szCs w:val="24"/>
                <w:rPrChange w:id="6837" w:author="Dave Contreras" w:date="2019-07-22T10:10:00Z">
                  <w:rPr>
                    <w:ins w:id="6838" w:author="Dave Contreras" w:date="2019-07-22T10:09:00Z"/>
                    <w:rFonts w:ascii="Calibri" w:eastAsia="Times New Roman" w:hAnsi="Calibri" w:cs="Times New Roman"/>
                    <w:color w:val="000000"/>
                    <w:sz w:val="36"/>
                    <w:szCs w:val="36"/>
                  </w:rPr>
                </w:rPrChange>
              </w:rPr>
            </w:pPr>
            <w:ins w:id="6839" w:author="Dave Contreras" w:date="2019-07-22T10:09:00Z">
              <w:r w:rsidRPr="00AA53AE">
                <w:rPr>
                  <w:rFonts w:ascii="Calibri" w:eastAsia="Times New Roman" w:hAnsi="Calibri" w:cs="Times New Roman"/>
                  <w:color w:val="000000"/>
                  <w:sz w:val="24"/>
                  <w:szCs w:val="24"/>
                  <w:rPrChange w:id="6840" w:author="Dave Contreras" w:date="2019-07-22T10:10:00Z">
                    <w:rPr>
                      <w:rFonts w:ascii="Calibri" w:eastAsia="Times New Roman" w:hAnsi="Calibri" w:cs="Times New Roman"/>
                      <w:color w:val="000000"/>
                      <w:sz w:val="36"/>
                      <w:szCs w:val="36"/>
                    </w:rPr>
                  </w:rPrChange>
                </w:rPr>
                <w:t>-2.697</w:t>
              </w:r>
            </w:ins>
          </w:p>
        </w:tc>
        <w:tc>
          <w:tcPr>
            <w:tcW w:w="1800" w:type="dxa"/>
            <w:tcBorders>
              <w:top w:val="nil"/>
              <w:left w:val="nil"/>
              <w:bottom w:val="nil"/>
              <w:right w:val="nil"/>
            </w:tcBorders>
            <w:shd w:val="clear" w:color="auto" w:fill="auto"/>
            <w:noWrap/>
            <w:vAlign w:val="bottom"/>
            <w:hideMark/>
            <w:tcPrChange w:id="6841" w:author="Dave Contreras" w:date="2019-07-22T10:10:00Z">
              <w:tcPr>
                <w:tcW w:w="4390" w:type="dxa"/>
                <w:tcBorders>
                  <w:top w:val="nil"/>
                  <w:left w:val="nil"/>
                  <w:bottom w:val="nil"/>
                  <w:right w:val="nil"/>
                </w:tcBorders>
                <w:shd w:val="clear" w:color="auto" w:fill="auto"/>
                <w:noWrap/>
                <w:vAlign w:val="bottom"/>
                <w:hideMark/>
              </w:tcPr>
            </w:tcPrChange>
          </w:tcPr>
          <w:p w14:paraId="74A77892" w14:textId="77777777" w:rsidR="00BE478B" w:rsidRPr="00AA53AE" w:rsidRDefault="00BE478B" w:rsidP="00BE478B">
            <w:pPr>
              <w:jc w:val="center"/>
              <w:rPr>
                <w:ins w:id="6842" w:author="Dave Contreras" w:date="2019-07-22T10:09:00Z"/>
                <w:rFonts w:ascii="Calibri" w:eastAsia="Times New Roman" w:hAnsi="Calibri" w:cs="Times New Roman"/>
                <w:color w:val="000000"/>
                <w:sz w:val="24"/>
                <w:szCs w:val="24"/>
                <w:rPrChange w:id="6843" w:author="Dave Contreras" w:date="2019-07-22T10:10:00Z">
                  <w:rPr>
                    <w:ins w:id="6844" w:author="Dave Contreras" w:date="2019-07-22T10:09:00Z"/>
                    <w:rFonts w:ascii="Calibri" w:eastAsia="Times New Roman" w:hAnsi="Calibri" w:cs="Times New Roman"/>
                    <w:color w:val="000000"/>
                    <w:sz w:val="36"/>
                    <w:szCs w:val="36"/>
                  </w:rPr>
                </w:rPrChange>
              </w:rPr>
            </w:pPr>
            <w:ins w:id="6845" w:author="Dave Contreras" w:date="2019-07-22T10:09:00Z">
              <w:r w:rsidRPr="00AA53AE">
                <w:rPr>
                  <w:rFonts w:ascii="Calibri" w:eastAsia="Times New Roman" w:hAnsi="Calibri" w:cs="Times New Roman"/>
                  <w:color w:val="000000"/>
                  <w:sz w:val="24"/>
                  <w:szCs w:val="24"/>
                  <w:rPrChange w:id="6846" w:author="Dave Contreras" w:date="2019-07-22T10:10:00Z">
                    <w:rPr>
                      <w:rFonts w:ascii="Calibri" w:eastAsia="Times New Roman" w:hAnsi="Calibri" w:cs="Times New Roman"/>
                      <w:color w:val="000000"/>
                      <w:sz w:val="36"/>
                      <w:szCs w:val="36"/>
                    </w:rPr>
                  </w:rPrChange>
                </w:rPr>
                <w:t>0.009683 *</w:t>
              </w:r>
            </w:ins>
          </w:p>
        </w:tc>
      </w:tr>
      <w:tr w:rsidR="00AA53AE" w:rsidRPr="00AA53AE" w14:paraId="25E3DAF3" w14:textId="77777777" w:rsidTr="00AA53AE">
        <w:trPr>
          <w:trHeight w:val="465"/>
          <w:ins w:id="6847" w:author="Dave Contreras" w:date="2019-07-22T10:09:00Z"/>
          <w:trPrChange w:id="6848" w:author="Dave Contreras" w:date="2019-07-22T10:10:00Z">
            <w:trPr>
              <w:trHeight w:val="465"/>
            </w:trPr>
          </w:trPrChange>
        </w:trPr>
        <w:tc>
          <w:tcPr>
            <w:tcW w:w="2185" w:type="dxa"/>
            <w:tcBorders>
              <w:top w:val="nil"/>
              <w:left w:val="nil"/>
              <w:bottom w:val="nil"/>
              <w:right w:val="nil"/>
            </w:tcBorders>
            <w:shd w:val="clear" w:color="auto" w:fill="auto"/>
            <w:noWrap/>
            <w:vAlign w:val="bottom"/>
            <w:hideMark/>
            <w:tcPrChange w:id="6849" w:author="Dave Contreras" w:date="2019-07-22T10:10:00Z">
              <w:tcPr>
                <w:tcW w:w="2070" w:type="dxa"/>
                <w:tcBorders>
                  <w:top w:val="nil"/>
                  <w:left w:val="nil"/>
                  <w:bottom w:val="nil"/>
                  <w:right w:val="nil"/>
                </w:tcBorders>
                <w:shd w:val="clear" w:color="auto" w:fill="auto"/>
                <w:noWrap/>
                <w:vAlign w:val="bottom"/>
                <w:hideMark/>
              </w:tcPr>
            </w:tcPrChange>
          </w:tcPr>
          <w:p w14:paraId="642C54A6" w14:textId="77777777" w:rsidR="00BE478B" w:rsidRPr="00AA53AE" w:rsidRDefault="00BE478B" w:rsidP="00BE478B">
            <w:pPr>
              <w:rPr>
                <w:ins w:id="6850" w:author="Dave Contreras" w:date="2019-07-22T10:09:00Z"/>
                <w:rFonts w:ascii="Calibri" w:eastAsia="Times New Roman" w:hAnsi="Calibri" w:cs="Times New Roman"/>
                <w:color w:val="000000"/>
                <w:sz w:val="24"/>
                <w:szCs w:val="24"/>
                <w:rPrChange w:id="6851" w:author="Dave Contreras" w:date="2019-07-22T10:10:00Z">
                  <w:rPr>
                    <w:ins w:id="6852" w:author="Dave Contreras" w:date="2019-07-22T10:09:00Z"/>
                    <w:rFonts w:ascii="Calibri" w:eastAsia="Times New Roman" w:hAnsi="Calibri" w:cs="Times New Roman"/>
                    <w:color w:val="000000"/>
                    <w:sz w:val="36"/>
                    <w:szCs w:val="36"/>
                  </w:rPr>
                </w:rPrChange>
              </w:rPr>
            </w:pPr>
            <w:proofErr w:type="spellStart"/>
            <w:ins w:id="6853" w:author="Dave Contreras" w:date="2019-07-22T10:09:00Z">
              <w:r w:rsidRPr="00AA53AE">
                <w:rPr>
                  <w:rFonts w:ascii="Calibri" w:eastAsia="Times New Roman" w:hAnsi="Calibri" w:cs="Times New Roman"/>
                  <w:color w:val="000000"/>
                  <w:sz w:val="24"/>
                  <w:szCs w:val="24"/>
                  <w:rPrChange w:id="6854" w:author="Dave Contreras" w:date="2019-07-22T10:10:00Z">
                    <w:rPr>
                      <w:rFonts w:ascii="Calibri" w:eastAsia="Times New Roman" w:hAnsi="Calibri" w:cs="Times New Roman"/>
                      <w:color w:val="000000"/>
                      <w:sz w:val="36"/>
                      <w:szCs w:val="36"/>
                    </w:rPr>
                  </w:rPrChange>
                </w:rPr>
                <w:t>Turb</w:t>
              </w:r>
              <w:proofErr w:type="spellEnd"/>
            </w:ins>
          </w:p>
        </w:tc>
        <w:tc>
          <w:tcPr>
            <w:tcW w:w="1505" w:type="dxa"/>
            <w:tcBorders>
              <w:top w:val="nil"/>
              <w:left w:val="nil"/>
              <w:bottom w:val="nil"/>
              <w:right w:val="nil"/>
            </w:tcBorders>
            <w:shd w:val="clear" w:color="auto" w:fill="auto"/>
            <w:noWrap/>
            <w:vAlign w:val="bottom"/>
            <w:hideMark/>
            <w:tcPrChange w:id="6855" w:author="Dave Contreras" w:date="2019-07-22T10:10:00Z">
              <w:tcPr>
                <w:tcW w:w="1260" w:type="dxa"/>
                <w:tcBorders>
                  <w:top w:val="nil"/>
                  <w:left w:val="nil"/>
                  <w:bottom w:val="nil"/>
                  <w:right w:val="nil"/>
                </w:tcBorders>
                <w:shd w:val="clear" w:color="auto" w:fill="auto"/>
                <w:noWrap/>
                <w:vAlign w:val="bottom"/>
                <w:hideMark/>
              </w:tcPr>
            </w:tcPrChange>
          </w:tcPr>
          <w:p w14:paraId="13B85826" w14:textId="77777777" w:rsidR="00BE478B" w:rsidRPr="00AA53AE" w:rsidRDefault="00BE478B" w:rsidP="00BE478B">
            <w:pPr>
              <w:jc w:val="center"/>
              <w:rPr>
                <w:ins w:id="6856" w:author="Dave Contreras" w:date="2019-07-22T10:09:00Z"/>
                <w:rFonts w:ascii="Calibri" w:eastAsia="Times New Roman" w:hAnsi="Calibri" w:cs="Times New Roman"/>
                <w:color w:val="000000"/>
                <w:sz w:val="24"/>
                <w:szCs w:val="24"/>
                <w:rPrChange w:id="6857" w:author="Dave Contreras" w:date="2019-07-22T10:10:00Z">
                  <w:rPr>
                    <w:ins w:id="6858" w:author="Dave Contreras" w:date="2019-07-22T10:09:00Z"/>
                    <w:rFonts w:ascii="Calibri" w:eastAsia="Times New Roman" w:hAnsi="Calibri" w:cs="Times New Roman"/>
                    <w:color w:val="000000"/>
                    <w:sz w:val="36"/>
                    <w:szCs w:val="36"/>
                  </w:rPr>
                </w:rPrChange>
              </w:rPr>
            </w:pPr>
            <w:ins w:id="6859" w:author="Dave Contreras" w:date="2019-07-22T10:09:00Z">
              <w:r w:rsidRPr="00AA53AE">
                <w:rPr>
                  <w:rFonts w:ascii="Calibri" w:eastAsia="Times New Roman" w:hAnsi="Calibri" w:cs="Times New Roman"/>
                  <w:color w:val="000000"/>
                  <w:sz w:val="24"/>
                  <w:szCs w:val="24"/>
                  <w:rPrChange w:id="6860" w:author="Dave Contreras" w:date="2019-07-22T10:10:00Z">
                    <w:rPr>
                      <w:rFonts w:ascii="Calibri" w:eastAsia="Times New Roman" w:hAnsi="Calibri" w:cs="Times New Roman"/>
                      <w:color w:val="000000"/>
                      <w:sz w:val="36"/>
                      <w:szCs w:val="36"/>
                    </w:rPr>
                  </w:rPrChange>
                </w:rPr>
                <w:t>-0.0308</w:t>
              </w:r>
            </w:ins>
          </w:p>
        </w:tc>
        <w:tc>
          <w:tcPr>
            <w:tcW w:w="1645" w:type="dxa"/>
            <w:tcBorders>
              <w:top w:val="nil"/>
              <w:left w:val="nil"/>
              <w:bottom w:val="nil"/>
              <w:right w:val="nil"/>
            </w:tcBorders>
            <w:shd w:val="clear" w:color="auto" w:fill="auto"/>
            <w:noWrap/>
            <w:vAlign w:val="bottom"/>
            <w:hideMark/>
            <w:tcPrChange w:id="6861" w:author="Dave Contreras" w:date="2019-07-22T10:10:00Z">
              <w:tcPr>
                <w:tcW w:w="1890" w:type="dxa"/>
                <w:tcBorders>
                  <w:top w:val="nil"/>
                  <w:left w:val="nil"/>
                  <w:bottom w:val="nil"/>
                  <w:right w:val="nil"/>
                </w:tcBorders>
                <w:shd w:val="clear" w:color="auto" w:fill="auto"/>
                <w:noWrap/>
                <w:vAlign w:val="bottom"/>
                <w:hideMark/>
              </w:tcPr>
            </w:tcPrChange>
          </w:tcPr>
          <w:p w14:paraId="221A563D" w14:textId="77777777" w:rsidR="00BE478B" w:rsidRPr="00AA53AE" w:rsidRDefault="00BE478B" w:rsidP="00BE478B">
            <w:pPr>
              <w:jc w:val="center"/>
              <w:rPr>
                <w:ins w:id="6862" w:author="Dave Contreras" w:date="2019-07-22T10:09:00Z"/>
                <w:rFonts w:ascii="Calibri" w:eastAsia="Times New Roman" w:hAnsi="Calibri" w:cs="Times New Roman"/>
                <w:color w:val="000000"/>
                <w:sz w:val="24"/>
                <w:szCs w:val="24"/>
                <w:rPrChange w:id="6863" w:author="Dave Contreras" w:date="2019-07-22T10:10:00Z">
                  <w:rPr>
                    <w:ins w:id="6864" w:author="Dave Contreras" w:date="2019-07-22T10:09:00Z"/>
                    <w:rFonts w:ascii="Calibri" w:eastAsia="Times New Roman" w:hAnsi="Calibri" w:cs="Times New Roman"/>
                    <w:color w:val="000000"/>
                    <w:sz w:val="36"/>
                    <w:szCs w:val="36"/>
                  </w:rPr>
                </w:rPrChange>
              </w:rPr>
            </w:pPr>
            <w:ins w:id="6865" w:author="Dave Contreras" w:date="2019-07-22T10:09:00Z">
              <w:r w:rsidRPr="00AA53AE">
                <w:rPr>
                  <w:rFonts w:ascii="Calibri" w:eastAsia="Times New Roman" w:hAnsi="Calibri" w:cs="Times New Roman"/>
                  <w:color w:val="000000"/>
                  <w:sz w:val="24"/>
                  <w:szCs w:val="24"/>
                  <w:rPrChange w:id="6866" w:author="Dave Contreras" w:date="2019-07-22T10:10:00Z">
                    <w:rPr>
                      <w:rFonts w:ascii="Calibri" w:eastAsia="Times New Roman" w:hAnsi="Calibri" w:cs="Times New Roman"/>
                      <w:color w:val="000000"/>
                      <w:sz w:val="36"/>
                      <w:szCs w:val="36"/>
                    </w:rPr>
                  </w:rPrChange>
                </w:rPr>
                <w:t>0.01393</w:t>
              </w:r>
            </w:ins>
          </w:p>
        </w:tc>
        <w:tc>
          <w:tcPr>
            <w:tcW w:w="990" w:type="dxa"/>
            <w:tcBorders>
              <w:top w:val="nil"/>
              <w:left w:val="nil"/>
              <w:bottom w:val="nil"/>
              <w:right w:val="nil"/>
            </w:tcBorders>
            <w:shd w:val="clear" w:color="auto" w:fill="auto"/>
            <w:noWrap/>
            <w:vAlign w:val="bottom"/>
            <w:hideMark/>
            <w:tcPrChange w:id="6867" w:author="Dave Contreras" w:date="2019-07-22T10:10:00Z">
              <w:tcPr>
                <w:tcW w:w="990" w:type="dxa"/>
                <w:tcBorders>
                  <w:top w:val="nil"/>
                  <w:left w:val="nil"/>
                  <w:bottom w:val="nil"/>
                  <w:right w:val="nil"/>
                </w:tcBorders>
                <w:shd w:val="clear" w:color="auto" w:fill="auto"/>
                <w:noWrap/>
                <w:vAlign w:val="bottom"/>
                <w:hideMark/>
              </w:tcPr>
            </w:tcPrChange>
          </w:tcPr>
          <w:p w14:paraId="676B30FC" w14:textId="77777777" w:rsidR="00BE478B" w:rsidRPr="00AA53AE" w:rsidRDefault="00BE478B" w:rsidP="00BE478B">
            <w:pPr>
              <w:jc w:val="center"/>
              <w:rPr>
                <w:ins w:id="6868" w:author="Dave Contreras" w:date="2019-07-22T10:09:00Z"/>
                <w:rFonts w:ascii="Calibri" w:eastAsia="Times New Roman" w:hAnsi="Calibri" w:cs="Times New Roman"/>
                <w:color w:val="000000"/>
                <w:sz w:val="24"/>
                <w:szCs w:val="24"/>
                <w:rPrChange w:id="6869" w:author="Dave Contreras" w:date="2019-07-22T10:10:00Z">
                  <w:rPr>
                    <w:ins w:id="6870" w:author="Dave Contreras" w:date="2019-07-22T10:09:00Z"/>
                    <w:rFonts w:ascii="Calibri" w:eastAsia="Times New Roman" w:hAnsi="Calibri" w:cs="Times New Roman"/>
                    <w:color w:val="000000"/>
                    <w:sz w:val="36"/>
                    <w:szCs w:val="36"/>
                  </w:rPr>
                </w:rPrChange>
              </w:rPr>
            </w:pPr>
            <w:ins w:id="6871" w:author="Dave Contreras" w:date="2019-07-22T10:09:00Z">
              <w:r w:rsidRPr="00AA53AE">
                <w:rPr>
                  <w:rFonts w:ascii="Calibri" w:eastAsia="Times New Roman" w:hAnsi="Calibri" w:cs="Times New Roman"/>
                  <w:color w:val="000000"/>
                  <w:sz w:val="24"/>
                  <w:szCs w:val="24"/>
                  <w:rPrChange w:id="6872" w:author="Dave Contreras" w:date="2019-07-22T10:10:00Z">
                    <w:rPr>
                      <w:rFonts w:ascii="Calibri" w:eastAsia="Times New Roman" w:hAnsi="Calibri" w:cs="Times New Roman"/>
                      <w:color w:val="000000"/>
                      <w:sz w:val="36"/>
                      <w:szCs w:val="36"/>
                    </w:rPr>
                  </w:rPrChange>
                </w:rPr>
                <w:t>-2.21</w:t>
              </w:r>
            </w:ins>
          </w:p>
        </w:tc>
        <w:tc>
          <w:tcPr>
            <w:tcW w:w="1800" w:type="dxa"/>
            <w:tcBorders>
              <w:top w:val="nil"/>
              <w:left w:val="nil"/>
              <w:bottom w:val="nil"/>
              <w:right w:val="nil"/>
            </w:tcBorders>
            <w:shd w:val="clear" w:color="auto" w:fill="auto"/>
            <w:noWrap/>
            <w:vAlign w:val="bottom"/>
            <w:hideMark/>
            <w:tcPrChange w:id="6873" w:author="Dave Contreras" w:date="2019-07-22T10:10:00Z">
              <w:tcPr>
                <w:tcW w:w="4390" w:type="dxa"/>
                <w:tcBorders>
                  <w:top w:val="nil"/>
                  <w:left w:val="nil"/>
                  <w:bottom w:val="nil"/>
                  <w:right w:val="nil"/>
                </w:tcBorders>
                <w:shd w:val="clear" w:color="auto" w:fill="auto"/>
                <w:noWrap/>
                <w:vAlign w:val="bottom"/>
                <w:hideMark/>
              </w:tcPr>
            </w:tcPrChange>
          </w:tcPr>
          <w:p w14:paraId="164310B0" w14:textId="77777777" w:rsidR="00BE478B" w:rsidRPr="00AA53AE" w:rsidRDefault="00BE478B" w:rsidP="00BE478B">
            <w:pPr>
              <w:jc w:val="center"/>
              <w:rPr>
                <w:ins w:id="6874" w:author="Dave Contreras" w:date="2019-07-22T10:09:00Z"/>
                <w:rFonts w:ascii="Calibri" w:eastAsia="Times New Roman" w:hAnsi="Calibri" w:cs="Times New Roman"/>
                <w:color w:val="000000"/>
                <w:sz w:val="24"/>
                <w:szCs w:val="24"/>
                <w:rPrChange w:id="6875" w:author="Dave Contreras" w:date="2019-07-22T10:10:00Z">
                  <w:rPr>
                    <w:ins w:id="6876" w:author="Dave Contreras" w:date="2019-07-22T10:09:00Z"/>
                    <w:rFonts w:ascii="Calibri" w:eastAsia="Times New Roman" w:hAnsi="Calibri" w:cs="Times New Roman"/>
                    <w:color w:val="000000"/>
                    <w:sz w:val="36"/>
                    <w:szCs w:val="36"/>
                  </w:rPr>
                </w:rPrChange>
              </w:rPr>
            </w:pPr>
            <w:ins w:id="6877" w:author="Dave Contreras" w:date="2019-07-22T10:09:00Z">
              <w:r w:rsidRPr="00AA53AE">
                <w:rPr>
                  <w:rFonts w:ascii="Calibri" w:eastAsia="Times New Roman" w:hAnsi="Calibri" w:cs="Times New Roman"/>
                  <w:color w:val="000000"/>
                  <w:sz w:val="24"/>
                  <w:szCs w:val="24"/>
                  <w:rPrChange w:id="6878" w:author="Dave Contreras" w:date="2019-07-22T10:10:00Z">
                    <w:rPr>
                      <w:rFonts w:ascii="Calibri" w:eastAsia="Times New Roman" w:hAnsi="Calibri" w:cs="Times New Roman"/>
                      <w:color w:val="000000"/>
                      <w:sz w:val="36"/>
                      <w:szCs w:val="36"/>
                    </w:rPr>
                  </w:rPrChange>
                </w:rPr>
                <w:t xml:space="preserve"> 0.031976 *</w:t>
              </w:r>
            </w:ins>
          </w:p>
        </w:tc>
      </w:tr>
      <w:tr w:rsidR="00AA53AE" w:rsidRPr="00AA53AE" w14:paraId="51C38C25" w14:textId="77777777" w:rsidTr="00AA53AE">
        <w:trPr>
          <w:trHeight w:val="465"/>
          <w:ins w:id="6879" w:author="Dave Contreras" w:date="2019-07-22T10:09:00Z"/>
          <w:trPrChange w:id="6880" w:author="Dave Contreras" w:date="2019-07-22T10:10:00Z">
            <w:trPr>
              <w:trHeight w:val="465"/>
            </w:trPr>
          </w:trPrChange>
        </w:trPr>
        <w:tc>
          <w:tcPr>
            <w:tcW w:w="2185" w:type="dxa"/>
            <w:tcBorders>
              <w:top w:val="nil"/>
              <w:left w:val="nil"/>
              <w:bottom w:val="nil"/>
              <w:right w:val="nil"/>
            </w:tcBorders>
            <w:shd w:val="clear" w:color="auto" w:fill="auto"/>
            <w:noWrap/>
            <w:vAlign w:val="bottom"/>
            <w:hideMark/>
            <w:tcPrChange w:id="6881" w:author="Dave Contreras" w:date="2019-07-22T10:10:00Z">
              <w:tcPr>
                <w:tcW w:w="2070" w:type="dxa"/>
                <w:tcBorders>
                  <w:top w:val="nil"/>
                  <w:left w:val="nil"/>
                  <w:bottom w:val="nil"/>
                  <w:right w:val="nil"/>
                </w:tcBorders>
                <w:shd w:val="clear" w:color="auto" w:fill="auto"/>
                <w:noWrap/>
                <w:vAlign w:val="bottom"/>
                <w:hideMark/>
              </w:tcPr>
            </w:tcPrChange>
          </w:tcPr>
          <w:p w14:paraId="315359CB" w14:textId="77777777" w:rsidR="00BE478B" w:rsidRPr="00AA53AE" w:rsidRDefault="00BE478B" w:rsidP="00BE478B">
            <w:pPr>
              <w:rPr>
                <w:ins w:id="6882" w:author="Dave Contreras" w:date="2019-07-22T10:09:00Z"/>
                <w:rFonts w:ascii="Calibri" w:eastAsia="Times New Roman" w:hAnsi="Calibri" w:cs="Times New Roman"/>
                <w:color w:val="000000"/>
                <w:sz w:val="24"/>
                <w:szCs w:val="24"/>
                <w:rPrChange w:id="6883" w:author="Dave Contreras" w:date="2019-07-22T10:10:00Z">
                  <w:rPr>
                    <w:ins w:id="6884" w:author="Dave Contreras" w:date="2019-07-22T10:09:00Z"/>
                    <w:rFonts w:ascii="Calibri" w:eastAsia="Times New Roman" w:hAnsi="Calibri" w:cs="Times New Roman"/>
                    <w:color w:val="000000"/>
                    <w:sz w:val="36"/>
                    <w:szCs w:val="36"/>
                  </w:rPr>
                </w:rPrChange>
              </w:rPr>
            </w:pPr>
            <w:ins w:id="6885" w:author="Dave Contreras" w:date="2019-07-22T10:09:00Z">
              <w:r w:rsidRPr="00AA53AE">
                <w:rPr>
                  <w:rFonts w:ascii="Calibri" w:eastAsia="Times New Roman" w:hAnsi="Calibri" w:cs="Times New Roman"/>
                  <w:color w:val="000000"/>
                  <w:sz w:val="24"/>
                  <w:szCs w:val="24"/>
                  <w:rPrChange w:id="6886" w:author="Dave Contreras" w:date="2019-07-22T10:10:00Z">
                    <w:rPr>
                      <w:rFonts w:ascii="Calibri" w:eastAsia="Times New Roman" w:hAnsi="Calibri" w:cs="Times New Roman"/>
                      <w:color w:val="000000"/>
                      <w:sz w:val="36"/>
                      <w:szCs w:val="36"/>
                    </w:rPr>
                  </w:rPrChange>
                </w:rPr>
                <w:t>Year</w:t>
              </w:r>
            </w:ins>
          </w:p>
        </w:tc>
        <w:tc>
          <w:tcPr>
            <w:tcW w:w="1505" w:type="dxa"/>
            <w:tcBorders>
              <w:top w:val="nil"/>
              <w:left w:val="nil"/>
              <w:bottom w:val="nil"/>
              <w:right w:val="nil"/>
            </w:tcBorders>
            <w:shd w:val="clear" w:color="auto" w:fill="auto"/>
            <w:noWrap/>
            <w:vAlign w:val="bottom"/>
            <w:hideMark/>
            <w:tcPrChange w:id="6887" w:author="Dave Contreras" w:date="2019-07-22T10:10:00Z">
              <w:tcPr>
                <w:tcW w:w="1260" w:type="dxa"/>
                <w:tcBorders>
                  <w:top w:val="nil"/>
                  <w:left w:val="nil"/>
                  <w:bottom w:val="nil"/>
                  <w:right w:val="nil"/>
                </w:tcBorders>
                <w:shd w:val="clear" w:color="auto" w:fill="auto"/>
                <w:noWrap/>
                <w:vAlign w:val="bottom"/>
                <w:hideMark/>
              </w:tcPr>
            </w:tcPrChange>
          </w:tcPr>
          <w:p w14:paraId="65A89F74" w14:textId="77777777" w:rsidR="00BE478B" w:rsidRPr="00AA53AE" w:rsidRDefault="00BE478B" w:rsidP="00BE478B">
            <w:pPr>
              <w:jc w:val="center"/>
              <w:rPr>
                <w:ins w:id="6888" w:author="Dave Contreras" w:date="2019-07-22T10:09:00Z"/>
                <w:rFonts w:ascii="Calibri" w:eastAsia="Times New Roman" w:hAnsi="Calibri" w:cs="Times New Roman"/>
                <w:color w:val="000000"/>
                <w:sz w:val="24"/>
                <w:szCs w:val="24"/>
                <w:rPrChange w:id="6889" w:author="Dave Contreras" w:date="2019-07-22T10:10:00Z">
                  <w:rPr>
                    <w:ins w:id="6890" w:author="Dave Contreras" w:date="2019-07-22T10:09:00Z"/>
                    <w:rFonts w:ascii="Calibri" w:eastAsia="Times New Roman" w:hAnsi="Calibri" w:cs="Times New Roman"/>
                    <w:color w:val="000000"/>
                    <w:sz w:val="36"/>
                    <w:szCs w:val="36"/>
                  </w:rPr>
                </w:rPrChange>
              </w:rPr>
            </w:pPr>
            <w:ins w:id="6891" w:author="Dave Contreras" w:date="2019-07-22T10:09:00Z">
              <w:r w:rsidRPr="00AA53AE">
                <w:rPr>
                  <w:rFonts w:ascii="Calibri" w:eastAsia="Times New Roman" w:hAnsi="Calibri" w:cs="Times New Roman"/>
                  <w:color w:val="000000"/>
                  <w:sz w:val="24"/>
                  <w:szCs w:val="24"/>
                  <w:rPrChange w:id="6892" w:author="Dave Contreras" w:date="2019-07-22T10:10:00Z">
                    <w:rPr>
                      <w:rFonts w:ascii="Calibri" w:eastAsia="Times New Roman" w:hAnsi="Calibri" w:cs="Times New Roman"/>
                      <w:color w:val="000000"/>
                      <w:sz w:val="36"/>
                      <w:szCs w:val="36"/>
                    </w:rPr>
                  </w:rPrChange>
                </w:rPr>
                <w:t>-2.73597</w:t>
              </w:r>
            </w:ins>
          </w:p>
        </w:tc>
        <w:tc>
          <w:tcPr>
            <w:tcW w:w="1645" w:type="dxa"/>
            <w:tcBorders>
              <w:top w:val="nil"/>
              <w:left w:val="nil"/>
              <w:bottom w:val="nil"/>
              <w:right w:val="nil"/>
            </w:tcBorders>
            <w:shd w:val="clear" w:color="auto" w:fill="auto"/>
            <w:noWrap/>
            <w:vAlign w:val="bottom"/>
            <w:hideMark/>
            <w:tcPrChange w:id="6893" w:author="Dave Contreras" w:date="2019-07-22T10:10:00Z">
              <w:tcPr>
                <w:tcW w:w="1890" w:type="dxa"/>
                <w:tcBorders>
                  <w:top w:val="nil"/>
                  <w:left w:val="nil"/>
                  <w:bottom w:val="nil"/>
                  <w:right w:val="nil"/>
                </w:tcBorders>
                <w:shd w:val="clear" w:color="auto" w:fill="auto"/>
                <w:noWrap/>
                <w:vAlign w:val="bottom"/>
                <w:hideMark/>
              </w:tcPr>
            </w:tcPrChange>
          </w:tcPr>
          <w:p w14:paraId="10FA15C3" w14:textId="77777777" w:rsidR="00BE478B" w:rsidRPr="00AA53AE" w:rsidRDefault="00BE478B" w:rsidP="00BE478B">
            <w:pPr>
              <w:jc w:val="center"/>
              <w:rPr>
                <w:ins w:id="6894" w:author="Dave Contreras" w:date="2019-07-22T10:09:00Z"/>
                <w:rFonts w:ascii="Calibri" w:eastAsia="Times New Roman" w:hAnsi="Calibri" w:cs="Times New Roman"/>
                <w:color w:val="000000"/>
                <w:sz w:val="24"/>
                <w:szCs w:val="24"/>
                <w:rPrChange w:id="6895" w:author="Dave Contreras" w:date="2019-07-22T10:10:00Z">
                  <w:rPr>
                    <w:ins w:id="6896" w:author="Dave Contreras" w:date="2019-07-22T10:09:00Z"/>
                    <w:rFonts w:ascii="Calibri" w:eastAsia="Times New Roman" w:hAnsi="Calibri" w:cs="Times New Roman"/>
                    <w:color w:val="000000"/>
                    <w:sz w:val="36"/>
                    <w:szCs w:val="36"/>
                  </w:rPr>
                </w:rPrChange>
              </w:rPr>
            </w:pPr>
            <w:ins w:id="6897" w:author="Dave Contreras" w:date="2019-07-22T10:09:00Z">
              <w:r w:rsidRPr="00AA53AE">
                <w:rPr>
                  <w:rFonts w:ascii="Calibri" w:eastAsia="Times New Roman" w:hAnsi="Calibri" w:cs="Times New Roman"/>
                  <w:color w:val="000000"/>
                  <w:sz w:val="24"/>
                  <w:szCs w:val="24"/>
                  <w:rPrChange w:id="6898" w:author="Dave Contreras" w:date="2019-07-22T10:10:00Z">
                    <w:rPr>
                      <w:rFonts w:ascii="Calibri" w:eastAsia="Times New Roman" w:hAnsi="Calibri" w:cs="Times New Roman"/>
                      <w:color w:val="000000"/>
                      <w:sz w:val="36"/>
                      <w:szCs w:val="36"/>
                    </w:rPr>
                  </w:rPrChange>
                </w:rPr>
                <w:t>0.49437</w:t>
              </w:r>
            </w:ins>
          </w:p>
        </w:tc>
        <w:tc>
          <w:tcPr>
            <w:tcW w:w="990" w:type="dxa"/>
            <w:tcBorders>
              <w:top w:val="nil"/>
              <w:left w:val="nil"/>
              <w:bottom w:val="nil"/>
              <w:right w:val="nil"/>
            </w:tcBorders>
            <w:shd w:val="clear" w:color="auto" w:fill="auto"/>
            <w:noWrap/>
            <w:vAlign w:val="bottom"/>
            <w:hideMark/>
            <w:tcPrChange w:id="6899" w:author="Dave Contreras" w:date="2019-07-22T10:10:00Z">
              <w:tcPr>
                <w:tcW w:w="990" w:type="dxa"/>
                <w:tcBorders>
                  <w:top w:val="nil"/>
                  <w:left w:val="nil"/>
                  <w:bottom w:val="nil"/>
                  <w:right w:val="nil"/>
                </w:tcBorders>
                <w:shd w:val="clear" w:color="auto" w:fill="auto"/>
                <w:noWrap/>
                <w:vAlign w:val="bottom"/>
                <w:hideMark/>
              </w:tcPr>
            </w:tcPrChange>
          </w:tcPr>
          <w:p w14:paraId="65218D8A" w14:textId="77777777" w:rsidR="00BE478B" w:rsidRPr="00AA53AE" w:rsidRDefault="00BE478B" w:rsidP="00BE478B">
            <w:pPr>
              <w:jc w:val="center"/>
              <w:rPr>
                <w:ins w:id="6900" w:author="Dave Contreras" w:date="2019-07-22T10:09:00Z"/>
                <w:rFonts w:ascii="Calibri" w:eastAsia="Times New Roman" w:hAnsi="Calibri" w:cs="Times New Roman"/>
                <w:color w:val="000000"/>
                <w:sz w:val="24"/>
                <w:szCs w:val="24"/>
                <w:rPrChange w:id="6901" w:author="Dave Contreras" w:date="2019-07-22T10:10:00Z">
                  <w:rPr>
                    <w:ins w:id="6902" w:author="Dave Contreras" w:date="2019-07-22T10:09:00Z"/>
                    <w:rFonts w:ascii="Calibri" w:eastAsia="Times New Roman" w:hAnsi="Calibri" w:cs="Times New Roman"/>
                    <w:color w:val="000000"/>
                    <w:sz w:val="36"/>
                    <w:szCs w:val="36"/>
                  </w:rPr>
                </w:rPrChange>
              </w:rPr>
            </w:pPr>
            <w:ins w:id="6903" w:author="Dave Contreras" w:date="2019-07-22T10:09:00Z">
              <w:r w:rsidRPr="00AA53AE">
                <w:rPr>
                  <w:rFonts w:ascii="Calibri" w:eastAsia="Times New Roman" w:hAnsi="Calibri" w:cs="Times New Roman"/>
                  <w:color w:val="000000"/>
                  <w:sz w:val="24"/>
                  <w:szCs w:val="24"/>
                  <w:rPrChange w:id="6904" w:author="Dave Contreras" w:date="2019-07-22T10:10:00Z">
                    <w:rPr>
                      <w:rFonts w:ascii="Calibri" w:eastAsia="Times New Roman" w:hAnsi="Calibri" w:cs="Times New Roman"/>
                      <w:color w:val="000000"/>
                      <w:sz w:val="36"/>
                      <w:szCs w:val="36"/>
                    </w:rPr>
                  </w:rPrChange>
                </w:rPr>
                <w:t>-5.534</w:t>
              </w:r>
            </w:ins>
          </w:p>
        </w:tc>
        <w:tc>
          <w:tcPr>
            <w:tcW w:w="1800" w:type="dxa"/>
            <w:tcBorders>
              <w:top w:val="nil"/>
              <w:left w:val="nil"/>
              <w:bottom w:val="nil"/>
              <w:right w:val="nil"/>
            </w:tcBorders>
            <w:shd w:val="clear" w:color="auto" w:fill="auto"/>
            <w:noWrap/>
            <w:vAlign w:val="bottom"/>
            <w:hideMark/>
            <w:tcPrChange w:id="6905" w:author="Dave Contreras" w:date="2019-07-22T10:10:00Z">
              <w:tcPr>
                <w:tcW w:w="4390" w:type="dxa"/>
                <w:tcBorders>
                  <w:top w:val="nil"/>
                  <w:left w:val="nil"/>
                  <w:bottom w:val="nil"/>
                  <w:right w:val="nil"/>
                </w:tcBorders>
                <w:shd w:val="clear" w:color="auto" w:fill="auto"/>
                <w:noWrap/>
                <w:vAlign w:val="bottom"/>
                <w:hideMark/>
              </w:tcPr>
            </w:tcPrChange>
          </w:tcPr>
          <w:p w14:paraId="533FCDB5" w14:textId="77777777" w:rsidR="00BE478B" w:rsidRPr="00AA53AE" w:rsidRDefault="00BE478B" w:rsidP="00BE478B">
            <w:pPr>
              <w:jc w:val="center"/>
              <w:rPr>
                <w:ins w:id="6906" w:author="Dave Contreras" w:date="2019-07-22T10:09:00Z"/>
                <w:rFonts w:ascii="Calibri" w:eastAsia="Times New Roman" w:hAnsi="Calibri" w:cs="Times New Roman"/>
                <w:color w:val="000000"/>
                <w:sz w:val="24"/>
                <w:szCs w:val="24"/>
                <w:rPrChange w:id="6907" w:author="Dave Contreras" w:date="2019-07-22T10:10:00Z">
                  <w:rPr>
                    <w:ins w:id="6908" w:author="Dave Contreras" w:date="2019-07-22T10:09:00Z"/>
                    <w:rFonts w:ascii="Calibri" w:eastAsia="Times New Roman" w:hAnsi="Calibri" w:cs="Times New Roman"/>
                    <w:color w:val="000000"/>
                    <w:sz w:val="36"/>
                    <w:szCs w:val="36"/>
                  </w:rPr>
                </w:rPrChange>
              </w:rPr>
            </w:pPr>
            <w:ins w:id="6909" w:author="Dave Contreras" w:date="2019-07-22T10:09:00Z">
              <w:r w:rsidRPr="00AA53AE">
                <w:rPr>
                  <w:rFonts w:ascii="Calibri" w:eastAsia="Times New Roman" w:hAnsi="Calibri" w:cs="Times New Roman"/>
                  <w:color w:val="000000"/>
                  <w:sz w:val="24"/>
                  <w:szCs w:val="24"/>
                  <w:rPrChange w:id="6910" w:author="Dave Contreras" w:date="2019-07-22T10:10:00Z">
                    <w:rPr>
                      <w:rFonts w:ascii="Calibri" w:eastAsia="Times New Roman" w:hAnsi="Calibri" w:cs="Times New Roman"/>
                      <w:color w:val="000000"/>
                      <w:sz w:val="36"/>
                      <w:szCs w:val="36"/>
                    </w:rPr>
                  </w:rPrChange>
                </w:rPr>
                <w:t>1.35e-06 *</w:t>
              </w:r>
            </w:ins>
          </w:p>
        </w:tc>
      </w:tr>
    </w:tbl>
    <w:p w14:paraId="5EEEE346" w14:textId="77777777" w:rsidR="005C5F24" w:rsidRPr="005C5F24" w:rsidRDefault="005C5F24">
      <w:pPr>
        <w:rPr>
          <w:ins w:id="6911" w:author="Dave Contreras" w:date="2019-07-22T08:50:00Z"/>
          <w:rPrChange w:id="6912" w:author="Dave Contreras" w:date="2019-07-22T09:00:00Z">
            <w:rPr>
              <w:ins w:id="6913" w:author="Dave Contreras" w:date="2019-07-22T08:50:00Z"/>
            </w:rPr>
          </w:rPrChange>
        </w:rPr>
        <w:pPrChange w:id="6914" w:author="Dave Contreras" w:date="2019-07-22T09:00:00Z">
          <w:pPr>
            <w:pStyle w:val="Caption"/>
          </w:pPr>
        </w:pPrChange>
      </w:pPr>
    </w:p>
    <w:p w14:paraId="2931631C" w14:textId="420DB584" w:rsidR="005F4DC8" w:rsidRDefault="005F4DC8" w:rsidP="005F4DC8">
      <w:pPr>
        <w:rPr>
          <w:ins w:id="6915" w:author="Dave Contreras" w:date="2019-07-22T11:23:00Z"/>
        </w:rPr>
      </w:pPr>
      <w:ins w:id="6916" w:author="Dave Contreras" w:date="2019-07-22T11:23:00Z">
        <w:r w:rsidRPr="009650D7">
          <w:t xml:space="preserve">Each gear type caught </w:t>
        </w:r>
        <w:r>
          <w:t xml:space="preserve">a multitude of </w:t>
        </w:r>
        <w:r w:rsidRPr="009650D7">
          <w:t xml:space="preserve">fish species </w:t>
        </w:r>
      </w:ins>
      <w:ins w:id="6917" w:author="Dave Contreras" w:date="2019-07-22T12:46:00Z">
        <w:r w:rsidR="00CE47AB">
          <w:t>(</w:t>
        </w:r>
        <w:r w:rsidR="00CE47AB">
          <w:fldChar w:fldCharType="begin"/>
        </w:r>
        <w:r w:rsidR="00CE47AB">
          <w:instrText xml:space="preserve"> REF _Ref14677416 \h </w:instrText>
        </w:r>
      </w:ins>
      <w:r w:rsidR="00CE47AB">
        <w:fldChar w:fldCharType="separate"/>
      </w:r>
      <w:ins w:id="6918" w:author="Dave Contreras" w:date="2019-07-22T12:46:00Z">
        <w:r w:rsidR="00CE47AB">
          <w:t xml:space="preserve">Table </w:t>
        </w:r>
        <w:r w:rsidR="00CE47AB">
          <w:rPr>
            <w:noProof/>
          </w:rPr>
          <w:t>21</w:t>
        </w:r>
        <w:r w:rsidR="00CE47AB">
          <w:fldChar w:fldCharType="end"/>
        </w:r>
      </w:ins>
      <w:ins w:id="6919" w:author="Dave Contreras" w:date="2019-07-22T11:23:00Z">
        <w:r w:rsidRPr="009650D7">
          <w:t>) and all habitat comparisons resulted in differences</w:t>
        </w:r>
        <w:r>
          <w:t xml:space="preserve"> in fish composition</w:t>
        </w:r>
        <w:r w:rsidRPr="009650D7">
          <w:t xml:space="preserve"> </w:t>
        </w:r>
      </w:ins>
      <w:ins w:id="6920" w:author="Dave Contreras" w:date="2019-07-23T06:58:00Z">
        <w:r w:rsidR="00712B0A">
          <w:t xml:space="preserve">due to gear types </w:t>
        </w:r>
      </w:ins>
      <w:ins w:id="6921" w:author="Dave Contreras" w:date="2019-07-22T11:23:00Z">
        <w:r>
          <w:t>(</w:t>
        </w:r>
      </w:ins>
      <w:ins w:id="6922" w:author="Dave Contreras" w:date="2019-07-22T12:46:00Z">
        <w:r w:rsidR="00CE47AB">
          <w:fldChar w:fldCharType="begin"/>
        </w:r>
        <w:r w:rsidR="00CE47AB">
          <w:instrText xml:space="preserve"> REF _Ref14692026 \h </w:instrText>
        </w:r>
      </w:ins>
      <w:r w:rsidR="00CE47AB">
        <w:fldChar w:fldCharType="end"/>
      </w:r>
      <w:ins w:id="6923" w:author="Dave Contreras" w:date="2019-07-22T12:46:00Z">
        <w:r w:rsidR="008F5990">
          <w:fldChar w:fldCharType="begin"/>
        </w:r>
        <w:r w:rsidR="008F5990">
          <w:instrText xml:space="preserve"> REF _Ref14692035 \h </w:instrText>
        </w:r>
      </w:ins>
      <w:r w:rsidR="008F5990">
        <w:fldChar w:fldCharType="separate"/>
      </w:r>
      <w:ins w:id="6924" w:author="Dave Contreras" w:date="2019-07-22T12:46:00Z">
        <w:r w:rsidR="008F5990">
          <w:t xml:space="preserve">Table </w:t>
        </w:r>
        <w:r w:rsidR="008F5990">
          <w:rPr>
            <w:noProof/>
          </w:rPr>
          <w:t>24</w:t>
        </w:r>
        <w:r w:rsidR="008F5990">
          <w:fldChar w:fldCharType="end"/>
        </w:r>
      </w:ins>
      <w:ins w:id="6925" w:author="Dave Contreras" w:date="2019-07-22T11:23:00Z">
        <w:r>
          <w:t>). However, the time of catch (i.e., covariate – “year” and/or “month”) was also a predictor of fish composition differences observed between gear types at a multitude of wetland sites (</w:t>
        </w:r>
      </w:ins>
      <w:ins w:id="6926" w:author="Dave Contreras" w:date="2019-07-22T13:26:00Z">
        <w:r w:rsidR="00E5622B">
          <w:fldChar w:fldCharType="begin"/>
        </w:r>
        <w:r w:rsidR="00E5622B">
          <w:instrText xml:space="preserve"> REF _Ref14692035 \h </w:instrText>
        </w:r>
      </w:ins>
      <w:ins w:id="6927" w:author="Dave Contreras" w:date="2019-07-22T13:26:00Z">
        <w:r w:rsidR="00E5622B">
          <w:fldChar w:fldCharType="separate"/>
        </w:r>
        <w:r w:rsidR="00E5622B">
          <w:t xml:space="preserve">Table </w:t>
        </w:r>
        <w:r w:rsidR="00E5622B">
          <w:rPr>
            <w:noProof/>
          </w:rPr>
          <w:t>24</w:t>
        </w:r>
        <w:r w:rsidR="00E5622B">
          <w:fldChar w:fldCharType="end"/>
        </w:r>
      </w:ins>
      <w:ins w:id="6928" w:author="Dave Contreras" w:date="2019-07-22T11:23:00Z">
        <w:r>
          <w:t xml:space="preserve">). In general, the </w:t>
        </w:r>
      </w:ins>
      <w:ins w:id="6929" w:author="Dave Contreras" w:date="2019-07-22T13:26:00Z">
        <w:r w:rsidR="00E5622B">
          <w:t>midwater trawl</w:t>
        </w:r>
      </w:ins>
      <w:ins w:id="6930" w:author="Dave Contreras" w:date="2019-07-22T11:23:00Z">
        <w:r>
          <w:t xml:space="preserve"> caught a higher abundance of</w:t>
        </w:r>
      </w:ins>
      <w:ins w:id="6931" w:author="Dave Contreras" w:date="2019-07-22T13:28:00Z">
        <w:r w:rsidR="00A30587">
          <w:t xml:space="preserve"> American Shad,</w:t>
        </w:r>
      </w:ins>
      <w:ins w:id="6932" w:author="Dave Contreras" w:date="2019-07-22T11:23:00Z">
        <w:r>
          <w:t xml:space="preserve"> Striped Bass and T</w:t>
        </w:r>
      </w:ins>
      <w:ins w:id="6933" w:author="Dave Contreras" w:date="2019-07-22T13:28:00Z">
        <w:r w:rsidR="00A30587">
          <w:t>hreadfin Shad</w:t>
        </w:r>
      </w:ins>
      <w:ins w:id="6934" w:author="Dave Contreras" w:date="2019-07-22T11:23:00Z">
        <w:r>
          <w:t xml:space="preserve"> (</w:t>
        </w:r>
        <w:r>
          <w:fldChar w:fldCharType="begin"/>
        </w:r>
        <w:r>
          <w:instrText xml:space="preserve"> REF _Ref14424663 \h </w:instrText>
        </w:r>
      </w:ins>
      <w:ins w:id="6935" w:author="Dave Contreras" w:date="2019-07-22T11:23:00Z">
        <w:r>
          <w:fldChar w:fldCharType="separate"/>
        </w:r>
        <w:r>
          <w:t xml:space="preserve">Figure </w:t>
        </w:r>
        <w:r>
          <w:rPr>
            <w:noProof/>
          </w:rPr>
          <w:t>25</w:t>
        </w:r>
        <w:r>
          <w:fldChar w:fldCharType="end"/>
        </w:r>
        <w:r>
          <w:t>). The beach seine caught</w:t>
        </w:r>
      </w:ins>
      <w:ins w:id="6936" w:author="Dave Contreras" w:date="2019-07-22T13:28:00Z">
        <w:r w:rsidR="004D3C07">
          <w:t xml:space="preserve"> mostly</w:t>
        </w:r>
      </w:ins>
      <w:ins w:id="6937" w:author="Dave Contreras" w:date="2019-07-22T11:23:00Z">
        <w:r>
          <w:t xml:space="preserve"> Mississippi Silversides</w:t>
        </w:r>
      </w:ins>
      <w:ins w:id="6938" w:author="Dave Contreras" w:date="2019-07-23T13:48:00Z">
        <w:r w:rsidR="00D32905">
          <w:t>, but in 2018 caught numerous</w:t>
        </w:r>
      </w:ins>
      <w:ins w:id="6939" w:author="Dave Contreras" w:date="2019-07-22T11:23:00Z">
        <w:del w:id="6940" w:author="Dave Contreras" w:date="2019-07-23T13:48:00Z">
          <w:r w:rsidDel="00D32905">
            <w:delText xml:space="preserve"> </w:delText>
          </w:r>
        </w:del>
      </w:ins>
      <w:ins w:id="6941" w:author="Dave Contreras" w:date="2019-07-22T13:28:00Z">
        <w:del w:id="6942" w:author="Dave Contreras" w:date="2019-07-23T13:48:00Z">
          <w:r w:rsidR="004D3C07" w:rsidDel="00D32905">
            <w:delText>in addition to</w:delText>
          </w:r>
        </w:del>
      </w:ins>
      <w:ins w:id="6943" w:author="Dave Contreras" w:date="2019-07-22T13:29:00Z">
        <w:r w:rsidR="004D3C07">
          <w:t xml:space="preserve"> </w:t>
        </w:r>
      </w:ins>
      <w:ins w:id="6944" w:author="Dave Contreras" w:date="2019-07-22T13:30:00Z">
        <w:r w:rsidR="009F2782">
          <w:t>Rainwater Killifish</w:t>
        </w:r>
      </w:ins>
      <w:ins w:id="6945" w:author="Dave Contreras" w:date="2019-07-23T13:48:00Z">
        <w:r w:rsidR="00D32905">
          <w:t xml:space="preserve"> at Decker Island</w:t>
        </w:r>
      </w:ins>
      <w:ins w:id="6946" w:author="Dave Contreras" w:date="2019-07-22T11:23:00Z">
        <w:del w:id="6947" w:author="Dave Contreras" w:date="2019-07-23T13:48:00Z">
          <w:r w:rsidDel="00D32905">
            <w:delText xml:space="preserve"> </w:delText>
          </w:r>
        </w:del>
      </w:ins>
      <w:ins w:id="6948" w:author="Dave Contreras" w:date="2019-07-23T13:48:00Z">
        <w:r w:rsidR="00D32905">
          <w:t xml:space="preserve"> </w:t>
        </w:r>
      </w:ins>
      <w:ins w:id="6949" w:author="Dave Contreras" w:date="2019-07-22T11:23:00Z">
        <w:r>
          <w:t>(</w:t>
        </w:r>
        <w:r>
          <w:fldChar w:fldCharType="begin"/>
        </w:r>
        <w:r>
          <w:instrText xml:space="preserve"> REF _Ref14424663 \h </w:instrText>
        </w:r>
      </w:ins>
      <w:ins w:id="6950" w:author="Dave Contreras" w:date="2019-07-22T11:23:00Z">
        <w:r>
          <w:fldChar w:fldCharType="separate"/>
        </w:r>
        <w:r>
          <w:t xml:space="preserve">Figure </w:t>
        </w:r>
        <w:r>
          <w:rPr>
            <w:noProof/>
          </w:rPr>
          <w:t>25</w:t>
        </w:r>
        <w:r>
          <w:fldChar w:fldCharType="end"/>
        </w:r>
        <w:r>
          <w:t xml:space="preserve">). The lampara net generally caught higher </w:t>
        </w:r>
        <w:r w:rsidRPr="00DF2A0A">
          <w:rPr>
            <w:noProof/>
          </w:rPr>
          <mc:AlternateContent>
            <mc:Choice Requires="wpg">
              <w:drawing>
                <wp:anchor distT="0" distB="0" distL="114300" distR="114300" simplePos="0" relativeHeight="251667456" behindDoc="0" locked="0" layoutInCell="1" allowOverlap="1" wp14:anchorId="1245F9B2" wp14:editId="2188EB8C">
                  <wp:simplePos x="0" y="0"/>
                  <wp:positionH relativeFrom="column">
                    <wp:posOffset>-914400</wp:posOffset>
                  </wp:positionH>
                  <wp:positionV relativeFrom="paragraph">
                    <wp:posOffset>9273540</wp:posOffset>
                  </wp:positionV>
                  <wp:extent cx="7321847" cy="9547879"/>
                  <wp:effectExtent l="0" t="0" r="0" b="0"/>
                  <wp:wrapNone/>
                  <wp:docPr id="3465"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3466" name="Group 3466"/>
                          <wpg:cNvGrpSpPr/>
                          <wpg:grpSpPr>
                            <a:xfrm>
                              <a:off x="-5381" y="0"/>
                              <a:ext cx="7286838" cy="4595830"/>
                              <a:chOff x="-5381" y="0"/>
                              <a:chExt cx="7286838" cy="4595830"/>
                            </a:xfrm>
                          </wpg:grpSpPr>
                          <wpg:grpSp>
                            <wpg:cNvPr id="3470" name="Group 3470"/>
                            <wpg:cNvGrpSpPr/>
                            <wpg:grpSpPr>
                              <a:xfrm>
                                <a:off x="1030647" y="0"/>
                                <a:ext cx="6250810" cy="4595830"/>
                                <a:chOff x="1030647" y="0"/>
                                <a:chExt cx="6771694" cy="4991252"/>
                              </a:xfrm>
                            </wpg:grpSpPr>
                            <wpg:grpSp>
                              <wpg:cNvPr id="3471" name="Group 3471"/>
                              <wpg:cNvGrpSpPr/>
                              <wpg:grpSpPr>
                                <a:xfrm>
                                  <a:off x="1030647" y="0"/>
                                  <a:ext cx="3450323" cy="4991252"/>
                                  <a:chOff x="1030647" y="0"/>
                                  <a:chExt cx="3450323" cy="6009259"/>
                                </a:xfrm>
                              </wpg:grpSpPr>
                              <pic:pic xmlns:pic="http://schemas.openxmlformats.org/drawingml/2006/picture">
                                <pic:nvPicPr>
                                  <pic:cNvPr id="3472" name="Picture 3472"/>
                                  <pic:cNvPicPr>
                                    <a:picLocks noChangeAspect="1"/>
                                  </pic:cNvPicPr>
                                </pic:nvPicPr>
                                <pic:blipFill>
                                  <a:blip r:embed="rId58"/>
                                  <a:stretch>
                                    <a:fillRect/>
                                  </a:stretch>
                                </pic:blipFill>
                                <pic:spPr>
                                  <a:xfrm>
                                    <a:off x="1030647" y="397050"/>
                                    <a:ext cx="3428837" cy="4952106"/>
                                  </a:xfrm>
                                  <a:prstGeom prst="rect">
                                    <a:avLst/>
                                  </a:prstGeom>
                                </pic:spPr>
                              </pic:pic>
                              <wps:wsp>
                                <wps:cNvPr id="3473" name="TextBox 23"/>
                                <wps:cNvSpPr txBox="1"/>
                                <wps:spPr>
                                  <a:xfrm>
                                    <a:off x="1220450" y="7259"/>
                                    <a:ext cx="1394499" cy="444232"/>
                                  </a:xfrm>
                                  <a:prstGeom prst="rect">
                                    <a:avLst/>
                                  </a:prstGeom>
                                  <a:noFill/>
                                </wps:spPr>
                                <wps:txbx>
                                  <w:txbxContent>
                                    <w:p w14:paraId="6E859C6E" w14:textId="77777777" w:rsidR="006933C7" w:rsidRDefault="006933C7" w:rsidP="005F4DC8">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3474" name="TextBox 29"/>
                                <wps:cNvSpPr txBox="1"/>
                                <wps:spPr>
                                  <a:xfrm>
                                    <a:off x="2793936" y="0"/>
                                    <a:ext cx="1558234" cy="444232"/>
                                  </a:xfrm>
                                  <a:prstGeom prst="rect">
                                    <a:avLst/>
                                  </a:prstGeom>
                                  <a:noFill/>
                                </wps:spPr>
                                <wps:txbx>
                                  <w:txbxContent>
                                    <w:p w14:paraId="24DA1E48" w14:textId="77777777" w:rsidR="006933C7" w:rsidRDefault="006933C7" w:rsidP="005F4DC8">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3475" name="TextBox 31"/>
                                <wps:cNvSpPr txBox="1"/>
                                <wps:spPr>
                                  <a:xfrm>
                                    <a:off x="1109130" y="5314479"/>
                                    <a:ext cx="674203" cy="687522"/>
                                  </a:xfrm>
                                  <a:prstGeom prst="rect">
                                    <a:avLst/>
                                  </a:prstGeom>
                                  <a:noFill/>
                                </wps:spPr>
                                <wps:txbx>
                                  <w:txbxContent>
                                    <w:p w14:paraId="4BFE88DB" w14:textId="77777777" w:rsidR="006933C7" w:rsidRDefault="006933C7" w:rsidP="005F4DC8">
                                      <w:pPr>
                                        <w:pStyle w:val="NormalWeb"/>
                                        <w:spacing w:before="0" w:after="0"/>
                                      </w:pPr>
                                      <w:r>
                                        <w:rPr>
                                          <w:rFonts w:hAnsi="Calibri" w:cstheme="minorBidi"/>
                                          <w:color w:val="000000" w:themeColor="text1"/>
                                          <w:kern w:val="24"/>
                                          <w:sz w:val="28"/>
                                          <w:szCs w:val="28"/>
                                        </w:rPr>
                                        <w:t>Beach</w:t>
                                      </w:r>
                                    </w:p>
                                    <w:p w14:paraId="7ED50E60" w14:textId="77777777" w:rsidR="006933C7" w:rsidRDefault="006933C7" w:rsidP="005F4DC8">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3476" name="TextBox 32"/>
                                <wps:cNvSpPr txBox="1"/>
                                <wps:spPr>
                                  <a:xfrm>
                                    <a:off x="2930551" y="5321737"/>
                                    <a:ext cx="674203" cy="687522"/>
                                  </a:xfrm>
                                  <a:prstGeom prst="rect">
                                    <a:avLst/>
                                  </a:prstGeom>
                                  <a:noFill/>
                                </wps:spPr>
                                <wps:txbx>
                                  <w:txbxContent>
                                    <w:p w14:paraId="551F5F5C" w14:textId="77777777" w:rsidR="006933C7" w:rsidRDefault="006933C7" w:rsidP="005F4DC8">
                                      <w:pPr>
                                        <w:pStyle w:val="NormalWeb"/>
                                        <w:spacing w:before="0" w:after="0"/>
                                      </w:pPr>
                                      <w:r>
                                        <w:rPr>
                                          <w:rFonts w:hAnsi="Calibri" w:cstheme="minorBidi"/>
                                          <w:color w:val="000000" w:themeColor="text1"/>
                                          <w:kern w:val="24"/>
                                          <w:sz w:val="28"/>
                                          <w:szCs w:val="28"/>
                                        </w:rPr>
                                        <w:t>Beach</w:t>
                                      </w:r>
                                    </w:p>
                                    <w:p w14:paraId="2F9A2EE1" w14:textId="77777777" w:rsidR="006933C7" w:rsidRDefault="006933C7" w:rsidP="005F4DC8">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3477" name="TextBox 35"/>
                                <wps:cNvSpPr txBox="1"/>
                                <wps:spPr>
                                  <a:xfrm>
                                    <a:off x="3707013" y="5314484"/>
                                    <a:ext cx="773957" cy="403545"/>
                                  </a:xfrm>
                                  <a:prstGeom prst="rect">
                                    <a:avLst/>
                                  </a:prstGeom>
                                  <a:noFill/>
                                </wps:spPr>
                                <wps:txbx>
                                  <w:txbxContent>
                                    <w:p w14:paraId="68BA9FE7" w14:textId="77777777" w:rsidR="006933C7" w:rsidRDefault="006933C7" w:rsidP="005F4DC8">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78" name="TextBox 37"/>
                                <wps:cNvSpPr txBox="1"/>
                                <wps:spPr>
                                  <a:xfrm>
                                    <a:off x="1929132" y="5321741"/>
                                    <a:ext cx="773957" cy="403545"/>
                                  </a:xfrm>
                                  <a:prstGeom prst="rect">
                                    <a:avLst/>
                                  </a:prstGeom>
                                  <a:noFill/>
                                </wps:spPr>
                                <wps:txbx>
                                  <w:txbxContent>
                                    <w:p w14:paraId="2EB33FD5" w14:textId="77777777" w:rsidR="006933C7" w:rsidRDefault="006933C7" w:rsidP="005F4DC8">
                                      <w:pPr>
                                        <w:pStyle w:val="NormalWeb"/>
                                        <w:spacing w:before="0" w:after="0"/>
                                      </w:pPr>
                                      <w:r>
                                        <w:rPr>
                                          <w:rFonts w:hAnsi="Calibri" w:cstheme="minorBidi"/>
                                          <w:color w:val="000000" w:themeColor="text1"/>
                                          <w:kern w:val="24"/>
                                          <w:sz w:val="28"/>
                                          <w:szCs w:val="28"/>
                                        </w:rPr>
                                        <w:t>Townet</w:t>
                                      </w:r>
                                    </w:p>
                                  </w:txbxContent>
                                </wps:txbx>
                                <wps:bodyPr wrap="none" rtlCol="0">
                                  <a:spAutoFit/>
                                </wps:bodyPr>
                              </wps:wsp>
                            </wpg:grpSp>
                            <pic:pic xmlns:pic="http://schemas.openxmlformats.org/drawingml/2006/picture">
                              <pic:nvPicPr>
                                <pic:cNvPr id="3479" name="Picture 3479"/>
                                <pic:cNvPicPr>
                                  <a:picLocks noChangeAspect="1"/>
                                </pic:cNvPicPr>
                              </pic:nvPicPr>
                              <pic:blipFill>
                                <a:blip r:embed="rId59"/>
                                <a:stretch>
                                  <a:fillRect/>
                                </a:stretch>
                              </pic:blipFill>
                              <pic:spPr>
                                <a:xfrm>
                                  <a:off x="4459484" y="593259"/>
                                  <a:ext cx="3342857" cy="3400000"/>
                                </a:xfrm>
                                <a:prstGeom prst="rect">
                                  <a:avLst/>
                                </a:prstGeom>
                              </pic:spPr>
                            </pic:pic>
                          </wpg:grpSp>
                          <wps:wsp>
                            <wps:cNvPr id="3480" name="TextBox 59"/>
                            <wps:cNvSpPr txBox="1"/>
                            <wps:spPr>
                              <a:xfrm>
                                <a:off x="815029" y="3930405"/>
                                <a:ext cx="273069" cy="308628"/>
                              </a:xfrm>
                              <a:prstGeom prst="rect">
                                <a:avLst/>
                              </a:prstGeom>
                              <a:noFill/>
                            </wps:spPr>
                            <wps:txbx>
                              <w:txbxContent>
                                <w:p w14:paraId="2018868E" w14:textId="77777777" w:rsidR="006933C7" w:rsidRDefault="006933C7" w:rsidP="005F4DC8">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3482" name="TextBox 60"/>
                            <wps:cNvSpPr txBox="1"/>
                            <wps:spPr>
                              <a:xfrm>
                                <a:off x="369307" y="2591862"/>
                                <a:ext cx="723950" cy="308628"/>
                              </a:xfrm>
                              <a:prstGeom prst="rect">
                                <a:avLst/>
                              </a:prstGeom>
                              <a:noFill/>
                            </wps:spPr>
                            <wps:txbx>
                              <w:txbxContent>
                                <w:p w14:paraId="4A4B9750" w14:textId="77777777" w:rsidR="006933C7" w:rsidRDefault="006933C7" w:rsidP="005F4DC8">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3483" name="TextBox 61"/>
                            <wps:cNvSpPr txBox="1"/>
                            <wps:spPr>
                              <a:xfrm>
                                <a:off x="369307" y="1277484"/>
                                <a:ext cx="723950" cy="308628"/>
                              </a:xfrm>
                              <a:prstGeom prst="rect">
                                <a:avLst/>
                              </a:prstGeom>
                              <a:noFill/>
                            </wps:spPr>
                            <wps:txbx>
                              <w:txbxContent>
                                <w:p w14:paraId="6E079105" w14:textId="77777777" w:rsidR="006933C7" w:rsidRDefault="006933C7" w:rsidP="005F4DC8">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3484" name="TextBox 13"/>
                            <wps:cNvSpPr txBox="1"/>
                            <wps:spPr>
                              <a:xfrm rot="16200000">
                                <a:off x="-410533" y="1903897"/>
                                <a:ext cx="1180534" cy="370230"/>
                              </a:xfrm>
                              <a:prstGeom prst="rect">
                                <a:avLst/>
                              </a:prstGeom>
                              <a:noFill/>
                            </wps:spPr>
                            <wps:txbx>
                              <w:txbxContent>
                                <w:p w14:paraId="2250AD27" w14:textId="77777777" w:rsidR="006933C7" w:rsidRDefault="006933C7" w:rsidP="005F4DC8">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3487" name="Group 3487"/>
                          <wpg:cNvGrpSpPr/>
                          <wpg:grpSpPr>
                            <a:xfrm>
                              <a:off x="-5382" y="4803963"/>
                              <a:ext cx="7322348" cy="4744477"/>
                              <a:chOff x="-5382" y="4803963"/>
                              <a:chExt cx="7322348" cy="4744477"/>
                            </a:xfrm>
                          </wpg:grpSpPr>
                          <wpg:grpSp>
                            <wpg:cNvPr id="1073741888" name="Group 1073741888"/>
                            <wpg:cNvGrpSpPr/>
                            <wpg:grpSpPr>
                              <a:xfrm>
                                <a:off x="451675" y="4803963"/>
                                <a:ext cx="6865291" cy="4744477"/>
                                <a:chOff x="451672" y="4803955"/>
                                <a:chExt cx="7434152" cy="4897456"/>
                              </a:xfrm>
                            </wpg:grpSpPr>
                            <wpg:grpSp>
                              <wpg:cNvPr id="1073741889" name="Group 1073741889"/>
                              <wpg:cNvGrpSpPr/>
                              <wpg:grpSpPr>
                                <a:xfrm>
                                  <a:off x="1078621" y="4803955"/>
                                  <a:ext cx="6807203" cy="4897456"/>
                                  <a:chOff x="1078621" y="4803955"/>
                                  <a:chExt cx="6807203" cy="4897456"/>
                                </a:xfrm>
                              </wpg:grpSpPr>
                              <pic:pic xmlns:pic="http://schemas.openxmlformats.org/drawingml/2006/picture">
                                <pic:nvPicPr>
                                  <pic:cNvPr id="1073741890" name="Picture 1073741890"/>
                                  <pic:cNvPicPr>
                                    <a:picLocks noChangeAspect="1"/>
                                  </pic:cNvPicPr>
                                </pic:nvPicPr>
                                <pic:blipFill>
                                  <a:blip r:embed="rId60"/>
                                  <a:stretch>
                                    <a:fillRect/>
                                  </a:stretch>
                                </pic:blipFill>
                                <pic:spPr>
                                  <a:xfrm>
                                    <a:off x="1078621" y="5183913"/>
                                    <a:ext cx="5112494" cy="4191916"/>
                                  </a:xfrm>
                                  <a:prstGeom prst="rect">
                                    <a:avLst/>
                                  </a:prstGeom>
                                </pic:spPr>
                              </pic:pic>
                              <wps:wsp>
                                <wps:cNvPr id="1073741891" name="TextBox 43"/>
                                <wps:cNvSpPr txBox="1"/>
                                <wps:spPr>
                                  <a:xfrm>
                                    <a:off x="3204763" y="4820337"/>
                                    <a:ext cx="957915" cy="350700"/>
                                  </a:xfrm>
                                  <a:prstGeom prst="rect">
                                    <a:avLst/>
                                  </a:prstGeom>
                                  <a:noFill/>
                                </wps:spPr>
                                <wps:txbx>
                                  <w:txbxContent>
                                    <w:p w14:paraId="47696A88" w14:textId="77777777" w:rsidR="006933C7" w:rsidRDefault="006933C7" w:rsidP="005F4DC8">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1073741892" name="TextBox 44"/>
                                <wps:cNvSpPr txBox="1"/>
                                <wps:spPr>
                                  <a:xfrm>
                                    <a:off x="4687541" y="4803955"/>
                                    <a:ext cx="1393894" cy="350700"/>
                                  </a:xfrm>
                                  <a:prstGeom prst="rect">
                                    <a:avLst/>
                                  </a:prstGeom>
                                  <a:noFill/>
                                </wps:spPr>
                                <wps:txbx>
                                  <w:txbxContent>
                                    <w:p w14:paraId="62B12BDF" w14:textId="77777777" w:rsidR="006933C7" w:rsidRDefault="006933C7" w:rsidP="005F4DC8">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1073741893" name="TextBox 45"/>
                                <wps:cNvSpPr txBox="1"/>
                                <wps:spPr>
                                  <a:xfrm>
                                    <a:off x="1128076" y="9375307"/>
                                    <a:ext cx="874020" cy="318579"/>
                                  </a:xfrm>
                                  <a:prstGeom prst="rect">
                                    <a:avLst/>
                                  </a:prstGeom>
                                  <a:noFill/>
                                </wps:spPr>
                                <wps:txbx>
                                  <w:txbxContent>
                                    <w:p w14:paraId="3BC7E782" w14:textId="77777777" w:rsidR="006933C7" w:rsidRDefault="006933C7" w:rsidP="005F4DC8">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1894" name="TextBox 46"/>
                                <wps:cNvSpPr txBox="1"/>
                                <wps:spPr>
                                  <a:xfrm>
                                    <a:off x="2862418" y="9382832"/>
                                    <a:ext cx="874020" cy="318579"/>
                                  </a:xfrm>
                                  <a:prstGeom prst="rect">
                                    <a:avLst/>
                                  </a:prstGeom>
                                  <a:noFill/>
                                </wps:spPr>
                                <wps:txbx>
                                  <w:txbxContent>
                                    <w:p w14:paraId="21BD7469" w14:textId="77777777" w:rsidR="006933C7" w:rsidRDefault="006933C7" w:rsidP="005F4DC8">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1895" name="TextBox 48"/>
                                <wps:cNvSpPr txBox="1"/>
                                <wps:spPr>
                                  <a:xfrm>
                                    <a:off x="4582243" y="9374933"/>
                                    <a:ext cx="874020" cy="318579"/>
                                  </a:xfrm>
                                  <a:prstGeom prst="rect">
                                    <a:avLst/>
                                  </a:prstGeom>
                                  <a:noFill/>
                                </wps:spPr>
                                <wps:txbx>
                                  <w:txbxContent>
                                    <w:p w14:paraId="1631829C" w14:textId="77777777" w:rsidR="006933C7" w:rsidRDefault="006933C7" w:rsidP="005F4DC8">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1896" name="TextBox 49"/>
                                <wps:cNvSpPr txBox="1"/>
                                <wps:spPr>
                                  <a:xfrm>
                                    <a:off x="1958335" y="9374931"/>
                                    <a:ext cx="773621" cy="318579"/>
                                  </a:xfrm>
                                  <a:prstGeom prst="rect">
                                    <a:avLst/>
                                  </a:prstGeom>
                                  <a:noFill/>
                                </wps:spPr>
                                <wps:txbx>
                                  <w:txbxContent>
                                    <w:p w14:paraId="4901E4DB" w14:textId="77777777" w:rsidR="006933C7" w:rsidRDefault="006933C7" w:rsidP="005F4DC8">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1897" name="TextBox 50"/>
                                <wps:cNvSpPr txBox="1"/>
                                <wps:spPr>
                                  <a:xfrm>
                                    <a:off x="3663649" y="9382189"/>
                                    <a:ext cx="773621" cy="318579"/>
                                  </a:xfrm>
                                  <a:prstGeom prst="rect">
                                    <a:avLst/>
                                  </a:prstGeom>
                                  <a:noFill/>
                                </wps:spPr>
                                <wps:txbx>
                                  <w:txbxContent>
                                    <w:p w14:paraId="186EE080" w14:textId="77777777" w:rsidR="006933C7" w:rsidRDefault="006933C7" w:rsidP="005F4DC8">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1898" name="TextBox 51"/>
                                <wps:cNvSpPr txBox="1"/>
                                <wps:spPr>
                                  <a:xfrm>
                                    <a:off x="5368960" y="9374976"/>
                                    <a:ext cx="773621" cy="318579"/>
                                  </a:xfrm>
                                  <a:prstGeom prst="rect">
                                    <a:avLst/>
                                  </a:prstGeom>
                                  <a:noFill/>
                                </wps:spPr>
                                <wps:txbx>
                                  <w:txbxContent>
                                    <w:p w14:paraId="5FB1366A" w14:textId="77777777" w:rsidR="006933C7" w:rsidRDefault="006933C7" w:rsidP="005F4DC8">
                                      <w:pPr>
                                        <w:pStyle w:val="NormalWeb"/>
                                        <w:spacing w:before="0" w:after="0"/>
                                      </w:pPr>
                                      <w:r>
                                        <w:rPr>
                                          <w:rFonts w:hAnsi="Calibri" w:cstheme="minorBidi"/>
                                          <w:color w:val="000000" w:themeColor="text1"/>
                                          <w:kern w:val="24"/>
                                          <w:sz w:val="28"/>
                                          <w:szCs w:val="28"/>
                                        </w:rPr>
                                        <w:t>Townet</w:t>
                                      </w:r>
                                    </w:p>
                                  </w:txbxContent>
                                </wps:txbx>
                                <wps:bodyPr wrap="none" rtlCol="0">
                                  <a:spAutoFit/>
                                </wps:bodyPr>
                              </wps:wsp>
                              <pic:pic xmlns:pic="http://schemas.openxmlformats.org/drawingml/2006/picture">
                                <pic:nvPicPr>
                                  <pic:cNvPr id="1073741900" name="Picture 1073741900"/>
                                  <pic:cNvPicPr>
                                    <a:picLocks noChangeAspect="1"/>
                                  </pic:cNvPicPr>
                                </pic:nvPicPr>
                                <pic:blipFill>
                                  <a:blip r:embed="rId61"/>
                                  <a:stretch>
                                    <a:fillRect/>
                                  </a:stretch>
                                </pic:blipFill>
                                <pic:spPr>
                                  <a:xfrm>
                                    <a:off x="6287991" y="5253168"/>
                                    <a:ext cx="1597833" cy="4129919"/>
                                  </a:xfrm>
                                  <a:prstGeom prst="rect">
                                    <a:avLst/>
                                  </a:prstGeom>
                                </pic:spPr>
                              </pic:pic>
                              <wps:wsp>
                                <wps:cNvPr id="1073741902" name="TextBox 54"/>
                                <wps:cNvSpPr txBox="1"/>
                                <wps:spPr>
                                  <a:xfrm>
                                    <a:off x="1091877" y="4827567"/>
                                    <a:ext cx="1674460" cy="350700"/>
                                  </a:xfrm>
                                  <a:prstGeom prst="rect">
                                    <a:avLst/>
                                  </a:prstGeom>
                                  <a:noFill/>
                                </wps:spPr>
                                <wps:txbx>
                                  <w:txbxContent>
                                    <w:p w14:paraId="7E929F07" w14:textId="77777777" w:rsidR="006933C7" w:rsidRDefault="006933C7" w:rsidP="005F4DC8">
                                      <w:pPr>
                                        <w:pStyle w:val="NormalWeb"/>
                                        <w:spacing w:before="0" w:after="0"/>
                                      </w:pPr>
                                      <w:r>
                                        <w:rPr>
                                          <w:rFonts w:hAnsi="Calibri" w:cstheme="minorBidi"/>
                                          <w:color w:val="000000" w:themeColor="text1"/>
                                          <w:kern w:val="24"/>
                                          <w:sz w:val="32"/>
                                          <w:szCs w:val="32"/>
                                        </w:rPr>
                                        <w:t>Bradmoor Island</w:t>
                                      </w:r>
                                    </w:p>
                                  </w:txbxContent>
                                </wps:txbx>
                                <wps:bodyPr wrap="none" rtlCol="0">
                                  <a:spAutoFit/>
                                </wps:bodyPr>
                              </wps:wsp>
                            </wpg:grpSp>
                            <wps:wsp>
                              <wps:cNvPr id="1073741903" name="TextBox 11"/>
                              <wps:cNvSpPr txBox="1"/>
                              <wps:spPr>
                                <a:xfrm>
                                  <a:off x="849794" y="9201092"/>
                                  <a:ext cx="295695" cy="318579"/>
                                </a:xfrm>
                                <a:prstGeom prst="rect">
                                  <a:avLst/>
                                </a:prstGeom>
                                <a:noFill/>
                              </wps:spPr>
                              <wps:txbx>
                                <w:txbxContent>
                                  <w:p w14:paraId="469363E0" w14:textId="77777777" w:rsidR="006933C7" w:rsidRDefault="006933C7" w:rsidP="005F4DC8">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1073741904" name="TextBox 56"/>
                              <wps:cNvSpPr txBox="1"/>
                              <wps:spPr>
                                <a:xfrm>
                                  <a:off x="451672" y="8119119"/>
                                  <a:ext cx="686288" cy="318579"/>
                                </a:xfrm>
                                <a:prstGeom prst="rect">
                                  <a:avLst/>
                                </a:prstGeom>
                                <a:noFill/>
                              </wps:spPr>
                              <wps:txbx>
                                <w:txbxContent>
                                  <w:p w14:paraId="75618CA0" w14:textId="77777777" w:rsidR="006933C7" w:rsidRDefault="006933C7" w:rsidP="005F4DC8">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1073741905" name="TextBox 57"/>
                              <wps:cNvSpPr txBox="1"/>
                              <wps:spPr>
                                <a:xfrm>
                                  <a:off x="451672" y="7006665"/>
                                  <a:ext cx="686288" cy="318579"/>
                                </a:xfrm>
                                <a:prstGeom prst="rect">
                                  <a:avLst/>
                                </a:prstGeom>
                                <a:noFill/>
                              </wps:spPr>
                              <wps:txbx>
                                <w:txbxContent>
                                  <w:p w14:paraId="137AEA2A" w14:textId="77777777" w:rsidR="006933C7" w:rsidRDefault="006933C7" w:rsidP="005F4DC8">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1073741906" name="TextBox 58"/>
                              <wps:cNvSpPr txBox="1"/>
                              <wps:spPr>
                                <a:xfrm>
                                  <a:off x="451672" y="5909453"/>
                                  <a:ext cx="686288" cy="318579"/>
                                </a:xfrm>
                                <a:prstGeom prst="rect">
                                  <a:avLst/>
                                </a:prstGeom>
                                <a:noFill/>
                              </wps:spPr>
                              <wps:txbx>
                                <w:txbxContent>
                                  <w:p w14:paraId="63A516DB" w14:textId="77777777" w:rsidR="006933C7" w:rsidRDefault="006933C7" w:rsidP="005F4DC8">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1073741907" name="TextBox 62"/>
                            <wps:cNvSpPr txBox="1"/>
                            <wps:spPr>
                              <a:xfrm rot="16200000">
                                <a:off x="-410534" y="6883729"/>
                                <a:ext cx="1180534" cy="370230"/>
                              </a:xfrm>
                              <a:prstGeom prst="rect">
                                <a:avLst/>
                              </a:prstGeom>
                              <a:noFill/>
                            </wps:spPr>
                            <wps:txbx>
                              <w:txbxContent>
                                <w:p w14:paraId="4A6A3A4B" w14:textId="77777777" w:rsidR="006933C7" w:rsidRDefault="006933C7" w:rsidP="005F4DC8">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1245F9B2" id="_x0000_s1070" style="position:absolute;margin-left:-1in;margin-top:730.2pt;width:576.5pt;height:751.8pt;z-index:251667456;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IBcwBogQIAAAQIECBAgQIAAAQLlCsgFyu29ygkQIECAAAECBAgQIECAgFzA&#10;GiBAgAABAgQIECBAgAABAuUKyAXK7b3KCRAgQIAAAQIECBAgQICAXMA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CA&#10;XMAaIECAAAECBAgQIECAAAEC5QrIBcrtvcoJECBAgAABAgQIECBAgIBcwBogQIAAAQIECBAgQIAA&#10;AQLlCsgFyu29ygkQIECAAAECBAgQIECAgFzAG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IBcwBogQIAAAQIECBAgQIAAAQLlCsgFyu29ygkQIECAAAECBAgQ&#10;IECAgFzAGiBAgAABAgQIECBAgAABAuUKyAXK7b3KCRAgQIAAAQIECBAgQICAXMA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">
                  <v:group id="Group 3466" o:spid="_x0000_s1071"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">
                    <v:group id="Group 3470" o:spid="_x0000_s1072"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">
                      <v:group id="Group 3471" o:spid="_x0000_s1073"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">
                        <v:shape id="Picture 3472" o:spid="_x0000_s1074"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">
                          <v:imagedata r:id="rId62" o:title=""/>
                        </v:shape>
                        <v:shape id="TextBox 23" o:spid="_x0000_s1075"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" filled="f" stroked="f">
                          <v:textbox style="mso-fit-shape-to-text:t">
                            <w:txbxContent>
                              <w:p w14:paraId="6E859C6E" w14:textId="77777777" w:rsidR="006933C7" w:rsidRDefault="006933C7" w:rsidP="005F4DC8">
                                <w:pPr>
                                  <w:pStyle w:val="NormalWeb"/>
                                  <w:spacing w:before="0" w:after="0"/>
                                </w:pPr>
                                <w:r>
                                  <w:rPr>
                                    <w:rFonts w:hAnsi="Calibri" w:cstheme="minorBidi"/>
                                    <w:color w:val="000000" w:themeColor="text1"/>
                                    <w:kern w:val="24"/>
                                    <w:sz w:val="32"/>
                                    <w:szCs w:val="32"/>
                                  </w:rPr>
                                  <w:t>Decker Island</w:t>
                                </w:r>
                              </w:p>
                            </w:txbxContent>
                          </v:textbox>
                        </v:shape>
                        <v:shape id="TextBox 29" o:spid="_x0000_s1076"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" filled="f" stroked="f">
                          <v:textbox style="mso-fit-shape-to-text:t">
                            <w:txbxContent>
                              <w:p w14:paraId="24DA1E48" w14:textId="77777777" w:rsidR="006933C7" w:rsidRDefault="006933C7" w:rsidP="005F4DC8">
                                <w:pPr>
                                  <w:pStyle w:val="NormalWeb"/>
                                  <w:spacing w:before="0" w:after="0"/>
                                </w:pPr>
                                <w:r>
                                  <w:rPr>
                                    <w:rFonts w:hAnsi="Calibri" w:cstheme="minorBidi"/>
                                    <w:color w:val="000000" w:themeColor="text1"/>
                                    <w:kern w:val="24"/>
                                    <w:sz w:val="32"/>
                                    <w:szCs w:val="32"/>
                                  </w:rPr>
                                  <w:t>Prospect Island</w:t>
                                </w:r>
                              </w:p>
                            </w:txbxContent>
                          </v:textbox>
                        </v:shape>
                        <v:shape id="TextBox 31" o:spid="_x0000_s1077"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" filled="f" stroked="f">
                          <v:textbox style="mso-fit-shape-to-text:t">
                            <w:txbxContent>
                              <w:p w14:paraId="4BFE88DB" w14:textId="77777777" w:rsidR="006933C7" w:rsidRDefault="006933C7" w:rsidP="005F4DC8">
                                <w:pPr>
                                  <w:pStyle w:val="NormalWeb"/>
                                  <w:spacing w:before="0" w:after="0"/>
                                </w:pPr>
                                <w:r>
                                  <w:rPr>
                                    <w:rFonts w:hAnsi="Calibri" w:cstheme="minorBidi"/>
                                    <w:color w:val="000000" w:themeColor="text1"/>
                                    <w:kern w:val="24"/>
                                    <w:sz w:val="28"/>
                                    <w:szCs w:val="28"/>
                                  </w:rPr>
                                  <w:t>Beach</w:t>
                                </w:r>
                              </w:p>
                              <w:p w14:paraId="7ED50E60" w14:textId="77777777" w:rsidR="006933C7" w:rsidRDefault="006933C7" w:rsidP="005F4DC8">
                                <w:pPr>
                                  <w:pStyle w:val="NormalWeb"/>
                                  <w:spacing w:before="0" w:after="0"/>
                                </w:pPr>
                                <w:r>
                                  <w:rPr>
                                    <w:rFonts w:hAnsi="Calibri" w:cstheme="minorBidi"/>
                                    <w:color w:val="000000" w:themeColor="text1"/>
                                    <w:kern w:val="24"/>
                                    <w:sz w:val="28"/>
                                    <w:szCs w:val="28"/>
                                  </w:rPr>
                                  <w:t>Seine</w:t>
                                </w:r>
                              </w:p>
                            </w:txbxContent>
                          </v:textbox>
                        </v:shape>
                        <v:shape id="TextBox 32" o:spid="_x0000_s1078"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" filled="f" stroked="f">
                          <v:textbox style="mso-fit-shape-to-text:t">
                            <w:txbxContent>
                              <w:p w14:paraId="551F5F5C" w14:textId="77777777" w:rsidR="006933C7" w:rsidRDefault="006933C7" w:rsidP="005F4DC8">
                                <w:pPr>
                                  <w:pStyle w:val="NormalWeb"/>
                                  <w:spacing w:before="0" w:after="0"/>
                                </w:pPr>
                                <w:r>
                                  <w:rPr>
                                    <w:rFonts w:hAnsi="Calibri" w:cstheme="minorBidi"/>
                                    <w:color w:val="000000" w:themeColor="text1"/>
                                    <w:kern w:val="24"/>
                                    <w:sz w:val="28"/>
                                    <w:szCs w:val="28"/>
                                  </w:rPr>
                                  <w:t>Beach</w:t>
                                </w:r>
                              </w:p>
                              <w:p w14:paraId="2F9A2EE1" w14:textId="77777777" w:rsidR="006933C7" w:rsidRDefault="006933C7" w:rsidP="005F4DC8">
                                <w:pPr>
                                  <w:pStyle w:val="NormalWeb"/>
                                  <w:spacing w:before="0" w:after="0"/>
                                </w:pPr>
                                <w:r>
                                  <w:rPr>
                                    <w:rFonts w:hAnsi="Calibri" w:cstheme="minorBidi"/>
                                    <w:color w:val="000000" w:themeColor="text1"/>
                                    <w:kern w:val="24"/>
                                    <w:sz w:val="28"/>
                                    <w:szCs w:val="28"/>
                                  </w:rPr>
                                  <w:t>Seine</w:t>
                                </w:r>
                              </w:p>
                            </w:txbxContent>
                          </v:textbox>
                        </v:shape>
                        <v:shape id="TextBox 35" o:spid="_x0000_s1079"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" filled="f" stroked="f">
                          <v:textbox style="mso-fit-shape-to-text:t">
                            <w:txbxContent>
                              <w:p w14:paraId="68BA9FE7" w14:textId="77777777" w:rsidR="006933C7" w:rsidRDefault="006933C7" w:rsidP="005F4DC8">
                                <w:pPr>
                                  <w:pStyle w:val="NormalWeb"/>
                                  <w:spacing w:before="0" w:after="0"/>
                                </w:pPr>
                                <w:r>
                                  <w:rPr>
                                    <w:rFonts w:hAnsi="Calibri" w:cstheme="minorBidi"/>
                                    <w:color w:val="000000" w:themeColor="text1"/>
                                    <w:kern w:val="24"/>
                                    <w:sz w:val="28"/>
                                    <w:szCs w:val="28"/>
                                  </w:rPr>
                                  <w:t>Townet</w:t>
                                </w:r>
                              </w:p>
                            </w:txbxContent>
                          </v:textbox>
                        </v:shape>
                        <v:shape id="TextBox 37" o:spid="_x0000_s1080"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" filled="f" stroked="f">
                          <v:textbox style="mso-fit-shape-to-text:t">
                            <w:txbxContent>
                              <w:p w14:paraId="2EB33FD5" w14:textId="77777777" w:rsidR="006933C7" w:rsidRDefault="006933C7" w:rsidP="005F4DC8">
                                <w:pPr>
                                  <w:pStyle w:val="NormalWeb"/>
                                  <w:spacing w:before="0" w:after="0"/>
                                </w:pPr>
                                <w:r>
                                  <w:rPr>
                                    <w:rFonts w:hAnsi="Calibri" w:cstheme="minorBidi"/>
                                    <w:color w:val="000000" w:themeColor="text1"/>
                                    <w:kern w:val="24"/>
                                    <w:sz w:val="28"/>
                                    <w:szCs w:val="28"/>
                                  </w:rPr>
                                  <w:t>Townet</w:t>
                                </w:r>
                              </w:p>
                            </w:txbxContent>
                          </v:textbox>
                        </v:shape>
                      </v:group>
                      <v:shape id="Picture 3479" o:spid="_x0000_s1081"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">
                        <v:imagedata r:id="rId63" o:title=""/>
                      </v:shape>
                    </v:group>
                    <v:shape id="TextBox 59" o:spid="_x0000_s1082"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" filled="f" stroked="f">
                      <v:textbox style="mso-fit-shape-to-text:t">
                        <w:txbxContent>
                          <w:p w14:paraId="2018868E" w14:textId="77777777" w:rsidR="006933C7" w:rsidRDefault="006933C7" w:rsidP="005F4DC8">
                            <w:pPr>
                              <w:pStyle w:val="NormalWeb"/>
                              <w:spacing w:before="0" w:after="0"/>
                            </w:pPr>
                            <w:r>
                              <w:rPr>
                                <w:rFonts w:hAnsi="Calibri" w:cstheme="minorBidi"/>
                                <w:color w:val="000000" w:themeColor="text1"/>
                                <w:kern w:val="24"/>
                                <w:sz w:val="28"/>
                                <w:szCs w:val="28"/>
                              </w:rPr>
                              <w:t>0</w:t>
                            </w:r>
                          </w:p>
                        </w:txbxContent>
                      </v:textbox>
                    </v:shape>
                    <v:shape id="TextBox 60" o:spid="_x0000_s1083"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" filled="f" stroked="f">
                      <v:textbox style="mso-fit-shape-to-text:t">
                        <w:txbxContent>
                          <w:p w14:paraId="4A4B9750" w14:textId="77777777" w:rsidR="006933C7" w:rsidRDefault="006933C7" w:rsidP="005F4DC8">
                            <w:pPr>
                              <w:pStyle w:val="NormalWeb"/>
                              <w:spacing w:before="0" w:after="0"/>
                            </w:pPr>
                            <w:r>
                              <w:rPr>
                                <w:rFonts w:hAnsi="Calibri" w:cstheme="minorBidi"/>
                                <w:color w:val="000000" w:themeColor="text1"/>
                                <w:kern w:val="24"/>
                                <w:sz w:val="28"/>
                                <w:szCs w:val="28"/>
                              </w:rPr>
                              <w:t>200000</w:t>
                            </w:r>
                          </w:p>
                        </w:txbxContent>
                      </v:textbox>
                    </v:shape>
                    <v:shape id="TextBox 61" o:spid="_x0000_s1084"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" filled="f" stroked="f">
                      <v:textbox style="mso-fit-shape-to-text:t">
                        <w:txbxContent>
                          <w:p w14:paraId="6E079105" w14:textId="77777777" w:rsidR="006933C7" w:rsidRDefault="006933C7" w:rsidP="005F4DC8">
                            <w:pPr>
                              <w:pStyle w:val="NormalWeb"/>
                              <w:spacing w:before="0" w:after="0"/>
                            </w:pPr>
                            <w:r>
                              <w:rPr>
                                <w:rFonts w:hAnsi="Calibri" w:cstheme="minorBidi"/>
                                <w:color w:val="000000" w:themeColor="text1"/>
                                <w:kern w:val="24"/>
                                <w:sz w:val="28"/>
                                <w:szCs w:val="28"/>
                              </w:rPr>
                              <w:t>400000</w:t>
                            </w:r>
                          </w:p>
                        </w:txbxContent>
                      </v:textbox>
                    </v:shape>
                    <v:shape id="TextBox 13" o:spid="_x0000_s1085"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" filled="f" stroked="f">
                      <v:textbox style="mso-fit-shape-to-text:t">
                        <w:txbxContent>
                          <w:p w14:paraId="2250AD27" w14:textId="77777777" w:rsidR="006933C7" w:rsidRDefault="006933C7" w:rsidP="005F4DC8">
                            <w:pPr>
                              <w:pStyle w:val="NormalWeb"/>
                              <w:spacing w:before="0" w:after="0"/>
                            </w:pPr>
                            <w:r>
                              <w:rPr>
                                <w:rFonts w:hAnsi="Calibri" w:cstheme="minorBidi"/>
                                <w:color w:val="000000" w:themeColor="text1"/>
                                <w:kern w:val="24"/>
                                <w:sz w:val="36"/>
                                <w:szCs w:val="36"/>
                              </w:rPr>
                              <w:t>Total CPUE</w:t>
                            </w:r>
                          </w:p>
                        </w:txbxContent>
                      </v:textbox>
                    </v:shape>
                  </v:group>
                  <v:group id="Group 3487" o:spid="_x0000_s1086"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">
                    <v:group id="Group 1073741888" o:spid="_x0000_s1087"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">
                      <v:group id="Group 1073741889" o:spid="_x0000_s1088"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">
                        <v:shape id="Picture 1073741890" o:spid="_x0000_s1089"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">
                          <v:imagedata r:id="rId64" o:title=""/>
                        </v:shape>
                        <v:shape id="TextBox 43" o:spid="_x0000_s1090"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" filled="f" stroked="f">
                          <v:textbox style="mso-fit-shape-to-text:t">
                            <w:txbxContent>
                              <w:p w14:paraId="47696A88" w14:textId="77777777" w:rsidR="006933C7" w:rsidRDefault="006933C7" w:rsidP="005F4DC8">
                                <w:pPr>
                                  <w:pStyle w:val="NormalWeb"/>
                                  <w:spacing w:before="0" w:after="0"/>
                                </w:pPr>
                                <w:r>
                                  <w:rPr>
                                    <w:rFonts w:hAnsi="Calibri" w:cstheme="minorBidi"/>
                                    <w:color w:val="000000" w:themeColor="text1"/>
                                    <w:kern w:val="24"/>
                                    <w:sz w:val="32"/>
                                    <w:szCs w:val="32"/>
                                  </w:rPr>
                                  <w:t>Tule Red</w:t>
                                </w:r>
                              </w:p>
                            </w:txbxContent>
                          </v:textbox>
                        </v:shape>
                        <v:shape id="TextBox 44" o:spid="_x0000_s1091"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" filled="f" stroked="f">
                          <v:textbox style="mso-fit-shape-to-text:t">
                            <w:txbxContent>
                              <w:p w14:paraId="62B12BDF" w14:textId="77777777" w:rsidR="006933C7" w:rsidRDefault="006933C7" w:rsidP="005F4DC8">
                                <w:pPr>
                                  <w:pStyle w:val="NormalWeb"/>
                                  <w:spacing w:before="0" w:after="0"/>
                                </w:pPr>
                                <w:r>
                                  <w:rPr>
                                    <w:rFonts w:hAnsi="Calibri" w:cstheme="minorBidi"/>
                                    <w:color w:val="000000" w:themeColor="text1"/>
                                    <w:kern w:val="24"/>
                                    <w:sz w:val="32"/>
                                    <w:szCs w:val="32"/>
                                  </w:rPr>
                                  <w:t>Winter Island</w:t>
                                </w:r>
                              </w:p>
                            </w:txbxContent>
                          </v:textbox>
                        </v:shape>
                        <v:shape id="TextBox 45" o:spid="_x0000_s1092"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" filled="f" stroked="f">
                          <v:textbox style="mso-fit-shape-to-text:t">
                            <w:txbxContent>
                              <w:p w14:paraId="3BC7E782" w14:textId="77777777" w:rsidR="006933C7" w:rsidRDefault="006933C7" w:rsidP="005F4DC8">
                                <w:pPr>
                                  <w:pStyle w:val="NormalWeb"/>
                                  <w:spacing w:before="0" w:after="0"/>
                                </w:pPr>
                                <w:r>
                                  <w:rPr>
                                    <w:rFonts w:hAnsi="Calibri" w:cstheme="minorBidi"/>
                                    <w:color w:val="000000" w:themeColor="text1"/>
                                    <w:kern w:val="24"/>
                                    <w:sz w:val="28"/>
                                    <w:szCs w:val="28"/>
                                  </w:rPr>
                                  <w:t>Lampara</w:t>
                                </w:r>
                              </w:p>
                            </w:txbxContent>
                          </v:textbox>
                        </v:shape>
                        <v:shape id="TextBox 46" o:spid="_x0000_s1093"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" filled="f" stroked="f">
                          <v:textbox style="mso-fit-shape-to-text:t">
                            <w:txbxContent>
                              <w:p w14:paraId="21BD7469" w14:textId="77777777" w:rsidR="006933C7" w:rsidRDefault="006933C7" w:rsidP="005F4DC8">
                                <w:pPr>
                                  <w:pStyle w:val="NormalWeb"/>
                                  <w:spacing w:before="0" w:after="0"/>
                                </w:pPr>
                                <w:r>
                                  <w:rPr>
                                    <w:rFonts w:hAnsi="Calibri" w:cstheme="minorBidi"/>
                                    <w:color w:val="000000" w:themeColor="text1"/>
                                    <w:kern w:val="24"/>
                                    <w:sz w:val="28"/>
                                    <w:szCs w:val="28"/>
                                  </w:rPr>
                                  <w:t>Lampara</w:t>
                                </w:r>
                              </w:p>
                            </w:txbxContent>
                          </v:textbox>
                        </v:shape>
                        <v:shape id="TextBox 48" o:spid="_x0000_s1094"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" filled="f" stroked="f">
                          <v:textbox style="mso-fit-shape-to-text:t">
                            <w:txbxContent>
                              <w:p w14:paraId="1631829C" w14:textId="77777777" w:rsidR="006933C7" w:rsidRDefault="006933C7" w:rsidP="005F4DC8">
                                <w:pPr>
                                  <w:pStyle w:val="NormalWeb"/>
                                  <w:spacing w:before="0" w:after="0"/>
                                </w:pPr>
                                <w:r>
                                  <w:rPr>
                                    <w:rFonts w:hAnsi="Calibri" w:cstheme="minorBidi"/>
                                    <w:color w:val="000000" w:themeColor="text1"/>
                                    <w:kern w:val="24"/>
                                    <w:sz w:val="28"/>
                                    <w:szCs w:val="28"/>
                                  </w:rPr>
                                  <w:t>Lampara</w:t>
                                </w:r>
                              </w:p>
                            </w:txbxContent>
                          </v:textbox>
                        </v:shape>
                        <v:shape id="TextBox 49" o:spid="_x0000_s1095"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" filled="f" stroked="f">
                          <v:textbox style="mso-fit-shape-to-text:t">
                            <w:txbxContent>
                              <w:p w14:paraId="4901E4DB" w14:textId="77777777" w:rsidR="006933C7" w:rsidRDefault="006933C7" w:rsidP="005F4DC8">
                                <w:pPr>
                                  <w:pStyle w:val="NormalWeb"/>
                                  <w:spacing w:before="0" w:after="0"/>
                                </w:pPr>
                                <w:r>
                                  <w:rPr>
                                    <w:rFonts w:hAnsi="Calibri" w:cstheme="minorBidi"/>
                                    <w:color w:val="000000" w:themeColor="text1"/>
                                    <w:kern w:val="24"/>
                                    <w:sz w:val="28"/>
                                    <w:szCs w:val="28"/>
                                  </w:rPr>
                                  <w:t>Townet</w:t>
                                </w:r>
                              </w:p>
                            </w:txbxContent>
                          </v:textbox>
                        </v:shape>
                        <v:shape id="TextBox 50" o:spid="_x0000_s1096"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" filled="f" stroked="f">
                          <v:textbox style="mso-fit-shape-to-text:t">
                            <w:txbxContent>
                              <w:p w14:paraId="186EE080" w14:textId="77777777" w:rsidR="006933C7" w:rsidRDefault="006933C7" w:rsidP="005F4DC8">
                                <w:pPr>
                                  <w:pStyle w:val="NormalWeb"/>
                                  <w:spacing w:before="0" w:after="0"/>
                                </w:pPr>
                                <w:r>
                                  <w:rPr>
                                    <w:rFonts w:hAnsi="Calibri" w:cstheme="minorBidi"/>
                                    <w:color w:val="000000" w:themeColor="text1"/>
                                    <w:kern w:val="24"/>
                                    <w:sz w:val="28"/>
                                    <w:szCs w:val="28"/>
                                  </w:rPr>
                                  <w:t>Townet</w:t>
                                </w:r>
                              </w:p>
                            </w:txbxContent>
                          </v:textbox>
                        </v:shape>
                        <v:shape id="TextBox 51" o:spid="_x0000_s1097"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" filled="f" stroked="f">
                          <v:textbox style="mso-fit-shape-to-text:t">
                            <w:txbxContent>
                              <w:p w14:paraId="5FB1366A" w14:textId="77777777" w:rsidR="006933C7" w:rsidRDefault="006933C7" w:rsidP="005F4DC8">
                                <w:pPr>
                                  <w:pStyle w:val="NormalWeb"/>
                                  <w:spacing w:before="0" w:after="0"/>
                                </w:pPr>
                                <w:r>
                                  <w:rPr>
                                    <w:rFonts w:hAnsi="Calibri" w:cstheme="minorBidi"/>
                                    <w:color w:val="000000" w:themeColor="text1"/>
                                    <w:kern w:val="24"/>
                                    <w:sz w:val="28"/>
                                    <w:szCs w:val="28"/>
                                  </w:rPr>
                                  <w:t>Townet</w:t>
                                </w:r>
                              </w:p>
                            </w:txbxContent>
                          </v:textbox>
                        </v:shape>
                        <v:shape id="Picture 1073741900" o:spid="_x0000_s1098"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">
                          <v:imagedata r:id="rId65" o:title=""/>
                        </v:shape>
                        <v:shape id="TextBox 54" o:spid="_x0000_s1099"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" filled="f" stroked="f">
                          <v:textbox style="mso-fit-shape-to-text:t">
                            <w:txbxContent>
                              <w:p w14:paraId="7E929F07" w14:textId="77777777" w:rsidR="006933C7" w:rsidRDefault="006933C7" w:rsidP="005F4DC8">
                                <w:pPr>
                                  <w:pStyle w:val="NormalWeb"/>
                                  <w:spacing w:before="0" w:after="0"/>
                                </w:pPr>
                                <w:r>
                                  <w:rPr>
                                    <w:rFonts w:hAnsi="Calibri" w:cstheme="minorBidi"/>
                                    <w:color w:val="000000" w:themeColor="text1"/>
                                    <w:kern w:val="24"/>
                                    <w:sz w:val="32"/>
                                    <w:szCs w:val="32"/>
                                  </w:rPr>
                                  <w:t>Bradmoor Island</w:t>
                                </w:r>
                              </w:p>
                            </w:txbxContent>
                          </v:textbox>
                        </v:shape>
                      </v:group>
                      <v:shape id="TextBox 11" o:spid="_x0000_s1100"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" filled="f" stroked="f">
                        <v:textbox style="mso-fit-shape-to-text:t">
                          <w:txbxContent>
                            <w:p w14:paraId="469363E0" w14:textId="77777777" w:rsidR="006933C7" w:rsidRDefault="006933C7" w:rsidP="005F4DC8">
                              <w:pPr>
                                <w:pStyle w:val="NormalWeb"/>
                                <w:spacing w:before="0" w:after="0"/>
                              </w:pPr>
                              <w:r>
                                <w:rPr>
                                  <w:rFonts w:hAnsi="Calibri" w:cstheme="minorBidi"/>
                                  <w:color w:val="000000" w:themeColor="text1"/>
                                  <w:kern w:val="24"/>
                                  <w:sz w:val="28"/>
                                  <w:szCs w:val="28"/>
                                </w:rPr>
                                <w:t>0</w:t>
                              </w:r>
                            </w:p>
                          </w:txbxContent>
                        </v:textbox>
                      </v:shape>
                      <v:shape id="TextBox 56" o:spid="_x0000_s1101"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" filled="f" stroked="f">
                        <v:textbox style="mso-fit-shape-to-text:t">
                          <w:txbxContent>
                            <w:p w14:paraId="75618CA0" w14:textId="77777777" w:rsidR="006933C7" w:rsidRDefault="006933C7" w:rsidP="005F4DC8">
                              <w:pPr>
                                <w:pStyle w:val="NormalWeb"/>
                                <w:spacing w:before="0" w:after="0"/>
                              </w:pPr>
                              <w:r>
                                <w:rPr>
                                  <w:rFonts w:hAnsi="Calibri" w:cstheme="minorBidi"/>
                                  <w:color w:val="000000" w:themeColor="text1"/>
                                  <w:kern w:val="24"/>
                                  <w:sz w:val="28"/>
                                  <w:szCs w:val="28"/>
                                </w:rPr>
                                <w:t>25000</w:t>
                              </w:r>
                            </w:p>
                          </w:txbxContent>
                        </v:textbox>
                      </v:shape>
                      <v:shape id="TextBox 57" o:spid="_x0000_s1102"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" filled="f" stroked="f">
                        <v:textbox style="mso-fit-shape-to-text:t">
                          <w:txbxContent>
                            <w:p w14:paraId="137AEA2A" w14:textId="77777777" w:rsidR="006933C7" w:rsidRDefault="006933C7" w:rsidP="005F4DC8">
                              <w:pPr>
                                <w:pStyle w:val="NormalWeb"/>
                                <w:spacing w:before="0" w:after="0"/>
                              </w:pPr>
                              <w:r>
                                <w:rPr>
                                  <w:rFonts w:hAnsi="Calibri" w:cstheme="minorBidi"/>
                                  <w:color w:val="000000" w:themeColor="text1"/>
                                  <w:kern w:val="24"/>
                                  <w:sz w:val="28"/>
                                  <w:szCs w:val="28"/>
                                </w:rPr>
                                <w:t>50000</w:t>
                              </w:r>
                            </w:p>
                          </w:txbxContent>
                        </v:textbox>
                      </v:shape>
                      <v:shape id="TextBox 58" o:spid="_x0000_s1103"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" filled="f" stroked="f">
                        <v:textbox style="mso-fit-shape-to-text:t">
                          <w:txbxContent>
                            <w:p w14:paraId="63A516DB" w14:textId="77777777" w:rsidR="006933C7" w:rsidRDefault="006933C7" w:rsidP="005F4DC8">
                              <w:pPr>
                                <w:pStyle w:val="NormalWeb"/>
                                <w:spacing w:before="0" w:after="0"/>
                              </w:pPr>
                              <w:r>
                                <w:rPr>
                                  <w:rFonts w:hAnsi="Calibri" w:cstheme="minorBidi"/>
                                  <w:color w:val="000000" w:themeColor="text1"/>
                                  <w:kern w:val="24"/>
                                  <w:sz w:val="28"/>
                                  <w:szCs w:val="28"/>
                                </w:rPr>
                                <w:t>75000</w:t>
                              </w:r>
                            </w:p>
                          </w:txbxContent>
                        </v:textbox>
                      </v:shape>
                    </v:group>
                    <v:shape id="TextBox 62" o:spid="_x0000_s1104"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" filled="f" stroked="f">
                      <v:textbox style="mso-fit-shape-to-text:t">
                        <w:txbxContent>
                          <w:p w14:paraId="4A6A3A4B" w14:textId="77777777" w:rsidR="006933C7" w:rsidRDefault="006933C7" w:rsidP="005F4DC8">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t xml:space="preserve">abundances of </w:t>
        </w:r>
      </w:ins>
      <w:ins w:id="6951" w:author="Dave Contreras" w:date="2019-07-22T13:31:00Z">
        <w:r w:rsidR="00A52718">
          <w:t xml:space="preserve">American Shad, </w:t>
        </w:r>
      </w:ins>
      <w:ins w:id="6952" w:author="Dave Contreras" w:date="2019-07-22T11:23:00Z">
        <w:r>
          <w:t xml:space="preserve">Mississippi Silverside, </w:t>
        </w:r>
      </w:ins>
      <w:ins w:id="6953" w:author="Dave Contreras" w:date="2019-07-22T13:31:00Z">
        <w:r w:rsidR="00A52718">
          <w:t xml:space="preserve">and </w:t>
        </w:r>
      </w:ins>
      <w:ins w:id="6954" w:author="Dave Contreras" w:date="2019-07-22T11:23:00Z">
        <w:r>
          <w:t>Threadfin Shad (</w:t>
        </w:r>
        <w:r>
          <w:fldChar w:fldCharType="begin"/>
        </w:r>
        <w:r>
          <w:instrText xml:space="preserve"> REF _Ref14424663 \h </w:instrText>
        </w:r>
      </w:ins>
      <w:ins w:id="6955" w:author="Dave Contreras" w:date="2019-07-22T11:23:00Z">
        <w:r>
          <w:fldChar w:fldCharType="separate"/>
        </w:r>
        <w:r>
          <w:t xml:space="preserve">Figure </w:t>
        </w:r>
        <w:r>
          <w:rPr>
            <w:noProof/>
          </w:rPr>
          <w:t>25</w:t>
        </w:r>
        <w:r>
          <w:fldChar w:fldCharType="end"/>
        </w:r>
        <w:r>
          <w:t xml:space="preserve">). </w:t>
        </w:r>
      </w:ins>
    </w:p>
    <w:p w14:paraId="66B3FA78" w14:textId="77777777" w:rsidR="005F4DC8" w:rsidRDefault="005F4DC8" w:rsidP="005F4DC8">
      <w:pPr>
        <w:rPr>
          <w:ins w:id="6956" w:author="Dave Contreras" w:date="2019-07-22T11:23:00Z"/>
        </w:rPr>
      </w:pPr>
    </w:p>
    <w:p w14:paraId="3D98AFBA" w14:textId="21E20C1B" w:rsidR="00790FF7" w:rsidRDefault="005F4DC8">
      <w:pPr>
        <w:pStyle w:val="Caption"/>
        <w:rPr>
          <w:ins w:id="6957" w:author="Dave Contreras" w:date="2019-07-22T12:43:00Z"/>
        </w:rPr>
        <w:pPrChange w:id="6958" w:author="Dave Contreras" w:date="2019-07-22T13:26:00Z">
          <w:pPr/>
        </w:pPrChange>
      </w:pPr>
      <w:bookmarkStart w:id="6959" w:name="_Ref14692035"/>
      <w:bookmarkStart w:id="6960" w:name="_Ref14692026"/>
      <w:ins w:id="6961" w:author="Dave Contreras" w:date="2019-07-22T11:24:00Z">
        <w:r>
          <w:t xml:space="preserve">Table </w:t>
        </w:r>
        <w:r>
          <w:fldChar w:fldCharType="begin"/>
        </w:r>
        <w:r>
          <w:instrText xml:space="preserve"> SEQ Table \* ARABIC </w:instrText>
        </w:r>
      </w:ins>
      <w:r>
        <w:fldChar w:fldCharType="separate"/>
      </w:r>
      <w:ins w:id="6962" w:author="Dave Contreras" w:date="2019-07-22T13:45:00Z">
        <w:r w:rsidR="00AF0116">
          <w:rPr>
            <w:noProof/>
          </w:rPr>
          <w:t>24</w:t>
        </w:r>
      </w:ins>
      <w:ins w:id="6963" w:author="Dave Contreras" w:date="2019-07-22T11:24:00Z">
        <w:r>
          <w:fldChar w:fldCharType="end"/>
        </w:r>
      </w:ins>
      <w:bookmarkEnd w:id="6959"/>
      <w:ins w:id="6964" w:author="Dave Contreras" w:date="2019-07-22T11:23:00Z">
        <w:r>
          <w:t xml:space="preserve">. </w:t>
        </w:r>
        <w:r w:rsidRPr="00584377">
          <w:t xml:space="preserve">Results of </w:t>
        </w:r>
        <w:proofErr w:type="spellStart"/>
        <w:r w:rsidRPr="00584377">
          <w:t>PerMANOVAs</w:t>
        </w:r>
        <w:proofErr w:type="spellEnd"/>
        <w:r w:rsidRPr="00584377">
          <w:t xml:space="preserve"> on relative abundance of fish species during the </w:t>
        </w:r>
      </w:ins>
      <w:ins w:id="6965" w:author="Dave Contreras" w:date="2019-07-22T11:58:00Z">
        <w:r w:rsidR="00D06C46">
          <w:t>Fall Midwater trawl</w:t>
        </w:r>
      </w:ins>
      <w:ins w:id="6966" w:author="Dave Contreras" w:date="2019-07-22T11:23:00Z">
        <w:r w:rsidRPr="00584377">
          <w:t xml:space="preserve"> Survey.</w:t>
        </w:r>
        <w:bookmarkEnd w:id="6960"/>
        <w:r w:rsidRPr="00584377">
          <w:t xml:space="preserve"> </w:t>
        </w:r>
      </w:ins>
    </w:p>
    <w:tbl>
      <w:tblPr>
        <w:tblW w:w="7300" w:type="dxa"/>
        <w:tblLook w:val="04A0" w:firstRow="1" w:lastRow="0" w:firstColumn="1" w:lastColumn="0" w:noHBand="0" w:noVBand="1"/>
      </w:tblPr>
      <w:tblGrid>
        <w:gridCol w:w="1236"/>
        <w:gridCol w:w="440"/>
        <w:gridCol w:w="1431"/>
        <w:gridCol w:w="1200"/>
        <w:gridCol w:w="1086"/>
        <w:gridCol w:w="985"/>
        <w:gridCol w:w="1031"/>
      </w:tblGrid>
      <w:tr w:rsidR="001660C9" w:rsidRPr="001660C9" w14:paraId="3FAB29E8" w14:textId="77777777" w:rsidTr="001660C9">
        <w:trPr>
          <w:trHeight w:val="300"/>
          <w:ins w:id="6967" w:author="Dave Contreras" w:date="2019-07-23T06:57:00Z"/>
        </w:trPr>
        <w:tc>
          <w:tcPr>
            <w:tcW w:w="7300" w:type="dxa"/>
            <w:gridSpan w:val="7"/>
            <w:tcBorders>
              <w:top w:val="single" w:sz="4" w:space="0" w:color="auto"/>
              <w:left w:val="nil"/>
              <w:bottom w:val="nil"/>
              <w:right w:val="nil"/>
            </w:tcBorders>
            <w:shd w:val="clear" w:color="auto" w:fill="auto"/>
            <w:noWrap/>
            <w:vAlign w:val="bottom"/>
            <w:hideMark/>
          </w:tcPr>
          <w:p w14:paraId="46DA4C3A" w14:textId="77777777" w:rsidR="001660C9" w:rsidRPr="001660C9" w:rsidRDefault="001660C9" w:rsidP="001660C9">
            <w:pPr>
              <w:jc w:val="center"/>
              <w:rPr>
                <w:ins w:id="6968" w:author="Dave Contreras" w:date="2019-07-23T06:57:00Z"/>
                <w:rFonts w:ascii="Calibri" w:eastAsia="Times New Roman" w:hAnsi="Calibri" w:cs="Calibri"/>
                <w:b/>
                <w:bCs/>
                <w:color w:val="000000"/>
              </w:rPr>
            </w:pPr>
            <w:ins w:id="6969" w:author="Dave Contreras" w:date="2019-07-23T06:57:00Z">
              <w:r w:rsidRPr="001660C9">
                <w:rPr>
                  <w:rFonts w:ascii="Calibri" w:eastAsia="Times New Roman" w:hAnsi="Calibri" w:cs="Calibri"/>
                  <w:b/>
                  <w:bCs/>
                  <w:color w:val="000000"/>
                </w:rPr>
                <w:t>Browns Island</w:t>
              </w:r>
            </w:ins>
          </w:p>
        </w:tc>
      </w:tr>
      <w:tr w:rsidR="001660C9" w:rsidRPr="001660C9" w14:paraId="6E07BCDF" w14:textId="77777777" w:rsidTr="001660C9">
        <w:trPr>
          <w:trHeight w:val="300"/>
          <w:ins w:id="6970" w:author="Dave Contreras" w:date="2019-07-23T06:57:00Z"/>
        </w:trPr>
        <w:tc>
          <w:tcPr>
            <w:tcW w:w="1236" w:type="dxa"/>
            <w:tcBorders>
              <w:top w:val="single" w:sz="4" w:space="0" w:color="auto"/>
              <w:left w:val="nil"/>
              <w:bottom w:val="single" w:sz="4" w:space="0" w:color="auto"/>
              <w:right w:val="nil"/>
            </w:tcBorders>
            <w:shd w:val="clear" w:color="auto" w:fill="auto"/>
            <w:noWrap/>
            <w:vAlign w:val="bottom"/>
            <w:hideMark/>
          </w:tcPr>
          <w:p w14:paraId="24738525" w14:textId="77777777" w:rsidR="001660C9" w:rsidRPr="001660C9" w:rsidRDefault="001660C9" w:rsidP="001660C9">
            <w:pPr>
              <w:rPr>
                <w:ins w:id="6971" w:author="Dave Contreras" w:date="2019-07-23T06:57:00Z"/>
                <w:rFonts w:ascii="Calibri" w:eastAsia="Times New Roman" w:hAnsi="Calibri" w:cs="Calibri"/>
                <w:b/>
                <w:bCs/>
                <w:color w:val="000000"/>
              </w:rPr>
            </w:pPr>
            <w:ins w:id="6972" w:author="Dave Contreras" w:date="2019-07-23T06:57:00Z">
              <w:r w:rsidRPr="001660C9">
                <w:rPr>
                  <w:rFonts w:ascii="Calibri" w:eastAsia="Times New Roman" w:hAnsi="Calibri" w:cs="Calibri"/>
                  <w:b/>
                  <w:bCs/>
                  <w:color w:val="000000"/>
                </w:rPr>
                <w:t> </w:t>
              </w:r>
            </w:ins>
          </w:p>
        </w:tc>
        <w:tc>
          <w:tcPr>
            <w:tcW w:w="331" w:type="dxa"/>
            <w:tcBorders>
              <w:top w:val="single" w:sz="4" w:space="0" w:color="auto"/>
              <w:left w:val="nil"/>
              <w:bottom w:val="single" w:sz="4" w:space="0" w:color="auto"/>
              <w:right w:val="nil"/>
            </w:tcBorders>
            <w:shd w:val="clear" w:color="auto" w:fill="auto"/>
            <w:noWrap/>
            <w:vAlign w:val="bottom"/>
            <w:hideMark/>
          </w:tcPr>
          <w:p w14:paraId="7EC7AA70" w14:textId="77777777" w:rsidR="001660C9" w:rsidRPr="001660C9" w:rsidRDefault="001660C9" w:rsidP="001660C9">
            <w:pPr>
              <w:jc w:val="center"/>
              <w:rPr>
                <w:ins w:id="6973" w:author="Dave Contreras" w:date="2019-07-23T06:57:00Z"/>
                <w:rFonts w:ascii="Calibri" w:eastAsia="Times New Roman" w:hAnsi="Calibri" w:cs="Calibri"/>
                <w:b/>
                <w:bCs/>
                <w:color w:val="000000"/>
              </w:rPr>
            </w:pPr>
            <w:ins w:id="6974" w:author="Dave Contreras" w:date="2019-07-23T06:57:00Z">
              <w:r w:rsidRPr="001660C9">
                <w:rPr>
                  <w:rFonts w:ascii="Calibri" w:eastAsia="Times New Roman" w:hAnsi="Calibri" w:cs="Calibri"/>
                  <w:b/>
                  <w:bCs/>
                  <w:color w:val="000000"/>
                </w:rPr>
                <w:t>Df</w:t>
              </w:r>
            </w:ins>
          </w:p>
        </w:tc>
        <w:tc>
          <w:tcPr>
            <w:tcW w:w="1431" w:type="dxa"/>
            <w:tcBorders>
              <w:top w:val="single" w:sz="4" w:space="0" w:color="auto"/>
              <w:left w:val="nil"/>
              <w:bottom w:val="single" w:sz="4" w:space="0" w:color="auto"/>
              <w:right w:val="nil"/>
            </w:tcBorders>
            <w:shd w:val="clear" w:color="auto" w:fill="auto"/>
            <w:noWrap/>
            <w:vAlign w:val="bottom"/>
            <w:hideMark/>
          </w:tcPr>
          <w:p w14:paraId="4CE28E43" w14:textId="77777777" w:rsidR="001660C9" w:rsidRPr="001660C9" w:rsidRDefault="001660C9" w:rsidP="001660C9">
            <w:pPr>
              <w:jc w:val="center"/>
              <w:rPr>
                <w:ins w:id="6975" w:author="Dave Contreras" w:date="2019-07-23T06:57:00Z"/>
                <w:rFonts w:ascii="Calibri" w:eastAsia="Times New Roman" w:hAnsi="Calibri" w:cs="Calibri"/>
                <w:b/>
                <w:bCs/>
                <w:color w:val="000000"/>
              </w:rPr>
            </w:pPr>
            <w:ins w:id="6976" w:author="Dave Contreras" w:date="2019-07-23T06:57:00Z">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ins>
          </w:p>
        </w:tc>
        <w:tc>
          <w:tcPr>
            <w:tcW w:w="1200" w:type="dxa"/>
            <w:tcBorders>
              <w:top w:val="single" w:sz="4" w:space="0" w:color="auto"/>
              <w:left w:val="nil"/>
              <w:bottom w:val="single" w:sz="4" w:space="0" w:color="auto"/>
              <w:right w:val="nil"/>
            </w:tcBorders>
            <w:shd w:val="clear" w:color="auto" w:fill="auto"/>
            <w:noWrap/>
            <w:vAlign w:val="bottom"/>
            <w:hideMark/>
          </w:tcPr>
          <w:p w14:paraId="2A7878AF" w14:textId="77777777" w:rsidR="001660C9" w:rsidRPr="001660C9" w:rsidRDefault="001660C9" w:rsidP="001660C9">
            <w:pPr>
              <w:jc w:val="center"/>
              <w:rPr>
                <w:ins w:id="6977" w:author="Dave Contreras" w:date="2019-07-23T06:57:00Z"/>
                <w:rFonts w:ascii="Calibri" w:eastAsia="Times New Roman" w:hAnsi="Calibri" w:cs="Calibri"/>
                <w:b/>
                <w:bCs/>
                <w:color w:val="000000"/>
              </w:rPr>
            </w:pPr>
            <w:ins w:id="6978" w:author="Dave Contreras" w:date="2019-07-23T06:57:00Z">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ins>
          </w:p>
        </w:tc>
        <w:tc>
          <w:tcPr>
            <w:tcW w:w="1086" w:type="dxa"/>
            <w:tcBorders>
              <w:top w:val="single" w:sz="4" w:space="0" w:color="auto"/>
              <w:left w:val="nil"/>
              <w:bottom w:val="single" w:sz="4" w:space="0" w:color="auto"/>
              <w:right w:val="nil"/>
            </w:tcBorders>
            <w:shd w:val="clear" w:color="auto" w:fill="auto"/>
            <w:noWrap/>
            <w:vAlign w:val="bottom"/>
            <w:hideMark/>
          </w:tcPr>
          <w:p w14:paraId="6ABA8AF8" w14:textId="77777777" w:rsidR="001660C9" w:rsidRPr="001660C9" w:rsidRDefault="001660C9" w:rsidP="001660C9">
            <w:pPr>
              <w:jc w:val="center"/>
              <w:rPr>
                <w:ins w:id="6979" w:author="Dave Contreras" w:date="2019-07-23T06:57:00Z"/>
                <w:rFonts w:ascii="Calibri" w:eastAsia="Times New Roman" w:hAnsi="Calibri" w:cs="Calibri"/>
                <w:b/>
                <w:bCs/>
                <w:color w:val="000000"/>
              </w:rPr>
            </w:pPr>
            <w:ins w:id="6980" w:author="Dave Contreras" w:date="2019-07-23T06:57:00Z">
              <w:r w:rsidRPr="001660C9">
                <w:rPr>
                  <w:rFonts w:ascii="Calibri" w:eastAsia="Times New Roman" w:hAnsi="Calibri" w:cs="Calibri"/>
                  <w:b/>
                  <w:bCs/>
                  <w:color w:val="000000"/>
                </w:rPr>
                <w:t xml:space="preserve"> </w:t>
              </w:r>
              <w:proofErr w:type="spellStart"/>
              <w:proofErr w:type="gramStart"/>
              <w:r w:rsidRPr="001660C9">
                <w:rPr>
                  <w:rFonts w:ascii="Calibri" w:eastAsia="Times New Roman" w:hAnsi="Calibri" w:cs="Calibri"/>
                  <w:b/>
                  <w:bCs/>
                  <w:color w:val="000000"/>
                </w:rPr>
                <w:t>F.Model</w:t>
              </w:r>
              <w:proofErr w:type="spellEnd"/>
              <w:proofErr w:type="gramEnd"/>
            </w:ins>
          </w:p>
        </w:tc>
        <w:tc>
          <w:tcPr>
            <w:tcW w:w="985" w:type="dxa"/>
            <w:tcBorders>
              <w:top w:val="single" w:sz="4" w:space="0" w:color="auto"/>
              <w:left w:val="nil"/>
              <w:bottom w:val="single" w:sz="4" w:space="0" w:color="auto"/>
              <w:right w:val="nil"/>
            </w:tcBorders>
            <w:shd w:val="clear" w:color="auto" w:fill="auto"/>
            <w:noWrap/>
            <w:vAlign w:val="bottom"/>
            <w:hideMark/>
          </w:tcPr>
          <w:p w14:paraId="11722B2E" w14:textId="77777777" w:rsidR="001660C9" w:rsidRPr="001660C9" w:rsidRDefault="001660C9" w:rsidP="001660C9">
            <w:pPr>
              <w:jc w:val="center"/>
              <w:rPr>
                <w:ins w:id="6981" w:author="Dave Contreras" w:date="2019-07-23T06:57:00Z"/>
                <w:rFonts w:ascii="Calibri" w:eastAsia="Times New Roman" w:hAnsi="Calibri" w:cs="Calibri"/>
                <w:b/>
                <w:bCs/>
                <w:color w:val="000000"/>
              </w:rPr>
            </w:pPr>
            <w:ins w:id="6982" w:author="Dave Contreras" w:date="2019-07-23T06:57:00Z">
              <w:r w:rsidRPr="001660C9">
                <w:rPr>
                  <w:rFonts w:ascii="Calibri" w:eastAsia="Times New Roman" w:hAnsi="Calibri" w:cs="Calibri"/>
                  <w:b/>
                  <w:bCs/>
                  <w:color w:val="000000"/>
                </w:rPr>
                <w:t>R2</w:t>
              </w:r>
            </w:ins>
          </w:p>
        </w:tc>
        <w:tc>
          <w:tcPr>
            <w:tcW w:w="1031" w:type="dxa"/>
            <w:tcBorders>
              <w:top w:val="single" w:sz="4" w:space="0" w:color="auto"/>
              <w:left w:val="nil"/>
              <w:bottom w:val="single" w:sz="4" w:space="0" w:color="auto"/>
              <w:right w:val="nil"/>
            </w:tcBorders>
            <w:shd w:val="clear" w:color="auto" w:fill="auto"/>
            <w:noWrap/>
            <w:vAlign w:val="bottom"/>
            <w:hideMark/>
          </w:tcPr>
          <w:p w14:paraId="63EF4A71" w14:textId="77777777" w:rsidR="001660C9" w:rsidRPr="001660C9" w:rsidRDefault="001660C9" w:rsidP="001660C9">
            <w:pPr>
              <w:jc w:val="center"/>
              <w:rPr>
                <w:ins w:id="6983" w:author="Dave Contreras" w:date="2019-07-23T06:57:00Z"/>
                <w:rFonts w:ascii="Calibri" w:eastAsia="Times New Roman" w:hAnsi="Calibri" w:cs="Calibri"/>
                <w:b/>
                <w:bCs/>
                <w:color w:val="000000"/>
              </w:rPr>
            </w:pPr>
            <w:ins w:id="6984" w:author="Dave Contreras" w:date="2019-07-23T06:57:00Z">
              <w:r w:rsidRPr="001660C9">
                <w:rPr>
                  <w:rFonts w:ascii="Calibri" w:eastAsia="Times New Roman" w:hAnsi="Calibri" w:cs="Calibri"/>
                  <w:b/>
                  <w:bCs/>
                  <w:color w:val="000000"/>
                </w:rPr>
                <w:t>P value</w:t>
              </w:r>
            </w:ins>
          </w:p>
        </w:tc>
      </w:tr>
      <w:tr w:rsidR="001660C9" w:rsidRPr="001660C9" w14:paraId="6B928D9A" w14:textId="77777777" w:rsidTr="001660C9">
        <w:trPr>
          <w:trHeight w:val="300"/>
          <w:ins w:id="6985" w:author="Dave Contreras" w:date="2019-07-23T06:57:00Z"/>
        </w:trPr>
        <w:tc>
          <w:tcPr>
            <w:tcW w:w="1236" w:type="dxa"/>
            <w:tcBorders>
              <w:top w:val="nil"/>
              <w:left w:val="nil"/>
              <w:bottom w:val="nil"/>
              <w:right w:val="nil"/>
            </w:tcBorders>
            <w:shd w:val="clear" w:color="auto" w:fill="auto"/>
            <w:noWrap/>
            <w:vAlign w:val="bottom"/>
            <w:hideMark/>
          </w:tcPr>
          <w:p w14:paraId="39E59F76" w14:textId="77777777" w:rsidR="001660C9" w:rsidRPr="001660C9" w:rsidRDefault="001660C9" w:rsidP="001660C9">
            <w:pPr>
              <w:rPr>
                <w:ins w:id="6986" w:author="Dave Contreras" w:date="2019-07-23T06:57:00Z"/>
                <w:rFonts w:ascii="Calibri" w:eastAsia="Times New Roman" w:hAnsi="Calibri" w:cs="Calibri"/>
                <w:color w:val="000000"/>
              </w:rPr>
            </w:pPr>
            <w:proofErr w:type="spellStart"/>
            <w:ins w:id="6987" w:author="Dave Contreras" w:date="2019-07-23T06:57:00Z">
              <w:r w:rsidRPr="001660C9">
                <w:rPr>
                  <w:rFonts w:ascii="Calibri" w:eastAsia="Times New Roman" w:hAnsi="Calibri" w:cs="Calibri"/>
                  <w:color w:val="000000"/>
                </w:rPr>
                <w:t>Gear.Type</w:t>
              </w:r>
              <w:proofErr w:type="spellEnd"/>
            </w:ins>
          </w:p>
        </w:tc>
        <w:tc>
          <w:tcPr>
            <w:tcW w:w="331" w:type="dxa"/>
            <w:tcBorders>
              <w:top w:val="nil"/>
              <w:left w:val="nil"/>
              <w:bottom w:val="nil"/>
              <w:right w:val="nil"/>
            </w:tcBorders>
            <w:shd w:val="clear" w:color="auto" w:fill="auto"/>
            <w:noWrap/>
            <w:vAlign w:val="bottom"/>
            <w:hideMark/>
          </w:tcPr>
          <w:p w14:paraId="392353CD" w14:textId="77777777" w:rsidR="001660C9" w:rsidRPr="001660C9" w:rsidRDefault="001660C9" w:rsidP="001660C9">
            <w:pPr>
              <w:jc w:val="center"/>
              <w:rPr>
                <w:ins w:id="6988" w:author="Dave Contreras" w:date="2019-07-23T06:57:00Z"/>
                <w:rFonts w:ascii="Calibri" w:eastAsia="Times New Roman" w:hAnsi="Calibri" w:cs="Calibri"/>
                <w:color w:val="000000"/>
              </w:rPr>
            </w:pPr>
            <w:ins w:id="6989"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1B52A276" w14:textId="77777777" w:rsidR="001660C9" w:rsidRPr="001660C9" w:rsidRDefault="001660C9" w:rsidP="001660C9">
            <w:pPr>
              <w:jc w:val="center"/>
              <w:rPr>
                <w:ins w:id="6990" w:author="Dave Contreras" w:date="2019-07-23T06:57:00Z"/>
                <w:rFonts w:ascii="Calibri" w:eastAsia="Times New Roman" w:hAnsi="Calibri" w:cs="Calibri"/>
                <w:color w:val="000000"/>
              </w:rPr>
            </w:pPr>
            <w:ins w:id="6991" w:author="Dave Contreras" w:date="2019-07-23T06:57:00Z">
              <w:r w:rsidRPr="001660C9">
                <w:rPr>
                  <w:rFonts w:ascii="Calibri" w:eastAsia="Times New Roman" w:hAnsi="Calibri" w:cs="Calibri"/>
                  <w:color w:val="000000"/>
                </w:rPr>
                <w:t>0.71074</w:t>
              </w:r>
            </w:ins>
          </w:p>
        </w:tc>
        <w:tc>
          <w:tcPr>
            <w:tcW w:w="1200" w:type="dxa"/>
            <w:tcBorders>
              <w:top w:val="nil"/>
              <w:left w:val="nil"/>
              <w:bottom w:val="nil"/>
              <w:right w:val="nil"/>
            </w:tcBorders>
            <w:shd w:val="clear" w:color="auto" w:fill="auto"/>
            <w:noWrap/>
            <w:vAlign w:val="bottom"/>
            <w:hideMark/>
          </w:tcPr>
          <w:p w14:paraId="4C2F4B2E" w14:textId="77777777" w:rsidR="001660C9" w:rsidRPr="001660C9" w:rsidRDefault="001660C9" w:rsidP="001660C9">
            <w:pPr>
              <w:jc w:val="center"/>
              <w:rPr>
                <w:ins w:id="6992" w:author="Dave Contreras" w:date="2019-07-23T06:57:00Z"/>
                <w:rFonts w:ascii="Calibri" w:eastAsia="Times New Roman" w:hAnsi="Calibri" w:cs="Calibri"/>
                <w:color w:val="000000"/>
              </w:rPr>
            </w:pPr>
            <w:ins w:id="6993" w:author="Dave Contreras" w:date="2019-07-23T06:57:00Z">
              <w:r w:rsidRPr="001660C9">
                <w:rPr>
                  <w:rFonts w:ascii="Calibri" w:eastAsia="Times New Roman" w:hAnsi="Calibri" w:cs="Calibri"/>
                  <w:color w:val="000000"/>
                </w:rPr>
                <w:t>0.71074</w:t>
              </w:r>
            </w:ins>
          </w:p>
        </w:tc>
        <w:tc>
          <w:tcPr>
            <w:tcW w:w="1086" w:type="dxa"/>
            <w:tcBorders>
              <w:top w:val="nil"/>
              <w:left w:val="nil"/>
              <w:bottom w:val="nil"/>
              <w:right w:val="nil"/>
            </w:tcBorders>
            <w:shd w:val="clear" w:color="auto" w:fill="auto"/>
            <w:noWrap/>
            <w:vAlign w:val="bottom"/>
            <w:hideMark/>
          </w:tcPr>
          <w:p w14:paraId="4D63F409" w14:textId="77777777" w:rsidR="001660C9" w:rsidRPr="001660C9" w:rsidRDefault="001660C9" w:rsidP="001660C9">
            <w:pPr>
              <w:jc w:val="center"/>
              <w:rPr>
                <w:ins w:id="6994" w:author="Dave Contreras" w:date="2019-07-23T06:57:00Z"/>
                <w:rFonts w:ascii="Calibri" w:eastAsia="Times New Roman" w:hAnsi="Calibri" w:cs="Calibri"/>
                <w:color w:val="000000"/>
              </w:rPr>
            </w:pPr>
            <w:ins w:id="6995" w:author="Dave Contreras" w:date="2019-07-23T06:57:00Z">
              <w:r w:rsidRPr="001660C9">
                <w:rPr>
                  <w:rFonts w:ascii="Calibri" w:eastAsia="Times New Roman" w:hAnsi="Calibri" w:cs="Calibri"/>
                  <w:color w:val="000000"/>
                </w:rPr>
                <w:t>17.6134</w:t>
              </w:r>
            </w:ins>
          </w:p>
        </w:tc>
        <w:tc>
          <w:tcPr>
            <w:tcW w:w="985" w:type="dxa"/>
            <w:tcBorders>
              <w:top w:val="nil"/>
              <w:left w:val="nil"/>
              <w:bottom w:val="nil"/>
              <w:right w:val="nil"/>
            </w:tcBorders>
            <w:shd w:val="clear" w:color="auto" w:fill="auto"/>
            <w:noWrap/>
            <w:vAlign w:val="bottom"/>
            <w:hideMark/>
          </w:tcPr>
          <w:p w14:paraId="0E95CC52" w14:textId="77777777" w:rsidR="001660C9" w:rsidRPr="001660C9" w:rsidRDefault="001660C9" w:rsidP="001660C9">
            <w:pPr>
              <w:jc w:val="center"/>
              <w:rPr>
                <w:ins w:id="6996" w:author="Dave Contreras" w:date="2019-07-23T06:57:00Z"/>
                <w:rFonts w:ascii="Calibri" w:eastAsia="Times New Roman" w:hAnsi="Calibri" w:cs="Calibri"/>
                <w:color w:val="000000"/>
              </w:rPr>
            </w:pPr>
            <w:ins w:id="6997" w:author="Dave Contreras" w:date="2019-07-23T06:57:00Z">
              <w:r w:rsidRPr="001660C9">
                <w:rPr>
                  <w:rFonts w:ascii="Calibri" w:eastAsia="Times New Roman" w:hAnsi="Calibri" w:cs="Calibri"/>
                  <w:color w:val="000000"/>
                </w:rPr>
                <w:t>0.2706</w:t>
              </w:r>
            </w:ins>
          </w:p>
        </w:tc>
        <w:tc>
          <w:tcPr>
            <w:tcW w:w="1031" w:type="dxa"/>
            <w:tcBorders>
              <w:top w:val="nil"/>
              <w:left w:val="nil"/>
              <w:bottom w:val="nil"/>
              <w:right w:val="nil"/>
            </w:tcBorders>
            <w:shd w:val="clear" w:color="auto" w:fill="auto"/>
            <w:noWrap/>
            <w:vAlign w:val="bottom"/>
            <w:hideMark/>
          </w:tcPr>
          <w:p w14:paraId="23CC3178" w14:textId="77777777" w:rsidR="001660C9" w:rsidRPr="001660C9" w:rsidRDefault="001660C9" w:rsidP="001660C9">
            <w:pPr>
              <w:jc w:val="center"/>
              <w:rPr>
                <w:ins w:id="6998" w:author="Dave Contreras" w:date="2019-07-23T06:57:00Z"/>
                <w:rFonts w:ascii="Calibri" w:eastAsia="Times New Roman" w:hAnsi="Calibri" w:cs="Calibri"/>
                <w:color w:val="000000"/>
              </w:rPr>
            </w:pPr>
            <w:ins w:id="6999" w:author="Dave Contreras" w:date="2019-07-23T06:57:00Z">
              <w:r w:rsidRPr="001660C9">
                <w:rPr>
                  <w:rFonts w:ascii="Calibri" w:eastAsia="Times New Roman" w:hAnsi="Calibri" w:cs="Calibri"/>
                  <w:color w:val="000000"/>
                </w:rPr>
                <w:t xml:space="preserve">  0.007 * </w:t>
              </w:r>
            </w:ins>
          </w:p>
        </w:tc>
      </w:tr>
      <w:tr w:rsidR="001660C9" w:rsidRPr="001660C9" w14:paraId="1204EBC0" w14:textId="77777777" w:rsidTr="001660C9">
        <w:trPr>
          <w:trHeight w:val="300"/>
          <w:ins w:id="7000" w:author="Dave Contreras" w:date="2019-07-23T06:57:00Z"/>
        </w:trPr>
        <w:tc>
          <w:tcPr>
            <w:tcW w:w="1236" w:type="dxa"/>
            <w:tcBorders>
              <w:top w:val="nil"/>
              <w:left w:val="nil"/>
              <w:bottom w:val="nil"/>
              <w:right w:val="nil"/>
            </w:tcBorders>
            <w:shd w:val="clear" w:color="auto" w:fill="auto"/>
            <w:noWrap/>
            <w:vAlign w:val="bottom"/>
            <w:hideMark/>
          </w:tcPr>
          <w:p w14:paraId="704F31F2" w14:textId="77777777" w:rsidR="001660C9" w:rsidRPr="001660C9" w:rsidRDefault="001660C9" w:rsidP="001660C9">
            <w:pPr>
              <w:rPr>
                <w:ins w:id="7001" w:author="Dave Contreras" w:date="2019-07-23T06:57:00Z"/>
                <w:rFonts w:ascii="Calibri" w:eastAsia="Times New Roman" w:hAnsi="Calibri" w:cs="Calibri"/>
                <w:color w:val="000000"/>
              </w:rPr>
            </w:pPr>
            <w:ins w:id="7002" w:author="Dave Contreras" w:date="2019-07-23T06:57:00Z">
              <w:r w:rsidRPr="001660C9">
                <w:rPr>
                  <w:rFonts w:ascii="Calibri" w:eastAsia="Times New Roman" w:hAnsi="Calibri" w:cs="Calibri"/>
                  <w:color w:val="000000"/>
                </w:rPr>
                <w:t xml:space="preserve">Month  </w:t>
              </w:r>
            </w:ins>
          </w:p>
        </w:tc>
        <w:tc>
          <w:tcPr>
            <w:tcW w:w="331" w:type="dxa"/>
            <w:tcBorders>
              <w:top w:val="nil"/>
              <w:left w:val="nil"/>
              <w:bottom w:val="nil"/>
              <w:right w:val="nil"/>
            </w:tcBorders>
            <w:shd w:val="clear" w:color="auto" w:fill="auto"/>
            <w:noWrap/>
            <w:vAlign w:val="bottom"/>
            <w:hideMark/>
          </w:tcPr>
          <w:p w14:paraId="293C0B6C" w14:textId="77777777" w:rsidR="001660C9" w:rsidRPr="001660C9" w:rsidRDefault="001660C9" w:rsidP="001660C9">
            <w:pPr>
              <w:jc w:val="center"/>
              <w:rPr>
                <w:ins w:id="7003" w:author="Dave Contreras" w:date="2019-07-23T06:57:00Z"/>
                <w:rFonts w:ascii="Calibri" w:eastAsia="Times New Roman" w:hAnsi="Calibri" w:cs="Calibri"/>
                <w:color w:val="000000"/>
              </w:rPr>
            </w:pPr>
            <w:ins w:id="7004"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7F8F0778" w14:textId="77777777" w:rsidR="001660C9" w:rsidRPr="001660C9" w:rsidRDefault="001660C9" w:rsidP="001660C9">
            <w:pPr>
              <w:jc w:val="center"/>
              <w:rPr>
                <w:ins w:id="7005" w:author="Dave Contreras" w:date="2019-07-23T06:57:00Z"/>
                <w:rFonts w:ascii="Calibri" w:eastAsia="Times New Roman" w:hAnsi="Calibri" w:cs="Calibri"/>
                <w:color w:val="000000"/>
              </w:rPr>
            </w:pPr>
            <w:ins w:id="7006" w:author="Dave Contreras" w:date="2019-07-23T06:57:00Z">
              <w:r w:rsidRPr="001660C9">
                <w:rPr>
                  <w:rFonts w:ascii="Calibri" w:eastAsia="Times New Roman" w:hAnsi="Calibri" w:cs="Calibri"/>
                  <w:color w:val="000000"/>
                </w:rPr>
                <w:t>0.81973</w:t>
              </w:r>
            </w:ins>
          </w:p>
        </w:tc>
        <w:tc>
          <w:tcPr>
            <w:tcW w:w="1200" w:type="dxa"/>
            <w:tcBorders>
              <w:top w:val="nil"/>
              <w:left w:val="nil"/>
              <w:bottom w:val="nil"/>
              <w:right w:val="nil"/>
            </w:tcBorders>
            <w:shd w:val="clear" w:color="auto" w:fill="auto"/>
            <w:noWrap/>
            <w:vAlign w:val="bottom"/>
            <w:hideMark/>
          </w:tcPr>
          <w:p w14:paraId="2D1E939C" w14:textId="77777777" w:rsidR="001660C9" w:rsidRPr="001660C9" w:rsidRDefault="001660C9" w:rsidP="001660C9">
            <w:pPr>
              <w:jc w:val="center"/>
              <w:rPr>
                <w:ins w:id="7007" w:author="Dave Contreras" w:date="2019-07-23T06:57:00Z"/>
                <w:rFonts w:ascii="Calibri" w:eastAsia="Times New Roman" w:hAnsi="Calibri" w:cs="Calibri"/>
                <w:color w:val="000000"/>
              </w:rPr>
            </w:pPr>
            <w:ins w:id="7008" w:author="Dave Contreras" w:date="2019-07-23T06:57:00Z">
              <w:r w:rsidRPr="001660C9">
                <w:rPr>
                  <w:rFonts w:ascii="Calibri" w:eastAsia="Times New Roman" w:hAnsi="Calibri" w:cs="Calibri"/>
                  <w:color w:val="000000"/>
                </w:rPr>
                <w:t>0.81973</w:t>
              </w:r>
            </w:ins>
          </w:p>
        </w:tc>
        <w:tc>
          <w:tcPr>
            <w:tcW w:w="1086" w:type="dxa"/>
            <w:tcBorders>
              <w:top w:val="nil"/>
              <w:left w:val="nil"/>
              <w:bottom w:val="nil"/>
              <w:right w:val="nil"/>
            </w:tcBorders>
            <w:shd w:val="clear" w:color="auto" w:fill="auto"/>
            <w:noWrap/>
            <w:vAlign w:val="bottom"/>
            <w:hideMark/>
          </w:tcPr>
          <w:p w14:paraId="09119BD2" w14:textId="77777777" w:rsidR="001660C9" w:rsidRPr="001660C9" w:rsidRDefault="001660C9" w:rsidP="001660C9">
            <w:pPr>
              <w:jc w:val="center"/>
              <w:rPr>
                <w:ins w:id="7009" w:author="Dave Contreras" w:date="2019-07-23T06:57:00Z"/>
                <w:rFonts w:ascii="Calibri" w:eastAsia="Times New Roman" w:hAnsi="Calibri" w:cs="Calibri"/>
                <w:color w:val="000000"/>
              </w:rPr>
            </w:pPr>
            <w:ins w:id="7010" w:author="Dave Contreras" w:date="2019-07-23T06:57:00Z">
              <w:r w:rsidRPr="001660C9">
                <w:rPr>
                  <w:rFonts w:ascii="Calibri" w:eastAsia="Times New Roman" w:hAnsi="Calibri" w:cs="Calibri"/>
                  <w:color w:val="000000"/>
                </w:rPr>
                <w:t>20.3143</w:t>
              </w:r>
            </w:ins>
          </w:p>
        </w:tc>
        <w:tc>
          <w:tcPr>
            <w:tcW w:w="985" w:type="dxa"/>
            <w:tcBorders>
              <w:top w:val="nil"/>
              <w:left w:val="nil"/>
              <w:bottom w:val="nil"/>
              <w:right w:val="nil"/>
            </w:tcBorders>
            <w:shd w:val="clear" w:color="auto" w:fill="auto"/>
            <w:noWrap/>
            <w:vAlign w:val="bottom"/>
            <w:hideMark/>
          </w:tcPr>
          <w:p w14:paraId="03937A18" w14:textId="77777777" w:rsidR="001660C9" w:rsidRPr="001660C9" w:rsidRDefault="001660C9" w:rsidP="001660C9">
            <w:pPr>
              <w:jc w:val="center"/>
              <w:rPr>
                <w:ins w:id="7011" w:author="Dave Contreras" w:date="2019-07-23T06:57:00Z"/>
                <w:rFonts w:ascii="Calibri" w:eastAsia="Times New Roman" w:hAnsi="Calibri" w:cs="Calibri"/>
                <w:color w:val="000000"/>
              </w:rPr>
            </w:pPr>
            <w:ins w:id="7012" w:author="Dave Contreras" w:date="2019-07-23T06:57:00Z">
              <w:r w:rsidRPr="001660C9">
                <w:rPr>
                  <w:rFonts w:ascii="Calibri" w:eastAsia="Times New Roman" w:hAnsi="Calibri" w:cs="Calibri"/>
                  <w:color w:val="000000"/>
                </w:rPr>
                <w:t>0.31209</w:t>
              </w:r>
            </w:ins>
          </w:p>
        </w:tc>
        <w:tc>
          <w:tcPr>
            <w:tcW w:w="1031" w:type="dxa"/>
            <w:tcBorders>
              <w:top w:val="nil"/>
              <w:left w:val="nil"/>
              <w:bottom w:val="nil"/>
              <w:right w:val="nil"/>
            </w:tcBorders>
            <w:shd w:val="clear" w:color="auto" w:fill="auto"/>
            <w:noWrap/>
            <w:vAlign w:val="bottom"/>
            <w:hideMark/>
          </w:tcPr>
          <w:p w14:paraId="4BBFA40A" w14:textId="77777777" w:rsidR="001660C9" w:rsidRPr="001660C9" w:rsidRDefault="001660C9" w:rsidP="001660C9">
            <w:pPr>
              <w:jc w:val="center"/>
              <w:rPr>
                <w:ins w:id="7013" w:author="Dave Contreras" w:date="2019-07-23T06:57:00Z"/>
                <w:rFonts w:ascii="Calibri" w:eastAsia="Times New Roman" w:hAnsi="Calibri" w:cs="Calibri"/>
                <w:color w:val="000000"/>
              </w:rPr>
            </w:pPr>
            <w:ins w:id="7014" w:author="Dave Contreras" w:date="2019-07-23T06:57:00Z">
              <w:r w:rsidRPr="001660C9">
                <w:rPr>
                  <w:rFonts w:ascii="Calibri" w:eastAsia="Times New Roman" w:hAnsi="Calibri" w:cs="Calibri"/>
                  <w:color w:val="000000"/>
                </w:rPr>
                <w:t xml:space="preserve">  0.001 *</w:t>
              </w:r>
            </w:ins>
          </w:p>
        </w:tc>
      </w:tr>
      <w:tr w:rsidR="001660C9" w:rsidRPr="001660C9" w14:paraId="5F80FA10" w14:textId="77777777" w:rsidTr="001660C9">
        <w:trPr>
          <w:trHeight w:val="300"/>
          <w:ins w:id="7015" w:author="Dave Contreras" w:date="2019-07-23T06:57:00Z"/>
        </w:trPr>
        <w:tc>
          <w:tcPr>
            <w:tcW w:w="1236" w:type="dxa"/>
            <w:tcBorders>
              <w:top w:val="nil"/>
              <w:left w:val="nil"/>
              <w:bottom w:val="nil"/>
              <w:right w:val="nil"/>
            </w:tcBorders>
            <w:shd w:val="clear" w:color="auto" w:fill="auto"/>
            <w:noWrap/>
            <w:vAlign w:val="bottom"/>
            <w:hideMark/>
          </w:tcPr>
          <w:p w14:paraId="61D4EF9A" w14:textId="77777777" w:rsidR="001660C9" w:rsidRPr="001660C9" w:rsidRDefault="001660C9" w:rsidP="001660C9">
            <w:pPr>
              <w:rPr>
                <w:ins w:id="7016" w:author="Dave Contreras" w:date="2019-07-23T06:57:00Z"/>
                <w:rFonts w:ascii="Calibri" w:eastAsia="Times New Roman" w:hAnsi="Calibri" w:cs="Calibri"/>
                <w:color w:val="000000"/>
              </w:rPr>
            </w:pPr>
            <w:ins w:id="7017" w:author="Dave Contreras" w:date="2019-07-23T06:57:00Z">
              <w:r w:rsidRPr="001660C9">
                <w:rPr>
                  <w:rFonts w:ascii="Calibri" w:eastAsia="Times New Roman" w:hAnsi="Calibri" w:cs="Calibri"/>
                  <w:color w:val="000000"/>
                </w:rPr>
                <w:t xml:space="preserve">Temp  </w:t>
              </w:r>
            </w:ins>
          </w:p>
        </w:tc>
        <w:tc>
          <w:tcPr>
            <w:tcW w:w="331" w:type="dxa"/>
            <w:tcBorders>
              <w:top w:val="nil"/>
              <w:left w:val="nil"/>
              <w:bottom w:val="nil"/>
              <w:right w:val="nil"/>
            </w:tcBorders>
            <w:shd w:val="clear" w:color="auto" w:fill="auto"/>
            <w:noWrap/>
            <w:vAlign w:val="bottom"/>
            <w:hideMark/>
          </w:tcPr>
          <w:p w14:paraId="40F8D265" w14:textId="77777777" w:rsidR="001660C9" w:rsidRPr="001660C9" w:rsidRDefault="001660C9" w:rsidP="001660C9">
            <w:pPr>
              <w:jc w:val="center"/>
              <w:rPr>
                <w:ins w:id="7018" w:author="Dave Contreras" w:date="2019-07-23T06:57:00Z"/>
                <w:rFonts w:ascii="Calibri" w:eastAsia="Times New Roman" w:hAnsi="Calibri" w:cs="Calibri"/>
                <w:color w:val="000000"/>
              </w:rPr>
            </w:pPr>
            <w:ins w:id="7019"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24AC324D" w14:textId="77777777" w:rsidR="001660C9" w:rsidRPr="001660C9" w:rsidRDefault="001660C9" w:rsidP="001660C9">
            <w:pPr>
              <w:jc w:val="center"/>
              <w:rPr>
                <w:ins w:id="7020" w:author="Dave Contreras" w:date="2019-07-23T06:57:00Z"/>
                <w:rFonts w:ascii="Calibri" w:eastAsia="Times New Roman" w:hAnsi="Calibri" w:cs="Calibri"/>
                <w:color w:val="000000"/>
              </w:rPr>
            </w:pPr>
            <w:ins w:id="7021" w:author="Dave Contreras" w:date="2019-07-23T06:57:00Z">
              <w:r w:rsidRPr="001660C9">
                <w:rPr>
                  <w:rFonts w:ascii="Calibri" w:eastAsia="Times New Roman" w:hAnsi="Calibri" w:cs="Calibri"/>
                  <w:color w:val="000000"/>
                </w:rPr>
                <w:t>0.43157</w:t>
              </w:r>
            </w:ins>
          </w:p>
        </w:tc>
        <w:tc>
          <w:tcPr>
            <w:tcW w:w="1200" w:type="dxa"/>
            <w:tcBorders>
              <w:top w:val="nil"/>
              <w:left w:val="nil"/>
              <w:bottom w:val="nil"/>
              <w:right w:val="nil"/>
            </w:tcBorders>
            <w:shd w:val="clear" w:color="auto" w:fill="auto"/>
            <w:noWrap/>
            <w:vAlign w:val="bottom"/>
            <w:hideMark/>
          </w:tcPr>
          <w:p w14:paraId="7D1283FE" w14:textId="77777777" w:rsidR="001660C9" w:rsidRPr="001660C9" w:rsidRDefault="001660C9" w:rsidP="001660C9">
            <w:pPr>
              <w:jc w:val="center"/>
              <w:rPr>
                <w:ins w:id="7022" w:author="Dave Contreras" w:date="2019-07-23T06:57:00Z"/>
                <w:rFonts w:ascii="Calibri" w:eastAsia="Times New Roman" w:hAnsi="Calibri" w:cs="Calibri"/>
                <w:color w:val="000000"/>
              </w:rPr>
            </w:pPr>
            <w:ins w:id="7023" w:author="Dave Contreras" w:date="2019-07-23T06:57:00Z">
              <w:r w:rsidRPr="001660C9">
                <w:rPr>
                  <w:rFonts w:ascii="Calibri" w:eastAsia="Times New Roman" w:hAnsi="Calibri" w:cs="Calibri"/>
                  <w:color w:val="000000"/>
                </w:rPr>
                <w:t>0.43157</w:t>
              </w:r>
            </w:ins>
          </w:p>
        </w:tc>
        <w:tc>
          <w:tcPr>
            <w:tcW w:w="1086" w:type="dxa"/>
            <w:tcBorders>
              <w:top w:val="nil"/>
              <w:left w:val="nil"/>
              <w:bottom w:val="nil"/>
              <w:right w:val="nil"/>
            </w:tcBorders>
            <w:shd w:val="clear" w:color="auto" w:fill="auto"/>
            <w:noWrap/>
            <w:vAlign w:val="bottom"/>
            <w:hideMark/>
          </w:tcPr>
          <w:p w14:paraId="4A5EA72D" w14:textId="77777777" w:rsidR="001660C9" w:rsidRPr="001660C9" w:rsidRDefault="001660C9" w:rsidP="001660C9">
            <w:pPr>
              <w:jc w:val="center"/>
              <w:rPr>
                <w:ins w:id="7024" w:author="Dave Contreras" w:date="2019-07-23T06:57:00Z"/>
                <w:rFonts w:ascii="Calibri" w:eastAsia="Times New Roman" w:hAnsi="Calibri" w:cs="Calibri"/>
                <w:color w:val="000000"/>
              </w:rPr>
            </w:pPr>
            <w:ins w:id="7025" w:author="Dave Contreras" w:date="2019-07-23T06:57:00Z">
              <w:r w:rsidRPr="001660C9">
                <w:rPr>
                  <w:rFonts w:ascii="Calibri" w:eastAsia="Times New Roman" w:hAnsi="Calibri" w:cs="Calibri"/>
                  <w:color w:val="000000"/>
                </w:rPr>
                <w:t>10.695</w:t>
              </w:r>
            </w:ins>
          </w:p>
        </w:tc>
        <w:tc>
          <w:tcPr>
            <w:tcW w:w="985" w:type="dxa"/>
            <w:tcBorders>
              <w:top w:val="nil"/>
              <w:left w:val="nil"/>
              <w:bottom w:val="nil"/>
              <w:right w:val="nil"/>
            </w:tcBorders>
            <w:shd w:val="clear" w:color="auto" w:fill="auto"/>
            <w:noWrap/>
            <w:vAlign w:val="bottom"/>
            <w:hideMark/>
          </w:tcPr>
          <w:p w14:paraId="2C404596" w14:textId="77777777" w:rsidR="001660C9" w:rsidRPr="001660C9" w:rsidRDefault="001660C9" w:rsidP="001660C9">
            <w:pPr>
              <w:jc w:val="center"/>
              <w:rPr>
                <w:ins w:id="7026" w:author="Dave Contreras" w:date="2019-07-23T06:57:00Z"/>
                <w:rFonts w:ascii="Calibri" w:eastAsia="Times New Roman" w:hAnsi="Calibri" w:cs="Calibri"/>
                <w:color w:val="000000"/>
              </w:rPr>
            </w:pPr>
            <w:ins w:id="7027" w:author="Dave Contreras" w:date="2019-07-23T06:57:00Z">
              <w:r w:rsidRPr="001660C9">
                <w:rPr>
                  <w:rFonts w:ascii="Calibri" w:eastAsia="Times New Roman" w:hAnsi="Calibri" w:cs="Calibri"/>
                  <w:color w:val="000000"/>
                </w:rPr>
                <w:t>0.16431</w:t>
              </w:r>
            </w:ins>
          </w:p>
        </w:tc>
        <w:tc>
          <w:tcPr>
            <w:tcW w:w="1031" w:type="dxa"/>
            <w:tcBorders>
              <w:top w:val="nil"/>
              <w:left w:val="nil"/>
              <w:bottom w:val="nil"/>
              <w:right w:val="nil"/>
            </w:tcBorders>
            <w:shd w:val="clear" w:color="auto" w:fill="auto"/>
            <w:noWrap/>
            <w:vAlign w:val="bottom"/>
            <w:hideMark/>
          </w:tcPr>
          <w:p w14:paraId="38BA55F9" w14:textId="77777777" w:rsidR="001660C9" w:rsidRPr="001660C9" w:rsidRDefault="001660C9" w:rsidP="001660C9">
            <w:pPr>
              <w:jc w:val="center"/>
              <w:rPr>
                <w:ins w:id="7028" w:author="Dave Contreras" w:date="2019-07-23T06:57:00Z"/>
                <w:rFonts w:ascii="Calibri" w:eastAsia="Times New Roman" w:hAnsi="Calibri" w:cs="Calibri"/>
                <w:color w:val="000000"/>
              </w:rPr>
            </w:pPr>
            <w:ins w:id="7029" w:author="Dave Contreras" w:date="2019-07-23T06:57:00Z">
              <w:r w:rsidRPr="001660C9">
                <w:rPr>
                  <w:rFonts w:ascii="Calibri" w:eastAsia="Times New Roman" w:hAnsi="Calibri" w:cs="Calibri"/>
                  <w:color w:val="000000"/>
                </w:rPr>
                <w:t xml:space="preserve">  0.009 *</w:t>
              </w:r>
            </w:ins>
          </w:p>
        </w:tc>
      </w:tr>
      <w:tr w:rsidR="001660C9" w:rsidRPr="001660C9" w14:paraId="7003F432" w14:textId="77777777" w:rsidTr="001660C9">
        <w:trPr>
          <w:trHeight w:val="300"/>
          <w:ins w:id="7030" w:author="Dave Contreras" w:date="2019-07-23T06:57:00Z"/>
        </w:trPr>
        <w:tc>
          <w:tcPr>
            <w:tcW w:w="1236" w:type="dxa"/>
            <w:tcBorders>
              <w:top w:val="nil"/>
              <w:left w:val="nil"/>
              <w:bottom w:val="nil"/>
              <w:right w:val="nil"/>
            </w:tcBorders>
            <w:shd w:val="clear" w:color="auto" w:fill="auto"/>
            <w:noWrap/>
            <w:vAlign w:val="bottom"/>
            <w:hideMark/>
          </w:tcPr>
          <w:p w14:paraId="72061206" w14:textId="77777777" w:rsidR="001660C9" w:rsidRPr="001660C9" w:rsidRDefault="001660C9" w:rsidP="001660C9">
            <w:pPr>
              <w:rPr>
                <w:ins w:id="7031" w:author="Dave Contreras" w:date="2019-07-23T06:57:00Z"/>
                <w:rFonts w:ascii="Calibri" w:eastAsia="Times New Roman" w:hAnsi="Calibri" w:cs="Calibri"/>
                <w:color w:val="000000"/>
              </w:rPr>
            </w:pPr>
            <w:proofErr w:type="spellStart"/>
            <w:ins w:id="7032" w:author="Dave Contreras" w:date="2019-07-23T06:57:00Z">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ins>
          </w:p>
        </w:tc>
        <w:tc>
          <w:tcPr>
            <w:tcW w:w="331" w:type="dxa"/>
            <w:tcBorders>
              <w:top w:val="nil"/>
              <w:left w:val="nil"/>
              <w:bottom w:val="nil"/>
              <w:right w:val="nil"/>
            </w:tcBorders>
            <w:shd w:val="clear" w:color="auto" w:fill="auto"/>
            <w:noWrap/>
            <w:vAlign w:val="bottom"/>
            <w:hideMark/>
          </w:tcPr>
          <w:p w14:paraId="6DEE64B1" w14:textId="77777777" w:rsidR="001660C9" w:rsidRPr="001660C9" w:rsidRDefault="001660C9" w:rsidP="001660C9">
            <w:pPr>
              <w:jc w:val="center"/>
              <w:rPr>
                <w:ins w:id="7033" w:author="Dave Contreras" w:date="2019-07-23T06:57:00Z"/>
                <w:rFonts w:ascii="Calibri" w:eastAsia="Times New Roman" w:hAnsi="Calibri" w:cs="Calibri"/>
                <w:color w:val="000000"/>
              </w:rPr>
            </w:pPr>
            <w:ins w:id="7034"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6D99C585" w14:textId="77777777" w:rsidR="001660C9" w:rsidRPr="001660C9" w:rsidRDefault="001660C9" w:rsidP="001660C9">
            <w:pPr>
              <w:jc w:val="center"/>
              <w:rPr>
                <w:ins w:id="7035" w:author="Dave Contreras" w:date="2019-07-23T06:57:00Z"/>
                <w:rFonts w:ascii="Calibri" w:eastAsia="Times New Roman" w:hAnsi="Calibri" w:cs="Calibri"/>
                <w:color w:val="000000"/>
              </w:rPr>
            </w:pPr>
            <w:ins w:id="7036" w:author="Dave Contreras" w:date="2019-07-23T06:57:00Z">
              <w:r w:rsidRPr="001660C9">
                <w:rPr>
                  <w:rFonts w:ascii="Calibri" w:eastAsia="Times New Roman" w:hAnsi="Calibri" w:cs="Calibri"/>
                  <w:color w:val="000000"/>
                </w:rPr>
                <w:t>0.51848</w:t>
              </w:r>
            </w:ins>
          </w:p>
        </w:tc>
        <w:tc>
          <w:tcPr>
            <w:tcW w:w="1200" w:type="dxa"/>
            <w:tcBorders>
              <w:top w:val="nil"/>
              <w:left w:val="nil"/>
              <w:bottom w:val="nil"/>
              <w:right w:val="nil"/>
            </w:tcBorders>
            <w:shd w:val="clear" w:color="auto" w:fill="auto"/>
            <w:noWrap/>
            <w:vAlign w:val="bottom"/>
            <w:hideMark/>
          </w:tcPr>
          <w:p w14:paraId="3F3B7CD2" w14:textId="77777777" w:rsidR="001660C9" w:rsidRPr="001660C9" w:rsidRDefault="001660C9" w:rsidP="001660C9">
            <w:pPr>
              <w:jc w:val="center"/>
              <w:rPr>
                <w:ins w:id="7037" w:author="Dave Contreras" w:date="2019-07-23T06:57:00Z"/>
                <w:rFonts w:ascii="Calibri" w:eastAsia="Times New Roman" w:hAnsi="Calibri" w:cs="Calibri"/>
                <w:color w:val="000000"/>
              </w:rPr>
            </w:pPr>
            <w:ins w:id="7038" w:author="Dave Contreras" w:date="2019-07-23T06:57:00Z">
              <w:r w:rsidRPr="001660C9">
                <w:rPr>
                  <w:rFonts w:ascii="Calibri" w:eastAsia="Times New Roman" w:hAnsi="Calibri" w:cs="Calibri"/>
                  <w:color w:val="000000"/>
                </w:rPr>
                <w:t>0.51848</w:t>
              </w:r>
            </w:ins>
          </w:p>
        </w:tc>
        <w:tc>
          <w:tcPr>
            <w:tcW w:w="1086" w:type="dxa"/>
            <w:tcBorders>
              <w:top w:val="nil"/>
              <w:left w:val="nil"/>
              <w:bottom w:val="nil"/>
              <w:right w:val="nil"/>
            </w:tcBorders>
            <w:shd w:val="clear" w:color="auto" w:fill="auto"/>
            <w:noWrap/>
            <w:vAlign w:val="bottom"/>
            <w:hideMark/>
          </w:tcPr>
          <w:p w14:paraId="683067B7" w14:textId="77777777" w:rsidR="001660C9" w:rsidRPr="001660C9" w:rsidRDefault="001660C9" w:rsidP="001660C9">
            <w:pPr>
              <w:jc w:val="center"/>
              <w:rPr>
                <w:ins w:id="7039" w:author="Dave Contreras" w:date="2019-07-23T06:57:00Z"/>
                <w:rFonts w:ascii="Calibri" w:eastAsia="Times New Roman" w:hAnsi="Calibri" w:cs="Calibri"/>
                <w:color w:val="000000"/>
              </w:rPr>
            </w:pPr>
            <w:ins w:id="7040" w:author="Dave Contreras" w:date="2019-07-23T06:57:00Z">
              <w:r w:rsidRPr="001660C9">
                <w:rPr>
                  <w:rFonts w:ascii="Calibri" w:eastAsia="Times New Roman" w:hAnsi="Calibri" w:cs="Calibri"/>
                  <w:color w:val="000000"/>
                </w:rPr>
                <w:t>12.8488</w:t>
              </w:r>
            </w:ins>
          </w:p>
        </w:tc>
        <w:tc>
          <w:tcPr>
            <w:tcW w:w="985" w:type="dxa"/>
            <w:tcBorders>
              <w:top w:val="nil"/>
              <w:left w:val="nil"/>
              <w:bottom w:val="nil"/>
              <w:right w:val="nil"/>
            </w:tcBorders>
            <w:shd w:val="clear" w:color="auto" w:fill="auto"/>
            <w:noWrap/>
            <w:vAlign w:val="bottom"/>
            <w:hideMark/>
          </w:tcPr>
          <w:p w14:paraId="2407D91C" w14:textId="77777777" w:rsidR="001660C9" w:rsidRPr="001660C9" w:rsidRDefault="001660C9" w:rsidP="001660C9">
            <w:pPr>
              <w:jc w:val="center"/>
              <w:rPr>
                <w:ins w:id="7041" w:author="Dave Contreras" w:date="2019-07-23T06:57:00Z"/>
                <w:rFonts w:ascii="Calibri" w:eastAsia="Times New Roman" w:hAnsi="Calibri" w:cs="Calibri"/>
                <w:color w:val="000000"/>
              </w:rPr>
            </w:pPr>
            <w:ins w:id="7042" w:author="Dave Contreras" w:date="2019-07-23T06:57:00Z">
              <w:r w:rsidRPr="001660C9">
                <w:rPr>
                  <w:rFonts w:ascii="Calibri" w:eastAsia="Times New Roman" w:hAnsi="Calibri" w:cs="Calibri"/>
                  <w:color w:val="000000"/>
                </w:rPr>
                <w:t>0.1974</w:t>
              </w:r>
            </w:ins>
          </w:p>
        </w:tc>
        <w:tc>
          <w:tcPr>
            <w:tcW w:w="1031" w:type="dxa"/>
            <w:tcBorders>
              <w:top w:val="nil"/>
              <w:left w:val="nil"/>
              <w:bottom w:val="nil"/>
              <w:right w:val="nil"/>
            </w:tcBorders>
            <w:shd w:val="clear" w:color="auto" w:fill="auto"/>
            <w:noWrap/>
            <w:vAlign w:val="bottom"/>
            <w:hideMark/>
          </w:tcPr>
          <w:p w14:paraId="5C20C3CA" w14:textId="77777777" w:rsidR="001660C9" w:rsidRPr="001660C9" w:rsidRDefault="001660C9" w:rsidP="001660C9">
            <w:pPr>
              <w:jc w:val="center"/>
              <w:rPr>
                <w:ins w:id="7043" w:author="Dave Contreras" w:date="2019-07-23T06:57:00Z"/>
                <w:rFonts w:ascii="Calibri" w:eastAsia="Times New Roman" w:hAnsi="Calibri" w:cs="Calibri"/>
                <w:color w:val="000000"/>
              </w:rPr>
            </w:pPr>
            <w:ins w:id="7044" w:author="Dave Contreras" w:date="2019-07-23T06:57:00Z">
              <w:r w:rsidRPr="001660C9">
                <w:rPr>
                  <w:rFonts w:ascii="Calibri" w:eastAsia="Times New Roman" w:hAnsi="Calibri" w:cs="Calibri"/>
                  <w:color w:val="000000"/>
                </w:rPr>
                <w:t xml:space="preserve">  0.010 *</w:t>
              </w:r>
            </w:ins>
          </w:p>
        </w:tc>
      </w:tr>
      <w:tr w:rsidR="001660C9" w:rsidRPr="001660C9" w14:paraId="226239E3" w14:textId="77777777" w:rsidTr="001660C9">
        <w:trPr>
          <w:trHeight w:val="300"/>
          <w:ins w:id="7045" w:author="Dave Contreras" w:date="2019-07-23T06:57:00Z"/>
        </w:trPr>
        <w:tc>
          <w:tcPr>
            <w:tcW w:w="1236" w:type="dxa"/>
            <w:tcBorders>
              <w:top w:val="nil"/>
              <w:left w:val="nil"/>
              <w:bottom w:val="nil"/>
              <w:right w:val="nil"/>
            </w:tcBorders>
            <w:shd w:val="clear" w:color="auto" w:fill="auto"/>
            <w:noWrap/>
            <w:vAlign w:val="bottom"/>
            <w:hideMark/>
          </w:tcPr>
          <w:p w14:paraId="62BC1DDE" w14:textId="77777777" w:rsidR="001660C9" w:rsidRPr="001660C9" w:rsidRDefault="001660C9" w:rsidP="001660C9">
            <w:pPr>
              <w:rPr>
                <w:ins w:id="7046" w:author="Dave Contreras" w:date="2019-07-23T06:57:00Z"/>
                <w:rFonts w:ascii="Calibri" w:eastAsia="Times New Roman" w:hAnsi="Calibri" w:cs="Calibri"/>
                <w:color w:val="000000"/>
              </w:rPr>
            </w:pPr>
            <w:ins w:id="7047" w:author="Dave Contreras" w:date="2019-07-23T06:57:00Z">
              <w:r w:rsidRPr="001660C9">
                <w:rPr>
                  <w:rFonts w:ascii="Calibri" w:eastAsia="Times New Roman" w:hAnsi="Calibri" w:cs="Calibri"/>
                  <w:color w:val="000000"/>
                </w:rPr>
                <w:t xml:space="preserve">Turbidity </w:t>
              </w:r>
            </w:ins>
          </w:p>
        </w:tc>
        <w:tc>
          <w:tcPr>
            <w:tcW w:w="331" w:type="dxa"/>
            <w:tcBorders>
              <w:top w:val="nil"/>
              <w:left w:val="nil"/>
              <w:bottom w:val="nil"/>
              <w:right w:val="nil"/>
            </w:tcBorders>
            <w:shd w:val="clear" w:color="auto" w:fill="auto"/>
            <w:noWrap/>
            <w:vAlign w:val="bottom"/>
            <w:hideMark/>
          </w:tcPr>
          <w:p w14:paraId="65D2C9A7" w14:textId="77777777" w:rsidR="001660C9" w:rsidRPr="001660C9" w:rsidRDefault="001660C9" w:rsidP="001660C9">
            <w:pPr>
              <w:jc w:val="center"/>
              <w:rPr>
                <w:ins w:id="7048" w:author="Dave Contreras" w:date="2019-07-23T06:57:00Z"/>
                <w:rFonts w:ascii="Calibri" w:eastAsia="Times New Roman" w:hAnsi="Calibri" w:cs="Calibri"/>
                <w:color w:val="000000"/>
              </w:rPr>
            </w:pPr>
            <w:ins w:id="7049"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628EFD1C" w14:textId="77777777" w:rsidR="001660C9" w:rsidRPr="001660C9" w:rsidRDefault="001660C9" w:rsidP="001660C9">
            <w:pPr>
              <w:jc w:val="center"/>
              <w:rPr>
                <w:ins w:id="7050" w:author="Dave Contreras" w:date="2019-07-23T06:57:00Z"/>
                <w:rFonts w:ascii="Calibri" w:eastAsia="Times New Roman" w:hAnsi="Calibri" w:cs="Calibri"/>
                <w:color w:val="000000"/>
              </w:rPr>
            </w:pPr>
            <w:ins w:id="7051" w:author="Dave Contreras" w:date="2019-07-23T06:57:00Z">
              <w:r w:rsidRPr="001660C9">
                <w:rPr>
                  <w:rFonts w:ascii="Calibri" w:eastAsia="Times New Roman" w:hAnsi="Calibri" w:cs="Calibri"/>
                  <w:color w:val="000000"/>
                </w:rPr>
                <w:t>0.02499</w:t>
              </w:r>
            </w:ins>
          </w:p>
        </w:tc>
        <w:tc>
          <w:tcPr>
            <w:tcW w:w="1200" w:type="dxa"/>
            <w:tcBorders>
              <w:top w:val="nil"/>
              <w:left w:val="nil"/>
              <w:bottom w:val="nil"/>
              <w:right w:val="nil"/>
            </w:tcBorders>
            <w:shd w:val="clear" w:color="auto" w:fill="auto"/>
            <w:noWrap/>
            <w:vAlign w:val="bottom"/>
            <w:hideMark/>
          </w:tcPr>
          <w:p w14:paraId="2290F52A" w14:textId="77777777" w:rsidR="001660C9" w:rsidRPr="001660C9" w:rsidRDefault="001660C9" w:rsidP="001660C9">
            <w:pPr>
              <w:jc w:val="center"/>
              <w:rPr>
                <w:ins w:id="7052" w:author="Dave Contreras" w:date="2019-07-23T06:57:00Z"/>
                <w:rFonts w:ascii="Calibri" w:eastAsia="Times New Roman" w:hAnsi="Calibri" w:cs="Calibri"/>
                <w:color w:val="000000"/>
              </w:rPr>
            </w:pPr>
            <w:ins w:id="7053" w:author="Dave Contreras" w:date="2019-07-23T06:57:00Z">
              <w:r w:rsidRPr="001660C9">
                <w:rPr>
                  <w:rFonts w:ascii="Calibri" w:eastAsia="Times New Roman" w:hAnsi="Calibri" w:cs="Calibri"/>
                  <w:color w:val="000000"/>
                </w:rPr>
                <w:t>0.02499</w:t>
              </w:r>
            </w:ins>
          </w:p>
        </w:tc>
        <w:tc>
          <w:tcPr>
            <w:tcW w:w="1086" w:type="dxa"/>
            <w:tcBorders>
              <w:top w:val="nil"/>
              <w:left w:val="nil"/>
              <w:bottom w:val="nil"/>
              <w:right w:val="nil"/>
            </w:tcBorders>
            <w:shd w:val="clear" w:color="auto" w:fill="auto"/>
            <w:noWrap/>
            <w:vAlign w:val="bottom"/>
            <w:hideMark/>
          </w:tcPr>
          <w:p w14:paraId="2E1A0581" w14:textId="77777777" w:rsidR="001660C9" w:rsidRPr="001660C9" w:rsidRDefault="001660C9" w:rsidP="001660C9">
            <w:pPr>
              <w:jc w:val="center"/>
              <w:rPr>
                <w:ins w:id="7054" w:author="Dave Contreras" w:date="2019-07-23T06:57:00Z"/>
                <w:rFonts w:ascii="Calibri" w:eastAsia="Times New Roman" w:hAnsi="Calibri" w:cs="Calibri"/>
                <w:color w:val="000000"/>
              </w:rPr>
            </w:pPr>
            <w:ins w:id="7055" w:author="Dave Contreras" w:date="2019-07-23T06:57:00Z">
              <w:r w:rsidRPr="001660C9">
                <w:rPr>
                  <w:rFonts w:ascii="Calibri" w:eastAsia="Times New Roman" w:hAnsi="Calibri" w:cs="Calibri"/>
                  <w:color w:val="000000"/>
                </w:rPr>
                <w:t>0.6192</w:t>
              </w:r>
            </w:ins>
          </w:p>
        </w:tc>
        <w:tc>
          <w:tcPr>
            <w:tcW w:w="985" w:type="dxa"/>
            <w:tcBorders>
              <w:top w:val="nil"/>
              <w:left w:val="nil"/>
              <w:bottom w:val="nil"/>
              <w:right w:val="nil"/>
            </w:tcBorders>
            <w:shd w:val="clear" w:color="auto" w:fill="auto"/>
            <w:noWrap/>
            <w:vAlign w:val="bottom"/>
            <w:hideMark/>
          </w:tcPr>
          <w:p w14:paraId="3751F703" w14:textId="77777777" w:rsidR="001660C9" w:rsidRPr="001660C9" w:rsidRDefault="001660C9" w:rsidP="001660C9">
            <w:pPr>
              <w:jc w:val="center"/>
              <w:rPr>
                <w:ins w:id="7056" w:author="Dave Contreras" w:date="2019-07-23T06:57:00Z"/>
                <w:rFonts w:ascii="Calibri" w:eastAsia="Times New Roman" w:hAnsi="Calibri" w:cs="Calibri"/>
                <w:color w:val="000000"/>
              </w:rPr>
            </w:pPr>
            <w:ins w:id="7057" w:author="Dave Contreras" w:date="2019-07-23T06:57:00Z">
              <w:r w:rsidRPr="001660C9">
                <w:rPr>
                  <w:rFonts w:ascii="Calibri" w:eastAsia="Times New Roman" w:hAnsi="Calibri" w:cs="Calibri"/>
                  <w:color w:val="000000"/>
                </w:rPr>
                <w:t>0.00951</w:t>
              </w:r>
            </w:ins>
          </w:p>
        </w:tc>
        <w:tc>
          <w:tcPr>
            <w:tcW w:w="1031" w:type="dxa"/>
            <w:tcBorders>
              <w:top w:val="nil"/>
              <w:left w:val="nil"/>
              <w:bottom w:val="nil"/>
              <w:right w:val="nil"/>
            </w:tcBorders>
            <w:shd w:val="clear" w:color="auto" w:fill="auto"/>
            <w:noWrap/>
            <w:vAlign w:val="bottom"/>
            <w:hideMark/>
          </w:tcPr>
          <w:p w14:paraId="5E7DFD10" w14:textId="77777777" w:rsidR="001660C9" w:rsidRPr="001660C9" w:rsidRDefault="001660C9" w:rsidP="001660C9">
            <w:pPr>
              <w:jc w:val="center"/>
              <w:rPr>
                <w:ins w:id="7058" w:author="Dave Contreras" w:date="2019-07-23T06:57:00Z"/>
                <w:rFonts w:ascii="Calibri" w:eastAsia="Times New Roman" w:hAnsi="Calibri" w:cs="Calibri"/>
                <w:color w:val="000000"/>
              </w:rPr>
            </w:pPr>
            <w:ins w:id="7059" w:author="Dave Contreras" w:date="2019-07-23T06:57:00Z">
              <w:r w:rsidRPr="001660C9">
                <w:rPr>
                  <w:rFonts w:ascii="Calibri" w:eastAsia="Times New Roman" w:hAnsi="Calibri" w:cs="Calibri"/>
                  <w:color w:val="000000"/>
                </w:rPr>
                <w:t>0.605</w:t>
              </w:r>
            </w:ins>
          </w:p>
        </w:tc>
      </w:tr>
      <w:tr w:rsidR="001660C9" w:rsidRPr="001660C9" w14:paraId="2F26B1F8" w14:textId="77777777" w:rsidTr="001660C9">
        <w:trPr>
          <w:trHeight w:val="300"/>
          <w:ins w:id="7060" w:author="Dave Contreras" w:date="2019-07-23T06:57:00Z"/>
        </w:trPr>
        <w:tc>
          <w:tcPr>
            <w:tcW w:w="1236" w:type="dxa"/>
            <w:tcBorders>
              <w:top w:val="nil"/>
              <w:left w:val="nil"/>
              <w:bottom w:val="nil"/>
              <w:right w:val="nil"/>
            </w:tcBorders>
            <w:shd w:val="clear" w:color="auto" w:fill="auto"/>
            <w:noWrap/>
            <w:vAlign w:val="bottom"/>
            <w:hideMark/>
          </w:tcPr>
          <w:p w14:paraId="2D538299" w14:textId="77777777" w:rsidR="001660C9" w:rsidRPr="001660C9" w:rsidRDefault="001660C9" w:rsidP="001660C9">
            <w:pPr>
              <w:rPr>
                <w:ins w:id="7061" w:author="Dave Contreras" w:date="2019-07-23T06:57:00Z"/>
                <w:rFonts w:ascii="Calibri" w:eastAsia="Times New Roman" w:hAnsi="Calibri" w:cs="Calibri"/>
                <w:color w:val="000000"/>
              </w:rPr>
            </w:pPr>
            <w:ins w:id="7062" w:author="Dave Contreras" w:date="2019-07-23T06:57:00Z">
              <w:r w:rsidRPr="001660C9">
                <w:rPr>
                  <w:rFonts w:ascii="Calibri" w:eastAsia="Times New Roman" w:hAnsi="Calibri" w:cs="Calibri"/>
                  <w:color w:val="000000"/>
                </w:rPr>
                <w:t xml:space="preserve">Residuals </w:t>
              </w:r>
            </w:ins>
          </w:p>
        </w:tc>
        <w:tc>
          <w:tcPr>
            <w:tcW w:w="331" w:type="dxa"/>
            <w:tcBorders>
              <w:top w:val="nil"/>
              <w:left w:val="nil"/>
              <w:bottom w:val="nil"/>
              <w:right w:val="nil"/>
            </w:tcBorders>
            <w:shd w:val="clear" w:color="auto" w:fill="auto"/>
            <w:noWrap/>
            <w:vAlign w:val="bottom"/>
            <w:hideMark/>
          </w:tcPr>
          <w:p w14:paraId="77C5E5D8" w14:textId="77777777" w:rsidR="001660C9" w:rsidRPr="001660C9" w:rsidRDefault="001660C9" w:rsidP="001660C9">
            <w:pPr>
              <w:jc w:val="center"/>
              <w:rPr>
                <w:ins w:id="7063" w:author="Dave Contreras" w:date="2019-07-23T06:57:00Z"/>
                <w:rFonts w:ascii="Calibri" w:eastAsia="Times New Roman" w:hAnsi="Calibri" w:cs="Calibri"/>
                <w:color w:val="000000"/>
              </w:rPr>
            </w:pPr>
            <w:ins w:id="7064" w:author="Dave Contreras" w:date="2019-07-23T06:57:00Z">
              <w:r w:rsidRPr="001660C9">
                <w:rPr>
                  <w:rFonts w:ascii="Calibri" w:eastAsia="Times New Roman" w:hAnsi="Calibri" w:cs="Calibri"/>
                  <w:color w:val="000000"/>
                </w:rPr>
                <w:t>3</w:t>
              </w:r>
            </w:ins>
          </w:p>
        </w:tc>
        <w:tc>
          <w:tcPr>
            <w:tcW w:w="1431" w:type="dxa"/>
            <w:tcBorders>
              <w:top w:val="nil"/>
              <w:left w:val="nil"/>
              <w:bottom w:val="nil"/>
              <w:right w:val="nil"/>
            </w:tcBorders>
            <w:shd w:val="clear" w:color="auto" w:fill="auto"/>
            <w:noWrap/>
            <w:vAlign w:val="bottom"/>
            <w:hideMark/>
          </w:tcPr>
          <w:p w14:paraId="7E0F8D7F" w14:textId="77777777" w:rsidR="001660C9" w:rsidRPr="001660C9" w:rsidRDefault="001660C9" w:rsidP="001660C9">
            <w:pPr>
              <w:jc w:val="center"/>
              <w:rPr>
                <w:ins w:id="7065" w:author="Dave Contreras" w:date="2019-07-23T06:57:00Z"/>
                <w:rFonts w:ascii="Calibri" w:eastAsia="Times New Roman" w:hAnsi="Calibri" w:cs="Calibri"/>
                <w:color w:val="000000"/>
              </w:rPr>
            </w:pPr>
            <w:ins w:id="7066" w:author="Dave Contreras" w:date="2019-07-23T06:57:00Z">
              <w:r w:rsidRPr="001660C9">
                <w:rPr>
                  <w:rFonts w:ascii="Calibri" w:eastAsia="Times New Roman" w:hAnsi="Calibri" w:cs="Calibri"/>
                  <w:color w:val="000000"/>
                </w:rPr>
                <w:t>0.12106</w:t>
              </w:r>
            </w:ins>
          </w:p>
        </w:tc>
        <w:tc>
          <w:tcPr>
            <w:tcW w:w="1200" w:type="dxa"/>
            <w:tcBorders>
              <w:top w:val="nil"/>
              <w:left w:val="nil"/>
              <w:bottom w:val="nil"/>
              <w:right w:val="nil"/>
            </w:tcBorders>
            <w:shd w:val="clear" w:color="auto" w:fill="auto"/>
            <w:noWrap/>
            <w:vAlign w:val="bottom"/>
            <w:hideMark/>
          </w:tcPr>
          <w:p w14:paraId="35B42F0F" w14:textId="77777777" w:rsidR="001660C9" w:rsidRPr="001660C9" w:rsidRDefault="001660C9" w:rsidP="001660C9">
            <w:pPr>
              <w:jc w:val="center"/>
              <w:rPr>
                <w:ins w:id="7067" w:author="Dave Contreras" w:date="2019-07-23T06:57:00Z"/>
                <w:rFonts w:ascii="Calibri" w:eastAsia="Times New Roman" w:hAnsi="Calibri" w:cs="Calibri"/>
                <w:color w:val="000000"/>
              </w:rPr>
            </w:pPr>
            <w:ins w:id="7068" w:author="Dave Contreras" w:date="2019-07-23T06:57:00Z">
              <w:r w:rsidRPr="001660C9">
                <w:rPr>
                  <w:rFonts w:ascii="Calibri" w:eastAsia="Times New Roman" w:hAnsi="Calibri" w:cs="Calibri"/>
                  <w:color w:val="000000"/>
                </w:rPr>
                <w:t>0.04035</w:t>
              </w:r>
            </w:ins>
          </w:p>
        </w:tc>
        <w:tc>
          <w:tcPr>
            <w:tcW w:w="1086" w:type="dxa"/>
            <w:tcBorders>
              <w:top w:val="nil"/>
              <w:left w:val="nil"/>
              <w:bottom w:val="nil"/>
              <w:right w:val="nil"/>
            </w:tcBorders>
            <w:shd w:val="clear" w:color="auto" w:fill="auto"/>
            <w:noWrap/>
            <w:vAlign w:val="bottom"/>
            <w:hideMark/>
          </w:tcPr>
          <w:p w14:paraId="5C7E17E8" w14:textId="77777777" w:rsidR="001660C9" w:rsidRPr="001660C9" w:rsidRDefault="001660C9" w:rsidP="001660C9">
            <w:pPr>
              <w:jc w:val="center"/>
              <w:rPr>
                <w:ins w:id="7069" w:author="Dave Contreras" w:date="2019-07-23T06:57:00Z"/>
                <w:rFonts w:ascii="Calibri" w:eastAsia="Times New Roman" w:hAnsi="Calibri" w:cs="Calibri"/>
                <w:color w:val="000000"/>
              </w:rPr>
            </w:pPr>
            <w:ins w:id="7070" w:author="Dave Contreras" w:date="2019-07-23T06:57: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6C6807BB" w14:textId="77777777" w:rsidR="001660C9" w:rsidRPr="001660C9" w:rsidRDefault="001660C9" w:rsidP="001660C9">
            <w:pPr>
              <w:jc w:val="center"/>
              <w:rPr>
                <w:ins w:id="7071" w:author="Dave Contreras" w:date="2019-07-23T06:57:00Z"/>
                <w:rFonts w:ascii="Calibri" w:eastAsia="Times New Roman" w:hAnsi="Calibri" w:cs="Calibri"/>
                <w:color w:val="000000"/>
              </w:rPr>
            </w:pPr>
            <w:ins w:id="7072" w:author="Dave Contreras" w:date="2019-07-23T06:57:00Z">
              <w:r w:rsidRPr="001660C9">
                <w:rPr>
                  <w:rFonts w:ascii="Calibri" w:eastAsia="Times New Roman" w:hAnsi="Calibri" w:cs="Calibri"/>
                  <w:color w:val="000000"/>
                </w:rPr>
                <w:t>0.04609</w:t>
              </w:r>
            </w:ins>
          </w:p>
        </w:tc>
        <w:tc>
          <w:tcPr>
            <w:tcW w:w="1031" w:type="dxa"/>
            <w:tcBorders>
              <w:top w:val="nil"/>
              <w:left w:val="nil"/>
              <w:bottom w:val="nil"/>
              <w:right w:val="nil"/>
            </w:tcBorders>
            <w:shd w:val="clear" w:color="auto" w:fill="auto"/>
            <w:noWrap/>
            <w:vAlign w:val="bottom"/>
            <w:hideMark/>
          </w:tcPr>
          <w:p w14:paraId="6DFD72B6" w14:textId="77777777" w:rsidR="001660C9" w:rsidRPr="001660C9" w:rsidRDefault="001660C9" w:rsidP="001660C9">
            <w:pPr>
              <w:jc w:val="center"/>
              <w:rPr>
                <w:ins w:id="7073" w:author="Dave Contreras" w:date="2019-07-23T06:57:00Z"/>
                <w:rFonts w:ascii="Calibri" w:eastAsia="Times New Roman" w:hAnsi="Calibri" w:cs="Calibri"/>
                <w:color w:val="000000"/>
              </w:rPr>
            </w:pPr>
            <w:ins w:id="7074" w:author="Dave Contreras" w:date="2019-07-23T06:57:00Z">
              <w:r w:rsidRPr="001660C9">
                <w:rPr>
                  <w:rFonts w:ascii="Calibri" w:eastAsia="Times New Roman" w:hAnsi="Calibri" w:cs="Calibri"/>
                  <w:color w:val="000000"/>
                </w:rPr>
                <w:t xml:space="preserve">          </w:t>
              </w:r>
            </w:ins>
          </w:p>
        </w:tc>
      </w:tr>
      <w:tr w:rsidR="001660C9" w:rsidRPr="001660C9" w14:paraId="57B24478" w14:textId="77777777" w:rsidTr="001660C9">
        <w:trPr>
          <w:trHeight w:val="300"/>
          <w:ins w:id="7075" w:author="Dave Contreras" w:date="2019-07-23T06:57:00Z"/>
        </w:trPr>
        <w:tc>
          <w:tcPr>
            <w:tcW w:w="1236" w:type="dxa"/>
            <w:tcBorders>
              <w:top w:val="nil"/>
              <w:left w:val="nil"/>
              <w:bottom w:val="nil"/>
              <w:right w:val="nil"/>
            </w:tcBorders>
            <w:shd w:val="clear" w:color="auto" w:fill="auto"/>
            <w:noWrap/>
            <w:vAlign w:val="bottom"/>
            <w:hideMark/>
          </w:tcPr>
          <w:p w14:paraId="7A8648B0" w14:textId="77777777" w:rsidR="001660C9" w:rsidRPr="001660C9" w:rsidRDefault="001660C9" w:rsidP="001660C9">
            <w:pPr>
              <w:rPr>
                <w:ins w:id="7076" w:author="Dave Contreras" w:date="2019-07-23T06:57:00Z"/>
                <w:rFonts w:ascii="Calibri" w:eastAsia="Times New Roman" w:hAnsi="Calibri" w:cs="Calibri"/>
                <w:color w:val="000000"/>
              </w:rPr>
            </w:pPr>
            <w:ins w:id="7077" w:author="Dave Contreras" w:date="2019-07-23T06:57:00Z">
              <w:r w:rsidRPr="001660C9">
                <w:rPr>
                  <w:rFonts w:ascii="Calibri" w:eastAsia="Times New Roman" w:hAnsi="Calibri" w:cs="Calibri"/>
                  <w:color w:val="000000"/>
                </w:rPr>
                <w:t xml:space="preserve">Total   </w:t>
              </w:r>
            </w:ins>
          </w:p>
        </w:tc>
        <w:tc>
          <w:tcPr>
            <w:tcW w:w="331" w:type="dxa"/>
            <w:tcBorders>
              <w:top w:val="nil"/>
              <w:left w:val="nil"/>
              <w:bottom w:val="nil"/>
              <w:right w:val="nil"/>
            </w:tcBorders>
            <w:shd w:val="clear" w:color="auto" w:fill="auto"/>
            <w:noWrap/>
            <w:vAlign w:val="bottom"/>
            <w:hideMark/>
          </w:tcPr>
          <w:p w14:paraId="0C9F80BA" w14:textId="77777777" w:rsidR="001660C9" w:rsidRPr="001660C9" w:rsidRDefault="001660C9" w:rsidP="001660C9">
            <w:pPr>
              <w:jc w:val="center"/>
              <w:rPr>
                <w:ins w:id="7078" w:author="Dave Contreras" w:date="2019-07-23T06:57:00Z"/>
                <w:rFonts w:ascii="Calibri" w:eastAsia="Times New Roman" w:hAnsi="Calibri" w:cs="Calibri"/>
                <w:color w:val="000000"/>
              </w:rPr>
            </w:pPr>
            <w:ins w:id="7079" w:author="Dave Contreras" w:date="2019-07-23T06:57:00Z">
              <w:r w:rsidRPr="001660C9">
                <w:rPr>
                  <w:rFonts w:ascii="Calibri" w:eastAsia="Times New Roman" w:hAnsi="Calibri" w:cs="Calibri"/>
                  <w:color w:val="000000"/>
                </w:rPr>
                <w:t>8</w:t>
              </w:r>
            </w:ins>
          </w:p>
        </w:tc>
        <w:tc>
          <w:tcPr>
            <w:tcW w:w="1431" w:type="dxa"/>
            <w:tcBorders>
              <w:top w:val="nil"/>
              <w:left w:val="nil"/>
              <w:bottom w:val="nil"/>
              <w:right w:val="nil"/>
            </w:tcBorders>
            <w:shd w:val="clear" w:color="auto" w:fill="auto"/>
            <w:noWrap/>
            <w:vAlign w:val="bottom"/>
            <w:hideMark/>
          </w:tcPr>
          <w:p w14:paraId="5E1A0B8D" w14:textId="77777777" w:rsidR="001660C9" w:rsidRPr="001660C9" w:rsidRDefault="001660C9" w:rsidP="001660C9">
            <w:pPr>
              <w:jc w:val="center"/>
              <w:rPr>
                <w:ins w:id="7080" w:author="Dave Contreras" w:date="2019-07-23T06:57:00Z"/>
                <w:rFonts w:ascii="Calibri" w:eastAsia="Times New Roman" w:hAnsi="Calibri" w:cs="Calibri"/>
                <w:color w:val="000000"/>
              </w:rPr>
            </w:pPr>
            <w:ins w:id="7081" w:author="Dave Contreras" w:date="2019-07-23T06:57:00Z">
              <w:r w:rsidRPr="001660C9">
                <w:rPr>
                  <w:rFonts w:ascii="Calibri" w:eastAsia="Times New Roman" w:hAnsi="Calibri" w:cs="Calibri"/>
                  <w:color w:val="000000"/>
                </w:rPr>
                <w:t>2.62656</w:t>
              </w:r>
            </w:ins>
          </w:p>
        </w:tc>
        <w:tc>
          <w:tcPr>
            <w:tcW w:w="1200" w:type="dxa"/>
            <w:tcBorders>
              <w:top w:val="nil"/>
              <w:left w:val="nil"/>
              <w:bottom w:val="nil"/>
              <w:right w:val="nil"/>
            </w:tcBorders>
            <w:shd w:val="clear" w:color="auto" w:fill="auto"/>
            <w:noWrap/>
            <w:vAlign w:val="bottom"/>
            <w:hideMark/>
          </w:tcPr>
          <w:p w14:paraId="283A11F7" w14:textId="77777777" w:rsidR="001660C9" w:rsidRPr="001660C9" w:rsidRDefault="001660C9" w:rsidP="001660C9">
            <w:pPr>
              <w:jc w:val="center"/>
              <w:rPr>
                <w:ins w:id="7082" w:author="Dave Contreras" w:date="2019-07-23T06:57:00Z"/>
                <w:rFonts w:ascii="Calibri" w:eastAsia="Times New Roman" w:hAnsi="Calibri" w:cs="Calibri"/>
                <w:color w:val="000000"/>
              </w:rPr>
            </w:pPr>
            <w:ins w:id="7083" w:author="Dave Contreras" w:date="2019-07-23T06:57:00Z">
              <w:r w:rsidRPr="001660C9">
                <w:rPr>
                  <w:rFonts w:ascii="Calibri" w:eastAsia="Times New Roman" w:hAnsi="Calibri" w:cs="Calibri"/>
                  <w:color w:val="000000"/>
                </w:rPr>
                <w:t xml:space="preserve">     </w:t>
              </w:r>
            </w:ins>
          </w:p>
        </w:tc>
        <w:tc>
          <w:tcPr>
            <w:tcW w:w="1086" w:type="dxa"/>
            <w:tcBorders>
              <w:top w:val="nil"/>
              <w:left w:val="nil"/>
              <w:bottom w:val="nil"/>
              <w:right w:val="nil"/>
            </w:tcBorders>
            <w:shd w:val="clear" w:color="auto" w:fill="auto"/>
            <w:noWrap/>
            <w:vAlign w:val="bottom"/>
            <w:hideMark/>
          </w:tcPr>
          <w:p w14:paraId="56D0003A" w14:textId="77777777" w:rsidR="001660C9" w:rsidRPr="001660C9" w:rsidRDefault="001660C9" w:rsidP="001660C9">
            <w:pPr>
              <w:jc w:val="center"/>
              <w:rPr>
                <w:ins w:id="7084" w:author="Dave Contreras" w:date="2019-07-23T06:57:00Z"/>
                <w:rFonts w:ascii="Calibri" w:eastAsia="Times New Roman" w:hAnsi="Calibri" w:cs="Calibri"/>
                <w:color w:val="000000"/>
              </w:rPr>
            </w:pPr>
            <w:ins w:id="7085" w:author="Dave Contreras" w:date="2019-07-23T06:57: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04A5A690" w14:textId="77777777" w:rsidR="001660C9" w:rsidRPr="001660C9" w:rsidRDefault="001660C9" w:rsidP="001660C9">
            <w:pPr>
              <w:jc w:val="center"/>
              <w:rPr>
                <w:ins w:id="7086" w:author="Dave Contreras" w:date="2019-07-23T06:57:00Z"/>
                <w:rFonts w:ascii="Calibri" w:eastAsia="Times New Roman" w:hAnsi="Calibri" w:cs="Calibri"/>
                <w:color w:val="000000"/>
              </w:rPr>
            </w:pPr>
            <w:ins w:id="7087" w:author="Dave Contreras" w:date="2019-07-23T06:57:00Z">
              <w:r w:rsidRPr="001660C9">
                <w:rPr>
                  <w:rFonts w:ascii="Calibri" w:eastAsia="Times New Roman" w:hAnsi="Calibri" w:cs="Calibri"/>
                  <w:color w:val="000000"/>
                </w:rPr>
                <w:t>1</w:t>
              </w:r>
            </w:ins>
          </w:p>
        </w:tc>
        <w:tc>
          <w:tcPr>
            <w:tcW w:w="1031" w:type="dxa"/>
            <w:tcBorders>
              <w:top w:val="nil"/>
              <w:left w:val="nil"/>
              <w:bottom w:val="nil"/>
              <w:right w:val="nil"/>
            </w:tcBorders>
            <w:shd w:val="clear" w:color="auto" w:fill="auto"/>
            <w:noWrap/>
            <w:vAlign w:val="bottom"/>
            <w:hideMark/>
          </w:tcPr>
          <w:p w14:paraId="61F38E98" w14:textId="77777777" w:rsidR="001660C9" w:rsidRPr="001660C9" w:rsidRDefault="001660C9" w:rsidP="001660C9">
            <w:pPr>
              <w:jc w:val="center"/>
              <w:rPr>
                <w:ins w:id="7088" w:author="Dave Contreras" w:date="2019-07-23T06:57:00Z"/>
                <w:rFonts w:ascii="Calibri" w:eastAsia="Times New Roman" w:hAnsi="Calibri" w:cs="Calibri"/>
                <w:color w:val="000000"/>
              </w:rPr>
            </w:pPr>
            <w:ins w:id="7089" w:author="Dave Contreras" w:date="2019-07-23T06:57:00Z">
              <w:r w:rsidRPr="001660C9">
                <w:rPr>
                  <w:rFonts w:ascii="Calibri" w:eastAsia="Times New Roman" w:hAnsi="Calibri" w:cs="Calibri"/>
                  <w:color w:val="000000"/>
                </w:rPr>
                <w:t xml:space="preserve">          </w:t>
              </w:r>
            </w:ins>
          </w:p>
        </w:tc>
      </w:tr>
      <w:tr w:rsidR="001660C9" w:rsidRPr="001660C9" w14:paraId="71BFBAAB" w14:textId="77777777" w:rsidTr="001660C9">
        <w:trPr>
          <w:trHeight w:val="300"/>
          <w:ins w:id="7090" w:author="Dave Contreras" w:date="2019-07-23T06:57:00Z"/>
        </w:trPr>
        <w:tc>
          <w:tcPr>
            <w:tcW w:w="1236" w:type="dxa"/>
            <w:tcBorders>
              <w:top w:val="nil"/>
              <w:left w:val="nil"/>
              <w:bottom w:val="nil"/>
              <w:right w:val="nil"/>
            </w:tcBorders>
            <w:shd w:val="clear" w:color="auto" w:fill="auto"/>
            <w:noWrap/>
            <w:vAlign w:val="bottom"/>
            <w:hideMark/>
          </w:tcPr>
          <w:p w14:paraId="6CF994F8" w14:textId="77777777" w:rsidR="001660C9" w:rsidRPr="001660C9" w:rsidRDefault="001660C9" w:rsidP="001660C9">
            <w:pPr>
              <w:jc w:val="center"/>
              <w:rPr>
                <w:ins w:id="7091" w:author="Dave Contreras" w:date="2019-07-23T06:57:00Z"/>
                <w:rFonts w:ascii="Calibri" w:eastAsia="Times New Roman" w:hAnsi="Calibri" w:cs="Calibri"/>
                <w:color w:val="000000"/>
              </w:rPr>
            </w:pPr>
          </w:p>
        </w:tc>
        <w:tc>
          <w:tcPr>
            <w:tcW w:w="331" w:type="dxa"/>
            <w:tcBorders>
              <w:top w:val="nil"/>
              <w:left w:val="nil"/>
              <w:bottom w:val="nil"/>
              <w:right w:val="nil"/>
            </w:tcBorders>
            <w:shd w:val="clear" w:color="auto" w:fill="auto"/>
            <w:noWrap/>
            <w:vAlign w:val="bottom"/>
            <w:hideMark/>
          </w:tcPr>
          <w:p w14:paraId="3DD4E515" w14:textId="77777777" w:rsidR="001660C9" w:rsidRPr="001660C9" w:rsidRDefault="001660C9" w:rsidP="001660C9">
            <w:pPr>
              <w:rPr>
                <w:ins w:id="7092" w:author="Dave Contreras" w:date="2019-07-23T06:57:00Z"/>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2B651B31" w14:textId="77777777" w:rsidR="001660C9" w:rsidRPr="001660C9" w:rsidRDefault="001660C9" w:rsidP="001660C9">
            <w:pPr>
              <w:jc w:val="center"/>
              <w:rPr>
                <w:ins w:id="7093" w:author="Dave Contreras" w:date="2019-07-23T06:57:00Z"/>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60D0E1FE" w14:textId="77777777" w:rsidR="001660C9" w:rsidRPr="001660C9" w:rsidRDefault="001660C9" w:rsidP="001660C9">
            <w:pPr>
              <w:jc w:val="center"/>
              <w:rPr>
                <w:ins w:id="7094" w:author="Dave Contreras" w:date="2019-07-23T06:57:00Z"/>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487ABA25" w14:textId="77777777" w:rsidR="001660C9" w:rsidRPr="001660C9" w:rsidRDefault="001660C9" w:rsidP="001660C9">
            <w:pPr>
              <w:jc w:val="center"/>
              <w:rPr>
                <w:ins w:id="7095" w:author="Dave Contreras" w:date="2019-07-23T06:57:00Z"/>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2743F45C" w14:textId="77777777" w:rsidR="001660C9" w:rsidRPr="001660C9" w:rsidRDefault="001660C9" w:rsidP="001660C9">
            <w:pPr>
              <w:jc w:val="center"/>
              <w:rPr>
                <w:ins w:id="7096" w:author="Dave Contreras" w:date="2019-07-23T06:57:00Z"/>
                <w:rFonts w:ascii="Times New Roman" w:eastAsia="Times New Roman" w:hAnsi="Times New Roman" w:cs="Times New Roman"/>
                <w:sz w:val="20"/>
                <w:szCs w:val="20"/>
              </w:rPr>
            </w:pPr>
          </w:p>
        </w:tc>
        <w:tc>
          <w:tcPr>
            <w:tcW w:w="1031" w:type="dxa"/>
            <w:tcBorders>
              <w:top w:val="nil"/>
              <w:left w:val="nil"/>
              <w:bottom w:val="nil"/>
              <w:right w:val="nil"/>
            </w:tcBorders>
            <w:shd w:val="clear" w:color="auto" w:fill="auto"/>
            <w:noWrap/>
            <w:vAlign w:val="bottom"/>
            <w:hideMark/>
          </w:tcPr>
          <w:p w14:paraId="75023BDE" w14:textId="77777777" w:rsidR="001660C9" w:rsidRPr="001660C9" w:rsidRDefault="001660C9" w:rsidP="001660C9">
            <w:pPr>
              <w:jc w:val="center"/>
              <w:rPr>
                <w:ins w:id="7097" w:author="Dave Contreras" w:date="2019-07-23T06:57:00Z"/>
                <w:rFonts w:ascii="Times New Roman" w:eastAsia="Times New Roman" w:hAnsi="Times New Roman" w:cs="Times New Roman"/>
                <w:sz w:val="20"/>
                <w:szCs w:val="20"/>
              </w:rPr>
            </w:pPr>
          </w:p>
        </w:tc>
      </w:tr>
      <w:tr w:rsidR="001660C9" w:rsidRPr="001660C9" w14:paraId="51D418E7" w14:textId="77777777" w:rsidTr="001660C9">
        <w:trPr>
          <w:trHeight w:val="300"/>
          <w:ins w:id="7098" w:author="Dave Contreras" w:date="2019-07-23T06:57:00Z"/>
        </w:trPr>
        <w:tc>
          <w:tcPr>
            <w:tcW w:w="7300" w:type="dxa"/>
            <w:gridSpan w:val="7"/>
            <w:tcBorders>
              <w:top w:val="single" w:sz="4" w:space="0" w:color="auto"/>
              <w:left w:val="nil"/>
              <w:bottom w:val="single" w:sz="4" w:space="0" w:color="auto"/>
              <w:right w:val="nil"/>
            </w:tcBorders>
            <w:shd w:val="clear" w:color="auto" w:fill="auto"/>
            <w:noWrap/>
            <w:vAlign w:val="bottom"/>
            <w:hideMark/>
          </w:tcPr>
          <w:p w14:paraId="6369183F" w14:textId="77777777" w:rsidR="001660C9" w:rsidRPr="001660C9" w:rsidRDefault="001660C9" w:rsidP="001660C9">
            <w:pPr>
              <w:jc w:val="center"/>
              <w:rPr>
                <w:ins w:id="7099" w:author="Dave Contreras" w:date="2019-07-23T06:57:00Z"/>
                <w:rFonts w:ascii="Calibri" w:eastAsia="Times New Roman" w:hAnsi="Calibri" w:cs="Calibri"/>
                <w:b/>
                <w:bCs/>
                <w:color w:val="000000"/>
              </w:rPr>
            </w:pPr>
            <w:ins w:id="7100" w:author="Dave Contreras" w:date="2019-07-23T06:57:00Z">
              <w:r w:rsidRPr="001660C9">
                <w:rPr>
                  <w:rFonts w:ascii="Calibri" w:eastAsia="Times New Roman" w:hAnsi="Calibri" w:cs="Calibri"/>
                  <w:b/>
                  <w:bCs/>
                  <w:color w:val="000000"/>
                </w:rPr>
                <w:t>Decker Island</w:t>
              </w:r>
            </w:ins>
          </w:p>
        </w:tc>
      </w:tr>
      <w:tr w:rsidR="001660C9" w:rsidRPr="001660C9" w14:paraId="6AC11F8E" w14:textId="77777777" w:rsidTr="001660C9">
        <w:trPr>
          <w:trHeight w:val="300"/>
          <w:ins w:id="7101" w:author="Dave Contreras" w:date="2019-07-23T06:57:00Z"/>
        </w:trPr>
        <w:tc>
          <w:tcPr>
            <w:tcW w:w="1236" w:type="dxa"/>
            <w:tcBorders>
              <w:top w:val="nil"/>
              <w:left w:val="nil"/>
              <w:bottom w:val="single" w:sz="4" w:space="0" w:color="auto"/>
              <w:right w:val="nil"/>
            </w:tcBorders>
            <w:shd w:val="clear" w:color="auto" w:fill="auto"/>
            <w:noWrap/>
            <w:vAlign w:val="bottom"/>
            <w:hideMark/>
          </w:tcPr>
          <w:p w14:paraId="50CC44F6" w14:textId="77777777" w:rsidR="001660C9" w:rsidRPr="001660C9" w:rsidRDefault="001660C9" w:rsidP="001660C9">
            <w:pPr>
              <w:rPr>
                <w:ins w:id="7102" w:author="Dave Contreras" w:date="2019-07-23T06:57:00Z"/>
                <w:rFonts w:ascii="Calibri" w:eastAsia="Times New Roman" w:hAnsi="Calibri" w:cs="Calibri"/>
                <w:b/>
                <w:bCs/>
                <w:color w:val="000000"/>
              </w:rPr>
            </w:pPr>
            <w:ins w:id="7103" w:author="Dave Contreras" w:date="2019-07-23T06:57:00Z">
              <w:r w:rsidRPr="001660C9">
                <w:rPr>
                  <w:rFonts w:ascii="Calibri" w:eastAsia="Times New Roman" w:hAnsi="Calibri" w:cs="Calibri"/>
                  <w:b/>
                  <w:bCs/>
                  <w:color w:val="000000"/>
                </w:rPr>
                <w:t> </w:t>
              </w:r>
            </w:ins>
          </w:p>
        </w:tc>
        <w:tc>
          <w:tcPr>
            <w:tcW w:w="331" w:type="dxa"/>
            <w:tcBorders>
              <w:top w:val="nil"/>
              <w:left w:val="nil"/>
              <w:bottom w:val="single" w:sz="4" w:space="0" w:color="auto"/>
              <w:right w:val="nil"/>
            </w:tcBorders>
            <w:shd w:val="clear" w:color="auto" w:fill="auto"/>
            <w:noWrap/>
            <w:vAlign w:val="bottom"/>
            <w:hideMark/>
          </w:tcPr>
          <w:p w14:paraId="477E728D" w14:textId="77777777" w:rsidR="001660C9" w:rsidRPr="001660C9" w:rsidRDefault="001660C9" w:rsidP="001660C9">
            <w:pPr>
              <w:jc w:val="center"/>
              <w:rPr>
                <w:ins w:id="7104" w:author="Dave Contreras" w:date="2019-07-23T06:57:00Z"/>
                <w:rFonts w:ascii="Calibri" w:eastAsia="Times New Roman" w:hAnsi="Calibri" w:cs="Calibri"/>
                <w:b/>
                <w:bCs/>
                <w:color w:val="000000"/>
              </w:rPr>
            </w:pPr>
            <w:ins w:id="7105" w:author="Dave Contreras" w:date="2019-07-23T06:57:00Z">
              <w:r w:rsidRPr="001660C9">
                <w:rPr>
                  <w:rFonts w:ascii="Calibri" w:eastAsia="Times New Roman" w:hAnsi="Calibri" w:cs="Calibri"/>
                  <w:b/>
                  <w:bCs/>
                  <w:color w:val="000000"/>
                </w:rPr>
                <w:t>Df</w:t>
              </w:r>
            </w:ins>
          </w:p>
        </w:tc>
        <w:tc>
          <w:tcPr>
            <w:tcW w:w="1431" w:type="dxa"/>
            <w:tcBorders>
              <w:top w:val="nil"/>
              <w:left w:val="nil"/>
              <w:bottom w:val="single" w:sz="4" w:space="0" w:color="auto"/>
              <w:right w:val="nil"/>
            </w:tcBorders>
            <w:shd w:val="clear" w:color="auto" w:fill="auto"/>
            <w:noWrap/>
            <w:vAlign w:val="bottom"/>
            <w:hideMark/>
          </w:tcPr>
          <w:p w14:paraId="58FD5540" w14:textId="77777777" w:rsidR="001660C9" w:rsidRPr="001660C9" w:rsidRDefault="001660C9" w:rsidP="001660C9">
            <w:pPr>
              <w:jc w:val="center"/>
              <w:rPr>
                <w:ins w:id="7106" w:author="Dave Contreras" w:date="2019-07-23T06:57:00Z"/>
                <w:rFonts w:ascii="Calibri" w:eastAsia="Times New Roman" w:hAnsi="Calibri" w:cs="Calibri"/>
                <w:b/>
                <w:bCs/>
                <w:color w:val="000000"/>
              </w:rPr>
            </w:pPr>
            <w:ins w:id="7107" w:author="Dave Contreras" w:date="2019-07-23T06:57:00Z">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ins>
          </w:p>
        </w:tc>
        <w:tc>
          <w:tcPr>
            <w:tcW w:w="1200" w:type="dxa"/>
            <w:tcBorders>
              <w:top w:val="nil"/>
              <w:left w:val="nil"/>
              <w:bottom w:val="single" w:sz="4" w:space="0" w:color="auto"/>
              <w:right w:val="nil"/>
            </w:tcBorders>
            <w:shd w:val="clear" w:color="auto" w:fill="auto"/>
            <w:noWrap/>
            <w:vAlign w:val="bottom"/>
            <w:hideMark/>
          </w:tcPr>
          <w:p w14:paraId="09BC63C7" w14:textId="77777777" w:rsidR="001660C9" w:rsidRPr="001660C9" w:rsidRDefault="001660C9" w:rsidP="001660C9">
            <w:pPr>
              <w:jc w:val="center"/>
              <w:rPr>
                <w:ins w:id="7108" w:author="Dave Contreras" w:date="2019-07-23T06:57:00Z"/>
                <w:rFonts w:ascii="Calibri" w:eastAsia="Times New Roman" w:hAnsi="Calibri" w:cs="Calibri"/>
                <w:b/>
                <w:bCs/>
                <w:color w:val="000000"/>
              </w:rPr>
            </w:pPr>
            <w:ins w:id="7109" w:author="Dave Contreras" w:date="2019-07-23T06:57:00Z">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ins>
          </w:p>
        </w:tc>
        <w:tc>
          <w:tcPr>
            <w:tcW w:w="1086" w:type="dxa"/>
            <w:tcBorders>
              <w:top w:val="nil"/>
              <w:left w:val="nil"/>
              <w:bottom w:val="single" w:sz="4" w:space="0" w:color="auto"/>
              <w:right w:val="nil"/>
            </w:tcBorders>
            <w:shd w:val="clear" w:color="auto" w:fill="auto"/>
            <w:noWrap/>
            <w:vAlign w:val="bottom"/>
            <w:hideMark/>
          </w:tcPr>
          <w:p w14:paraId="1B4C6F82" w14:textId="77777777" w:rsidR="001660C9" w:rsidRPr="001660C9" w:rsidRDefault="001660C9" w:rsidP="001660C9">
            <w:pPr>
              <w:jc w:val="center"/>
              <w:rPr>
                <w:ins w:id="7110" w:author="Dave Contreras" w:date="2019-07-23T06:57:00Z"/>
                <w:rFonts w:ascii="Calibri" w:eastAsia="Times New Roman" w:hAnsi="Calibri" w:cs="Calibri"/>
                <w:b/>
                <w:bCs/>
                <w:color w:val="000000"/>
              </w:rPr>
            </w:pPr>
            <w:ins w:id="7111" w:author="Dave Contreras" w:date="2019-07-23T06:57:00Z">
              <w:r w:rsidRPr="001660C9">
                <w:rPr>
                  <w:rFonts w:ascii="Calibri" w:eastAsia="Times New Roman" w:hAnsi="Calibri" w:cs="Calibri"/>
                  <w:b/>
                  <w:bCs/>
                  <w:color w:val="000000"/>
                </w:rPr>
                <w:t xml:space="preserve"> </w:t>
              </w:r>
              <w:proofErr w:type="spellStart"/>
              <w:proofErr w:type="gramStart"/>
              <w:r w:rsidRPr="001660C9">
                <w:rPr>
                  <w:rFonts w:ascii="Calibri" w:eastAsia="Times New Roman" w:hAnsi="Calibri" w:cs="Calibri"/>
                  <w:b/>
                  <w:bCs/>
                  <w:color w:val="000000"/>
                </w:rPr>
                <w:t>F.Model</w:t>
              </w:r>
              <w:proofErr w:type="spellEnd"/>
              <w:proofErr w:type="gramEnd"/>
            </w:ins>
          </w:p>
        </w:tc>
        <w:tc>
          <w:tcPr>
            <w:tcW w:w="985" w:type="dxa"/>
            <w:tcBorders>
              <w:top w:val="nil"/>
              <w:left w:val="nil"/>
              <w:bottom w:val="single" w:sz="4" w:space="0" w:color="auto"/>
              <w:right w:val="nil"/>
            </w:tcBorders>
            <w:shd w:val="clear" w:color="auto" w:fill="auto"/>
            <w:noWrap/>
            <w:vAlign w:val="bottom"/>
            <w:hideMark/>
          </w:tcPr>
          <w:p w14:paraId="5E5E9A21" w14:textId="77777777" w:rsidR="001660C9" w:rsidRPr="001660C9" w:rsidRDefault="001660C9" w:rsidP="001660C9">
            <w:pPr>
              <w:jc w:val="center"/>
              <w:rPr>
                <w:ins w:id="7112" w:author="Dave Contreras" w:date="2019-07-23T06:57:00Z"/>
                <w:rFonts w:ascii="Calibri" w:eastAsia="Times New Roman" w:hAnsi="Calibri" w:cs="Calibri"/>
                <w:b/>
                <w:bCs/>
                <w:color w:val="000000"/>
              </w:rPr>
            </w:pPr>
            <w:ins w:id="7113" w:author="Dave Contreras" w:date="2019-07-23T06:57:00Z">
              <w:r w:rsidRPr="001660C9">
                <w:rPr>
                  <w:rFonts w:ascii="Calibri" w:eastAsia="Times New Roman" w:hAnsi="Calibri" w:cs="Calibri"/>
                  <w:b/>
                  <w:bCs/>
                  <w:color w:val="000000"/>
                </w:rPr>
                <w:t>R2</w:t>
              </w:r>
            </w:ins>
          </w:p>
        </w:tc>
        <w:tc>
          <w:tcPr>
            <w:tcW w:w="1031" w:type="dxa"/>
            <w:tcBorders>
              <w:top w:val="nil"/>
              <w:left w:val="nil"/>
              <w:bottom w:val="single" w:sz="4" w:space="0" w:color="auto"/>
              <w:right w:val="nil"/>
            </w:tcBorders>
            <w:shd w:val="clear" w:color="auto" w:fill="auto"/>
            <w:noWrap/>
            <w:vAlign w:val="bottom"/>
            <w:hideMark/>
          </w:tcPr>
          <w:p w14:paraId="6E4BBDE6" w14:textId="77777777" w:rsidR="001660C9" w:rsidRPr="001660C9" w:rsidRDefault="001660C9" w:rsidP="001660C9">
            <w:pPr>
              <w:jc w:val="center"/>
              <w:rPr>
                <w:ins w:id="7114" w:author="Dave Contreras" w:date="2019-07-23T06:57:00Z"/>
                <w:rFonts w:ascii="Calibri" w:eastAsia="Times New Roman" w:hAnsi="Calibri" w:cs="Calibri"/>
                <w:b/>
                <w:bCs/>
                <w:color w:val="000000"/>
              </w:rPr>
            </w:pPr>
            <w:ins w:id="7115" w:author="Dave Contreras" w:date="2019-07-23T06:57:00Z">
              <w:r w:rsidRPr="001660C9">
                <w:rPr>
                  <w:rFonts w:ascii="Calibri" w:eastAsia="Times New Roman" w:hAnsi="Calibri" w:cs="Calibri"/>
                  <w:b/>
                  <w:bCs/>
                  <w:color w:val="000000"/>
                </w:rPr>
                <w:t>P value</w:t>
              </w:r>
            </w:ins>
          </w:p>
        </w:tc>
      </w:tr>
      <w:tr w:rsidR="001660C9" w:rsidRPr="001660C9" w14:paraId="2BD75E97" w14:textId="77777777" w:rsidTr="001660C9">
        <w:trPr>
          <w:trHeight w:val="300"/>
          <w:ins w:id="7116" w:author="Dave Contreras" w:date="2019-07-23T06:57:00Z"/>
        </w:trPr>
        <w:tc>
          <w:tcPr>
            <w:tcW w:w="1236" w:type="dxa"/>
            <w:tcBorders>
              <w:top w:val="nil"/>
              <w:left w:val="nil"/>
              <w:bottom w:val="nil"/>
              <w:right w:val="nil"/>
            </w:tcBorders>
            <w:shd w:val="clear" w:color="auto" w:fill="auto"/>
            <w:noWrap/>
            <w:vAlign w:val="bottom"/>
            <w:hideMark/>
          </w:tcPr>
          <w:p w14:paraId="0DE4864C" w14:textId="77777777" w:rsidR="001660C9" w:rsidRPr="001660C9" w:rsidRDefault="001660C9" w:rsidP="001660C9">
            <w:pPr>
              <w:rPr>
                <w:ins w:id="7117" w:author="Dave Contreras" w:date="2019-07-23T06:57:00Z"/>
                <w:rFonts w:ascii="Calibri" w:eastAsia="Times New Roman" w:hAnsi="Calibri" w:cs="Calibri"/>
                <w:color w:val="000000"/>
              </w:rPr>
            </w:pPr>
            <w:proofErr w:type="spellStart"/>
            <w:ins w:id="7118" w:author="Dave Contreras" w:date="2019-07-23T06:57:00Z">
              <w:r w:rsidRPr="001660C9">
                <w:rPr>
                  <w:rFonts w:ascii="Calibri" w:eastAsia="Times New Roman" w:hAnsi="Calibri" w:cs="Calibri"/>
                  <w:color w:val="000000"/>
                </w:rPr>
                <w:t>Gear.Type</w:t>
              </w:r>
              <w:proofErr w:type="spellEnd"/>
            </w:ins>
          </w:p>
        </w:tc>
        <w:tc>
          <w:tcPr>
            <w:tcW w:w="331" w:type="dxa"/>
            <w:tcBorders>
              <w:top w:val="nil"/>
              <w:left w:val="nil"/>
              <w:bottom w:val="nil"/>
              <w:right w:val="nil"/>
            </w:tcBorders>
            <w:shd w:val="clear" w:color="auto" w:fill="auto"/>
            <w:noWrap/>
            <w:vAlign w:val="bottom"/>
            <w:hideMark/>
          </w:tcPr>
          <w:p w14:paraId="1300C0D1" w14:textId="77777777" w:rsidR="001660C9" w:rsidRPr="001660C9" w:rsidRDefault="001660C9" w:rsidP="001660C9">
            <w:pPr>
              <w:jc w:val="center"/>
              <w:rPr>
                <w:ins w:id="7119" w:author="Dave Contreras" w:date="2019-07-23T06:57:00Z"/>
                <w:rFonts w:ascii="Calibri" w:eastAsia="Times New Roman" w:hAnsi="Calibri" w:cs="Calibri"/>
                <w:color w:val="000000"/>
              </w:rPr>
            </w:pPr>
            <w:ins w:id="7120"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1EF1D60A" w14:textId="77777777" w:rsidR="001660C9" w:rsidRPr="001660C9" w:rsidRDefault="001660C9" w:rsidP="001660C9">
            <w:pPr>
              <w:jc w:val="center"/>
              <w:rPr>
                <w:ins w:id="7121" w:author="Dave Contreras" w:date="2019-07-23T06:57:00Z"/>
                <w:rFonts w:ascii="Calibri" w:eastAsia="Times New Roman" w:hAnsi="Calibri" w:cs="Calibri"/>
                <w:color w:val="000000"/>
              </w:rPr>
            </w:pPr>
            <w:ins w:id="7122" w:author="Dave Contreras" w:date="2019-07-23T06:57:00Z">
              <w:r w:rsidRPr="001660C9">
                <w:rPr>
                  <w:rFonts w:ascii="Calibri" w:eastAsia="Times New Roman" w:hAnsi="Calibri" w:cs="Calibri"/>
                  <w:color w:val="000000"/>
                </w:rPr>
                <w:t>6.3021</w:t>
              </w:r>
            </w:ins>
          </w:p>
        </w:tc>
        <w:tc>
          <w:tcPr>
            <w:tcW w:w="1200" w:type="dxa"/>
            <w:tcBorders>
              <w:top w:val="nil"/>
              <w:left w:val="nil"/>
              <w:bottom w:val="nil"/>
              <w:right w:val="nil"/>
            </w:tcBorders>
            <w:shd w:val="clear" w:color="auto" w:fill="auto"/>
            <w:noWrap/>
            <w:vAlign w:val="bottom"/>
            <w:hideMark/>
          </w:tcPr>
          <w:p w14:paraId="3EACF561" w14:textId="77777777" w:rsidR="001660C9" w:rsidRPr="001660C9" w:rsidRDefault="001660C9" w:rsidP="001660C9">
            <w:pPr>
              <w:jc w:val="center"/>
              <w:rPr>
                <w:ins w:id="7123" w:author="Dave Contreras" w:date="2019-07-23T06:57:00Z"/>
                <w:rFonts w:ascii="Calibri" w:eastAsia="Times New Roman" w:hAnsi="Calibri" w:cs="Calibri"/>
                <w:color w:val="000000"/>
              </w:rPr>
            </w:pPr>
            <w:ins w:id="7124" w:author="Dave Contreras" w:date="2019-07-23T06:57:00Z">
              <w:r w:rsidRPr="001660C9">
                <w:rPr>
                  <w:rFonts w:ascii="Calibri" w:eastAsia="Times New Roman" w:hAnsi="Calibri" w:cs="Calibri"/>
                  <w:color w:val="000000"/>
                </w:rPr>
                <w:t>6.3021</w:t>
              </w:r>
            </w:ins>
          </w:p>
        </w:tc>
        <w:tc>
          <w:tcPr>
            <w:tcW w:w="1086" w:type="dxa"/>
            <w:tcBorders>
              <w:top w:val="nil"/>
              <w:left w:val="nil"/>
              <w:bottom w:val="nil"/>
              <w:right w:val="nil"/>
            </w:tcBorders>
            <w:shd w:val="clear" w:color="auto" w:fill="auto"/>
            <w:noWrap/>
            <w:vAlign w:val="bottom"/>
            <w:hideMark/>
          </w:tcPr>
          <w:p w14:paraId="0C4E697A" w14:textId="77777777" w:rsidR="001660C9" w:rsidRPr="001660C9" w:rsidRDefault="001660C9" w:rsidP="001660C9">
            <w:pPr>
              <w:jc w:val="center"/>
              <w:rPr>
                <w:ins w:id="7125" w:author="Dave Contreras" w:date="2019-07-23T06:57:00Z"/>
                <w:rFonts w:ascii="Calibri" w:eastAsia="Times New Roman" w:hAnsi="Calibri" w:cs="Calibri"/>
                <w:color w:val="000000"/>
              </w:rPr>
            </w:pPr>
            <w:ins w:id="7126" w:author="Dave Contreras" w:date="2019-07-23T06:57:00Z">
              <w:r w:rsidRPr="001660C9">
                <w:rPr>
                  <w:rFonts w:ascii="Calibri" w:eastAsia="Times New Roman" w:hAnsi="Calibri" w:cs="Calibri"/>
                  <w:color w:val="000000"/>
                </w:rPr>
                <w:t>46.099</w:t>
              </w:r>
            </w:ins>
          </w:p>
        </w:tc>
        <w:tc>
          <w:tcPr>
            <w:tcW w:w="985" w:type="dxa"/>
            <w:tcBorders>
              <w:top w:val="nil"/>
              <w:left w:val="nil"/>
              <w:bottom w:val="nil"/>
              <w:right w:val="nil"/>
            </w:tcBorders>
            <w:shd w:val="clear" w:color="auto" w:fill="auto"/>
            <w:noWrap/>
            <w:vAlign w:val="bottom"/>
            <w:hideMark/>
          </w:tcPr>
          <w:p w14:paraId="37311BA0" w14:textId="77777777" w:rsidR="001660C9" w:rsidRPr="001660C9" w:rsidRDefault="001660C9" w:rsidP="001660C9">
            <w:pPr>
              <w:jc w:val="center"/>
              <w:rPr>
                <w:ins w:id="7127" w:author="Dave Contreras" w:date="2019-07-23T06:57:00Z"/>
                <w:rFonts w:ascii="Calibri" w:eastAsia="Times New Roman" w:hAnsi="Calibri" w:cs="Calibri"/>
                <w:color w:val="000000"/>
              </w:rPr>
            </w:pPr>
            <w:ins w:id="7128" w:author="Dave Contreras" w:date="2019-07-23T06:57:00Z">
              <w:r w:rsidRPr="001660C9">
                <w:rPr>
                  <w:rFonts w:ascii="Calibri" w:eastAsia="Times New Roman" w:hAnsi="Calibri" w:cs="Calibri"/>
                  <w:color w:val="000000"/>
                </w:rPr>
                <w:t>0.54763</w:t>
              </w:r>
            </w:ins>
          </w:p>
        </w:tc>
        <w:tc>
          <w:tcPr>
            <w:tcW w:w="1031" w:type="dxa"/>
            <w:tcBorders>
              <w:top w:val="nil"/>
              <w:left w:val="nil"/>
              <w:bottom w:val="nil"/>
              <w:right w:val="nil"/>
            </w:tcBorders>
            <w:shd w:val="clear" w:color="auto" w:fill="auto"/>
            <w:noWrap/>
            <w:vAlign w:val="bottom"/>
            <w:hideMark/>
          </w:tcPr>
          <w:p w14:paraId="71FDACB4" w14:textId="77777777" w:rsidR="001660C9" w:rsidRPr="001660C9" w:rsidRDefault="001660C9" w:rsidP="001660C9">
            <w:pPr>
              <w:jc w:val="center"/>
              <w:rPr>
                <w:ins w:id="7129" w:author="Dave Contreras" w:date="2019-07-23T06:57:00Z"/>
                <w:rFonts w:ascii="Calibri" w:eastAsia="Times New Roman" w:hAnsi="Calibri" w:cs="Calibri"/>
                <w:color w:val="000000"/>
              </w:rPr>
            </w:pPr>
            <w:ins w:id="7130" w:author="Dave Contreras" w:date="2019-07-23T06:57:00Z">
              <w:r w:rsidRPr="001660C9">
                <w:rPr>
                  <w:rFonts w:ascii="Calibri" w:eastAsia="Times New Roman" w:hAnsi="Calibri" w:cs="Calibri"/>
                  <w:color w:val="000000"/>
                </w:rPr>
                <w:t xml:space="preserve">  0.001 *</w:t>
              </w:r>
            </w:ins>
          </w:p>
        </w:tc>
      </w:tr>
      <w:tr w:rsidR="001660C9" w:rsidRPr="001660C9" w14:paraId="56D5EBEE" w14:textId="77777777" w:rsidTr="001660C9">
        <w:trPr>
          <w:trHeight w:val="300"/>
          <w:ins w:id="7131" w:author="Dave Contreras" w:date="2019-07-23T06:57:00Z"/>
        </w:trPr>
        <w:tc>
          <w:tcPr>
            <w:tcW w:w="1236" w:type="dxa"/>
            <w:tcBorders>
              <w:top w:val="nil"/>
              <w:left w:val="nil"/>
              <w:bottom w:val="nil"/>
              <w:right w:val="nil"/>
            </w:tcBorders>
            <w:shd w:val="clear" w:color="auto" w:fill="auto"/>
            <w:noWrap/>
            <w:vAlign w:val="bottom"/>
            <w:hideMark/>
          </w:tcPr>
          <w:p w14:paraId="0054A199" w14:textId="77777777" w:rsidR="001660C9" w:rsidRPr="001660C9" w:rsidRDefault="001660C9" w:rsidP="001660C9">
            <w:pPr>
              <w:rPr>
                <w:ins w:id="7132" w:author="Dave Contreras" w:date="2019-07-23T06:57:00Z"/>
                <w:rFonts w:ascii="Calibri" w:eastAsia="Times New Roman" w:hAnsi="Calibri" w:cs="Calibri"/>
                <w:color w:val="000000"/>
              </w:rPr>
            </w:pPr>
            <w:ins w:id="7133" w:author="Dave Contreras" w:date="2019-07-23T06:57:00Z">
              <w:r w:rsidRPr="001660C9">
                <w:rPr>
                  <w:rFonts w:ascii="Calibri" w:eastAsia="Times New Roman" w:hAnsi="Calibri" w:cs="Calibri"/>
                  <w:color w:val="000000"/>
                </w:rPr>
                <w:t>Year</w:t>
              </w:r>
            </w:ins>
          </w:p>
        </w:tc>
        <w:tc>
          <w:tcPr>
            <w:tcW w:w="331" w:type="dxa"/>
            <w:tcBorders>
              <w:top w:val="nil"/>
              <w:left w:val="nil"/>
              <w:bottom w:val="nil"/>
              <w:right w:val="nil"/>
            </w:tcBorders>
            <w:shd w:val="clear" w:color="auto" w:fill="auto"/>
            <w:noWrap/>
            <w:vAlign w:val="bottom"/>
            <w:hideMark/>
          </w:tcPr>
          <w:p w14:paraId="49C81CC9" w14:textId="77777777" w:rsidR="001660C9" w:rsidRPr="001660C9" w:rsidRDefault="001660C9" w:rsidP="001660C9">
            <w:pPr>
              <w:jc w:val="center"/>
              <w:rPr>
                <w:ins w:id="7134" w:author="Dave Contreras" w:date="2019-07-23T06:57:00Z"/>
                <w:rFonts w:ascii="Calibri" w:eastAsia="Times New Roman" w:hAnsi="Calibri" w:cs="Calibri"/>
                <w:color w:val="000000"/>
              </w:rPr>
            </w:pPr>
            <w:ins w:id="7135"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1D051953" w14:textId="77777777" w:rsidR="001660C9" w:rsidRPr="001660C9" w:rsidRDefault="001660C9" w:rsidP="001660C9">
            <w:pPr>
              <w:jc w:val="center"/>
              <w:rPr>
                <w:ins w:id="7136" w:author="Dave Contreras" w:date="2019-07-23T06:57:00Z"/>
                <w:rFonts w:ascii="Calibri" w:eastAsia="Times New Roman" w:hAnsi="Calibri" w:cs="Calibri"/>
                <w:color w:val="000000"/>
              </w:rPr>
            </w:pPr>
            <w:ins w:id="7137" w:author="Dave Contreras" w:date="2019-07-23T06:57:00Z">
              <w:r w:rsidRPr="001660C9">
                <w:rPr>
                  <w:rFonts w:ascii="Calibri" w:eastAsia="Times New Roman" w:hAnsi="Calibri" w:cs="Calibri"/>
                  <w:color w:val="000000"/>
                </w:rPr>
                <w:t>0.117</w:t>
              </w:r>
            </w:ins>
          </w:p>
        </w:tc>
        <w:tc>
          <w:tcPr>
            <w:tcW w:w="1200" w:type="dxa"/>
            <w:tcBorders>
              <w:top w:val="nil"/>
              <w:left w:val="nil"/>
              <w:bottom w:val="nil"/>
              <w:right w:val="nil"/>
            </w:tcBorders>
            <w:shd w:val="clear" w:color="auto" w:fill="auto"/>
            <w:noWrap/>
            <w:vAlign w:val="bottom"/>
            <w:hideMark/>
          </w:tcPr>
          <w:p w14:paraId="67A93FE5" w14:textId="77777777" w:rsidR="001660C9" w:rsidRPr="001660C9" w:rsidRDefault="001660C9" w:rsidP="001660C9">
            <w:pPr>
              <w:jc w:val="center"/>
              <w:rPr>
                <w:ins w:id="7138" w:author="Dave Contreras" w:date="2019-07-23T06:57:00Z"/>
                <w:rFonts w:ascii="Calibri" w:eastAsia="Times New Roman" w:hAnsi="Calibri" w:cs="Calibri"/>
                <w:color w:val="000000"/>
              </w:rPr>
            </w:pPr>
            <w:ins w:id="7139" w:author="Dave Contreras" w:date="2019-07-23T06:57:00Z">
              <w:r w:rsidRPr="001660C9">
                <w:rPr>
                  <w:rFonts w:ascii="Calibri" w:eastAsia="Times New Roman" w:hAnsi="Calibri" w:cs="Calibri"/>
                  <w:color w:val="000000"/>
                </w:rPr>
                <w:t>0.117</w:t>
              </w:r>
            </w:ins>
          </w:p>
        </w:tc>
        <w:tc>
          <w:tcPr>
            <w:tcW w:w="1086" w:type="dxa"/>
            <w:tcBorders>
              <w:top w:val="nil"/>
              <w:left w:val="nil"/>
              <w:bottom w:val="nil"/>
              <w:right w:val="nil"/>
            </w:tcBorders>
            <w:shd w:val="clear" w:color="auto" w:fill="auto"/>
            <w:noWrap/>
            <w:vAlign w:val="bottom"/>
            <w:hideMark/>
          </w:tcPr>
          <w:p w14:paraId="63051D9D" w14:textId="77777777" w:rsidR="001660C9" w:rsidRPr="001660C9" w:rsidRDefault="001660C9" w:rsidP="001660C9">
            <w:pPr>
              <w:jc w:val="center"/>
              <w:rPr>
                <w:ins w:id="7140" w:author="Dave Contreras" w:date="2019-07-23T06:57:00Z"/>
                <w:rFonts w:ascii="Calibri" w:eastAsia="Times New Roman" w:hAnsi="Calibri" w:cs="Calibri"/>
                <w:color w:val="000000"/>
              </w:rPr>
            </w:pPr>
            <w:ins w:id="7141" w:author="Dave Contreras" w:date="2019-07-23T06:57:00Z">
              <w:r w:rsidRPr="001660C9">
                <w:rPr>
                  <w:rFonts w:ascii="Calibri" w:eastAsia="Times New Roman" w:hAnsi="Calibri" w:cs="Calibri"/>
                  <w:color w:val="000000"/>
                </w:rPr>
                <w:t>0.856</w:t>
              </w:r>
            </w:ins>
          </w:p>
        </w:tc>
        <w:tc>
          <w:tcPr>
            <w:tcW w:w="985" w:type="dxa"/>
            <w:tcBorders>
              <w:top w:val="nil"/>
              <w:left w:val="nil"/>
              <w:bottom w:val="nil"/>
              <w:right w:val="nil"/>
            </w:tcBorders>
            <w:shd w:val="clear" w:color="auto" w:fill="auto"/>
            <w:noWrap/>
            <w:vAlign w:val="bottom"/>
            <w:hideMark/>
          </w:tcPr>
          <w:p w14:paraId="564DFFAD" w14:textId="77777777" w:rsidR="001660C9" w:rsidRPr="001660C9" w:rsidRDefault="001660C9" w:rsidP="001660C9">
            <w:pPr>
              <w:jc w:val="center"/>
              <w:rPr>
                <w:ins w:id="7142" w:author="Dave Contreras" w:date="2019-07-23T06:57:00Z"/>
                <w:rFonts w:ascii="Calibri" w:eastAsia="Times New Roman" w:hAnsi="Calibri" w:cs="Calibri"/>
                <w:color w:val="000000"/>
              </w:rPr>
            </w:pPr>
            <w:ins w:id="7143" w:author="Dave Contreras" w:date="2019-07-23T06:57:00Z">
              <w:r w:rsidRPr="001660C9">
                <w:rPr>
                  <w:rFonts w:ascii="Calibri" w:eastAsia="Times New Roman" w:hAnsi="Calibri" w:cs="Calibri"/>
                  <w:color w:val="000000"/>
                </w:rPr>
                <w:t>0.01017</w:t>
              </w:r>
            </w:ins>
          </w:p>
        </w:tc>
        <w:tc>
          <w:tcPr>
            <w:tcW w:w="1031" w:type="dxa"/>
            <w:tcBorders>
              <w:top w:val="nil"/>
              <w:left w:val="nil"/>
              <w:bottom w:val="nil"/>
              <w:right w:val="nil"/>
            </w:tcBorders>
            <w:shd w:val="clear" w:color="auto" w:fill="auto"/>
            <w:noWrap/>
            <w:vAlign w:val="bottom"/>
            <w:hideMark/>
          </w:tcPr>
          <w:p w14:paraId="0956826B" w14:textId="77777777" w:rsidR="001660C9" w:rsidRPr="001660C9" w:rsidRDefault="001660C9" w:rsidP="001660C9">
            <w:pPr>
              <w:jc w:val="center"/>
              <w:rPr>
                <w:ins w:id="7144" w:author="Dave Contreras" w:date="2019-07-23T06:57:00Z"/>
                <w:rFonts w:ascii="Calibri" w:eastAsia="Times New Roman" w:hAnsi="Calibri" w:cs="Calibri"/>
                <w:color w:val="000000"/>
              </w:rPr>
            </w:pPr>
            <w:ins w:id="7145" w:author="Dave Contreras" w:date="2019-07-23T06:57:00Z">
              <w:r w:rsidRPr="001660C9">
                <w:rPr>
                  <w:rFonts w:ascii="Calibri" w:eastAsia="Times New Roman" w:hAnsi="Calibri" w:cs="Calibri"/>
                  <w:color w:val="000000"/>
                </w:rPr>
                <w:t>0.413</w:t>
              </w:r>
            </w:ins>
          </w:p>
        </w:tc>
      </w:tr>
      <w:tr w:rsidR="001660C9" w:rsidRPr="001660C9" w14:paraId="43F60480" w14:textId="77777777" w:rsidTr="001660C9">
        <w:trPr>
          <w:trHeight w:val="300"/>
          <w:ins w:id="7146" w:author="Dave Contreras" w:date="2019-07-23T06:57:00Z"/>
        </w:trPr>
        <w:tc>
          <w:tcPr>
            <w:tcW w:w="1236" w:type="dxa"/>
            <w:tcBorders>
              <w:top w:val="nil"/>
              <w:left w:val="nil"/>
              <w:bottom w:val="nil"/>
              <w:right w:val="nil"/>
            </w:tcBorders>
            <w:shd w:val="clear" w:color="auto" w:fill="auto"/>
            <w:noWrap/>
            <w:vAlign w:val="bottom"/>
            <w:hideMark/>
          </w:tcPr>
          <w:p w14:paraId="67C8F7FA" w14:textId="77777777" w:rsidR="001660C9" w:rsidRPr="001660C9" w:rsidRDefault="001660C9" w:rsidP="001660C9">
            <w:pPr>
              <w:rPr>
                <w:ins w:id="7147" w:author="Dave Contreras" w:date="2019-07-23T06:57:00Z"/>
                <w:rFonts w:ascii="Calibri" w:eastAsia="Times New Roman" w:hAnsi="Calibri" w:cs="Calibri"/>
                <w:color w:val="000000"/>
              </w:rPr>
            </w:pPr>
            <w:ins w:id="7148" w:author="Dave Contreras" w:date="2019-07-23T06:57:00Z">
              <w:r w:rsidRPr="001660C9">
                <w:rPr>
                  <w:rFonts w:ascii="Calibri" w:eastAsia="Times New Roman" w:hAnsi="Calibri" w:cs="Calibri"/>
                  <w:color w:val="000000"/>
                </w:rPr>
                <w:t xml:space="preserve">Month </w:t>
              </w:r>
            </w:ins>
          </w:p>
        </w:tc>
        <w:tc>
          <w:tcPr>
            <w:tcW w:w="331" w:type="dxa"/>
            <w:tcBorders>
              <w:top w:val="nil"/>
              <w:left w:val="nil"/>
              <w:bottom w:val="nil"/>
              <w:right w:val="nil"/>
            </w:tcBorders>
            <w:shd w:val="clear" w:color="auto" w:fill="auto"/>
            <w:noWrap/>
            <w:vAlign w:val="bottom"/>
            <w:hideMark/>
          </w:tcPr>
          <w:p w14:paraId="23DE2EF4" w14:textId="77777777" w:rsidR="001660C9" w:rsidRPr="001660C9" w:rsidRDefault="001660C9" w:rsidP="001660C9">
            <w:pPr>
              <w:jc w:val="center"/>
              <w:rPr>
                <w:ins w:id="7149" w:author="Dave Contreras" w:date="2019-07-23T06:57:00Z"/>
                <w:rFonts w:ascii="Calibri" w:eastAsia="Times New Roman" w:hAnsi="Calibri" w:cs="Calibri"/>
                <w:color w:val="000000"/>
              </w:rPr>
            </w:pPr>
            <w:ins w:id="7150"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1DBC0728" w14:textId="77777777" w:rsidR="001660C9" w:rsidRPr="001660C9" w:rsidRDefault="001660C9" w:rsidP="001660C9">
            <w:pPr>
              <w:jc w:val="center"/>
              <w:rPr>
                <w:ins w:id="7151" w:author="Dave Contreras" w:date="2019-07-23T06:57:00Z"/>
                <w:rFonts w:ascii="Calibri" w:eastAsia="Times New Roman" w:hAnsi="Calibri" w:cs="Calibri"/>
                <w:color w:val="000000"/>
              </w:rPr>
            </w:pPr>
            <w:ins w:id="7152" w:author="Dave Contreras" w:date="2019-07-23T06:57:00Z">
              <w:r w:rsidRPr="001660C9">
                <w:rPr>
                  <w:rFonts w:ascii="Calibri" w:eastAsia="Times New Roman" w:hAnsi="Calibri" w:cs="Calibri"/>
                  <w:color w:val="000000"/>
                </w:rPr>
                <w:t>0.1211</w:t>
              </w:r>
            </w:ins>
          </w:p>
        </w:tc>
        <w:tc>
          <w:tcPr>
            <w:tcW w:w="1200" w:type="dxa"/>
            <w:tcBorders>
              <w:top w:val="nil"/>
              <w:left w:val="nil"/>
              <w:bottom w:val="nil"/>
              <w:right w:val="nil"/>
            </w:tcBorders>
            <w:shd w:val="clear" w:color="auto" w:fill="auto"/>
            <w:noWrap/>
            <w:vAlign w:val="bottom"/>
            <w:hideMark/>
          </w:tcPr>
          <w:p w14:paraId="516B4C11" w14:textId="77777777" w:rsidR="001660C9" w:rsidRPr="001660C9" w:rsidRDefault="001660C9" w:rsidP="001660C9">
            <w:pPr>
              <w:jc w:val="center"/>
              <w:rPr>
                <w:ins w:id="7153" w:author="Dave Contreras" w:date="2019-07-23T06:57:00Z"/>
                <w:rFonts w:ascii="Calibri" w:eastAsia="Times New Roman" w:hAnsi="Calibri" w:cs="Calibri"/>
                <w:color w:val="000000"/>
              </w:rPr>
            </w:pPr>
            <w:ins w:id="7154" w:author="Dave Contreras" w:date="2019-07-23T06:57:00Z">
              <w:r w:rsidRPr="001660C9">
                <w:rPr>
                  <w:rFonts w:ascii="Calibri" w:eastAsia="Times New Roman" w:hAnsi="Calibri" w:cs="Calibri"/>
                  <w:color w:val="000000"/>
                </w:rPr>
                <w:t>0.1211</w:t>
              </w:r>
            </w:ins>
          </w:p>
        </w:tc>
        <w:tc>
          <w:tcPr>
            <w:tcW w:w="1086" w:type="dxa"/>
            <w:tcBorders>
              <w:top w:val="nil"/>
              <w:left w:val="nil"/>
              <w:bottom w:val="nil"/>
              <w:right w:val="nil"/>
            </w:tcBorders>
            <w:shd w:val="clear" w:color="auto" w:fill="auto"/>
            <w:noWrap/>
            <w:vAlign w:val="bottom"/>
            <w:hideMark/>
          </w:tcPr>
          <w:p w14:paraId="1C520D68" w14:textId="77777777" w:rsidR="001660C9" w:rsidRPr="001660C9" w:rsidRDefault="001660C9" w:rsidP="001660C9">
            <w:pPr>
              <w:jc w:val="center"/>
              <w:rPr>
                <w:ins w:id="7155" w:author="Dave Contreras" w:date="2019-07-23T06:57:00Z"/>
                <w:rFonts w:ascii="Calibri" w:eastAsia="Times New Roman" w:hAnsi="Calibri" w:cs="Calibri"/>
                <w:color w:val="000000"/>
              </w:rPr>
            </w:pPr>
            <w:ins w:id="7156" w:author="Dave Contreras" w:date="2019-07-23T06:57:00Z">
              <w:r w:rsidRPr="001660C9">
                <w:rPr>
                  <w:rFonts w:ascii="Calibri" w:eastAsia="Times New Roman" w:hAnsi="Calibri" w:cs="Calibri"/>
                  <w:color w:val="000000"/>
                </w:rPr>
                <w:t>0.886</w:t>
              </w:r>
            </w:ins>
          </w:p>
        </w:tc>
        <w:tc>
          <w:tcPr>
            <w:tcW w:w="985" w:type="dxa"/>
            <w:tcBorders>
              <w:top w:val="nil"/>
              <w:left w:val="nil"/>
              <w:bottom w:val="nil"/>
              <w:right w:val="nil"/>
            </w:tcBorders>
            <w:shd w:val="clear" w:color="auto" w:fill="auto"/>
            <w:noWrap/>
            <w:vAlign w:val="bottom"/>
            <w:hideMark/>
          </w:tcPr>
          <w:p w14:paraId="12D91178" w14:textId="77777777" w:rsidR="001660C9" w:rsidRPr="001660C9" w:rsidRDefault="001660C9" w:rsidP="001660C9">
            <w:pPr>
              <w:jc w:val="center"/>
              <w:rPr>
                <w:ins w:id="7157" w:author="Dave Contreras" w:date="2019-07-23T06:57:00Z"/>
                <w:rFonts w:ascii="Calibri" w:eastAsia="Times New Roman" w:hAnsi="Calibri" w:cs="Calibri"/>
                <w:color w:val="000000"/>
              </w:rPr>
            </w:pPr>
            <w:ins w:id="7158" w:author="Dave Contreras" w:date="2019-07-23T06:57:00Z">
              <w:r w:rsidRPr="001660C9">
                <w:rPr>
                  <w:rFonts w:ascii="Calibri" w:eastAsia="Times New Roman" w:hAnsi="Calibri" w:cs="Calibri"/>
                  <w:color w:val="000000"/>
                </w:rPr>
                <w:t>0.01052</w:t>
              </w:r>
            </w:ins>
          </w:p>
        </w:tc>
        <w:tc>
          <w:tcPr>
            <w:tcW w:w="1031" w:type="dxa"/>
            <w:tcBorders>
              <w:top w:val="nil"/>
              <w:left w:val="nil"/>
              <w:bottom w:val="nil"/>
              <w:right w:val="nil"/>
            </w:tcBorders>
            <w:shd w:val="clear" w:color="auto" w:fill="auto"/>
            <w:noWrap/>
            <w:vAlign w:val="bottom"/>
            <w:hideMark/>
          </w:tcPr>
          <w:p w14:paraId="2C7FF566" w14:textId="77777777" w:rsidR="001660C9" w:rsidRPr="001660C9" w:rsidRDefault="001660C9" w:rsidP="001660C9">
            <w:pPr>
              <w:jc w:val="center"/>
              <w:rPr>
                <w:ins w:id="7159" w:author="Dave Contreras" w:date="2019-07-23T06:57:00Z"/>
                <w:rFonts w:ascii="Calibri" w:eastAsia="Times New Roman" w:hAnsi="Calibri" w:cs="Calibri"/>
                <w:color w:val="000000"/>
              </w:rPr>
            </w:pPr>
            <w:ins w:id="7160" w:author="Dave Contreras" w:date="2019-07-23T06:57:00Z">
              <w:r w:rsidRPr="001660C9">
                <w:rPr>
                  <w:rFonts w:ascii="Calibri" w:eastAsia="Times New Roman" w:hAnsi="Calibri" w:cs="Calibri"/>
                  <w:color w:val="000000"/>
                </w:rPr>
                <w:t>0.429</w:t>
              </w:r>
            </w:ins>
          </w:p>
        </w:tc>
      </w:tr>
      <w:tr w:rsidR="001660C9" w:rsidRPr="001660C9" w14:paraId="2FB1723B" w14:textId="77777777" w:rsidTr="001660C9">
        <w:trPr>
          <w:trHeight w:val="300"/>
          <w:ins w:id="7161" w:author="Dave Contreras" w:date="2019-07-23T06:57:00Z"/>
        </w:trPr>
        <w:tc>
          <w:tcPr>
            <w:tcW w:w="1236" w:type="dxa"/>
            <w:tcBorders>
              <w:top w:val="nil"/>
              <w:left w:val="nil"/>
              <w:bottom w:val="nil"/>
              <w:right w:val="nil"/>
            </w:tcBorders>
            <w:shd w:val="clear" w:color="auto" w:fill="auto"/>
            <w:noWrap/>
            <w:vAlign w:val="bottom"/>
            <w:hideMark/>
          </w:tcPr>
          <w:p w14:paraId="5017700D" w14:textId="77777777" w:rsidR="001660C9" w:rsidRPr="001660C9" w:rsidRDefault="001660C9" w:rsidP="001660C9">
            <w:pPr>
              <w:rPr>
                <w:ins w:id="7162" w:author="Dave Contreras" w:date="2019-07-23T06:57:00Z"/>
                <w:rFonts w:ascii="Calibri" w:eastAsia="Times New Roman" w:hAnsi="Calibri" w:cs="Calibri"/>
                <w:color w:val="000000"/>
              </w:rPr>
            </w:pPr>
            <w:ins w:id="7163" w:author="Dave Contreras" w:date="2019-07-23T06:57:00Z">
              <w:r w:rsidRPr="001660C9">
                <w:rPr>
                  <w:rFonts w:ascii="Calibri" w:eastAsia="Times New Roman" w:hAnsi="Calibri" w:cs="Calibri"/>
                  <w:color w:val="000000"/>
                </w:rPr>
                <w:t xml:space="preserve">Temp  </w:t>
              </w:r>
            </w:ins>
          </w:p>
        </w:tc>
        <w:tc>
          <w:tcPr>
            <w:tcW w:w="331" w:type="dxa"/>
            <w:tcBorders>
              <w:top w:val="nil"/>
              <w:left w:val="nil"/>
              <w:bottom w:val="nil"/>
              <w:right w:val="nil"/>
            </w:tcBorders>
            <w:shd w:val="clear" w:color="auto" w:fill="auto"/>
            <w:noWrap/>
            <w:vAlign w:val="bottom"/>
            <w:hideMark/>
          </w:tcPr>
          <w:p w14:paraId="2E327C7D" w14:textId="77777777" w:rsidR="001660C9" w:rsidRPr="001660C9" w:rsidRDefault="001660C9" w:rsidP="001660C9">
            <w:pPr>
              <w:jc w:val="center"/>
              <w:rPr>
                <w:ins w:id="7164" w:author="Dave Contreras" w:date="2019-07-23T06:57:00Z"/>
                <w:rFonts w:ascii="Calibri" w:eastAsia="Times New Roman" w:hAnsi="Calibri" w:cs="Calibri"/>
                <w:color w:val="000000"/>
              </w:rPr>
            </w:pPr>
            <w:ins w:id="7165"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61DE921D" w14:textId="77777777" w:rsidR="001660C9" w:rsidRPr="001660C9" w:rsidRDefault="001660C9" w:rsidP="001660C9">
            <w:pPr>
              <w:jc w:val="center"/>
              <w:rPr>
                <w:ins w:id="7166" w:author="Dave Contreras" w:date="2019-07-23T06:57:00Z"/>
                <w:rFonts w:ascii="Calibri" w:eastAsia="Times New Roman" w:hAnsi="Calibri" w:cs="Calibri"/>
                <w:color w:val="000000"/>
              </w:rPr>
            </w:pPr>
            <w:ins w:id="7167" w:author="Dave Contreras" w:date="2019-07-23T06:57:00Z">
              <w:r w:rsidRPr="001660C9">
                <w:rPr>
                  <w:rFonts w:ascii="Calibri" w:eastAsia="Times New Roman" w:hAnsi="Calibri" w:cs="Calibri"/>
                  <w:color w:val="000000"/>
                </w:rPr>
                <w:t>0.211</w:t>
              </w:r>
            </w:ins>
          </w:p>
        </w:tc>
        <w:tc>
          <w:tcPr>
            <w:tcW w:w="1200" w:type="dxa"/>
            <w:tcBorders>
              <w:top w:val="nil"/>
              <w:left w:val="nil"/>
              <w:bottom w:val="nil"/>
              <w:right w:val="nil"/>
            </w:tcBorders>
            <w:shd w:val="clear" w:color="auto" w:fill="auto"/>
            <w:noWrap/>
            <w:vAlign w:val="bottom"/>
            <w:hideMark/>
          </w:tcPr>
          <w:p w14:paraId="3298400C" w14:textId="77777777" w:rsidR="001660C9" w:rsidRPr="001660C9" w:rsidRDefault="001660C9" w:rsidP="001660C9">
            <w:pPr>
              <w:jc w:val="center"/>
              <w:rPr>
                <w:ins w:id="7168" w:author="Dave Contreras" w:date="2019-07-23T06:57:00Z"/>
                <w:rFonts w:ascii="Calibri" w:eastAsia="Times New Roman" w:hAnsi="Calibri" w:cs="Calibri"/>
                <w:color w:val="000000"/>
              </w:rPr>
            </w:pPr>
            <w:ins w:id="7169" w:author="Dave Contreras" w:date="2019-07-23T06:57:00Z">
              <w:r w:rsidRPr="001660C9">
                <w:rPr>
                  <w:rFonts w:ascii="Calibri" w:eastAsia="Times New Roman" w:hAnsi="Calibri" w:cs="Calibri"/>
                  <w:color w:val="000000"/>
                </w:rPr>
                <w:t>0.211</w:t>
              </w:r>
            </w:ins>
          </w:p>
        </w:tc>
        <w:tc>
          <w:tcPr>
            <w:tcW w:w="1086" w:type="dxa"/>
            <w:tcBorders>
              <w:top w:val="nil"/>
              <w:left w:val="nil"/>
              <w:bottom w:val="nil"/>
              <w:right w:val="nil"/>
            </w:tcBorders>
            <w:shd w:val="clear" w:color="auto" w:fill="auto"/>
            <w:noWrap/>
            <w:vAlign w:val="bottom"/>
            <w:hideMark/>
          </w:tcPr>
          <w:p w14:paraId="15DDDA36" w14:textId="77777777" w:rsidR="001660C9" w:rsidRPr="001660C9" w:rsidRDefault="001660C9" w:rsidP="001660C9">
            <w:pPr>
              <w:jc w:val="center"/>
              <w:rPr>
                <w:ins w:id="7170" w:author="Dave Contreras" w:date="2019-07-23T06:57:00Z"/>
                <w:rFonts w:ascii="Calibri" w:eastAsia="Times New Roman" w:hAnsi="Calibri" w:cs="Calibri"/>
                <w:color w:val="000000"/>
              </w:rPr>
            </w:pPr>
            <w:ins w:id="7171" w:author="Dave Contreras" w:date="2019-07-23T06:57:00Z">
              <w:r w:rsidRPr="001660C9">
                <w:rPr>
                  <w:rFonts w:ascii="Calibri" w:eastAsia="Times New Roman" w:hAnsi="Calibri" w:cs="Calibri"/>
                  <w:color w:val="000000"/>
                </w:rPr>
                <w:t>1.544</w:t>
              </w:r>
            </w:ins>
          </w:p>
        </w:tc>
        <w:tc>
          <w:tcPr>
            <w:tcW w:w="985" w:type="dxa"/>
            <w:tcBorders>
              <w:top w:val="nil"/>
              <w:left w:val="nil"/>
              <w:bottom w:val="nil"/>
              <w:right w:val="nil"/>
            </w:tcBorders>
            <w:shd w:val="clear" w:color="auto" w:fill="auto"/>
            <w:noWrap/>
            <w:vAlign w:val="bottom"/>
            <w:hideMark/>
          </w:tcPr>
          <w:p w14:paraId="7B0918E3" w14:textId="77777777" w:rsidR="001660C9" w:rsidRPr="001660C9" w:rsidRDefault="001660C9" w:rsidP="001660C9">
            <w:pPr>
              <w:jc w:val="center"/>
              <w:rPr>
                <w:ins w:id="7172" w:author="Dave Contreras" w:date="2019-07-23T06:57:00Z"/>
                <w:rFonts w:ascii="Calibri" w:eastAsia="Times New Roman" w:hAnsi="Calibri" w:cs="Calibri"/>
                <w:color w:val="000000"/>
              </w:rPr>
            </w:pPr>
            <w:ins w:id="7173" w:author="Dave Contreras" w:date="2019-07-23T06:57:00Z">
              <w:r w:rsidRPr="001660C9">
                <w:rPr>
                  <w:rFonts w:ascii="Calibri" w:eastAsia="Times New Roman" w:hAnsi="Calibri" w:cs="Calibri"/>
                  <w:color w:val="000000"/>
                </w:rPr>
                <w:t>0.01834</w:t>
              </w:r>
            </w:ins>
          </w:p>
        </w:tc>
        <w:tc>
          <w:tcPr>
            <w:tcW w:w="1031" w:type="dxa"/>
            <w:tcBorders>
              <w:top w:val="nil"/>
              <w:left w:val="nil"/>
              <w:bottom w:val="nil"/>
              <w:right w:val="nil"/>
            </w:tcBorders>
            <w:shd w:val="clear" w:color="auto" w:fill="auto"/>
            <w:noWrap/>
            <w:vAlign w:val="bottom"/>
            <w:hideMark/>
          </w:tcPr>
          <w:p w14:paraId="270CC36A" w14:textId="77777777" w:rsidR="001660C9" w:rsidRPr="001660C9" w:rsidRDefault="001660C9" w:rsidP="001660C9">
            <w:pPr>
              <w:jc w:val="center"/>
              <w:rPr>
                <w:ins w:id="7174" w:author="Dave Contreras" w:date="2019-07-23T06:57:00Z"/>
                <w:rFonts w:ascii="Calibri" w:eastAsia="Times New Roman" w:hAnsi="Calibri" w:cs="Calibri"/>
                <w:color w:val="000000"/>
              </w:rPr>
            </w:pPr>
            <w:ins w:id="7175" w:author="Dave Contreras" w:date="2019-07-23T06:57:00Z">
              <w:r w:rsidRPr="001660C9">
                <w:rPr>
                  <w:rFonts w:ascii="Calibri" w:eastAsia="Times New Roman" w:hAnsi="Calibri" w:cs="Calibri"/>
                  <w:color w:val="000000"/>
                </w:rPr>
                <w:t>0.168</w:t>
              </w:r>
            </w:ins>
          </w:p>
        </w:tc>
      </w:tr>
      <w:tr w:rsidR="001660C9" w:rsidRPr="001660C9" w14:paraId="369D511C" w14:textId="77777777" w:rsidTr="001660C9">
        <w:trPr>
          <w:trHeight w:val="300"/>
          <w:ins w:id="7176" w:author="Dave Contreras" w:date="2019-07-23T06:57:00Z"/>
        </w:trPr>
        <w:tc>
          <w:tcPr>
            <w:tcW w:w="1236" w:type="dxa"/>
            <w:tcBorders>
              <w:top w:val="nil"/>
              <w:left w:val="nil"/>
              <w:bottom w:val="nil"/>
              <w:right w:val="nil"/>
            </w:tcBorders>
            <w:shd w:val="clear" w:color="auto" w:fill="auto"/>
            <w:noWrap/>
            <w:vAlign w:val="bottom"/>
            <w:hideMark/>
          </w:tcPr>
          <w:p w14:paraId="4578082A" w14:textId="77777777" w:rsidR="001660C9" w:rsidRPr="001660C9" w:rsidRDefault="001660C9" w:rsidP="001660C9">
            <w:pPr>
              <w:rPr>
                <w:ins w:id="7177" w:author="Dave Contreras" w:date="2019-07-23T06:57:00Z"/>
                <w:rFonts w:ascii="Calibri" w:eastAsia="Times New Roman" w:hAnsi="Calibri" w:cs="Calibri"/>
                <w:color w:val="000000"/>
              </w:rPr>
            </w:pPr>
            <w:proofErr w:type="spellStart"/>
            <w:ins w:id="7178" w:author="Dave Contreras" w:date="2019-07-23T06:57:00Z">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ins>
          </w:p>
        </w:tc>
        <w:tc>
          <w:tcPr>
            <w:tcW w:w="331" w:type="dxa"/>
            <w:tcBorders>
              <w:top w:val="nil"/>
              <w:left w:val="nil"/>
              <w:bottom w:val="nil"/>
              <w:right w:val="nil"/>
            </w:tcBorders>
            <w:shd w:val="clear" w:color="auto" w:fill="auto"/>
            <w:noWrap/>
            <w:vAlign w:val="bottom"/>
            <w:hideMark/>
          </w:tcPr>
          <w:p w14:paraId="28DE1F15" w14:textId="77777777" w:rsidR="001660C9" w:rsidRPr="001660C9" w:rsidRDefault="001660C9" w:rsidP="001660C9">
            <w:pPr>
              <w:jc w:val="center"/>
              <w:rPr>
                <w:ins w:id="7179" w:author="Dave Contreras" w:date="2019-07-23T06:57:00Z"/>
                <w:rFonts w:ascii="Calibri" w:eastAsia="Times New Roman" w:hAnsi="Calibri" w:cs="Calibri"/>
                <w:color w:val="000000"/>
              </w:rPr>
            </w:pPr>
            <w:ins w:id="7180"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6C5B2AB7" w14:textId="77777777" w:rsidR="001660C9" w:rsidRPr="001660C9" w:rsidRDefault="001660C9" w:rsidP="001660C9">
            <w:pPr>
              <w:jc w:val="center"/>
              <w:rPr>
                <w:ins w:id="7181" w:author="Dave Contreras" w:date="2019-07-23T06:57:00Z"/>
                <w:rFonts w:ascii="Calibri" w:eastAsia="Times New Roman" w:hAnsi="Calibri" w:cs="Calibri"/>
                <w:color w:val="000000"/>
              </w:rPr>
            </w:pPr>
            <w:ins w:id="7182" w:author="Dave Contreras" w:date="2019-07-23T06:57:00Z">
              <w:r w:rsidRPr="001660C9">
                <w:rPr>
                  <w:rFonts w:ascii="Calibri" w:eastAsia="Times New Roman" w:hAnsi="Calibri" w:cs="Calibri"/>
                  <w:color w:val="000000"/>
                </w:rPr>
                <w:t>0.3048</w:t>
              </w:r>
            </w:ins>
          </w:p>
        </w:tc>
        <w:tc>
          <w:tcPr>
            <w:tcW w:w="1200" w:type="dxa"/>
            <w:tcBorders>
              <w:top w:val="nil"/>
              <w:left w:val="nil"/>
              <w:bottom w:val="nil"/>
              <w:right w:val="nil"/>
            </w:tcBorders>
            <w:shd w:val="clear" w:color="auto" w:fill="auto"/>
            <w:noWrap/>
            <w:vAlign w:val="bottom"/>
            <w:hideMark/>
          </w:tcPr>
          <w:p w14:paraId="00829044" w14:textId="77777777" w:rsidR="001660C9" w:rsidRPr="001660C9" w:rsidRDefault="001660C9" w:rsidP="001660C9">
            <w:pPr>
              <w:jc w:val="center"/>
              <w:rPr>
                <w:ins w:id="7183" w:author="Dave Contreras" w:date="2019-07-23T06:57:00Z"/>
                <w:rFonts w:ascii="Calibri" w:eastAsia="Times New Roman" w:hAnsi="Calibri" w:cs="Calibri"/>
                <w:color w:val="000000"/>
              </w:rPr>
            </w:pPr>
            <w:ins w:id="7184" w:author="Dave Contreras" w:date="2019-07-23T06:57:00Z">
              <w:r w:rsidRPr="001660C9">
                <w:rPr>
                  <w:rFonts w:ascii="Calibri" w:eastAsia="Times New Roman" w:hAnsi="Calibri" w:cs="Calibri"/>
                  <w:color w:val="000000"/>
                </w:rPr>
                <w:t>0.3048</w:t>
              </w:r>
            </w:ins>
          </w:p>
        </w:tc>
        <w:tc>
          <w:tcPr>
            <w:tcW w:w="1086" w:type="dxa"/>
            <w:tcBorders>
              <w:top w:val="nil"/>
              <w:left w:val="nil"/>
              <w:bottom w:val="nil"/>
              <w:right w:val="nil"/>
            </w:tcBorders>
            <w:shd w:val="clear" w:color="auto" w:fill="auto"/>
            <w:noWrap/>
            <w:vAlign w:val="bottom"/>
            <w:hideMark/>
          </w:tcPr>
          <w:p w14:paraId="2BE535D4" w14:textId="77777777" w:rsidR="001660C9" w:rsidRPr="001660C9" w:rsidRDefault="001660C9" w:rsidP="001660C9">
            <w:pPr>
              <w:jc w:val="center"/>
              <w:rPr>
                <w:ins w:id="7185" w:author="Dave Contreras" w:date="2019-07-23T06:57:00Z"/>
                <w:rFonts w:ascii="Calibri" w:eastAsia="Times New Roman" w:hAnsi="Calibri" w:cs="Calibri"/>
                <w:color w:val="000000"/>
              </w:rPr>
            </w:pPr>
            <w:ins w:id="7186" w:author="Dave Contreras" w:date="2019-07-23T06:57:00Z">
              <w:r w:rsidRPr="001660C9">
                <w:rPr>
                  <w:rFonts w:ascii="Calibri" w:eastAsia="Times New Roman" w:hAnsi="Calibri" w:cs="Calibri"/>
                  <w:color w:val="000000"/>
                </w:rPr>
                <w:t>2.23</w:t>
              </w:r>
            </w:ins>
          </w:p>
        </w:tc>
        <w:tc>
          <w:tcPr>
            <w:tcW w:w="985" w:type="dxa"/>
            <w:tcBorders>
              <w:top w:val="nil"/>
              <w:left w:val="nil"/>
              <w:bottom w:val="nil"/>
              <w:right w:val="nil"/>
            </w:tcBorders>
            <w:shd w:val="clear" w:color="auto" w:fill="auto"/>
            <w:noWrap/>
            <w:vAlign w:val="bottom"/>
            <w:hideMark/>
          </w:tcPr>
          <w:p w14:paraId="134ED78B" w14:textId="77777777" w:rsidR="001660C9" w:rsidRPr="001660C9" w:rsidRDefault="001660C9" w:rsidP="001660C9">
            <w:pPr>
              <w:jc w:val="center"/>
              <w:rPr>
                <w:ins w:id="7187" w:author="Dave Contreras" w:date="2019-07-23T06:57:00Z"/>
                <w:rFonts w:ascii="Calibri" w:eastAsia="Times New Roman" w:hAnsi="Calibri" w:cs="Calibri"/>
                <w:color w:val="000000"/>
              </w:rPr>
            </w:pPr>
            <w:ins w:id="7188" w:author="Dave Contreras" w:date="2019-07-23T06:57:00Z">
              <w:r w:rsidRPr="001660C9">
                <w:rPr>
                  <w:rFonts w:ascii="Calibri" w:eastAsia="Times New Roman" w:hAnsi="Calibri" w:cs="Calibri"/>
                  <w:color w:val="000000"/>
                </w:rPr>
                <w:t>0.02649</w:t>
              </w:r>
            </w:ins>
          </w:p>
        </w:tc>
        <w:tc>
          <w:tcPr>
            <w:tcW w:w="1031" w:type="dxa"/>
            <w:tcBorders>
              <w:top w:val="nil"/>
              <w:left w:val="nil"/>
              <w:bottom w:val="nil"/>
              <w:right w:val="nil"/>
            </w:tcBorders>
            <w:shd w:val="clear" w:color="auto" w:fill="auto"/>
            <w:noWrap/>
            <w:vAlign w:val="bottom"/>
            <w:hideMark/>
          </w:tcPr>
          <w:p w14:paraId="52AFA016" w14:textId="77777777" w:rsidR="001660C9" w:rsidRPr="001660C9" w:rsidRDefault="001660C9" w:rsidP="001660C9">
            <w:pPr>
              <w:jc w:val="center"/>
              <w:rPr>
                <w:ins w:id="7189" w:author="Dave Contreras" w:date="2019-07-23T06:57:00Z"/>
                <w:rFonts w:ascii="Calibri" w:eastAsia="Times New Roman" w:hAnsi="Calibri" w:cs="Calibri"/>
                <w:color w:val="000000"/>
              </w:rPr>
            </w:pPr>
            <w:ins w:id="7190" w:author="Dave Contreras" w:date="2019-07-23T06:57:00Z">
              <w:r w:rsidRPr="001660C9">
                <w:rPr>
                  <w:rFonts w:ascii="Calibri" w:eastAsia="Times New Roman" w:hAnsi="Calibri" w:cs="Calibri"/>
                  <w:color w:val="000000"/>
                </w:rPr>
                <w:t>0.099</w:t>
              </w:r>
            </w:ins>
          </w:p>
        </w:tc>
      </w:tr>
      <w:tr w:rsidR="001660C9" w:rsidRPr="001660C9" w14:paraId="7901A97D" w14:textId="77777777" w:rsidTr="001660C9">
        <w:trPr>
          <w:trHeight w:val="300"/>
          <w:ins w:id="7191" w:author="Dave Contreras" w:date="2019-07-23T06:57:00Z"/>
        </w:trPr>
        <w:tc>
          <w:tcPr>
            <w:tcW w:w="1236" w:type="dxa"/>
            <w:tcBorders>
              <w:top w:val="nil"/>
              <w:left w:val="nil"/>
              <w:bottom w:val="nil"/>
              <w:right w:val="nil"/>
            </w:tcBorders>
            <w:shd w:val="clear" w:color="auto" w:fill="auto"/>
            <w:noWrap/>
            <w:vAlign w:val="bottom"/>
            <w:hideMark/>
          </w:tcPr>
          <w:p w14:paraId="4C3D6A8D" w14:textId="77777777" w:rsidR="001660C9" w:rsidRPr="001660C9" w:rsidRDefault="001660C9" w:rsidP="001660C9">
            <w:pPr>
              <w:rPr>
                <w:ins w:id="7192" w:author="Dave Contreras" w:date="2019-07-23T06:57:00Z"/>
                <w:rFonts w:ascii="Calibri" w:eastAsia="Times New Roman" w:hAnsi="Calibri" w:cs="Calibri"/>
                <w:color w:val="000000"/>
              </w:rPr>
            </w:pPr>
            <w:ins w:id="7193" w:author="Dave Contreras" w:date="2019-07-23T06:57:00Z">
              <w:r w:rsidRPr="001660C9">
                <w:rPr>
                  <w:rFonts w:ascii="Calibri" w:eastAsia="Times New Roman" w:hAnsi="Calibri" w:cs="Calibri"/>
                  <w:color w:val="000000"/>
                </w:rPr>
                <w:t xml:space="preserve">Turbidity </w:t>
              </w:r>
            </w:ins>
          </w:p>
        </w:tc>
        <w:tc>
          <w:tcPr>
            <w:tcW w:w="331" w:type="dxa"/>
            <w:tcBorders>
              <w:top w:val="nil"/>
              <w:left w:val="nil"/>
              <w:bottom w:val="nil"/>
              <w:right w:val="nil"/>
            </w:tcBorders>
            <w:shd w:val="clear" w:color="auto" w:fill="auto"/>
            <w:noWrap/>
            <w:vAlign w:val="bottom"/>
            <w:hideMark/>
          </w:tcPr>
          <w:p w14:paraId="6B2D72B8" w14:textId="77777777" w:rsidR="001660C9" w:rsidRPr="001660C9" w:rsidRDefault="001660C9" w:rsidP="001660C9">
            <w:pPr>
              <w:jc w:val="center"/>
              <w:rPr>
                <w:ins w:id="7194" w:author="Dave Contreras" w:date="2019-07-23T06:57:00Z"/>
                <w:rFonts w:ascii="Calibri" w:eastAsia="Times New Roman" w:hAnsi="Calibri" w:cs="Calibri"/>
                <w:color w:val="000000"/>
              </w:rPr>
            </w:pPr>
            <w:ins w:id="7195"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4996F255" w14:textId="77777777" w:rsidR="001660C9" w:rsidRPr="001660C9" w:rsidRDefault="001660C9" w:rsidP="001660C9">
            <w:pPr>
              <w:jc w:val="center"/>
              <w:rPr>
                <w:ins w:id="7196" w:author="Dave Contreras" w:date="2019-07-23T06:57:00Z"/>
                <w:rFonts w:ascii="Calibri" w:eastAsia="Times New Roman" w:hAnsi="Calibri" w:cs="Calibri"/>
                <w:color w:val="000000"/>
              </w:rPr>
            </w:pPr>
            <w:ins w:id="7197" w:author="Dave Contreras" w:date="2019-07-23T06:57:00Z">
              <w:r w:rsidRPr="001660C9">
                <w:rPr>
                  <w:rFonts w:ascii="Calibri" w:eastAsia="Times New Roman" w:hAnsi="Calibri" w:cs="Calibri"/>
                  <w:color w:val="000000"/>
                </w:rPr>
                <w:t>0.3508</w:t>
              </w:r>
            </w:ins>
          </w:p>
        </w:tc>
        <w:tc>
          <w:tcPr>
            <w:tcW w:w="1200" w:type="dxa"/>
            <w:tcBorders>
              <w:top w:val="nil"/>
              <w:left w:val="nil"/>
              <w:bottom w:val="nil"/>
              <w:right w:val="nil"/>
            </w:tcBorders>
            <w:shd w:val="clear" w:color="auto" w:fill="auto"/>
            <w:noWrap/>
            <w:vAlign w:val="bottom"/>
            <w:hideMark/>
          </w:tcPr>
          <w:p w14:paraId="3EDB7986" w14:textId="77777777" w:rsidR="001660C9" w:rsidRPr="001660C9" w:rsidRDefault="001660C9" w:rsidP="001660C9">
            <w:pPr>
              <w:jc w:val="center"/>
              <w:rPr>
                <w:ins w:id="7198" w:author="Dave Contreras" w:date="2019-07-23T06:57:00Z"/>
                <w:rFonts w:ascii="Calibri" w:eastAsia="Times New Roman" w:hAnsi="Calibri" w:cs="Calibri"/>
                <w:color w:val="000000"/>
              </w:rPr>
            </w:pPr>
            <w:ins w:id="7199" w:author="Dave Contreras" w:date="2019-07-23T06:57:00Z">
              <w:r w:rsidRPr="001660C9">
                <w:rPr>
                  <w:rFonts w:ascii="Calibri" w:eastAsia="Times New Roman" w:hAnsi="Calibri" w:cs="Calibri"/>
                  <w:color w:val="000000"/>
                </w:rPr>
                <w:t>0.3508</w:t>
              </w:r>
            </w:ins>
          </w:p>
        </w:tc>
        <w:tc>
          <w:tcPr>
            <w:tcW w:w="1086" w:type="dxa"/>
            <w:tcBorders>
              <w:top w:val="nil"/>
              <w:left w:val="nil"/>
              <w:bottom w:val="nil"/>
              <w:right w:val="nil"/>
            </w:tcBorders>
            <w:shd w:val="clear" w:color="auto" w:fill="auto"/>
            <w:noWrap/>
            <w:vAlign w:val="bottom"/>
            <w:hideMark/>
          </w:tcPr>
          <w:p w14:paraId="04D1F0EF" w14:textId="77777777" w:rsidR="001660C9" w:rsidRPr="001660C9" w:rsidRDefault="001660C9" w:rsidP="001660C9">
            <w:pPr>
              <w:jc w:val="center"/>
              <w:rPr>
                <w:ins w:id="7200" w:author="Dave Contreras" w:date="2019-07-23T06:57:00Z"/>
                <w:rFonts w:ascii="Calibri" w:eastAsia="Times New Roman" w:hAnsi="Calibri" w:cs="Calibri"/>
                <w:color w:val="000000"/>
              </w:rPr>
            </w:pPr>
            <w:ins w:id="7201" w:author="Dave Contreras" w:date="2019-07-23T06:57:00Z">
              <w:r w:rsidRPr="001660C9">
                <w:rPr>
                  <w:rFonts w:ascii="Calibri" w:eastAsia="Times New Roman" w:hAnsi="Calibri" w:cs="Calibri"/>
                  <w:color w:val="000000"/>
                </w:rPr>
                <w:t>2.566</w:t>
              </w:r>
            </w:ins>
          </w:p>
        </w:tc>
        <w:tc>
          <w:tcPr>
            <w:tcW w:w="985" w:type="dxa"/>
            <w:tcBorders>
              <w:top w:val="nil"/>
              <w:left w:val="nil"/>
              <w:bottom w:val="nil"/>
              <w:right w:val="nil"/>
            </w:tcBorders>
            <w:shd w:val="clear" w:color="auto" w:fill="auto"/>
            <w:noWrap/>
            <w:vAlign w:val="bottom"/>
            <w:hideMark/>
          </w:tcPr>
          <w:p w14:paraId="0514BFD8" w14:textId="77777777" w:rsidR="001660C9" w:rsidRPr="001660C9" w:rsidRDefault="001660C9" w:rsidP="001660C9">
            <w:pPr>
              <w:jc w:val="center"/>
              <w:rPr>
                <w:ins w:id="7202" w:author="Dave Contreras" w:date="2019-07-23T06:57:00Z"/>
                <w:rFonts w:ascii="Calibri" w:eastAsia="Times New Roman" w:hAnsi="Calibri" w:cs="Calibri"/>
                <w:color w:val="000000"/>
              </w:rPr>
            </w:pPr>
            <w:ins w:id="7203" w:author="Dave Contreras" w:date="2019-07-23T06:57:00Z">
              <w:r w:rsidRPr="001660C9">
                <w:rPr>
                  <w:rFonts w:ascii="Calibri" w:eastAsia="Times New Roman" w:hAnsi="Calibri" w:cs="Calibri"/>
                  <w:color w:val="000000"/>
                </w:rPr>
                <w:t>0.03048</w:t>
              </w:r>
            </w:ins>
          </w:p>
        </w:tc>
        <w:tc>
          <w:tcPr>
            <w:tcW w:w="1031" w:type="dxa"/>
            <w:tcBorders>
              <w:top w:val="nil"/>
              <w:left w:val="nil"/>
              <w:bottom w:val="nil"/>
              <w:right w:val="nil"/>
            </w:tcBorders>
            <w:shd w:val="clear" w:color="auto" w:fill="auto"/>
            <w:noWrap/>
            <w:vAlign w:val="bottom"/>
            <w:hideMark/>
          </w:tcPr>
          <w:p w14:paraId="08106BBB" w14:textId="77777777" w:rsidR="001660C9" w:rsidRPr="001660C9" w:rsidRDefault="001660C9" w:rsidP="001660C9">
            <w:pPr>
              <w:jc w:val="center"/>
              <w:rPr>
                <w:ins w:id="7204" w:author="Dave Contreras" w:date="2019-07-23T06:57:00Z"/>
                <w:rFonts w:ascii="Calibri" w:eastAsia="Times New Roman" w:hAnsi="Calibri" w:cs="Calibri"/>
                <w:color w:val="000000"/>
              </w:rPr>
            </w:pPr>
            <w:ins w:id="7205" w:author="Dave Contreras" w:date="2019-07-23T06:57:00Z">
              <w:r w:rsidRPr="001660C9">
                <w:rPr>
                  <w:rFonts w:ascii="Calibri" w:eastAsia="Times New Roman" w:hAnsi="Calibri" w:cs="Calibri"/>
                  <w:color w:val="000000"/>
                </w:rPr>
                <w:t>0.069</w:t>
              </w:r>
            </w:ins>
          </w:p>
        </w:tc>
      </w:tr>
      <w:tr w:rsidR="001660C9" w:rsidRPr="001660C9" w14:paraId="3BDFC981" w14:textId="77777777" w:rsidTr="001660C9">
        <w:trPr>
          <w:trHeight w:val="300"/>
          <w:ins w:id="7206" w:author="Dave Contreras" w:date="2019-07-23T06:57:00Z"/>
        </w:trPr>
        <w:tc>
          <w:tcPr>
            <w:tcW w:w="1236" w:type="dxa"/>
            <w:tcBorders>
              <w:top w:val="nil"/>
              <w:left w:val="nil"/>
              <w:bottom w:val="nil"/>
              <w:right w:val="nil"/>
            </w:tcBorders>
            <w:shd w:val="clear" w:color="auto" w:fill="auto"/>
            <w:noWrap/>
            <w:vAlign w:val="bottom"/>
            <w:hideMark/>
          </w:tcPr>
          <w:p w14:paraId="4FD02854" w14:textId="77777777" w:rsidR="001660C9" w:rsidRPr="001660C9" w:rsidRDefault="001660C9" w:rsidP="001660C9">
            <w:pPr>
              <w:rPr>
                <w:ins w:id="7207" w:author="Dave Contreras" w:date="2019-07-23T06:57:00Z"/>
                <w:rFonts w:ascii="Calibri" w:eastAsia="Times New Roman" w:hAnsi="Calibri" w:cs="Calibri"/>
                <w:color w:val="000000"/>
              </w:rPr>
            </w:pPr>
            <w:ins w:id="7208" w:author="Dave Contreras" w:date="2019-07-23T06:57:00Z">
              <w:r w:rsidRPr="001660C9">
                <w:rPr>
                  <w:rFonts w:ascii="Calibri" w:eastAsia="Times New Roman" w:hAnsi="Calibri" w:cs="Calibri"/>
                  <w:color w:val="000000"/>
                </w:rPr>
                <w:t xml:space="preserve">Residuals </w:t>
              </w:r>
            </w:ins>
          </w:p>
        </w:tc>
        <w:tc>
          <w:tcPr>
            <w:tcW w:w="331" w:type="dxa"/>
            <w:tcBorders>
              <w:top w:val="nil"/>
              <w:left w:val="nil"/>
              <w:bottom w:val="nil"/>
              <w:right w:val="nil"/>
            </w:tcBorders>
            <w:shd w:val="clear" w:color="auto" w:fill="auto"/>
            <w:noWrap/>
            <w:vAlign w:val="bottom"/>
            <w:hideMark/>
          </w:tcPr>
          <w:p w14:paraId="7FA80B88" w14:textId="77777777" w:rsidR="001660C9" w:rsidRPr="001660C9" w:rsidRDefault="001660C9" w:rsidP="001660C9">
            <w:pPr>
              <w:jc w:val="center"/>
              <w:rPr>
                <w:ins w:id="7209" w:author="Dave Contreras" w:date="2019-07-23T06:57:00Z"/>
                <w:rFonts w:ascii="Calibri" w:eastAsia="Times New Roman" w:hAnsi="Calibri" w:cs="Calibri"/>
                <w:color w:val="000000"/>
              </w:rPr>
            </w:pPr>
            <w:ins w:id="7210" w:author="Dave Contreras" w:date="2019-07-23T06:57:00Z">
              <w:r w:rsidRPr="001660C9">
                <w:rPr>
                  <w:rFonts w:ascii="Calibri" w:eastAsia="Times New Roman" w:hAnsi="Calibri" w:cs="Calibri"/>
                  <w:color w:val="000000"/>
                </w:rPr>
                <w:t>30</w:t>
              </w:r>
            </w:ins>
          </w:p>
        </w:tc>
        <w:tc>
          <w:tcPr>
            <w:tcW w:w="1431" w:type="dxa"/>
            <w:tcBorders>
              <w:top w:val="nil"/>
              <w:left w:val="nil"/>
              <w:bottom w:val="nil"/>
              <w:right w:val="nil"/>
            </w:tcBorders>
            <w:shd w:val="clear" w:color="auto" w:fill="auto"/>
            <w:noWrap/>
            <w:vAlign w:val="bottom"/>
            <w:hideMark/>
          </w:tcPr>
          <w:p w14:paraId="6CCF6B9F" w14:textId="77777777" w:rsidR="001660C9" w:rsidRPr="001660C9" w:rsidRDefault="001660C9" w:rsidP="001660C9">
            <w:pPr>
              <w:jc w:val="center"/>
              <w:rPr>
                <w:ins w:id="7211" w:author="Dave Contreras" w:date="2019-07-23T06:57:00Z"/>
                <w:rFonts w:ascii="Calibri" w:eastAsia="Times New Roman" w:hAnsi="Calibri" w:cs="Calibri"/>
                <w:color w:val="000000"/>
              </w:rPr>
            </w:pPr>
            <w:ins w:id="7212" w:author="Dave Contreras" w:date="2019-07-23T06:57:00Z">
              <w:r w:rsidRPr="001660C9">
                <w:rPr>
                  <w:rFonts w:ascii="Calibri" w:eastAsia="Times New Roman" w:hAnsi="Calibri" w:cs="Calibri"/>
                  <w:color w:val="000000"/>
                </w:rPr>
                <w:t>4.1013</w:t>
              </w:r>
            </w:ins>
          </w:p>
        </w:tc>
        <w:tc>
          <w:tcPr>
            <w:tcW w:w="1200" w:type="dxa"/>
            <w:tcBorders>
              <w:top w:val="nil"/>
              <w:left w:val="nil"/>
              <w:bottom w:val="nil"/>
              <w:right w:val="nil"/>
            </w:tcBorders>
            <w:shd w:val="clear" w:color="auto" w:fill="auto"/>
            <w:noWrap/>
            <w:vAlign w:val="bottom"/>
            <w:hideMark/>
          </w:tcPr>
          <w:p w14:paraId="6C609F7B" w14:textId="77777777" w:rsidR="001660C9" w:rsidRPr="001660C9" w:rsidRDefault="001660C9" w:rsidP="001660C9">
            <w:pPr>
              <w:jc w:val="center"/>
              <w:rPr>
                <w:ins w:id="7213" w:author="Dave Contreras" w:date="2019-07-23T06:57:00Z"/>
                <w:rFonts w:ascii="Calibri" w:eastAsia="Times New Roman" w:hAnsi="Calibri" w:cs="Calibri"/>
                <w:color w:val="000000"/>
              </w:rPr>
            </w:pPr>
            <w:ins w:id="7214" w:author="Dave Contreras" w:date="2019-07-23T06:57:00Z">
              <w:r w:rsidRPr="001660C9">
                <w:rPr>
                  <w:rFonts w:ascii="Calibri" w:eastAsia="Times New Roman" w:hAnsi="Calibri" w:cs="Calibri"/>
                  <w:color w:val="000000"/>
                </w:rPr>
                <w:t>0.1367</w:t>
              </w:r>
            </w:ins>
          </w:p>
        </w:tc>
        <w:tc>
          <w:tcPr>
            <w:tcW w:w="1086" w:type="dxa"/>
            <w:tcBorders>
              <w:top w:val="nil"/>
              <w:left w:val="nil"/>
              <w:bottom w:val="nil"/>
              <w:right w:val="nil"/>
            </w:tcBorders>
            <w:shd w:val="clear" w:color="auto" w:fill="auto"/>
            <w:noWrap/>
            <w:vAlign w:val="bottom"/>
            <w:hideMark/>
          </w:tcPr>
          <w:p w14:paraId="51D3211A" w14:textId="77777777" w:rsidR="001660C9" w:rsidRPr="001660C9" w:rsidRDefault="001660C9" w:rsidP="001660C9">
            <w:pPr>
              <w:jc w:val="center"/>
              <w:rPr>
                <w:ins w:id="7215" w:author="Dave Contreras" w:date="2019-07-23T06:57:00Z"/>
                <w:rFonts w:ascii="Calibri" w:eastAsia="Times New Roman" w:hAnsi="Calibri" w:cs="Calibri"/>
                <w:color w:val="000000"/>
              </w:rPr>
            </w:pPr>
            <w:ins w:id="7216" w:author="Dave Contreras" w:date="2019-07-23T06:57:00Z">
              <w:r w:rsidRPr="001660C9">
                <w:rPr>
                  <w:rFonts w:ascii="Calibri" w:eastAsia="Times New Roman" w:hAnsi="Calibri" w:cs="Calibri"/>
                  <w:color w:val="000000"/>
                </w:rPr>
                <w:t>0.35638</w:t>
              </w:r>
            </w:ins>
          </w:p>
        </w:tc>
        <w:tc>
          <w:tcPr>
            <w:tcW w:w="985" w:type="dxa"/>
            <w:tcBorders>
              <w:top w:val="nil"/>
              <w:left w:val="nil"/>
              <w:bottom w:val="nil"/>
              <w:right w:val="nil"/>
            </w:tcBorders>
            <w:shd w:val="clear" w:color="auto" w:fill="auto"/>
            <w:noWrap/>
            <w:vAlign w:val="bottom"/>
            <w:hideMark/>
          </w:tcPr>
          <w:p w14:paraId="2BA9C02F" w14:textId="77777777" w:rsidR="001660C9" w:rsidRPr="001660C9" w:rsidRDefault="001660C9" w:rsidP="001660C9">
            <w:pPr>
              <w:jc w:val="center"/>
              <w:rPr>
                <w:ins w:id="7217" w:author="Dave Contreras" w:date="2019-07-23T06:57:00Z"/>
                <w:rFonts w:ascii="Calibri" w:eastAsia="Times New Roman" w:hAnsi="Calibri" w:cs="Calibri"/>
                <w:color w:val="000000"/>
              </w:rPr>
            </w:pPr>
            <w:ins w:id="7218" w:author="Dave Contreras" w:date="2019-07-23T06:57:00Z">
              <w:r w:rsidRPr="001660C9">
                <w:rPr>
                  <w:rFonts w:ascii="Calibri" w:eastAsia="Times New Roman" w:hAnsi="Calibri" w:cs="Calibri"/>
                  <w:color w:val="000000"/>
                </w:rPr>
                <w:t xml:space="preserve">          </w:t>
              </w:r>
            </w:ins>
          </w:p>
        </w:tc>
        <w:tc>
          <w:tcPr>
            <w:tcW w:w="1031" w:type="dxa"/>
            <w:tcBorders>
              <w:top w:val="nil"/>
              <w:left w:val="nil"/>
              <w:bottom w:val="nil"/>
              <w:right w:val="nil"/>
            </w:tcBorders>
            <w:shd w:val="clear" w:color="auto" w:fill="auto"/>
            <w:noWrap/>
            <w:vAlign w:val="bottom"/>
            <w:hideMark/>
          </w:tcPr>
          <w:p w14:paraId="2A3E8778" w14:textId="77777777" w:rsidR="001660C9" w:rsidRPr="001660C9" w:rsidRDefault="001660C9" w:rsidP="001660C9">
            <w:pPr>
              <w:jc w:val="center"/>
              <w:rPr>
                <w:ins w:id="7219" w:author="Dave Contreras" w:date="2019-07-23T06:57:00Z"/>
                <w:rFonts w:ascii="Calibri" w:eastAsia="Times New Roman" w:hAnsi="Calibri" w:cs="Calibri"/>
                <w:color w:val="000000"/>
              </w:rPr>
            </w:pPr>
          </w:p>
        </w:tc>
      </w:tr>
      <w:tr w:rsidR="001660C9" w:rsidRPr="001660C9" w14:paraId="610292D5" w14:textId="77777777" w:rsidTr="001660C9">
        <w:trPr>
          <w:trHeight w:val="300"/>
          <w:ins w:id="7220" w:author="Dave Contreras" w:date="2019-07-23T06:57:00Z"/>
        </w:trPr>
        <w:tc>
          <w:tcPr>
            <w:tcW w:w="1236" w:type="dxa"/>
            <w:tcBorders>
              <w:top w:val="nil"/>
              <w:left w:val="nil"/>
              <w:bottom w:val="nil"/>
              <w:right w:val="nil"/>
            </w:tcBorders>
            <w:shd w:val="clear" w:color="auto" w:fill="auto"/>
            <w:noWrap/>
            <w:vAlign w:val="bottom"/>
            <w:hideMark/>
          </w:tcPr>
          <w:p w14:paraId="13423B93" w14:textId="77777777" w:rsidR="001660C9" w:rsidRPr="001660C9" w:rsidRDefault="001660C9" w:rsidP="001660C9">
            <w:pPr>
              <w:rPr>
                <w:ins w:id="7221" w:author="Dave Contreras" w:date="2019-07-23T06:57:00Z"/>
                <w:rFonts w:ascii="Calibri" w:eastAsia="Times New Roman" w:hAnsi="Calibri" w:cs="Calibri"/>
                <w:color w:val="000000"/>
              </w:rPr>
            </w:pPr>
            <w:ins w:id="7222" w:author="Dave Contreras" w:date="2019-07-23T06:57:00Z">
              <w:r w:rsidRPr="001660C9">
                <w:rPr>
                  <w:rFonts w:ascii="Calibri" w:eastAsia="Times New Roman" w:hAnsi="Calibri" w:cs="Calibri"/>
                  <w:color w:val="000000"/>
                </w:rPr>
                <w:t xml:space="preserve">Total    </w:t>
              </w:r>
            </w:ins>
          </w:p>
        </w:tc>
        <w:tc>
          <w:tcPr>
            <w:tcW w:w="331" w:type="dxa"/>
            <w:tcBorders>
              <w:top w:val="nil"/>
              <w:left w:val="nil"/>
              <w:bottom w:val="nil"/>
              <w:right w:val="nil"/>
            </w:tcBorders>
            <w:shd w:val="clear" w:color="auto" w:fill="auto"/>
            <w:noWrap/>
            <w:vAlign w:val="bottom"/>
            <w:hideMark/>
          </w:tcPr>
          <w:p w14:paraId="6EF4247B" w14:textId="77777777" w:rsidR="001660C9" w:rsidRPr="001660C9" w:rsidRDefault="001660C9" w:rsidP="001660C9">
            <w:pPr>
              <w:jc w:val="center"/>
              <w:rPr>
                <w:ins w:id="7223" w:author="Dave Contreras" w:date="2019-07-23T06:57:00Z"/>
                <w:rFonts w:ascii="Calibri" w:eastAsia="Times New Roman" w:hAnsi="Calibri" w:cs="Calibri"/>
                <w:color w:val="000000"/>
              </w:rPr>
            </w:pPr>
            <w:ins w:id="7224" w:author="Dave Contreras" w:date="2019-07-23T06:57:00Z">
              <w:r w:rsidRPr="001660C9">
                <w:rPr>
                  <w:rFonts w:ascii="Calibri" w:eastAsia="Times New Roman" w:hAnsi="Calibri" w:cs="Calibri"/>
                  <w:color w:val="000000"/>
                </w:rPr>
                <w:t>36</w:t>
              </w:r>
            </w:ins>
          </w:p>
        </w:tc>
        <w:tc>
          <w:tcPr>
            <w:tcW w:w="1431" w:type="dxa"/>
            <w:tcBorders>
              <w:top w:val="nil"/>
              <w:left w:val="nil"/>
              <w:bottom w:val="nil"/>
              <w:right w:val="nil"/>
            </w:tcBorders>
            <w:shd w:val="clear" w:color="auto" w:fill="auto"/>
            <w:noWrap/>
            <w:vAlign w:val="bottom"/>
            <w:hideMark/>
          </w:tcPr>
          <w:p w14:paraId="272877B9" w14:textId="77777777" w:rsidR="001660C9" w:rsidRPr="001660C9" w:rsidRDefault="001660C9" w:rsidP="001660C9">
            <w:pPr>
              <w:jc w:val="center"/>
              <w:rPr>
                <w:ins w:id="7225" w:author="Dave Contreras" w:date="2019-07-23T06:57:00Z"/>
                <w:rFonts w:ascii="Calibri" w:eastAsia="Times New Roman" w:hAnsi="Calibri" w:cs="Calibri"/>
                <w:color w:val="000000"/>
              </w:rPr>
            </w:pPr>
            <w:ins w:id="7226" w:author="Dave Contreras" w:date="2019-07-23T06:57:00Z">
              <w:r w:rsidRPr="001660C9">
                <w:rPr>
                  <w:rFonts w:ascii="Calibri" w:eastAsia="Times New Roman" w:hAnsi="Calibri" w:cs="Calibri"/>
                  <w:color w:val="000000"/>
                </w:rPr>
                <w:t>11.5081</w:t>
              </w:r>
            </w:ins>
          </w:p>
        </w:tc>
        <w:tc>
          <w:tcPr>
            <w:tcW w:w="1200" w:type="dxa"/>
            <w:tcBorders>
              <w:top w:val="nil"/>
              <w:left w:val="nil"/>
              <w:bottom w:val="nil"/>
              <w:right w:val="nil"/>
            </w:tcBorders>
            <w:shd w:val="clear" w:color="auto" w:fill="auto"/>
            <w:noWrap/>
            <w:vAlign w:val="bottom"/>
            <w:hideMark/>
          </w:tcPr>
          <w:p w14:paraId="5685C38E" w14:textId="77777777" w:rsidR="001660C9" w:rsidRPr="001660C9" w:rsidRDefault="001660C9" w:rsidP="001660C9">
            <w:pPr>
              <w:jc w:val="center"/>
              <w:rPr>
                <w:ins w:id="7227" w:author="Dave Contreras" w:date="2019-07-23T06:57:00Z"/>
                <w:rFonts w:ascii="Calibri" w:eastAsia="Times New Roman" w:hAnsi="Calibri" w:cs="Calibri"/>
                <w:color w:val="000000"/>
              </w:rPr>
            </w:pPr>
            <w:ins w:id="7228" w:author="Dave Contreras" w:date="2019-07-23T06:57:00Z">
              <w:r w:rsidRPr="001660C9">
                <w:rPr>
                  <w:rFonts w:ascii="Calibri" w:eastAsia="Times New Roman" w:hAnsi="Calibri" w:cs="Calibri"/>
                  <w:color w:val="000000"/>
                </w:rPr>
                <w:t xml:space="preserve">     </w:t>
              </w:r>
            </w:ins>
          </w:p>
        </w:tc>
        <w:tc>
          <w:tcPr>
            <w:tcW w:w="1086" w:type="dxa"/>
            <w:tcBorders>
              <w:top w:val="nil"/>
              <w:left w:val="nil"/>
              <w:bottom w:val="nil"/>
              <w:right w:val="nil"/>
            </w:tcBorders>
            <w:shd w:val="clear" w:color="auto" w:fill="auto"/>
            <w:noWrap/>
            <w:vAlign w:val="bottom"/>
            <w:hideMark/>
          </w:tcPr>
          <w:p w14:paraId="64AC0623" w14:textId="77777777" w:rsidR="001660C9" w:rsidRPr="001660C9" w:rsidRDefault="001660C9" w:rsidP="001660C9">
            <w:pPr>
              <w:jc w:val="center"/>
              <w:rPr>
                <w:ins w:id="7229" w:author="Dave Contreras" w:date="2019-07-23T06:57:00Z"/>
                <w:rFonts w:ascii="Calibri" w:eastAsia="Times New Roman" w:hAnsi="Calibri" w:cs="Calibri"/>
                <w:color w:val="000000"/>
              </w:rPr>
            </w:pPr>
            <w:ins w:id="7230" w:author="Dave Contreras" w:date="2019-07-23T06:57:00Z">
              <w:r w:rsidRPr="001660C9">
                <w:rPr>
                  <w:rFonts w:ascii="Calibri" w:eastAsia="Times New Roman" w:hAnsi="Calibri" w:cs="Calibri"/>
                  <w:color w:val="000000"/>
                </w:rPr>
                <w:t>1</w:t>
              </w:r>
            </w:ins>
          </w:p>
        </w:tc>
        <w:tc>
          <w:tcPr>
            <w:tcW w:w="985" w:type="dxa"/>
            <w:tcBorders>
              <w:top w:val="nil"/>
              <w:left w:val="nil"/>
              <w:bottom w:val="nil"/>
              <w:right w:val="nil"/>
            </w:tcBorders>
            <w:shd w:val="clear" w:color="auto" w:fill="auto"/>
            <w:noWrap/>
            <w:vAlign w:val="bottom"/>
            <w:hideMark/>
          </w:tcPr>
          <w:p w14:paraId="3674479B" w14:textId="77777777" w:rsidR="001660C9" w:rsidRPr="001660C9" w:rsidRDefault="001660C9" w:rsidP="001660C9">
            <w:pPr>
              <w:jc w:val="center"/>
              <w:rPr>
                <w:ins w:id="7231" w:author="Dave Contreras" w:date="2019-07-23T06:57:00Z"/>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25EBC573" w14:textId="77777777" w:rsidR="001660C9" w:rsidRPr="001660C9" w:rsidRDefault="001660C9" w:rsidP="001660C9">
            <w:pPr>
              <w:jc w:val="center"/>
              <w:rPr>
                <w:ins w:id="7232" w:author="Dave Contreras" w:date="2019-07-23T06:57:00Z"/>
                <w:rFonts w:ascii="Times New Roman" w:eastAsia="Times New Roman" w:hAnsi="Times New Roman" w:cs="Times New Roman"/>
                <w:sz w:val="20"/>
                <w:szCs w:val="20"/>
              </w:rPr>
            </w:pPr>
          </w:p>
        </w:tc>
      </w:tr>
      <w:tr w:rsidR="001660C9" w:rsidRPr="001660C9" w14:paraId="1E23AF61" w14:textId="77777777" w:rsidTr="001660C9">
        <w:trPr>
          <w:trHeight w:val="300"/>
          <w:ins w:id="7233" w:author="Dave Contreras" w:date="2019-07-23T06:57:00Z"/>
        </w:trPr>
        <w:tc>
          <w:tcPr>
            <w:tcW w:w="1236" w:type="dxa"/>
            <w:tcBorders>
              <w:top w:val="nil"/>
              <w:left w:val="nil"/>
              <w:bottom w:val="nil"/>
              <w:right w:val="nil"/>
            </w:tcBorders>
            <w:shd w:val="clear" w:color="auto" w:fill="auto"/>
            <w:noWrap/>
            <w:vAlign w:val="bottom"/>
            <w:hideMark/>
          </w:tcPr>
          <w:p w14:paraId="3AC7EF37" w14:textId="77777777" w:rsidR="001660C9" w:rsidRPr="001660C9" w:rsidRDefault="001660C9" w:rsidP="001660C9">
            <w:pPr>
              <w:jc w:val="center"/>
              <w:rPr>
                <w:ins w:id="7234" w:author="Dave Contreras" w:date="2019-07-23T06:57:00Z"/>
                <w:rFonts w:ascii="Times New Roman" w:eastAsia="Times New Roman" w:hAnsi="Times New Roman" w:cs="Times New Roman"/>
                <w:sz w:val="20"/>
                <w:szCs w:val="20"/>
              </w:rPr>
            </w:pPr>
          </w:p>
        </w:tc>
        <w:tc>
          <w:tcPr>
            <w:tcW w:w="331" w:type="dxa"/>
            <w:tcBorders>
              <w:top w:val="nil"/>
              <w:left w:val="nil"/>
              <w:bottom w:val="nil"/>
              <w:right w:val="nil"/>
            </w:tcBorders>
            <w:shd w:val="clear" w:color="auto" w:fill="auto"/>
            <w:noWrap/>
            <w:vAlign w:val="bottom"/>
            <w:hideMark/>
          </w:tcPr>
          <w:p w14:paraId="2330D1CC" w14:textId="77777777" w:rsidR="001660C9" w:rsidRPr="001660C9" w:rsidRDefault="001660C9" w:rsidP="001660C9">
            <w:pPr>
              <w:rPr>
                <w:ins w:id="7235" w:author="Dave Contreras" w:date="2019-07-23T06:57:00Z"/>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22ED3728" w14:textId="77777777" w:rsidR="001660C9" w:rsidRPr="001660C9" w:rsidRDefault="001660C9" w:rsidP="001660C9">
            <w:pPr>
              <w:jc w:val="center"/>
              <w:rPr>
                <w:ins w:id="7236" w:author="Dave Contreras" w:date="2019-07-23T06:57:00Z"/>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169CE47" w14:textId="77777777" w:rsidR="001660C9" w:rsidRPr="001660C9" w:rsidRDefault="001660C9" w:rsidP="001660C9">
            <w:pPr>
              <w:jc w:val="center"/>
              <w:rPr>
                <w:ins w:id="7237" w:author="Dave Contreras" w:date="2019-07-23T06:57:00Z"/>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531B3DFA" w14:textId="77777777" w:rsidR="001660C9" w:rsidRPr="001660C9" w:rsidRDefault="001660C9" w:rsidP="001660C9">
            <w:pPr>
              <w:jc w:val="center"/>
              <w:rPr>
                <w:ins w:id="7238" w:author="Dave Contreras" w:date="2019-07-23T06:57:00Z"/>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572584E6" w14:textId="77777777" w:rsidR="001660C9" w:rsidRPr="001660C9" w:rsidRDefault="001660C9" w:rsidP="001660C9">
            <w:pPr>
              <w:jc w:val="center"/>
              <w:rPr>
                <w:ins w:id="7239" w:author="Dave Contreras" w:date="2019-07-23T06:57:00Z"/>
                <w:rFonts w:ascii="Times New Roman" w:eastAsia="Times New Roman" w:hAnsi="Times New Roman" w:cs="Times New Roman"/>
                <w:sz w:val="20"/>
                <w:szCs w:val="20"/>
              </w:rPr>
            </w:pPr>
          </w:p>
        </w:tc>
        <w:tc>
          <w:tcPr>
            <w:tcW w:w="1031" w:type="dxa"/>
            <w:tcBorders>
              <w:top w:val="nil"/>
              <w:left w:val="nil"/>
              <w:bottom w:val="nil"/>
              <w:right w:val="nil"/>
            </w:tcBorders>
            <w:shd w:val="clear" w:color="auto" w:fill="auto"/>
            <w:noWrap/>
            <w:vAlign w:val="bottom"/>
            <w:hideMark/>
          </w:tcPr>
          <w:p w14:paraId="55685221" w14:textId="77777777" w:rsidR="001660C9" w:rsidRPr="001660C9" w:rsidRDefault="001660C9" w:rsidP="001660C9">
            <w:pPr>
              <w:jc w:val="center"/>
              <w:rPr>
                <w:ins w:id="7240" w:author="Dave Contreras" w:date="2019-07-23T06:57:00Z"/>
                <w:rFonts w:ascii="Times New Roman" w:eastAsia="Times New Roman" w:hAnsi="Times New Roman" w:cs="Times New Roman"/>
                <w:sz w:val="20"/>
                <w:szCs w:val="20"/>
              </w:rPr>
            </w:pPr>
          </w:p>
        </w:tc>
      </w:tr>
      <w:tr w:rsidR="001660C9" w:rsidRPr="001660C9" w14:paraId="1659C10C" w14:textId="77777777" w:rsidTr="001660C9">
        <w:trPr>
          <w:trHeight w:val="300"/>
          <w:ins w:id="7241" w:author="Dave Contreras" w:date="2019-07-23T06:57:00Z"/>
        </w:trPr>
        <w:tc>
          <w:tcPr>
            <w:tcW w:w="7300" w:type="dxa"/>
            <w:gridSpan w:val="7"/>
            <w:tcBorders>
              <w:top w:val="single" w:sz="4" w:space="0" w:color="auto"/>
              <w:left w:val="nil"/>
              <w:bottom w:val="single" w:sz="4" w:space="0" w:color="auto"/>
              <w:right w:val="nil"/>
            </w:tcBorders>
            <w:shd w:val="clear" w:color="auto" w:fill="auto"/>
            <w:noWrap/>
            <w:vAlign w:val="bottom"/>
            <w:hideMark/>
          </w:tcPr>
          <w:p w14:paraId="5A0BEB96" w14:textId="77777777" w:rsidR="001660C9" w:rsidRPr="001660C9" w:rsidRDefault="001660C9" w:rsidP="001660C9">
            <w:pPr>
              <w:jc w:val="center"/>
              <w:rPr>
                <w:ins w:id="7242" w:author="Dave Contreras" w:date="2019-07-23T06:57:00Z"/>
                <w:rFonts w:ascii="Calibri" w:eastAsia="Times New Roman" w:hAnsi="Calibri" w:cs="Calibri"/>
                <w:b/>
                <w:bCs/>
                <w:color w:val="000000"/>
              </w:rPr>
            </w:pPr>
            <w:ins w:id="7243" w:author="Dave Contreras" w:date="2019-07-23T06:57:00Z">
              <w:r w:rsidRPr="001660C9">
                <w:rPr>
                  <w:rFonts w:ascii="Calibri" w:eastAsia="Times New Roman" w:hAnsi="Calibri" w:cs="Calibri"/>
                  <w:b/>
                  <w:bCs/>
                  <w:color w:val="000000"/>
                </w:rPr>
                <w:t>Prospect Island</w:t>
              </w:r>
            </w:ins>
          </w:p>
        </w:tc>
      </w:tr>
      <w:tr w:rsidR="001660C9" w:rsidRPr="001660C9" w14:paraId="21CED328" w14:textId="77777777" w:rsidTr="001660C9">
        <w:trPr>
          <w:trHeight w:val="300"/>
          <w:ins w:id="7244" w:author="Dave Contreras" w:date="2019-07-23T06:57:00Z"/>
        </w:trPr>
        <w:tc>
          <w:tcPr>
            <w:tcW w:w="1236" w:type="dxa"/>
            <w:tcBorders>
              <w:top w:val="nil"/>
              <w:left w:val="nil"/>
              <w:bottom w:val="single" w:sz="4" w:space="0" w:color="auto"/>
              <w:right w:val="nil"/>
            </w:tcBorders>
            <w:shd w:val="clear" w:color="auto" w:fill="auto"/>
            <w:noWrap/>
            <w:vAlign w:val="bottom"/>
            <w:hideMark/>
          </w:tcPr>
          <w:p w14:paraId="0C4F9DE3" w14:textId="77777777" w:rsidR="001660C9" w:rsidRPr="001660C9" w:rsidRDefault="001660C9" w:rsidP="001660C9">
            <w:pPr>
              <w:rPr>
                <w:ins w:id="7245" w:author="Dave Contreras" w:date="2019-07-23T06:57:00Z"/>
                <w:rFonts w:ascii="Calibri" w:eastAsia="Times New Roman" w:hAnsi="Calibri" w:cs="Calibri"/>
                <w:b/>
                <w:bCs/>
                <w:color w:val="000000"/>
              </w:rPr>
            </w:pPr>
            <w:ins w:id="7246" w:author="Dave Contreras" w:date="2019-07-23T06:57:00Z">
              <w:r w:rsidRPr="001660C9">
                <w:rPr>
                  <w:rFonts w:ascii="Calibri" w:eastAsia="Times New Roman" w:hAnsi="Calibri" w:cs="Calibri"/>
                  <w:b/>
                  <w:bCs/>
                  <w:color w:val="000000"/>
                </w:rPr>
                <w:t> </w:t>
              </w:r>
            </w:ins>
          </w:p>
        </w:tc>
        <w:tc>
          <w:tcPr>
            <w:tcW w:w="331" w:type="dxa"/>
            <w:tcBorders>
              <w:top w:val="nil"/>
              <w:left w:val="nil"/>
              <w:bottom w:val="single" w:sz="4" w:space="0" w:color="auto"/>
              <w:right w:val="nil"/>
            </w:tcBorders>
            <w:shd w:val="clear" w:color="auto" w:fill="auto"/>
            <w:noWrap/>
            <w:vAlign w:val="bottom"/>
            <w:hideMark/>
          </w:tcPr>
          <w:p w14:paraId="6568CD9A" w14:textId="77777777" w:rsidR="001660C9" w:rsidRPr="001660C9" w:rsidRDefault="001660C9" w:rsidP="001660C9">
            <w:pPr>
              <w:jc w:val="center"/>
              <w:rPr>
                <w:ins w:id="7247" w:author="Dave Contreras" w:date="2019-07-23T06:57:00Z"/>
                <w:rFonts w:ascii="Calibri" w:eastAsia="Times New Roman" w:hAnsi="Calibri" w:cs="Calibri"/>
                <w:b/>
                <w:bCs/>
                <w:color w:val="000000"/>
              </w:rPr>
            </w:pPr>
            <w:ins w:id="7248" w:author="Dave Contreras" w:date="2019-07-23T06:57:00Z">
              <w:r w:rsidRPr="001660C9">
                <w:rPr>
                  <w:rFonts w:ascii="Calibri" w:eastAsia="Times New Roman" w:hAnsi="Calibri" w:cs="Calibri"/>
                  <w:b/>
                  <w:bCs/>
                  <w:color w:val="000000"/>
                </w:rPr>
                <w:t>Df</w:t>
              </w:r>
            </w:ins>
          </w:p>
        </w:tc>
        <w:tc>
          <w:tcPr>
            <w:tcW w:w="1431" w:type="dxa"/>
            <w:tcBorders>
              <w:top w:val="nil"/>
              <w:left w:val="nil"/>
              <w:bottom w:val="single" w:sz="4" w:space="0" w:color="auto"/>
              <w:right w:val="nil"/>
            </w:tcBorders>
            <w:shd w:val="clear" w:color="auto" w:fill="auto"/>
            <w:noWrap/>
            <w:vAlign w:val="bottom"/>
            <w:hideMark/>
          </w:tcPr>
          <w:p w14:paraId="00A4795F" w14:textId="77777777" w:rsidR="001660C9" w:rsidRPr="001660C9" w:rsidRDefault="001660C9" w:rsidP="001660C9">
            <w:pPr>
              <w:jc w:val="center"/>
              <w:rPr>
                <w:ins w:id="7249" w:author="Dave Contreras" w:date="2019-07-23T06:57:00Z"/>
                <w:rFonts w:ascii="Calibri" w:eastAsia="Times New Roman" w:hAnsi="Calibri" w:cs="Calibri"/>
                <w:b/>
                <w:bCs/>
                <w:color w:val="000000"/>
              </w:rPr>
            </w:pPr>
            <w:ins w:id="7250" w:author="Dave Contreras" w:date="2019-07-23T06:57:00Z">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ins>
          </w:p>
        </w:tc>
        <w:tc>
          <w:tcPr>
            <w:tcW w:w="1200" w:type="dxa"/>
            <w:tcBorders>
              <w:top w:val="nil"/>
              <w:left w:val="nil"/>
              <w:bottom w:val="single" w:sz="4" w:space="0" w:color="auto"/>
              <w:right w:val="nil"/>
            </w:tcBorders>
            <w:shd w:val="clear" w:color="auto" w:fill="auto"/>
            <w:noWrap/>
            <w:vAlign w:val="bottom"/>
            <w:hideMark/>
          </w:tcPr>
          <w:p w14:paraId="40D0DE9E" w14:textId="77777777" w:rsidR="001660C9" w:rsidRPr="001660C9" w:rsidRDefault="001660C9" w:rsidP="001660C9">
            <w:pPr>
              <w:jc w:val="center"/>
              <w:rPr>
                <w:ins w:id="7251" w:author="Dave Contreras" w:date="2019-07-23T06:57:00Z"/>
                <w:rFonts w:ascii="Calibri" w:eastAsia="Times New Roman" w:hAnsi="Calibri" w:cs="Calibri"/>
                <w:b/>
                <w:bCs/>
                <w:color w:val="000000"/>
              </w:rPr>
            </w:pPr>
            <w:ins w:id="7252" w:author="Dave Contreras" w:date="2019-07-23T06:57:00Z">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ins>
          </w:p>
        </w:tc>
        <w:tc>
          <w:tcPr>
            <w:tcW w:w="1086" w:type="dxa"/>
            <w:tcBorders>
              <w:top w:val="nil"/>
              <w:left w:val="nil"/>
              <w:bottom w:val="single" w:sz="4" w:space="0" w:color="auto"/>
              <w:right w:val="nil"/>
            </w:tcBorders>
            <w:shd w:val="clear" w:color="auto" w:fill="auto"/>
            <w:noWrap/>
            <w:vAlign w:val="bottom"/>
            <w:hideMark/>
          </w:tcPr>
          <w:p w14:paraId="27F93A94" w14:textId="77777777" w:rsidR="001660C9" w:rsidRPr="001660C9" w:rsidRDefault="001660C9" w:rsidP="001660C9">
            <w:pPr>
              <w:jc w:val="center"/>
              <w:rPr>
                <w:ins w:id="7253" w:author="Dave Contreras" w:date="2019-07-23T06:57:00Z"/>
                <w:rFonts w:ascii="Calibri" w:eastAsia="Times New Roman" w:hAnsi="Calibri" w:cs="Calibri"/>
                <w:b/>
                <w:bCs/>
                <w:color w:val="000000"/>
              </w:rPr>
            </w:pPr>
            <w:ins w:id="7254" w:author="Dave Contreras" w:date="2019-07-23T06:57:00Z">
              <w:r w:rsidRPr="001660C9">
                <w:rPr>
                  <w:rFonts w:ascii="Calibri" w:eastAsia="Times New Roman" w:hAnsi="Calibri" w:cs="Calibri"/>
                  <w:b/>
                  <w:bCs/>
                  <w:color w:val="000000"/>
                </w:rPr>
                <w:t xml:space="preserve"> </w:t>
              </w:r>
              <w:proofErr w:type="spellStart"/>
              <w:proofErr w:type="gramStart"/>
              <w:r w:rsidRPr="001660C9">
                <w:rPr>
                  <w:rFonts w:ascii="Calibri" w:eastAsia="Times New Roman" w:hAnsi="Calibri" w:cs="Calibri"/>
                  <w:b/>
                  <w:bCs/>
                  <w:color w:val="000000"/>
                </w:rPr>
                <w:t>F.Model</w:t>
              </w:r>
              <w:proofErr w:type="spellEnd"/>
              <w:proofErr w:type="gramEnd"/>
            </w:ins>
          </w:p>
        </w:tc>
        <w:tc>
          <w:tcPr>
            <w:tcW w:w="985" w:type="dxa"/>
            <w:tcBorders>
              <w:top w:val="nil"/>
              <w:left w:val="nil"/>
              <w:bottom w:val="single" w:sz="4" w:space="0" w:color="auto"/>
              <w:right w:val="nil"/>
            </w:tcBorders>
            <w:shd w:val="clear" w:color="auto" w:fill="auto"/>
            <w:noWrap/>
            <w:vAlign w:val="bottom"/>
            <w:hideMark/>
          </w:tcPr>
          <w:p w14:paraId="1F490347" w14:textId="77777777" w:rsidR="001660C9" w:rsidRPr="001660C9" w:rsidRDefault="001660C9" w:rsidP="001660C9">
            <w:pPr>
              <w:jc w:val="center"/>
              <w:rPr>
                <w:ins w:id="7255" w:author="Dave Contreras" w:date="2019-07-23T06:57:00Z"/>
                <w:rFonts w:ascii="Calibri" w:eastAsia="Times New Roman" w:hAnsi="Calibri" w:cs="Calibri"/>
                <w:b/>
                <w:bCs/>
                <w:color w:val="000000"/>
              </w:rPr>
            </w:pPr>
            <w:ins w:id="7256" w:author="Dave Contreras" w:date="2019-07-23T06:57:00Z">
              <w:r w:rsidRPr="001660C9">
                <w:rPr>
                  <w:rFonts w:ascii="Calibri" w:eastAsia="Times New Roman" w:hAnsi="Calibri" w:cs="Calibri"/>
                  <w:b/>
                  <w:bCs/>
                  <w:color w:val="000000"/>
                </w:rPr>
                <w:t>R2</w:t>
              </w:r>
            </w:ins>
          </w:p>
        </w:tc>
        <w:tc>
          <w:tcPr>
            <w:tcW w:w="1031" w:type="dxa"/>
            <w:tcBorders>
              <w:top w:val="nil"/>
              <w:left w:val="nil"/>
              <w:bottom w:val="single" w:sz="4" w:space="0" w:color="auto"/>
              <w:right w:val="nil"/>
            </w:tcBorders>
            <w:shd w:val="clear" w:color="auto" w:fill="auto"/>
            <w:noWrap/>
            <w:vAlign w:val="bottom"/>
            <w:hideMark/>
          </w:tcPr>
          <w:p w14:paraId="4F0F8785" w14:textId="77777777" w:rsidR="001660C9" w:rsidRPr="001660C9" w:rsidRDefault="001660C9" w:rsidP="001660C9">
            <w:pPr>
              <w:jc w:val="center"/>
              <w:rPr>
                <w:ins w:id="7257" w:author="Dave Contreras" w:date="2019-07-23T06:57:00Z"/>
                <w:rFonts w:ascii="Calibri" w:eastAsia="Times New Roman" w:hAnsi="Calibri" w:cs="Calibri"/>
                <w:b/>
                <w:bCs/>
                <w:color w:val="000000"/>
              </w:rPr>
            </w:pPr>
            <w:ins w:id="7258" w:author="Dave Contreras" w:date="2019-07-23T06:57:00Z">
              <w:r w:rsidRPr="001660C9">
                <w:rPr>
                  <w:rFonts w:ascii="Calibri" w:eastAsia="Times New Roman" w:hAnsi="Calibri" w:cs="Calibri"/>
                  <w:b/>
                  <w:bCs/>
                  <w:color w:val="000000"/>
                </w:rPr>
                <w:t>P value</w:t>
              </w:r>
            </w:ins>
          </w:p>
        </w:tc>
      </w:tr>
      <w:tr w:rsidR="001660C9" w:rsidRPr="001660C9" w14:paraId="777BA0C8" w14:textId="77777777" w:rsidTr="001660C9">
        <w:trPr>
          <w:trHeight w:val="300"/>
          <w:ins w:id="7259" w:author="Dave Contreras" w:date="2019-07-23T06:57:00Z"/>
        </w:trPr>
        <w:tc>
          <w:tcPr>
            <w:tcW w:w="1236" w:type="dxa"/>
            <w:tcBorders>
              <w:top w:val="nil"/>
              <w:left w:val="nil"/>
              <w:bottom w:val="nil"/>
              <w:right w:val="nil"/>
            </w:tcBorders>
            <w:shd w:val="clear" w:color="auto" w:fill="auto"/>
            <w:noWrap/>
            <w:vAlign w:val="bottom"/>
            <w:hideMark/>
          </w:tcPr>
          <w:p w14:paraId="16877735" w14:textId="77777777" w:rsidR="001660C9" w:rsidRPr="001660C9" w:rsidRDefault="001660C9" w:rsidP="001660C9">
            <w:pPr>
              <w:rPr>
                <w:ins w:id="7260" w:author="Dave Contreras" w:date="2019-07-23T06:57:00Z"/>
                <w:rFonts w:ascii="Calibri" w:eastAsia="Times New Roman" w:hAnsi="Calibri" w:cs="Calibri"/>
                <w:color w:val="000000"/>
              </w:rPr>
            </w:pPr>
            <w:proofErr w:type="spellStart"/>
            <w:ins w:id="7261" w:author="Dave Contreras" w:date="2019-07-23T06:57:00Z">
              <w:r w:rsidRPr="001660C9">
                <w:rPr>
                  <w:rFonts w:ascii="Calibri" w:eastAsia="Times New Roman" w:hAnsi="Calibri" w:cs="Calibri"/>
                  <w:color w:val="000000"/>
                </w:rPr>
                <w:t>Gear.Type</w:t>
              </w:r>
              <w:proofErr w:type="spellEnd"/>
            </w:ins>
          </w:p>
        </w:tc>
        <w:tc>
          <w:tcPr>
            <w:tcW w:w="331" w:type="dxa"/>
            <w:tcBorders>
              <w:top w:val="nil"/>
              <w:left w:val="nil"/>
              <w:bottom w:val="nil"/>
              <w:right w:val="nil"/>
            </w:tcBorders>
            <w:shd w:val="clear" w:color="auto" w:fill="auto"/>
            <w:noWrap/>
            <w:vAlign w:val="bottom"/>
            <w:hideMark/>
          </w:tcPr>
          <w:p w14:paraId="65F4DF47" w14:textId="77777777" w:rsidR="001660C9" w:rsidRPr="001660C9" w:rsidRDefault="001660C9" w:rsidP="001660C9">
            <w:pPr>
              <w:jc w:val="center"/>
              <w:rPr>
                <w:ins w:id="7262" w:author="Dave Contreras" w:date="2019-07-23T06:57:00Z"/>
                <w:rFonts w:ascii="Calibri" w:eastAsia="Times New Roman" w:hAnsi="Calibri" w:cs="Calibri"/>
                <w:color w:val="000000"/>
              </w:rPr>
            </w:pPr>
            <w:ins w:id="7263"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7E269B61" w14:textId="77777777" w:rsidR="001660C9" w:rsidRPr="001660C9" w:rsidRDefault="001660C9" w:rsidP="001660C9">
            <w:pPr>
              <w:jc w:val="center"/>
              <w:rPr>
                <w:ins w:id="7264" w:author="Dave Contreras" w:date="2019-07-23T06:57:00Z"/>
                <w:rFonts w:ascii="Calibri" w:eastAsia="Times New Roman" w:hAnsi="Calibri" w:cs="Calibri"/>
                <w:color w:val="000000"/>
              </w:rPr>
            </w:pPr>
            <w:ins w:id="7265" w:author="Dave Contreras" w:date="2019-07-23T06:57:00Z">
              <w:r w:rsidRPr="001660C9">
                <w:rPr>
                  <w:rFonts w:ascii="Calibri" w:eastAsia="Times New Roman" w:hAnsi="Calibri" w:cs="Calibri"/>
                  <w:color w:val="000000"/>
                </w:rPr>
                <w:t>1.37662</w:t>
              </w:r>
            </w:ins>
          </w:p>
        </w:tc>
        <w:tc>
          <w:tcPr>
            <w:tcW w:w="1200" w:type="dxa"/>
            <w:tcBorders>
              <w:top w:val="nil"/>
              <w:left w:val="nil"/>
              <w:bottom w:val="nil"/>
              <w:right w:val="nil"/>
            </w:tcBorders>
            <w:shd w:val="clear" w:color="auto" w:fill="auto"/>
            <w:noWrap/>
            <w:vAlign w:val="bottom"/>
            <w:hideMark/>
          </w:tcPr>
          <w:p w14:paraId="2A23CA5B" w14:textId="77777777" w:rsidR="001660C9" w:rsidRPr="001660C9" w:rsidRDefault="001660C9" w:rsidP="001660C9">
            <w:pPr>
              <w:jc w:val="center"/>
              <w:rPr>
                <w:ins w:id="7266" w:author="Dave Contreras" w:date="2019-07-23T06:57:00Z"/>
                <w:rFonts w:ascii="Calibri" w:eastAsia="Times New Roman" w:hAnsi="Calibri" w:cs="Calibri"/>
                <w:color w:val="000000"/>
              </w:rPr>
            </w:pPr>
            <w:ins w:id="7267" w:author="Dave Contreras" w:date="2019-07-23T06:57:00Z">
              <w:r w:rsidRPr="001660C9">
                <w:rPr>
                  <w:rFonts w:ascii="Calibri" w:eastAsia="Times New Roman" w:hAnsi="Calibri" w:cs="Calibri"/>
                  <w:color w:val="000000"/>
                </w:rPr>
                <w:t>1.37662</w:t>
              </w:r>
            </w:ins>
          </w:p>
        </w:tc>
        <w:tc>
          <w:tcPr>
            <w:tcW w:w="1086" w:type="dxa"/>
            <w:tcBorders>
              <w:top w:val="nil"/>
              <w:left w:val="nil"/>
              <w:bottom w:val="nil"/>
              <w:right w:val="nil"/>
            </w:tcBorders>
            <w:shd w:val="clear" w:color="auto" w:fill="auto"/>
            <w:noWrap/>
            <w:vAlign w:val="bottom"/>
            <w:hideMark/>
          </w:tcPr>
          <w:p w14:paraId="3A16D11D" w14:textId="77777777" w:rsidR="001660C9" w:rsidRPr="001660C9" w:rsidRDefault="001660C9" w:rsidP="001660C9">
            <w:pPr>
              <w:jc w:val="center"/>
              <w:rPr>
                <w:ins w:id="7268" w:author="Dave Contreras" w:date="2019-07-23T06:57:00Z"/>
                <w:rFonts w:ascii="Calibri" w:eastAsia="Times New Roman" w:hAnsi="Calibri" w:cs="Calibri"/>
                <w:color w:val="000000"/>
              </w:rPr>
            </w:pPr>
            <w:ins w:id="7269" w:author="Dave Contreras" w:date="2019-07-23T06:57:00Z">
              <w:r w:rsidRPr="001660C9">
                <w:rPr>
                  <w:rFonts w:ascii="Calibri" w:eastAsia="Times New Roman" w:hAnsi="Calibri" w:cs="Calibri"/>
                  <w:color w:val="000000"/>
                </w:rPr>
                <w:t>7.6029</w:t>
              </w:r>
            </w:ins>
          </w:p>
        </w:tc>
        <w:tc>
          <w:tcPr>
            <w:tcW w:w="985" w:type="dxa"/>
            <w:tcBorders>
              <w:top w:val="nil"/>
              <w:left w:val="nil"/>
              <w:bottom w:val="nil"/>
              <w:right w:val="nil"/>
            </w:tcBorders>
            <w:shd w:val="clear" w:color="auto" w:fill="auto"/>
            <w:noWrap/>
            <w:vAlign w:val="bottom"/>
            <w:hideMark/>
          </w:tcPr>
          <w:p w14:paraId="18610706" w14:textId="77777777" w:rsidR="001660C9" w:rsidRPr="001660C9" w:rsidRDefault="001660C9" w:rsidP="001660C9">
            <w:pPr>
              <w:jc w:val="center"/>
              <w:rPr>
                <w:ins w:id="7270" w:author="Dave Contreras" w:date="2019-07-23T06:57:00Z"/>
                <w:rFonts w:ascii="Calibri" w:eastAsia="Times New Roman" w:hAnsi="Calibri" w:cs="Calibri"/>
                <w:color w:val="000000"/>
              </w:rPr>
            </w:pPr>
            <w:ins w:id="7271" w:author="Dave Contreras" w:date="2019-07-23T06:57:00Z">
              <w:r w:rsidRPr="001660C9">
                <w:rPr>
                  <w:rFonts w:ascii="Calibri" w:eastAsia="Times New Roman" w:hAnsi="Calibri" w:cs="Calibri"/>
                  <w:color w:val="000000"/>
                </w:rPr>
                <w:t>0.55599</w:t>
              </w:r>
            </w:ins>
          </w:p>
        </w:tc>
        <w:tc>
          <w:tcPr>
            <w:tcW w:w="1031" w:type="dxa"/>
            <w:tcBorders>
              <w:top w:val="nil"/>
              <w:left w:val="nil"/>
              <w:bottom w:val="nil"/>
              <w:right w:val="nil"/>
            </w:tcBorders>
            <w:shd w:val="clear" w:color="auto" w:fill="auto"/>
            <w:noWrap/>
            <w:vAlign w:val="bottom"/>
            <w:hideMark/>
          </w:tcPr>
          <w:p w14:paraId="5D574194" w14:textId="77777777" w:rsidR="001660C9" w:rsidRPr="001660C9" w:rsidRDefault="001660C9" w:rsidP="001660C9">
            <w:pPr>
              <w:jc w:val="center"/>
              <w:rPr>
                <w:ins w:id="7272" w:author="Dave Contreras" w:date="2019-07-23T06:57:00Z"/>
                <w:rFonts w:ascii="Calibri" w:eastAsia="Times New Roman" w:hAnsi="Calibri" w:cs="Calibri"/>
                <w:color w:val="000000"/>
              </w:rPr>
            </w:pPr>
            <w:ins w:id="7273" w:author="Dave Contreras" w:date="2019-07-23T06:57:00Z">
              <w:r w:rsidRPr="001660C9">
                <w:rPr>
                  <w:rFonts w:ascii="Calibri" w:eastAsia="Times New Roman" w:hAnsi="Calibri" w:cs="Calibri"/>
                  <w:color w:val="000000"/>
                </w:rPr>
                <w:t xml:space="preserve"> 0.019 *</w:t>
              </w:r>
            </w:ins>
          </w:p>
        </w:tc>
      </w:tr>
      <w:tr w:rsidR="001660C9" w:rsidRPr="001660C9" w14:paraId="05260A60" w14:textId="77777777" w:rsidTr="001660C9">
        <w:trPr>
          <w:trHeight w:val="300"/>
          <w:ins w:id="7274" w:author="Dave Contreras" w:date="2019-07-23T06:57:00Z"/>
        </w:trPr>
        <w:tc>
          <w:tcPr>
            <w:tcW w:w="1236" w:type="dxa"/>
            <w:tcBorders>
              <w:top w:val="nil"/>
              <w:left w:val="nil"/>
              <w:bottom w:val="nil"/>
              <w:right w:val="nil"/>
            </w:tcBorders>
            <w:shd w:val="clear" w:color="auto" w:fill="auto"/>
            <w:noWrap/>
            <w:vAlign w:val="bottom"/>
            <w:hideMark/>
          </w:tcPr>
          <w:p w14:paraId="5CD40693" w14:textId="77777777" w:rsidR="001660C9" w:rsidRPr="001660C9" w:rsidRDefault="001660C9" w:rsidP="001660C9">
            <w:pPr>
              <w:rPr>
                <w:ins w:id="7275" w:author="Dave Contreras" w:date="2019-07-23T06:57:00Z"/>
                <w:rFonts w:ascii="Calibri" w:eastAsia="Times New Roman" w:hAnsi="Calibri" w:cs="Calibri"/>
                <w:color w:val="000000"/>
              </w:rPr>
            </w:pPr>
            <w:ins w:id="7276" w:author="Dave Contreras" w:date="2019-07-23T06:57:00Z">
              <w:r w:rsidRPr="001660C9">
                <w:rPr>
                  <w:rFonts w:ascii="Calibri" w:eastAsia="Times New Roman" w:hAnsi="Calibri" w:cs="Calibri"/>
                  <w:color w:val="000000"/>
                </w:rPr>
                <w:lastRenderedPageBreak/>
                <w:t xml:space="preserve">Year  </w:t>
              </w:r>
            </w:ins>
          </w:p>
        </w:tc>
        <w:tc>
          <w:tcPr>
            <w:tcW w:w="331" w:type="dxa"/>
            <w:tcBorders>
              <w:top w:val="nil"/>
              <w:left w:val="nil"/>
              <w:bottom w:val="nil"/>
              <w:right w:val="nil"/>
            </w:tcBorders>
            <w:shd w:val="clear" w:color="auto" w:fill="auto"/>
            <w:noWrap/>
            <w:vAlign w:val="bottom"/>
            <w:hideMark/>
          </w:tcPr>
          <w:p w14:paraId="4D0D2139" w14:textId="77777777" w:rsidR="001660C9" w:rsidRPr="001660C9" w:rsidRDefault="001660C9" w:rsidP="001660C9">
            <w:pPr>
              <w:jc w:val="center"/>
              <w:rPr>
                <w:ins w:id="7277" w:author="Dave Contreras" w:date="2019-07-23T06:57:00Z"/>
                <w:rFonts w:ascii="Calibri" w:eastAsia="Times New Roman" w:hAnsi="Calibri" w:cs="Calibri"/>
                <w:color w:val="000000"/>
              </w:rPr>
            </w:pPr>
            <w:ins w:id="7278"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0BC07029" w14:textId="77777777" w:rsidR="001660C9" w:rsidRPr="001660C9" w:rsidRDefault="001660C9" w:rsidP="001660C9">
            <w:pPr>
              <w:jc w:val="center"/>
              <w:rPr>
                <w:ins w:id="7279" w:author="Dave Contreras" w:date="2019-07-23T06:57:00Z"/>
                <w:rFonts w:ascii="Calibri" w:eastAsia="Times New Roman" w:hAnsi="Calibri" w:cs="Calibri"/>
                <w:color w:val="000000"/>
              </w:rPr>
            </w:pPr>
            <w:ins w:id="7280" w:author="Dave Contreras" w:date="2019-07-23T06:57:00Z">
              <w:r w:rsidRPr="001660C9">
                <w:rPr>
                  <w:rFonts w:ascii="Calibri" w:eastAsia="Times New Roman" w:hAnsi="Calibri" w:cs="Calibri"/>
                  <w:color w:val="000000"/>
                </w:rPr>
                <w:t>0.11641</w:t>
              </w:r>
            </w:ins>
          </w:p>
        </w:tc>
        <w:tc>
          <w:tcPr>
            <w:tcW w:w="1200" w:type="dxa"/>
            <w:tcBorders>
              <w:top w:val="nil"/>
              <w:left w:val="nil"/>
              <w:bottom w:val="nil"/>
              <w:right w:val="nil"/>
            </w:tcBorders>
            <w:shd w:val="clear" w:color="auto" w:fill="auto"/>
            <w:noWrap/>
            <w:vAlign w:val="bottom"/>
            <w:hideMark/>
          </w:tcPr>
          <w:p w14:paraId="709B904F" w14:textId="77777777" w:rsidR="001660C9" w:rsidRPr="001660C9" w:rsidRDefault="001660C9" w:rsidP="001660C9">
            <w:pPr>
              <w:jc w:val="center"/>
              <w:rPr>
                <w:ins w:id="7281" w:author="Dave Contreras" w:date="2019-07-23T06:57:00Z"/>
                <w:rFonts w:ascii="Calibri" w:eastAsia="Times New Roman" w:hAnsi="Calibri" w:cs="Calibri"/>
                <w:color w:val="000000"/>
              </w:rPr>
            </w:pPr>
            <w:ins w:id="7282" w:author="Dave Contreras" w:date="2019-07-23T06:57:00Z">
              <w:r w:rsidRPr="001660C9">
                <w:rPr>
                  <w:rFonts w:ascii="Calibri" w:eastAsia="Times New Roman" w:hAnsi="Calibri" w:cs="Calibri"/>
                  <w:color w:val="000000"/>
                </w:rPr>
                <w:t>0.11641</w:t>
              </w:r>
            </w:ins>
          </w:p>
        </w:tc>
        <w:tc>
          <w:tcPr>
            <w:tcW w:w="1086" w:type="dxa"/>
            <w:tcBorders>
              <w:top w:val="nil"/>
              <w:left w:val="nil"/>
              <w:bottom w:val="nil"/>
              <w:right w:val="nil"/>
            </w:tcBorders>
            <w:shd w:val="clear" w:color="auto" w:fill="auto"/>
            <w:noWrap/>
            <w:vAlign w:val="bottom"/>
            <w:hideMark/>
          </w:tcPr>
          <w:p w14:paraId="1AFC287A" w14:textId="77777777" w:rsidR="001660C9" w:rsidRPr="001660C9" w:rsidRDefault="001660C9" w:rsidP="001660C9">
            <w:pPr>
              <w:jc w:val="center"/>
              <w:rPr>
                <w:ins w:id="7283" w:author="Dave Contreras" w:date="2019-07-23T06:57:00Z"/>
                <w:rFonts w:ascii="Calibri" w:eastAsia="Times New Roman" w:hAnsi="Calibri" w:cs="Calibri"/>
                <w:color w:val="000000"/>
              </w:rPr>
            </w:pPr>
            <w:ins w:id="7284" w:author="Dave Contreras" w:date="2019-07-23T06:57:00Z">
              <w:r w:rsidRPr="001660C9">
                <w:rPr>
                  <w:rFonts w:ascii="Calibri" w:eastAsia="Times New Roman" w:hAnsi="Calibri" w:cs="Calibri"/>
                  <w:color w:val="000000"/>
                </w:rPr>
                <w:t>0.6429</w:t>
              </w:r>
            </w:ins>
          </w:p>
        </w:tc>
        <w:tc>
          <w:tcPr>
            <w:tcW w:w="985" w:type="dxa"/>
            <w:tcBorders>
              <w:top w:val="nil"/>
              <w:left w:val="nil"/>
              <w:bottom w:val="nil"/>
              <w:right w:val="nil"/>
            </w:tcBorders>
            <w:shd w:val="clear" w:color="auto" w:fill="auto"/>
            <w:noWrap/>
            <w:vAlign w:val="bottom"/>
            <w:hideMark/>
          </w:tcPr>
          <w:p w14:paraId="56A99ADF" w14:textId="77777777" w:rsidR="001660C9" w:rsidRPr="001660C9" w:rsidRDefault="001660C9" w:rsidP="001660C9">
            <w:pPr>
              <w:jc w:val="center"/>
              <w:rPr>
                <w:ins w:id="7285" w:author="Dave Contreras" w:date="2019-07-23T06:57:00Z"/>
                <w:rFonts w:ascii="Calibri" w:eastAsia="Times New Roman" w:hAnsi="Calibri" w:cs="Calibri"/>
                <w:color w:val="000000"/>
              </w:rPr>
            </w:pPr>
            <w:ins w:id="7286" w:author="Dave Contreras" w:date="2019-07-23T06:57:00Z">
              <w:r w:rsidRPr="001660C9">
                <w:rPr>
                  <w:rFonts w:ascii="Calibri" w:eastAsia="Times New Roman" w:hAnsi="Calibri" w:cs="Calibri"/>
                  <w:color w:val="000000"/>
                </w:rPr>
                <w:t>0.04702</w:t>
              </w:r>
            </w:ins>
          </w:p>
        </w:tc>
        <w:tc>
          <w:tcPr>
            <w:tcW w:w="1031" w:type="dxa"/>
            <w:tcBorders>
              <w:top w:val="nil"/>
              <w:left w:val="nil"/>
              <w:bottom w:val="nil"/>
              <w:right w:val="nil"/>
            </w:tcBorders>
            <w:shd w:val="clear" w:color="auto" w:fill="auto"/>
            <w:noWrap/>
            <w:vAlign w:val="bottom"/>
            <w:hideMark/>
          </w:tcPr>
          <w:p w14:paraId="43A752F3" w14:textId="77777777" w:rsidR="001660C9" w:rsidRPr="001660C9" w:rsidRDefault="001660C9" w:rsidP="001660C9">
            <w:pPr>
              <w:jc w:val="center"/>
              <w:rPr>
                <w:ins w:id="7287" w:author="Dave Contreras" w:date="2019-07-23T06:57:00Z"/>
                <w:rFonts w:ascii="Calibri" w:eastAsia="Times New Roman" w:hAnsi="Calibri" w:cs="Calibri"/>
                <w:color w:val="000000"/>
              </w:rPr>
            </w:pPr>
            <w:ins w:id="7288" w:author="Dave Contreras" w:date="2019-07-23T06:57:00Z">
              <w:r w:rsidRPr="001660C9">
                <w:rPr>
                  <w:rFonts w:ascii="Calibri" w:eastAsia="Times New Roman" w:hAnsi="Calibri" w:cs="Calibri"/>
                  <w:color w:val="000000"/>
                </w:rPr>
                <w:t>0.554</w:t>
              </w:r>
            </w:ins>
          </w:p>
        </w:tc>
      </w:tr>
      <w:tr w:rsidR="001660C9" w:rsidRPr="001660C9" w14:paraId="0F2C1367" w14:textId="77777777" w:rsidTr="001660C9">
        <w:trPr>
          <w:trHeight w:val="300"/>
          <w:ins w:id="7289" w:author="Dave Contreras" w:date="2019-07-23T06:57:00Z"/>
        </w:trPr>
        <w:tc>
          <w:tcPr>
            <w:tcW w:w="1236" w:type="dxa"/>
            <w:tcBorders>
              <w:top w:val="nil"/>
              <w:left w:val="nil"/>
              <w:bottom w:val="nil"/>
              <w:right w:val="nil"/>
            </w:tcBorders>
            <w:shd w:val="clear" w:color="auto" w:fill="auto"/>
            <w:noWrap/>
            <w:vAlign w:val="bottom"/>
            <w:hideMark/>
          </w:tcPr>
          <w:p w14:paraId="1F68AD0A" w14:textId="77777777" w:rsidR="001660C9" w:rsidRPr="001660C9" w:rsidRDefault="001660C9" w:rsidP="001660C9">
            <w:pPr>
              <w:rPr>
                <w:ins w:id="7290" w:author="Dave Contreras" w:date="2019-07-23T06:57:00Z"/>
                <w:rFonts w:ascii="Calibri" w:eastAsia="Times New Roman" w:hAnsi="Calibri" w:cs="Calibri"/>
                <w:color w:val="000000"/>
              </w:rPr>
            </w:pPr>
            <w:ins w:id="7291" w:author="Dave Contreras" w:date="2019-07-23T06:57:00Z">
              <w:r w:rsidRPr="001660C9">
                <w:rPr>
                  <w:rFonts w:ascii="Calibri" w:eastAsia="Times New Roman" w:hAnsi="Calibri" w:cs="Calibri"/>
                  <w:color w:val="000000"/>
                </w:rPr>
                <w:t xml:space="preserve">Month </w:t>
              </w:r>
            </w:ins>
          </w:p>
        </w:tc>
        <w:tc>
          <w:tcPr>
            <w:tcW w:w="331" w:type="dxa"/>
            <w:tcBorders>
              <w:top w:val="nil"/>
              <w:left w:val="nil"/>
              <w:bottom w:val="nil"/>
              <w:right w:val="nil"/>
            </w:tcBorders>
            <w:shd w:val="clear" w:color="auto" w:fill="auto"/>
            <w:noWrap/>
            <w:vAlign w:val="bottom"/>
            <w:hideMark/>
          </w:tcPr>
          <w:p w14:paraId="0DC319E6" w14:textId="77777777" w:rsidR="001660C9" w:rsidRPr="001660C9" w:rsidRDefault="001660C9" w:rsidP="001660C9">
            <w:pPr>
              <w:jc w:val="center"/>
              <w:rPr>
                <w:ins w:id="7292" w:author="Dave Contreras" w:date="2019-07-23T06:57:00Z"/>
                <w:rFonts w:ascii="Calibri" w:eastAsia="Times New Roman" w:hAnsi="Calibri" w:cs="Calibri"/>
                <w:color w:val="000000"/>
              </w:rPr>
            </w:pPr>
            <w:ins w:id="7293"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10C5480D" w14:textId="77777777" w:rsidR="001660C9" w:rsidRPr="001660C9" w:rsidRDefault="001660C9" w:rsidP="001660C9">
            <w:pPr>
              <w:jc w:val="center"/>
              <w:rPr>
                <w:ins w:id="7294" w:author="Dave Contreras" w:date="2019-07-23T06:57:00Z"/>
                <w:rFonts w:ascii="Calibri" w:eastAsia="Times New Roman" w:hAnsi="Calibri" w:cs="Calibri"/>
                <w:color w:val="000000"/>
              </w:rPr>
            </w:pPr>
            <w:ins w:id="7295" w:author="Dave Contreras" w:date="2019-07-23T06:57:00Z">
              <w:r w:rsidRPr="001660C9">
                <w:rPr>
                  <w:rFonts w:ascii="Calibri" w:eastAsia="Times New Roman" w:hAnsi="Calibri" w:cs="Calibri"/>
                  <w:color w:val="000000"/>
                </w:rPr>
                <w:t>0.1652</w:t>
              </w:r>
            </w:ins>
          </w:p>
        </w:tc>
        <w:tc>
          <w:tcPr>
            <w:tcW w:w="1200" w:type="dxa"/>
            <w:tcBorders>
              <w:top w:val="nil"/>
              <w:left w:val="nil"/>
              <w:bottom w:val="nil"/>
              <w:right w:val="nil"/>
            </w:tcBorders>
            <w:shd w:val="clear" w:color="auto" w:fill="auto"/>
            <w:noWrap/>
            <w:vAlign w:val="bottom"/>
            <w:hideMark/>
          </w:tcPr>
          <w:p w14:paraId="7B69D6BD" w14:textId="77777777" w:rsidR="001660C9" w:rsidRPr="001660C9" w:rsidRDefault="001660C9" w:rsidP="001660C9">
            <w:pPr>
              <w:jc w:val="center"/>
              <w:rPr>
                <w:ins w:id="7296" w:author="Dave Contreras" w:date="2019-07-23T06:57:00Z"/>
                <w:rFonts w:ascii="Calibri" w:eastAsia="Times New Roman" w:hAnsi="Calibri" w:cs="Calibri"/>
                <w:color w:val="000000"/>
              </w:rPr>
            </w:pPr>
            <w:ins w:id="7297" w:author="Dave Contreras" w:date="2019-07-23T06:57:00Z">
              <w:r w:rsidRPr="001660C9">
                <w:rPr>
                  <w:rFonts w:ascii="Calibri" w:eastAsia="Times New Roman" w:hAnsi="Calibri" w:cs="Calibri"/>
                  <w:color w:val="000000"/>
                </w:rPr>
                <w:t>0.1652</w:t>
              </w:r>
            </w:ins>
          </w:p>
        </w:tc>
        <w:tc>
          <w:tcPr>
            <w:tcW w:w="1086" w:type="dxa"/>
            <w:tcBorders>
              <w:top w:val="nil"/>
              <w:left w:val="nil"/>
              <w:bottom w:val="nil"/>
              <w:right w:val="nil"/>
            </w:tcBorders>
            <w:shd w:val="clear" w:color="auto" w:fill="auto"/>
            <w:noWrap/>
            <w:vAlign w:val="bottom"/>
            <w:hideMark/>
          </w:tcPr>
          <w:p w14:paraId="265FFD75" w14:textId="77777777" w:rsidR="001660C9" w:rsidRPr="001660C9" w:rsidRDefault="001660C9" w:rsidP="001660C9">
            <w:pPr>
              <w:jc w:val="center"/>
              <w:rPr>
                <w:ins w:id="7298" w:author="Dave Contreras" w:date="2019-07-23T06:57:00Z"/>
                <w:rFonts w:ascii="Calibri" w:eastAsia="Times New Roman" w:hAnsi="Calibri" w:cs="Calibri"/>
                <w:color w:val="000000"/>
              </w:rPr>
            </w:pPr>
            <w:ins w:id="7299" w:author="Dave Contreras" w:date="2019-07-23T06:57:00Z">
              <w:r w:rsidRPr="001660C9">
                <w:rPr>
                  <w:rFonts w:ascii="Calibri" w:eastAsia="Times New Roman" w:hAnsi="Calibri" w:cs="Calibri"/>
                  <w:color w:val="000000"/>
                </w:rPr>
                <w:t>0.9124</w:t>
              </w:r>
            </w:ins>
          </w:p>
        </w:tc>
        <w:tc>
          <w:tcPr>
            <w:tcW w:w="985" w:type="dxa"/>
            <w:tcBorders>
              <w:top w:val="nil"/>
              <w:left w:val="nil"/>
              <w:bottom w:val="nil"/>
              <w:right w:val="nil"/>
            </w:tcBorders>
            <w:shd w:val="clear" w:color="auto" w:fill="auto"/>
            <w:noWrap/>
            <w:vAlign w:val="bottom"/>
            <w:hideMark/>
          </w:tcPr>
          <w:p w14:paraId="4B8B4174" w14:textId="77777777" w:rsidR="001660C9" w:rsidRPr="001660C9" w:rsidRDefault="001660C9" w:rsidP="001660C9">
            <w:pPr>
              <w:jc w:val="center"/>
              <w:rPr>
                <w:ins w:id="7300" w:author="Dave Contreras" w:date="2019-07-23T06:57:00Z"/>
                <w:rFonts w:ascii="Calibri" w:eastAsia="Times New Roman" w:hAnsi="Calibri" w:cs="Calibri"/>
                <w:color w:val="000000"/>
              </w:rPr>
            </w:pPr>
            <w:ins w:id="7301" w:author="Dave Contreras" w:date="2019-07-23T06:57:00Z">
              <w:r w:rsidRPr="001660C9">
                <w:rPr>
                  <w:rFonts w:ascii="Calibri" w:eastAsia="Times New Roman" w:hAnsi="Calibri" w:cs="Calibri"/>
                  <w:color w:val="000000"/>
                </w:rPr>
                <w:t>0.06672</w:t>
              </w:r>
            </w:ins>
          </w:p>
        </w:tc>
        <w:tc>
          <w:tcPr>
            <w:tcW w:w="1031" w:type="dxa"/>
            <w:tcBorders>
              <w:top w:val="nil"/>
              <w:left w:val="nil"/>
              <w:bottom w:val="nil"/>
              <w:right w:val="nil"/>
            </w:tcBorders>
            <w:shd w:val="clear" w:color="auto" w:fill="auto"/>
            <w:noWrap/>
            <w:vAlign w:val="bottom"/>
            <w:hideMark/>
          </w:tcPr>
          <w:p w14:paraId="385AD1B6" w14:textId="77777777" w:rsidR="001660C9" w:rsidRPr="001660C9" w:rsidRDefault="001660C9" w:rsidP="001660C9">
            <w:pPr>
              <w:jc w:val="center"/>
              <w:rPr>
                <w:ins w:id="7302" w:author="Dave Contreras" w:date="2019-07-23T06:57:00Z"/>
                <w:rFonts w:ascii="Calibri" w:eastAsia="Times New Roman" w:hAnsi="Calibri" w:cs="Calibri"/>
                <w:color w:val="000000"/>
              </w:rPr>
            </w:pPr>
            <w:ins w:id="7303" w:author="Dave Contreras" w:date="2019-07-23T06:57:00Z">
              <w:r w:rsidRPr="001660C9">
                <w:rPr>
                  <w:rFonts w:ascii="Calibri" w:eastAsia="Times New Roman" w:hAnsi="Calibri" w:cs="Calibri"/>
                  <w:color w:val="000000"/>
                </w:rPr>
                <w:t>0.472</w:t>
              </w:r>
            </w:ins>
          </w:p>
        </w:tc>
      </w:tr>
      <w:tr w:rsidR="001660C9" w:rsidRPr="001660C9" w14:paraId="7F0FD51E" w14:textId="77777777" w:rsidTr="001660C9">
        <w:trPr>
          <w:trHeight w:val="300"/>
          <w:ins w:id="7304" w:author="Dave Contreras" w:date="2019-07-23T06:57:00Z"/>
        </w:trPr>
        <w:tc>
          <w:tcPr>
            <w:tcW w:w="1236" w:type="dxa"/>
            <w:tcBorders>
              <w:top w:val="nil"/>
              <w:left w:val="nil"/>
              <w:bottom w:val="nil"/>
              <w:right w:val="nil"/>
            </w:tcBorders>
            <w:shd w:val="clear" w:color="auto" w:fill="auto"/>
            <w:noWrap/>
            <w:vAlign w:val="bottom"/>
            <w:hideMark/>
          </w:tcPr>
          <w:p w14:paraId="28F1198E" w14:textId="77777777" w:rsidR="001660C9" w:rsidRPr="001660C9" w:rsidRDefault="001660C9" w:rsidP="001660C9">
            <w:pPr>
              <w:rPr>
                <w:ins w:id="7305" w:author="Dave Contreras" w:date="2019-07-23T06:57:00Z"/>
                <w:rFonts w:ascii="Calibri" w:eastAsia="Times New Roman" w:hAnsi="Calibri" w:cs="Calibri"/>
                <w:color w:val="000000"/>
              </w:rPr>
            </w:pPr>
            <w:ins w:id="7306" w:author="Dave Contreras" w:date="2019-07-23T06:57:00Z">
              <w:r w:rsidRPr="001660C9">
                <w:rPr>
                  <w:rFonts w:ascii="Calibri" w:eastAsia="Times New Roman" w:hAnsi="Calibri" w:cs="Calibri"/>
                  <w:color w:val="000000"/>
                </w:rPr>
                <w:t xml:space="preserve">Temp </w:t>
              </w:r>
            </w:ins>
          </w:p>
        </w:tc>
        <w:tc>
          <w:tcPr>
            <w:tcW w:w="331" w:type="dxa"/>
            <w:tcBorders>
              <w:top w:val="nil"/>
              <w:left w:val="nil"/>
              <w:bottom w:val="nil"/>
              <w:right w:val="nil"/>
            </w:tcBorders>
            <w:shd w:val="clear" w:color="auto" w:fill="auto"/>
            <w:noWrap/>
            <w:vAlign w:val="bottom"/>
            <w:hideMark/>
          </w:tcPr>
          <w:p w14:paraId="446E2CD6" w14:textId="77777777" w:rsidR="001660C9" w:rsidRPr="001660C9" w:rsidRDefault="001660C9" w:rsidP="001660C9">
            <w:pPr>
              <w:jc w:val="center"/>
              <w:rPr>
                <w:ins w:id="7307" w:author="Dave Contreras" w:date="2019-07-23T06:57:00Z"/>
                <w:rFonts w:ascii="Calibri" w:eastAsia="Times New Roman" w:hAnsi="Calibri" w:cs="Calibri"/>
                <w:color w:val="000000"/>
              </w:rPr>
            </w:pPr>
            <w:ins w:id="7308"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51BAD5D3" w14:textId="77777777" w:rsidR="001660C9" w:rsidRPr="001660C9" w:rsidRDefault="001660C9" w:rsidP="001660C9">
            <w:pPr>
              <w:jc w:val="center"/>
              <w:rPr>
                <w:ins w:id="7309" w:author="Dave Contreras" w:date="2019-07-23T06:57:00Z"/>
                <w:rFonts w:ascii="Calibri" w:eastAsia="Times New Roman" w:hAnsi="Calibri" w:cs="Calibri"/>
                <w:color w:val="000000"/>
              </w:rPr>
            </w:pPr>
            <w:ins w:id="7310" w:author="Dave Contreras" w:date="2019-07-23T06:57:00Z">
              <w:r w:rsidRPr="001660C9">
                <w:rPr>
                  <w:rFonts w:ascii="Calibri" w:eastAsia="Times New Roman" w:hAnsi="Calibri" w:cs="Calibri"/>
                  <w:color w:val="000000"/>
                </w:rPr>
                <w:t>0.11508</w:t>
              </w:r>
            </w:ins>
          </w:p>
        </w:tc>
        <w:tc>
          <w:tcPr>
            <w:tcW w:w="1200" w:type="dxa"/>
            <w:tcBorders>
              <w:top w:val="nil"/>
              <w:left w:val="nil"/>
              <w:bottom w:val="nil"/>
              <w:right w:val="nil"/>
            </w:tcBorders>
            <w:shd w:val="clear" w:color="auto" w:fill="auto"/>
            <w:noWrap/>
            <w:vAlign w:val="bottom"/>
            <w:hideMark/>
          </w:tcPr>
          <w:p w14:paraId="07A9CF74" w14:textId="77777777" w:rsidR="001660C9" w:rsidRPr="001660C9" w:rsidRDefault="001660C9" w:rsidP="001660C9">
            <w:pPr>
              <w:jc w:val="center"/>
              <w:rPr>
                <w:ins w:id="7311" w:author="Dave Contreras" w:date="2019-07-23T06:57:00Z"/>
                <w:rFonts w:ascii="Calibri" w:eastAsia="Times New Roman" w:hAnsi="Calibri" w:cs="Calibri"/>
                <w:color w:val="000000"/>
              </w:rPr>
            </w:pPr>
            <w:ins w:id="7312" w:author="Dave Contreras" w:date="2019-07-23T06:57:00Z">
              <w:r w:rsidRPr="001660C9">
                <w:rPr>
                  <w:rFonts w:ascii="Calibri" w:eastAsia="Times New Roman" w:hAnsi="Calibri" w:cs="Calibri"/>
                  <w:color w:val="000000"/>
                </w:rPr>
                <w:t>0.11508</w:t>
              </w:r>
            </w:ins>
          </w:p>
        </w:tc>
        <w:tc>
          <w:tcPr>
            <w:tcW w:w="1086" w:type="dxa"/>
            <w:tcBorders>
              <w:top w:val="nil"/>
              <w:left w:val="nil"/>
              <w:bottom w:val="nil"/>
              <w:right w:val="nil"/>
            </w:tcBorders>
            <w:shd w:val="clear" w:color="auto" w:fill="auto"/>
            <w:noWrap/>
            <w:vAlign w:val="bottom"/>
            <w:hideMark/>
          </w:tcPr>
          <w:p w14:paraId="188859C7" w14:textId="77777777" w:rsidR="001660C9" w:rsidRPr="001660C9" w:rsidRDefault="001660C9" w:rsidP="001660C9">
            <w:pPr>
              <w:jc w:val="center"/>
              <w:rPr>
                <w:ins w:id="7313" w:author="Dave Contreras" w:date="2019-07-23T06:57:00Z"/>
                <w:rFonts w:ascii="Calibri" w:eastAsia="Times New Roman" w:hAnsi="Calibri" w:cs="Calibri"/>
                <w:color w:val="000000"/>
              </w:rPr>
            </w:pPr>
            <w:ins w:id="7314" w:author="Dave Contreras" w:date="2019-07-23T06:57:00Z">
              <w:r w:rsidRPr="001660C9">
                <w:rPr>
                  <w:rFonts w:ascii="Calibri" w:eastAsia="Times New Roman" w:hAnsi="Calibri" w:cs="Calibri"/>
                  <w:color w:val="000000"/>
                </w:rPr>
                <w:t>0.6356</w:t>
              </w:r>
            </w:ins>
          </w:p>
        </w:tc>
        <w:tc>
          <w:tcPr>
            <w:tcW w:w="985" w:type="dxa"/>
            <w:tcBorders>
              <w:top w:val="nil"/>
              <w:left w:val="nil"/>
              <w:bottom w:val="nil"/>
              <w:right w:val="nil"/>
            </w:tcBorders>
            <w:shd w:val="clear" w:color="auto" w:fill="auto"/>
            <w:noWrap/>
            <w:vAlign w:val="bottom"/>
            <w:hideMark/>
          </w:tcPr>
          <w:p w14:paraId="41E8E974" w14:textId="77777777" w:rsidR="001660C9" w:rsidRPr="001660C9" w:rsidRDefault="001660C9" w:rsidP="001660C9">
            <w:pPr>
              <w:jc w:val="center"/>
              <w:rPr>
                <w:ins w:id="7315" w:author="Dave Contreras" w:date="2019-07-23T06:57:00Z"/>
                <w:rFonts w:ascii="Calibri" w:eastAsia="Times New Roman" w:hAnsi="Calibri" w:cs="Calibri"/>
                <w:color w:val="000000"/>
              </w:rPr>
            </w:pPr>
            <w:ins w:id="7316" w:author="Dave Contreras" w:date="2019-07-23T06:57:00Z">
              <w:r w:rsidRPr="001660C9">
                <w:rPr>
                  <w:rFonts w:ascii="Calibri" w:eastAsia="Times New Roman" w:hAnsi="Calibri" w:cs="Calibri"/>
                  <w:color w:val="000000"/>
                </w:rPr>
                <w:t>0.04648</w:t>
              </w:r>
            </w:ins>
          </w:p>
        </w:tc>
        <w:tc>
          <w:tcPr>
            <w:tcW w:w="1031" w:type="dxa"/>
            <w:tcBorders>
              <w:top w:val="nil"/>
              <w:left w:val="nil"/>
              <w:bottom w:val="nil"/>
              <w:right w:val="nil"/>
            </w:tcBorders>
            <w:shd w:val="clear" w:color="auto" w:fill="auto"/>
            <w:noWrap/>
            <w:vAlign w:val="bottom"/>
            <w:hideMark/>
          </w:tcPr>
          <w:p w14:paraId="1F50EFE5" w14:textId="77777777" w:rsidR="001660C9" w:rsidRPr="001660C9" w:rsidRDefault="001660C9" w:rsidP="001660C9">
            <w:pPr>
              <w:jc w:val="center"/>
              <w:rPr>
                <w:ins w:id="7317" w:author="Dave Contreras" w:date="2019-07-23T06:57:00Z"/>
                <w:rFonts w:ascii="Calibri" w:eastAsia="Times New Roman" w:hAnsi="Calibri" w:cs="Calibri"/>
                <w:color w:val="000000"/>
              </w:rPr>
            </w:pPr>
            <w:ins w:id="7318" w:author="Dave Contreras" w:date="2019-07-23T06:57:00Z">
              <w:r w:rsidRPr="001660C9">
                <w:rPr>
                  <w:rFonts w:ascii="Calibri" w:eastAsia="Times New Roman" w:hAnsi="Calibri" w:cs="Calibri"/>
                  <w:color w:val="000000"/>
                </w:rPr>
                <w:t>0.578</w:t>
              </w:r>
            </w:ins>
          </w:p>
        </w:tc>
      </w:tr>
      <w:tr w:rsidR="001660C9" w:rsidRPr="001660C9" w14:paraId="281629D8" w14:textId="77777777" w:rsidTr="001660C9">
        <w:trPr>
          <w:trHeight w:val="300"/>
          <w:ins w:id="7319" w:author="Dave Contreras" w:date="2019-07-23T06:57:00Z"/>
        </w:trPr>
        <w:tc>
          <w:tcPr>
            <w:tcW w:w="1236" w:type="dxa"/>
            <w:tcBorders>
              <w:top w:val="nil"/>
              <w:left w:val="nil"/>
              <w:bottom w:val="nil"/>
              <w:right w:val="nil"/>
            </w:tcBorders>
            <w:shd w:val="clear" w:color="auto" w:fill="auto"/>
            <w:noWrap/>
            <w:vAlign w:val="bottom"/>
            <w:hideMark/>
          </w:tcPr>
          <w:p w14:paraId="1D6FD131" w14:textId="77777777" w:rsidR="001660C9" w:rsidRPr="001660C9" w:rsidRDefault="001660C9" w:rsidP="001660C9">
            <w:pPr>
              <w:rPr>
                <w:ins w:id="7320" w:author="Dave Contreras" w:date="2019-07-23T06:57:00Z"/>
                <w:rFonts w:ascii="Calibri" w:eastAsia="Times New Roman" w:hAnsi="Calibri" w:cs="Calibri"/>
                <w:color w:val="000000"/>
              </w:rPr>
            </w:pPr>
            <w:proofErr w:type="spellStart"/>
            <w:ins w:id="7321" w:author="Dave Contreras" w:date="2019-07-23T06:57:00Z">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ins>
          </w:p>
        </w:tc>
        <w:tc>
          <w:tcPr>
            <w:tcW w:w="331" w:type="dxa"/>
            <w:tcBorders>
              <w:top w:val="nil"/>
              <w:left w:val="nil"/>
              <w:bottom w:val="nil"/>
              <w:right w:val="nil"/>
            </w:tcBorders>
            <w:shd w:val="clear" w:color="auto" w:fill="auto"/>
            <w:noWrap/>
            <w:vAlign w:val="bottom"/>
            <w:hideMark/>
          </w:tcPr>
          <w:p w14:paraId="65B910DA" w14:textId="77777777" w:rsidR="001660C9" w:rsidRPr="001660C9" w:rsidRDefault="001660C9" w:rsidP="001660C9">
            <w:pPr>
              <w:jc w:val="center"/>
              <w:rPr>
                <w:ins w:id="7322" w:author="Dave Contreras" w:date="2019-07-23T06:57:00Z"/>
                <w:rFonts w:ascii="Calibri" w:eastAsia="Times New Roman" w:hAnsi="Calibri" w:cs="Calibri"/>
                <w:color w:val="000000"/>
              </w:rPr>
            </w:pPr>
            <w:ins w:id="7323"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07C8630D" w14:textId="77777777" w:rsidR="001660C9" w:rsidRPr="001660C9" w:rsidRDefault="001660C9" w:rsidP="001660C9">
            <w:pPr>
              <w:jc w:val="center"/>
              <w:rPr>
                <w:ins w:id="7324" w:author="Dave Contreras" w:date="2019-07-23T06:57:00Z"/>
                <w:rFonts w:ascii="Calibri" w:eastAsia="Times New Roman" w:hAnsi="Calibri" w:cs="Calibri"/>
                <w:color w:val="000000"/>
              </w:rPr>
            </w:pPr>
            <w:ins w:id="7325" w:author="Dave Contreras" w:date="2019-07-23T06:57:00Z">
              <w:r w:rsidRPr="001660C9">
                <w:rPr>
                  <w:rFonts w:ascii="Calibri" w:eastAsia="Times New Roman" w:hAnsi="Calibri" w:cs="Calibri"/>
                  <w:color w:val="000000"/>
                </w:rPr>
                <w:t>0.00771</w:t>
              </w:r>
            </w:ins>
          </w:p>
        </w:tc>
        <w:tc>
          <w:tcPr>
            <w:tcW w:w="1200" w:type="dxa"/>
            <w:tcBorders>
              <w:top w:val="nil"/>
              <w:left w:val="nil"/>
              <w:bottom w:val="nil"/>
              <w:right w:val="nil"/>
            </w:tcBorders>
            <w:shd w:val="clear" w:color="auto" w:fill="auto"/>
            <w:noWrap/>
            <w:vAlign w:val="bottom"/>
            <w:hideMark/>
          </w:tcPr>
          <w:p w14:paraId="2D8C93C2" w14:textId="77777777" w:rsidR="001660C9" w:rsidRPr="001660C9" w:rsidRDefault="001660C9" w:rsidP="001660C9">
            <w:pPr>
              <w:jc w:val="center"/>
              <w:rPr>
                <w:ins w:id="7326" w:author="Dave Contreras" w:date="2019-07-23T06:57:00Z"/>
                <w:rFonts w:ascii="Calibri" w:eastAsia="Times New Roman" w:hAnsi="Calibri" w:cs="Calibri"/>
                <w:color w:val="000000"/>
              </w:rPr>
            </w:pPr>
            <w:ins w:id="7327" w:author="Dave Contreras" w:date="2019-07-23T06:57:00Z">
              <w:r w:rsidRPr="001660C9">
                <w:rPr>
                  <w:rFonts w:ascii="Calibri" w:eastAsia="Times New Roman" w:hAnsi="Calibri" w:cs="Calibri"/>
                  <w:color w:val="000000"/>
                </w:rPr>
                <w:t>0.00771</w:t>
              </w:r>
            </w:ins>
          </w:p>
        </w:tc>
        <w:tc>
          <w:tcPr>
            <w:tcW w:w="1086" w:type="dxa"/>
            <w:tcBorders>
              <w:top w:val="nil"/>
              <w:left w:val="nil"/>
              <w:bottom w:val="nil"/>
              <w:right w:val="nil"/>
            </w:tcBorders>
            <w:shd w:val="clear" w:color="auto" w:fill="auto"/>
            <w:noWrap/>
            <w:vAlign w:val="bottom"/>
            <w:hideMark/>
          </w:tcPr>
          <w:p w14:paraId="050D4F80" w14:textId="77777777" w:rsidR="001660C9" w:rsidRPr="001660C9" w:rsidRDefault="001660C9" w:rsidP="001660C9">
            <w:pPr>
              <w:jc w:val="center"/>
              <w:rPr>
                <w:ins w:id="7328" w:author="Dave Contreras" w:date="2019-07-23T06:57:00Z"/>
                <w:rFonts w:ascii="Calibri" w:eastAsia="Times New Roman" w:hAnsi="Calibri" w:cs="Calibri"/>
                <w:color w:val="000000"/>
              </w:rPr>
            </w:pPr>
            <w:ins w:id="7329" w:author="Dave Contreras" w:date="2019-07-23T06:57:00Z">
              <w:r w:rsidRPr="001660C9">
                <w:rPr>
                  <w:rFonts w:ascii="Calibri" w:eastAsia="Times New Roman" w:hAnsi="Calibri" w:cs="Calibri"/>
                  <w:color w:val="000000"/>
                </w:rPr>
                <w:t>0.0426</w:t>
              </w:r>
            </w:ins>
          </w:p>
        </w:tc>
        <w:tc>
          <w:tcPr>
            <w:tcW w:w="985" w:type="dxa"/>
            <w:tcBorders>
              <w:top w:val="nil"/>
              <w:left w:val="nil"/>
              <w:bottom w:val="nil"/>
              <w:right w:val="nil"/>
            </w:tcBorders>
            <w:shd w:val="clear" w:color="auto" w:fill="auto"/>
            <w:noWrap/>
            <w:vAlign w:val="bottom"/>
            <w:hideMark/>
          </w:tcPr>
          <w:p w14:paraId="6AAF82B1" w14:textId="77777777" w:rsidR="001660C9" w:rsidRPr="001660C9" w:rsidRDefault="001660C9" w:rsidP="001660C9">
            <w:pPr>
              <w:jc w:val="center"/>
              <w:rPr>
                <w:ins w:id="7330" w:author="Dave Contreras" w:date="2019-07-23T06:57:00Z"/>
                <w:rFonts w:ascii="Calibri" w:eastAsia="Times New Roman" w:hAnsi="Calibri" w:cs="Calibri"/>
                <w:color w:val="000000"/>
              </w:rPr>
            </w:pPr>
            <w:ins w:id="7331" w:author="Dave Contreras" w:date="2019-07-23T06:57:00Z">
              <w:r w:rsidRPr="001660C9">
                <w:rPr>
                  <w:rFonts w:ascii="Calibri" w:eastAsia="Times New Roman" w:hAnsi="Calibri" w:cs="Calibri"/>
                  <w:color w:val="000000"/>
                </w:rPr>
                <w:t>0.00311</w:t>
              </w:r>
            </w:ins>
          </w:p>
        </w:tc>
        <w:tc>
          <w:tcPr>
            <w:tcW w:w="1031" w:type="dxa"/>
            <w:tcBorders>
              <w:top w:val="nil"/>
              <w:left w:val="nil"/>
              <w:bottom w:val="nil"/>
              <w:right w:val="nil"/>
            </w:tcBorders>
            <w:shd w:val="clear" w:color="auto" w:fill="auto"/>
            <w:noWrap/>
            <w:vAlign w:val="bottom"/>
            <w:hideMark/>
          </w:tcPr>
          <w:p w14:paraId="6A35AC0C" w14:textId="77777777" w:rsidR="001660C9" w:rsidRPr="001660C9" w:rsidRDefault="001660C9" w:rsidP="001660C9">
            <w:pPr>
              <w:jc w:val="center"/>
              <w:rPr>
                <w:ins w:id="7332" w:author="Dave Contreras" w:date="2019-07-23T06:57:00Z"/>
                <w:rFonts w:ascii="Calibri" w:eastAsia="Times New Roman" w:hAnsi="Calibri" w:cs="Calibri"/>
                <w:color w:val="000000"/>
              </w:rPr>
            </w:pPr>
            <w:ins w:id="7333" w:author="Dave Contreras" w:date="2019-07-23T06:57:00Z">
              <w:r w:rsidRPr="001660C9">
                <w:rPr>
                  <w:rFonts w:ascii="Calibri" w:eastAsia="Times New Roman" w:hAnsi="Calibri" w:cs="Calibri"/>
                  <w:color w:val="000000"/>
                </w:rPr>
                <w:t>0.985</w:t>
              </w:r>
            </w:ins>
          </w:p>
        </w:tc>
      </w:tr>
      <w:tr w:rsidR="001660C9" w:rsidRPr="001660C9" w14:paraId="5EF620C8" w14:textId="77777777" w:rsidTr="001660C9">
        <w:trPr>
          <w:trHeight w:val="300"/>
          <w:ins w:id="7334" w:author="Dave Contreras" w:date="2019-07-23T06:57:00Z"/>
        </w:trPr>
        <w:tc>
          <w:tcPr>
            <w:tcW w:w="1236" w:type="dxa"/>
            <w:tcBorders>
              <w:top w:val="nil"/>
              <w:left w:val="nil"/>
              <w:bottom w:val="nil"/>
              <w:right w:val="nil"/>
            </w:tcBorders>
            <w:shd w:val="clear" w:color="auto" w:fill="auto"/>
            <w:noWrap/>
            <w:vAlign w:val="bottom"/>
            <w:hideMark/>
          </w:tcPr>
          <w:p w14:paraId="75500301" w14:textId="77777777" w:rsidR="001660C9" w:rsidRPr="001660C9" w:rsidRDefault="001660C9" w:rsidP="001660C9">
            <w:pPr>
              <w:rPr>
                <w:ins w:id="7335" w:author="Dave Contreras" w:date="2019-07-23T06:57:00Z"/>
                <w:rFonts w:ascii="Calibri" w:eastAsia="Times New Roman" w:hAnsi="Calibri" w:cs="Calibri"/>
                <w:color w:val="000000"/>
              </w:rPr>
            </w:pPr>
            <w:ins w:id="7336" w:author="Dave Contreras" w:date="2019-07-23T06:57:00Z">
              <w:r w:rsidRPr="001660C9">
                <w:rPr>
                  <w:rFonts w:ascii="Calibri" w:eastAsia="Times New Roman" w:hAnsi="Calibri" w:cs="Calibri"/>
                  <w:color w:val="000000"/>
                </w:rPr>
                <w:t xml:space="preserve">Turbidity </w:t>
              </w:r>
            </w:ins>
          </w:p>
        </w:tc>
        <w:tc>
          <w:tcPr>
            <w:tcW w:w="331" w:type="dxa"/>
            <w:tcBorders>
              <w:top w:val="nil"/>
              <w:left w:val="nil"/>
              <w:bottom w:val="nil"/>
              <w:right w:val="nil"/>
            </w:tcBorders>
            <w:shd w:val="clear" w:color="auto" w:fill="auto"/>
            <w:noWrap/>
            <w:vAlign w:val="bottom"/>
            <w:hideMark/>
          </w:tcPr>
          <w:p w14:paraId="19903EC4" w14:textId="77777777" w:rsidR="001660C9" w:rsidRPr="001660C9" w:rsidRDefault="001660C9" w:rsidP="001660C9">
            <w:pPr>
              <w:jc w:val="center"/>
              <w:rPr>
                <w:ins w:id="7337" w:author="Dave Contreras" w:date="2019-07-23T06:57:00Z"/>
                <w:rFonts w:ascii="Calibri" w:eastAsia="Times New Roman" w:hAnsi="Calibri" w:cs="Calibri"/>
                <w:color w:val="000000"/>
              </w:rPr>
            </w:pPr>
            <w:ins w:id="7338"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4DC4B35A" w14:textId="77777777" w:rsidR="001660C9" w:rsidRPr="001660C9" w:rsidRDefault="001660C9" w:rsidP="001660C9">
            <w:pPr>
              <w:jc w:val="center"/>
              <w:rPr>
                <w:ins w:id="7339" w:author="Dave Contreras" w:date="2019-07-23T06:57:00Z"/>
                <w:rFonts w:ascii="Calibri" w:eastAsia="Times New Roman" w:hAnsi="Calibri" w:cs="Calibri"/>
                <w:color w:val="000000"/>
              </w:rPr>
            </w:pPr>
            <w:ins w:id="7340" w:author="Dave Contreras" w:date="2019-07-23T06:57:00Z">
              <w:r w:rsidRPr="001660C9">
                <w:rPr>
                  <w:rFonts w:ascii="Calibri" w:eastAsia="Times New Roman" w:hAnsi="Calibri" w:cs="Calibri"/>
                  <w:color w:val="000000"/>
                </w:rPr>
                <w:t>0.15177</w:t>
              </w:r>
            </w:ins>
          </w:p>
        </w:tc>
        <w:tc>
          <w:tcPr>
            <w:tcW w:w="1200" w:type="dxa"/>
            <w:tcBorders>
              <w:top w:val="nil"/>
              <w:left w:val="nil"/>
              <w:bottom w:val="nil"/>
              <w:right w:val="nil"/>
            </w:tcBorders>
            <w:shd w:val="clear" w:color="auto" w:fill="auto"/>
            <w:noWrap/>
            <w:vAlign w:val="bottom"/>
            <w:hideMark/>
          </w:tcPr>
          <w:p w14:paraId="0E216ED9" w14:textId="77777777" w:rsidR="001660C9" w:rsidRPr="001660C9" w:rsidRDefault="001660C9" w:rsidP="001660C9">
            <w:pPr>
              <w:jc w:val="center"/>
              <w:rPr>
                <w:ins w:id="7341" w:author="Dave Contreras" w:date="2019-07-23T06:57:00Z"/>
                <w:rFonts w:ascii="Calibri" w:eastAsia="Times New Roman" w:hAnsi="Calibri" w:cs="Calibri"/>
                <w:color w:val="000000"/>
              </w:rPr>
            </w:pPr>
            <w:ins w:id="7342" w:author="Dave Contreras" w:date="2019-07-23T06:57:00Z">
              <w:r w:rsidRPr="001660C9">
                <w:rPr>
                  <w:rFonts w:ascii="Calibri" w:eastAsia="Times New Roman" w:hAnsi="Calibri" w:cs="Calibri"/>
                  <w:color w:val="000000"/>
                </w:rPr>
                <w:t>0.15177</w:t>
              </w:r>
            </w:ins>
          </w:p>
        </w:tc>
        <w:tc>
          <w:tcPr>
            <w:tcW w:w="1086" w:type="dxa"/>
            <w:tcBorders>
              <w:top w:val="nil"/>
              <w:left w:val="nil"/>
              <w:bottom w:val="nil"/>
              <w:right w:val="nil"/>
            </w:tcBorders>
            <w:shd w:val="clear" w:color="auto" w:fill="auto"/>
            <w:noWrap/>
            <w:vAlign w:val="bottom"/>
            <w:hideMark/>
          </w:tcPr>
          <w:p w14:paraId="33A62491" w14:textId="77777777" w:rsidR="001660C9" w:rsidRPr="001660C9" w:rsidRDefault="001660C9" w:rsidP="001660C9">
            <w:pPr>
              <w:jc w:val="center"/>
              <w:rPr>
                <w:ins w:id="7343" w:author="Dave Contreras" w:date="2019-07-23T06:57:00Z"/>
                <w:rFonts w:ascii="Calibri" w:eastAsia="Times New Roman" w:hAnsi="Calibri" w:cs="Calibri"/>
                <w:color w:val="000000"/>
              </w:rPr>
            </w:pPr>
            <w:ins w:id="7344" w:author="Dave Contreras" w:date="2019-07-23T06:57:00Z">
              <w:r w:rsidRPr="001660C9">
                <w:rPr>
                  <w:rFonts w:ascii="Calibri" w:eastAsia="Times New Roman" w:hAnsi="Calibri" w:cs="Calibri"/>
                  <w:color w:val="000000"/>
                </w:rPr>
                <w:t>0.8382</w:t>
              </w:r>
            </w:ins>
          </w:p>
        </w:tc>
        <w:tc>
          <w:tcPr>
            <w:tcW w:w="985" w:type="dxa"/>
            <w:tcBorders>
              <w:top w:val="nil"/>
              <w:left w:val="nil"/>
              <w:bottom w:val="nil"/>
              <w:right w:val="nil"/>
            </w:tcBorders>
            <w:shd w:val="clear" w:color="auto" w:fill="auto"/>
            <w:noWrap/>
            <w:vAlign w:val="bottom"/>
            <w:hideMark/>
          </w:tcPr>
          <w:p w14:paraId="07D5AF30" w14:textId="77777777" w:rsidR="001660C9" w:rsidRPr="001660C9" w:rsidRDefault="001660C9" w:rsidP="001660C9">
            <w:pPr>
              <w:jc w:val="center"/>
              <w:rPr>
                <w:ins w:id="7345" w:author="Dave Contreras" w:date="2019-07-23T06:57:00Z"/>
                <w:rFonts w:ascii="Calibri" w:eastAsia="Times New Roman" w:hAnsi="Calibri" w:cs="Calibri"/>
                <w:color w:val="000000"/>
              </w:rPr>
            </w:pPr>
            <w:ins w:id="7346" w:author="Dave Contreras" w:date="2019-07-23T06:57:00Z">
              <w:r w:rsidRPr="001660C9">
                <w:rPr>
                  <w:rFonts w:ascii="Calibri" w:eastAsia="Times New Roman" w:hAnsi="Calibri" w:cs="Calibri"/>
                  <w:color w:val="000000"/>
                </w:rPr>
                <w:t>0.0613</w:t>
              </w:r>
            </w:ins>
          </w:p>
        </w:tc>
        <w:tc>
          <w:tcPr>
            <w:tcW w:w="1031" w:type="dxa"/>
            <w:tcBorders>
              <w:top w:val="nil"/>
              <w:left w:val="nil"/>
              <w:bottom w:val="nil"/>
              <w:right w:val="nil"/>
            </w:tcBorders>
            <w:shd w:val="clear" w:color="auto" w:fill="auto"/>
            <w:noWrap/>
            <w:vAlign w:val="bottom"/>
            <w:hideMark/>
          </w:tcPr>
          <w:p w14:paraId="2BAE761E" w14:textId="77777777" w:rsidR="001660C9" w:rsidRPr="001660C9" w:rsidRDefault="001660C9" w:rsidP="001660C9">
            <w:pPr>
              <w:jc w:val="center"/>
              <w:rPr>
                <w:ins w:id="7347" w:author="Dave Contreras" w:date="2019-07-23T06:57:00Z"/>
                <w:rFonts w:ascii="Calibri" w:eastAsia="Times New Roman" w:hAnsi="Calibri" w:cs="Calibri"/>
                <w:color w:val="000000"/>
              </w:rPr>
            </w:pPr>
            <w:ins w:id="7348" w:author="Dave Contreras" w:date="2019-07-23T06:57:00Z">
              <w:r w:rsidRPr="001660C9">
                <w:rPr>
                  <w:rFonts w:ascii="Calibri" w:eastAsia="Times New Roman" w:hAnsi="Calibri" w:cs="Calibri"/>
                  <w:color w:val="000000"/>
                </w:rPr>
                <w:t>0.466</w:t>
              </w:r>
            </w:ins>
          </w:p>
        </w:tc>
      </w:tr>
      <w:tr w:rsidR="001660C9" w:rsidRPr="001660C9" w14:paraId="74185DC3" w14:textId="77777777" w:rsidTr="001660C9">
        <w:trPr>
          <w:trHeight w:val="300"/>
          <w:ins w:id="7349" w:author="Dave Contreras" w:date="2019-07-23T06:57:00Z"/>
        </w:trPr>
        <w:tc>
          <w:tcPr>
            <w:tcW w:w="1236" w:type="dxa"/>
            <w:tcBorders>
              <w:top w:val="nil"/>
              <w:left w:val="nil"/>
              <w:bottom w:val="nil"/>
              <w:right w:val="nil"/>
            </w:tcBorders>
            <w:shd w:val="clear" w:color="auto" w:fill="auto"/>
            <w:noWrap/>
            <w:vAlign w:val="bottom"/>
            <w:hideMark/>
          </w:tcPr>
          <w:p w14:paraId="2354883A" w14:textId="77777777" w:rsidR="001660C9" w:rsidRPr="001660C9" w:rsidRDefault="001660C9" w:rsidP="001660C9">
            <w:pPr>
              <w:rPr>
                <w:ins w:id="7350" w:author="Dave Contreras" w:date="2019-07-23T06:57:00Z"/>
                <w:rFonts w:ascii="Calibri" w:eastAsia="Times New Roman" w:hAnsi="Calibri" w:cs="Calibri"/>
                <w:color w:val="000000"/>
              </w:rPr>
            </w:pPr>
            <w:ins w:id="7351" w:author="Dave Contreras" w:date="2019-07-23T06:57:00Z">
              <w:r w:rsidRPr="001660C9">
                <w:rPr>
                  <w:rFonts w:ascii="Calibri" w:eastAsia="Times New Roman" w:hAnsi="Calibri" w:cs="Calibri"/>
                  <w:color w:val="000000"/>
                </w:rPr>
                <w:t xml:space="preserve">Residuals </w:t>
              </w:r>
            </w:ins>
          </w:p>
        </w:tc>
        <w:tc>
          <w:tcPr>
            <w:tcW w:w="331" w:type="dxa"/>
            <w:tcBorders>
              <w:top w:val="nil"/>
              <w:left w:val="nil"/>
              <w:bottom w:val="nil"/>
              <w:right w:val="nil"/>
            </w:tcBorders>
            <w:shd w:val="clear" w:color="auto" w:fill="auto"/>
            <w:noWrap/>
            <w:vAlign w:val="bottom"/>
            <w:hideMark/>
          </w:tcPr>
          <w:p w14:paraId="7CFADE4D" w14:textId="77777777" w:rsidR="001660C9" w:rsidRPr="001660C9" w:rsidRDefault="001660C9" w:rsidP="001660C9">
            <w:pPr>
              <w:jc w:val="center"/>
              <w:rPr>
                <w:ins w:id="7352" w:author="Dave Contreras" w:date="2019-07-23T06:57:00Z"/>
                <w:rFonts w:ascii="Calibri" w:eastAsia="Times New Roman" w:hAnsi="Calibri" w:cs="Calibri"/>
                <w:color w:val="000000"/>
              </w:rPr>
            </w:pPr>
            <w:ins w:id="7353" w:author="Dave Contreras" w:date="2019-07-23T06:57:00Z">
              <w:r w:rsidRPr="001660C9">
                <w:rPr>
                  <w:rFonts w:ascii="Calibri" w:eastAsia="Times New Roman" w:hAnsi="Calibri" w:cs="Calibri"/>
                  <w:color w:val="000000"/>
                </w:rPr>
                <w:t>3</w:t>
              </w:r>
            </w:ins>
          </w:p>
        </w:tc>
        <w:tc>
          <w:tcPr>
            <w:tcW w:w="1431" w:type="dxa"/>
            <w:tcBorders>
              <w:top w:val="nil"/>
              <w:left w:val="nil"/>
              <w:bottom w:val="nil"/>
              <w:right w:val="nil"/>
            </w:tcBorders>
            <w:shd w:val="clear" w:color="auto" w:fill="auto"/>
            <w:noWrap/>
            <w:vAlign w:val="bottom"/>
            <w:hideMark/>
          </w:tcPr>
          <w:p w14:paraId="3F2F29E2" w14:textId="77777777" w:rsidR="001660C9" w:rsidRPr="001660C9" w:rsidRDefault="001660C9" w:rsidP="001660C9">
            <w:pPr>
              <w:jc w:val="center"/>
              <w:rPr>
                <w:ins w:id="7354" w:author="Dave Contreras" w:date="2019-07-23T06:57:00Z"/>
                <w:rFonts w:ascii="Calibri" w:eastAsia="Times New Roman" w:hAnsi="Calibri" w:cs="Calibri"/>
                <w:color w:val="000000"/>
              </w:rPr>
            </w:pPr>
            <w:ins w:id="7355" w:author="Dave Contreras" w:date="2019-07-23T06:57:00Z">
              <w:r w:rsidRPr="001660C9">
                <w:rPr>
                  <w:rFonts w:ascii="Calibri" w:eastAsia="Times New Roman" w:hAnsi="Calibri" w:cs="Calibri"/>
                  <w:color w:val="000000"/>
                </w:rPr>
                <w:t>0.5432</w:t>
              </w:r>
            </w:ins>
          </w:p>
        </w:tc>
        <w:tc>
          <w:tcPr>
            <w:tcW w:w="1200" w:type="dxa"/>
            <w:tcBorders>
              <w:top w:val="nil"/>
              <w:left w:val="nil"/>
              <w:bottom w:val="nil"/>
              <w:right w:val="nil"/>
            </w:tcBorders>
            <w:shd w:val="clear" w:color="auto" w:fill="auto"/>
            <w:noWrap/>
            <w:vAlign w:val="bottom"/>
            <w:hideMark/>
          </w:tcPr>
          <w:p w14:paraId="0F668AF6" w14:textId="77777777" w:rsidR="001660C9" w:rsidRPr="001660C9" w:rsidRDefault="001660C9" w:rsidP="001660C9">
            <w:pPr>
              <w:jc w:val="center"/>
              <w:rPr>
                <w:ins w:id="7356" w:author="Dave Contreras" w:date="2019-07-23T06:57:00Z"/>
                <w:rFonts w:ascii="Calibri" w:eastAsia="Times New Roman" w:hAnsi="Calibri" w:cs="Calibri"/>
                <w:color w:val="000000"/>
              </w:rPr>
            </w:pPr>
            <w:ins w:id="7357" w:author="Dave Contreras" w:date="2019-07-23T06:57:00Z">
              <w:r w:rsidRPr="001660C9">
                <w:rPr>
                  <w:rFonts w:ascii="Calibri" w:eastAsia="Times New Roman" w:hAnsi="Calibri" w:cs="Calibri"/>
                  <w:color w:val="000000"/>
                </w:rPr>
                <w:t>0.18107</w:t>
              </w:r>
            </w:ins>
          </w:p>
        </w:tc>
        <w:tc>
          <w:tcPr>
            <w:tcW w:w="1086" w:type="dxa"/>
            <w:tcBorders>
              <w:top w:val="nil"/>
              <w:left w:val="nil"/>
              <w:bottom w:val="nil"/>
              <w:right w:val="nil"/>
            </w:tcBorders>
            <w:shd w:val="clear" w:color="auto" w:fill="auto"/>
            <w:noWrap/>
            <w:vAlign w:val="bottom"/>
            <w:hideMark/>
          </w:tcPr>
          <w:p w14:paraId="6BEDBA42" w14:textId="77777777" w:rsidR="001660C9" w:rsidRPr="001660C9" w:rsidRDefault="001660C9" w:rsidP="001660C9">
            <w:pPr>
              <w:jc w:val="center"/>
              <w:rPr>
                <w:ins w:id="7358" w:author="Dave Contreras" w:date="2019-07-23T06:57:00Z"/>
                <w:rFonts w:ascii="Calibri" w:eastAsia="Times New Roman" w:hAnsi="Calibri" w:cs="Calibri"/>
                <w:color w:val="000000"/>
              </w:rPr>
            </w:pPr>
            <w:ins w:id="7359" w:author="Dave Contreras" w:date="2019-07-23T06:57: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1A0F6D57" w14:textId="77777777" w:rsidR="001660C9" w:rsidRPr="001660C9" w:rsidRDefault="001660C9" w:rsidP="001660C9">
            <w:pPr>
              <w:jc w:val="center"/>
              <w:rPr>
                <w:ins w:id="7360" w:author="Dave Contreras" w:date="2019-07-23T06:57:00Z"/>
                <w:rFonts w:ascii="Calibri" w:eastAsia="Times New Roman" w:hAnsi="Calibri" w:cs="Calibri"/>
                <w:color w:val="000000"/>
              </w:rPr>
            </w:pPr>
            <w:ins w:id="7361" w:author="Dave Contreras" w:date="2019-07-23T06:57:00Z">
              <w:r w:rsidRPr="001660C9">
                <w:rPr>
                  <w:rFonts w:ascii="Calibri" w:eastAsia="Times New Roman" w:hAnsi="Calibri" w:cs="Calibri"/>
                  <w:color w:val="000000"/>
                </w:rPr>
                <w:t>0.21938</w:t>
              </w:r>
            </w:ins>
          </w:p>
        </w:tc>
        <w:tc>
          <w:tcPr>
            <w:tcW w:w="1031" w:type="dxa"/>
            <w:tcBorders>
              <w:top w:val="nil"/>
              <w:left w:val="nil"/>
              <w:bottom w:val="nil"/>
              <w:right w:val="nil"/>
            </w:tcBorders>
            <w:shd w:val="clear" w:color="auto" w:fill="auto"/>
            <w:noWrap/>
            <w:vAlign w:val="bottom"/>
            <w:hideMark/>
          </w:tcPr>
          <w:p w14:paraId="5CE263B7" w14:textId="77777777" w:rsidR="001660C9" w:rsidRPr="001660C9" w:rsidRDefault="001660C9" w:rsidP="001660C9">
            <w:pPr>
              <w:jc w:val="center"/>
              <w:rPr>
                <w:ins w:id="7362" w:author="Dave Contreras" w:date="2019-07-23T06:57:00Z"/>
                <w:rFonts w:ascii="Calibri" w:eastAsia="Times New Roman" w:hAnsi="Calibri" w:cs="Calibri"/>
                <w:color w:val="000000"/>
              </w:rPr>
            </w:pPr>
            <w:ins w:id="7363" w:author="Dave Contreras" w:date="2019-07-23T06:57:00Z">
              <w:r w:rsidRPr="001660C9">
                <w:rPr>
                  <w:rFonts w:ascii="Calibri" w:eastAsia="Times New Roman" w:hAnsi="Calibri" w:cs="Calibri"/>
                  <w:color w:val="000000"/>
                </w:rPr>
                <w:t xml:space="preserve">       </w:t>
              </w:r>
            </w:ins>
          </w:p>
        </w:tc>
      </w:tr>
      <w:tr w:rsidR="001660C9" w:rsidRPr="001660C9" w14:paraId="3CD33CE1" w14:textId="77777777" w:rsidTr="001660C9">
        <w:trPr>
          <w:trHeight w:val="300"/>
          <w:ins w:id="7364" w:author="Dave Contreras" w:date="2019-07-23T06:57:00Z"/>
        </w:trPr>
        <w:tc>
          <w:tcPr>
            <w:tcW w:w="1236" w:type="dxa"/>
            <w:tcBorders>
              <w:top w:val="nil"/>
              <w:left w:val="nil"/>
              <w:bottom w:val="nil"/>
              <w:right w:val="nil"/>
            </w:tcBorders>
            <w:shd w:val="clear" w:color="auto" w:fill="auto"/>
            <w:noWrap/>
            <w:vAlign w:val="bottom"/>
            <w:hideMark/>
          </w:tcPr>
          <w:p w14:paraId="65D1EC76" w14:textId="77777777" w:rsidR="001660C9" w:rsidRPr="001660C9" w:rsidRDefault="001660C9" w:rsidP="001660C9">
            <w:pPr>
              <w:rPr>
                <w:ins w:id="7365" w:author="Dave Contreras" w:date="2019-07-23T06:57:00Z"/>
                <w:rFonts w:ascii="Calibri" w:eastAsia="Times New Roman" w:hAnsi="Calibri" w:cs="Calibri"/>
                <w:color w:val="000000"/>
              </w:rPr>
            </w:pPr>
            <w:ins w:id="7366" w:author="Dave Contreras" w:date="2019-07-23T06:57:00Z">
              <w:r w:rsidRPr="001660C9">
                <w:rPr>
                  <w:rFonts w:ascii="Calibri" w:eastAsia="Times New Roman" w:hAnsi="Calibri" w:cs="Calibri"/>
                  <w:color w:val="000000"/>
                </w:rPr>
                <w:t xml:space="preserve">Total    </w:t>
              </w:r>
            </w:ins>
          </w:p>
        </w:tc>
        <w:tc>
          <w:tcPr>
            <w:tcW w:w="331" w:type="dxa"/>
            <w:tcBorders>
              <w:top w:val="nil"/>
              <w:left w:val="nil"/>
              <w:bottom w:val="nil"/>
              <w:right w:val="nil"/>
            </w:tcBorders>
            <w:shd w:val="clear" w:color="auto" w:fill="auto"/>
            <w:noWrap/>
            <w:vAlign w:val="bottom"/>
            <w:hideMark/>
          </w:tcPr>
          <w:p w14:paraId="416956FD" w14:textId="77777777" w:rsidR="001660C9" w:rsidRPr="001660C9" w:rsidRDefault="001660C9" w:rsidP="001660C9">
            <w:pPr>
              <w:jc w:val="center"/>
              <w:rPr>
                <w:ins w:id="7367" w:author="Dave Contreras" w:date="2019-07-23T06:57:00Z"/>
                <w:rFonts w:ascii="Calibri" w:eastAsia="Times New Roman" w:hAnsi="Calibri" w:cs="Calibri"/>
                <w:color w:val="000000"/>
              </w:rPr>
            </w:pPr>
            <w:ins w:id="7368" w:author="Dave Contreras" w:date="2019-07-23T06:57:00Z">
              <w:r w:rsidRPr="001660C9">
                <w:rPr>
                  <w:rFonts w:ascii="Calibri" w:eastAsia="Times New Roman" w:hAnsi="Calibri" w:cs="Calibri"/>
                  <w:color w:val="000000"/>
                </w:rPr>
                <w:t>9</w:t>
              </w:r>
            </w:ins>
          </w:p>
        </w:tc>
        <w:tc>
          <w:tcPr>
            <w:tcW w:w="1431" w:type="dxa"/>
            <w:tcBorders>
              <w:top w:val="nil"/>
              <w:left w:val="nil"/>
              <w:bottom w:val="nil"/>
              <w:right w:val="nil"/>
            </w:tcBorders>
            <w:shd w:val="clear" w:color="auto" w:fill="auto"/>
            <w:noWrap/>
            <w:vAlign w:val="bottom"/>
            <w:hideMark/>
          </w:tcPr>
          <w:p w14:paraId="013B05E0" w14:textId="77777777" w:rsidR="001660C9" w:rsidRPr="001660C9" w:rsidRDefault="001660C9" w:rsidP="001660C9">
            <w:pPr>
              <w:jc w:val="center"/>
              <w:rPr>
                <w:ins w:id="7369" w:author="Dave Contreras" w:date="2019-07-23T06:57:00Z"/>
                <w:rFonts w:ascii="Calibri" w:eastAsia="Times New Roman" w:hAnsi="Calibri" w:cs="Calibri"/>
                <w:color w:val="000000"/>
              </w:rPr>
            </w:pPr>
            <w:ins w:id="7370" w:author="Dave Contreras" w:date="2019-07-23T06:57:00Z">
              <w:r w:rsidRPr="001660C9">
                <w:rPr>
                  <w:rFonts w:ascii="Calibri" w:eastAsia="Times New Roman" w:hAnsi="Calibri" w:cs="Calibri"/>
                  <w:color w:val="000000"/>
                </w:rPr>
                <w:t>2.47599</w:t>
              </w:r>
            </w:ins>
          </w:p>
        </w:tc>
        <w:tc>
          <w:tcPr>
            <w:tcW w:w="1200" w:type="dxa"/>
            <w:tcBorders>
              <w:top w:val="nil"/>
              <w:left w:val="nil"/>
              <w:bottom w:val="nil"/>
              <w:right w:val="nil"/>
            </w:tcBorders>
            <w:shd w:val="clear" w:color="auto" w:fill="auto"/>
            <w:noWrap/>
            <w:vAlign w:val="bottom"/>
            <w:hideMark/>
          </w:tcPr>
          <w:p w14:paraId="505D0D4F" w14:textId="77777777" w:rsidR="001660C9" w:rsidRPr="001660C9" w:rsidRDefault="001660C9" w:rsidP="001660C9">
            <w:pPr>
              <w:jc w:val="center"/>
              <w:rPr>
                <w:ins w:id="7371" w:author="Dave Contreras" w:date="2019-07-23T06:57:00Z"/>
                <w:rFonts w:ascii="Calibri" w:eastAsia="Times New Roman" w:hAnsi="Calibri" w:cs="Calibri"/>
                <w:color w:val="000000"/>
              </w:rPr>
            </w:pPr>
            <w:ins w:id="7372" w:author="Dave Contreras" w:date="2019-07-23T06:57:00Z">
              <w:r w:rsidRPr="001660C9">
                <w:rPr>
                  <w:rFonts w:ascii="Calibri" w:eastAsia="Times New Roman" w:hAnsi="Calibri" w:cs="Calibri"/>
                  <w:color w:val="000000"/>
                </w:rPr>
                <w:t xml:space="preserve">    </w:t>
              </w:r>
            </w:ins>
          </w:p>
        </w:tc>
        <w:tc>
          <w:tcPr>
            <w:tcW w:w="1086" w:type="dxa"/>
            <w:tcBorders>
              <w:top w:val="nil"/>
              <w:left w:val="nil"/>
              <w:bottom w:val="nil"/>
              <w:right w:val="nil"/>
            </w:tcBorders>
            <w:shd w:val="clear" w:color="auto" w:fill="auto"/>
            <w:noWrap/>
            <w:vAlign w:val="bottom"/>
            <w:hideMark/>
          </w:tcPr>
          <w:p w14:paraId="1CD46C9D" w14:textId="77777777" w:rsidR="001660C9" w:rsidRPr="001660C9" w:rsidRDefault="001660C9" w:rsidP="001660C9">
            <w:pPr>
              <w:jc w:val="center"/>
              <w:rPr>
                <w:ins w:id="7373" w:author="Dave Contreras" w:date="2019-07-23T06:57:00Z"/>
                <w:rFonts w:ascii="Calibri" w:eastAsia="Times New Roman" w:hAnsi="Calibri" w:cs="Calibri"/>
                <w:color w:val="000000"/>
              </w:rPr>
            </w:pPr>
            <w:ins w:id="7374" w:author="Dave Contreras" w:date="2019-07-23T06:57: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1C578AF8" w14:textId="77777777" w:rsidR="001660C9" w:rsidRPr="001660C9" w:rsidRDefault="001660C9" w:rsidP="001660C9">
            <w:pPr>
              <w:jc w:val="center"/>
              <w:rPr>
                <w:ins w:id="7375" w:author="Dave Contreras" w:date="2019-07-23T06:57:00Z"/>
                <w:rFonts w:ascii="Calibri" w:eastAsia="Times New Roman" w:hAnsi="Calibri" w:cs="Calibri"/>
                <w:color w:val="000000"/>
              </w:rPr>
            </w:pPr>
            <w:ins w:id="7376" w:author="Dave Contreras" w:date="2019-07-23T06:57:00Z">
              <w:r w:rsidRPr="001660C9">
                <w:rPr>
                  <w:rFonts w:ascii="Calibri" w:eastAsia="Times New Roman" w:hAnsi="Calibri" w:cs="Calibri"/>
                  <w:color w:val="000000"/>
                </w:rPr>
                <w:t>1</w:t>
              </w:r>
            </w:ins>
          </w:p>
        </w:tc>
        <w:tc>
          <w:tcPr>
            <w:tcW w:w="1031" w:type="dxa"/>
            <w:tcBorders>
              <w:top w:val="nil"/>
              <w:left w:val="nil"/>
              <w:bottom w:val="nil"/>
              <w:right w:val="nil"/>
            </w:tcBorders>
            <w:shd w:val="clear" w:color="auto" w:fill="auto"/>
            <w:noWrap/>
            <w:vAlign w:val="bottom"/>
            <w:hideMark/>
          </w:tcPr>
          <w:p w14:paraId="657B0DF4" w14:textId="77777777" w:rsidR="001660C9" w:rsidRPr="001660C9" w:rsidRDefault="001660C9" w:rsidP="001660C9">
            <w:pPr>
              <w:jc w:val="center"/>
              <w:rPr>
                <w:ins w:id="7377" w:author="Dave Contreras" w:date="2019-07-23T06:57:00Z"/>
                <w:rFonts w:ascii="Calibri" w:eastAsia="Times New Roman" w:hAnsi="Calibri" w:cs="Calibri"/>
                <w:color w:val="000000"/>
              </w:rPr>
            </w:pPr>
          </w:p>
        </w:tc>
      </w:tr>
      <w:tr w:rsidR="001660C9" w:rsidRPr="001660C9" w14:paraId="528B2A3E" w14:textId="77777777" w:rsidTr="001660C9">
        <w:trPr>
          <w:trHeight w:val="300"/>
          <w:ins w:id="7378" w:author="Dave Contreras" w:date="2019-07-23T06:57:00Z"/>
        </w:trPr>
        <w:tc>
          <w:tcPr>
            <w:tcW w:w="1236" w:type="dxa"/>
            <w:tcBorders>
              <w:top w:val="nil"/>
              <w:left w:val="nil"/>
              <w:bottom w:val="nil"/>
              <w:right w:val="nil"/>
            </w:tcBorders>
            <w:shd w:val="clear" w:color="auto" w:fill="auto"/>
            <w:noWrap/>
            <w:vAlign w:val="bottom"/>
            <w:hideMark/>
          </w:tcPr>
          <w:p w14:paraId="0ED36B84" w14:textId="77777777" w:rsidR="001660C9" w:rsidRPr="001660C9" w:rsidRDefault="001660C9" w:rsidP="001660C9">
            <w:pPr>
              <w:jc w:val="center"/>
              <w:rPr>
                <w:ins w:id="7379" w:author="Dave Contreras" w:date="2019-07-23T06:57:00Z"/>
                <w:rFonts w:ascii="Times New Roman" w:eastAsia="Times New Roman" w:hAnsi="Times New Roman" w:cs="Times New Roman"/>
                <w:sz w:val="20"/>
                <w:szCs w:val="20"/>
              </w:rPr>
            </w:pPr>
          </w:p>
        </w:tc>
        <w:tc>
          <w:tcPr>
            <w:tcW w:w="331" w:type="dxa"/>
            <w:tcBorders>
              <w:top w:val="nil"/>
              <w:left w:val="nil"/>
              <w:bottom w:val="nil"/>
              <w:right w:val="nil"/>
            </w:tcBorders>
            <w:shd w:val="clear" w:color="auto" w:fill="auto"/>
            <w:noWrap/>
            <w:vAlign w:val="bottom"/>
            <w:hideMark/>
          </w:tcPr>
          <w:p w14:paraId="5FD07062" w14:textId="77777777" w:rsidR="001660C9" w:rsidRPr="001660C9" w:rsidRDefault="001660C9" w:rsidP="001660C9">
            <w:pPr>
              <w:rPr>
                <w:ins w:id="7380" w:author="Dave Contreras" w:date="2019-07-23T06:57:00Z"/>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5A7439BD" w14:textId="77777777" w:rsidR="001660C9" w:rsidRPr="001660C9" w:rsidRDefault="001660C9" w:rsidP="001660C9">
            <w:pPr>
              <w:jc w:val="center"/>
              <w:rPr>
                <w:ins w:id="7381" w:author="Dave Contreras" w:date="2019-07-23T06:57:00Z"/>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37D7F535" w14:textId="77777777" w:rsidR="001660C9" w:rsidRPr="001660C9" w:rsidRDefault="001660C9" w:rsidP="001660C9">
            <w:pPr>
              <w:jc w:val="center"/>
              <w:rPr>
                <w:ins w:id="7382" w:author="Dave Contreras" w:date="2019-07-23T06:57:00Z"/>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72E6BB28" w14:textId="77777777" w:rsidR="001660C9" w:rsidRPr="001660C9" w:rsidRDefault="001660C9" w:rsidP="001660C9">
            <w:pPr>
              <w:jc w:val="center"/>
              <w:rPr>
                <w:ins w:id="7383" w:author="Dave Contreras" w:date="2019-07-23T06:57:00Z"/>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18A6E39F" w14:textId="77777777" w:rsidR="001660C9" w:rsidRPr="001660C9" w:rsidRDefault="001660C9" w:rsidP="001660C9">
            <w:pPr>
              <w:jc w:val="center"/>
              <w:rPr>
                <w:ins w:id="7384" w:author="Dave Contreras" w:date="2019-07-23T06:57:00Z"/>
                <w:rFonts w:ascii="Times New Roman" w:eastAsia="Times New Roman" w:hAnsi="Times New Roman" w:cs="Times New Roman"/>
                <w:sz w:val="20"/>
                <w:szCs w:val="20"/>
              </w:rPr>
            </w:pPr>
          </w:p>
        </w:tc>
        <w:tc>
          <w:tcPr>
            <w:tcW w:w="1031" w:type="dxa"/>
            <w:tcBorders>
              <w:top w:val="nil"/>
              <w:left w:val="nil"/>
              <w:bottom w:val="nil"/>
              <w:right w:val="nil"/>
            </w:tcBorders>
            <w:shd w:val="clear" w:color="auto" w:fill="auto"/>
            <w:noWrap/>
            <w:vAlign w:val="bottom"/>
            <w:hideMark/>
          </w:tcPr>
          <w:p w14:paraId="5577086D" w14:textId="77777777" w:rsidR="001660C9" w:rsidRPr="001660C9" w:rsidRDefault="001660C9" w:rsidP="001660C9">
            <w:pPr>
              <w:jc w:val="center"/>
              <w:rPr>
                <w:ins w:id="7385" w:author="Dave Contreras" w:date="2019-07-23T06:57:00Z"/>
                <w:rFonts w:ascii="Times New Roman" w:eastAsia="Times New Roman" w:hAnsi="Times New Roman" w:cs="Times New Roman"/>
                <w:sz w:val="20"/>
                <w:szCs w:val="20"/>
              </w:rPr>
            </w:pPr>
          </w:p>
        </w:tc>
      </w:tr>
      <w:tr w:rsidR="001660C9" w:rsidRPr="001660C9" w14:paraId="20F1765F" w14:textId="77777777" w:rsidTr="001660C9">
        <w:trPr>
          <w:trHeight w:val="300"/>
          <w:ins w:id="7386" w:author="Dave Contreras" w:date="2019-07-23T06:57:00Z"/>
        </w:trPr>
        <w:tc>
          <w:tcPr>
            <w:tcW w:w="7300" w:type="dxa"/>
            <w:gridSpan w:val="7"/>
            <w:tcBorders>
              <w:top w:val="single" w:sz="4" w:space="0" w:color="auto"/>
              <w:left w:val="nil"/>
              <w:bottom w:val="single" w:sz="4" w:space="0" w:color="auto"/>
              <w:right w:val="nil"/>
            </w:tcBorders>
            <w:shd w:val="clear" w:color="auto" w:fill="auto"/>
            <w:noWrap/>
            <w:vAlign w:val="bottom"/>
            <w:hideMark/>
          </w:tcPr>
          <w:p w14:paraId="3FE074E6" w14:textId="77777777" w:rsidR="001660C9" w:rsidRPr="001660C9" w:rsidRDefault="001660C9" w:rsidP="001660C9">
            <w:pPr>
              <w:jc w:val="center"/>
              <w:rPr>
                <w:ins w:id="7387" w:author="Dave Contreras" w:date="2019-07-23T06:57:00Z"/>
                <w:rFonts w:ascii="Calibri" w:eastAsia="Times New Roman" w:hAnsi="Calibri" w:cs="Calibri"/>
                <w:b/>
                <w:bCs/>
                <w:color w:val="000000"/>
              </w:rPr>
            </w:pPr>
            <w:proofErr w:type="spellStart"/>
            <w:ins w:id="7388" w:author="Dave Contreras" w:date="2019-07-23T06:57:00Z">
              <w:r w:rsidRPr="001660C9">
                <w:rPr>
                  <w:rFonts w:ascii="Calibri" w:eastAsia="Times New Roman" w:hAnsi="Calibri" w:cs="Calibri"/>
                  <w:b/>
                  <w:bCs/>
                  <w:color w:val="000000"/>
                </w:rPr>
                <w:t>Ryer</w:t>
              </w:r>
              <w:proofErr w:type="spellEnd"/>
              <w:r w:rsidRPr="001660C9">
                <w:rPr>
                  <w:rFonts w:ascii="Calibri" w:eastAsia="Times New Roman" w:hAnsi="Calibri" w:cs="Calibri"/>
                  <w:b/>
                  <w:bCs/>
                  <w:color w:val="000000"/>
                </w:rPr>
                <w:t xml:space="preserve"> Island</w:t>
              </w:r>
            </w:ins>
          </w:p>
        </w:tc>
      </w:tr>
      <w:tr w:rsidR="001660C9" w:rsidRPr="001660C9" w14:paraId="28C77C51" w14:textId="77777777" w:rsidTr="001660C9">
        <w:trPr>
          <w:trHeight w:val="300"/>
          <w:ins w:id="7389" w:author="Dave Contreras" w:date="2019-07-23T06:57:00Z"/>
        </w:trPr>
        <w:tc>
          <w:tcPr>
            <w:tcW w:w="1236" w:type="dxa"/>
            <w:tcBorders>
              <w:top w:val="nil"/>
              <w:left w:val="nil"/>
              <w:bottom w:val="single" w:sz="4" w:space="0" w:color="auto"/>
              <w:right w:val="nil"/>
            </w:tcBorders>
            <w:shd w:val="clear" w:color="auto" w:fill="auto"/>
            <w:noWrap/>
            <w:vAlign w:val="bottom"/>
            <w:hideMark/>
          </w:tcPr>
          <w:p w14:paraId="6A56D3AE" w14:textId="77777777" w:rsidR="001660C9" w:rsidRPr="001660C9" w:rsidRDefault="001660C9" w:rsidP="001660C9">
            <w:pPr>
              <w:rPr>
                <w:ins w:id="7390" w:author="Dave Contreras" w:date="2019-07-23T06:57:00Z"/>
                <w:rFonts w:ascii="Calibri" w:eastAsia="Times New Roman" w:hAnsi="Calibri" w:cs="Calibri"/>
                <w:b/>
                <w:bCs/>
                <w:color w:val="000000"/>
              </w:rPr>
            </w:pPr>
            <w:ins w:id="7391" w:author="Dave Contreras" w:date="2019-07-23T06:57:00Z">
              <w:r w:rsidRPr="001660C9">
                <w:rPr>
                  <w:rFonts w:ascii="Calibri" w:eastAsia="Times New Roman" w:hAnsi="Calibri" w:cs="Calibri"/>
                  <w:b/>
                  <w:bCs/>
                  <w:color w:val="000000"/>
                </w:rPr>
                <w:t> </w:t>
              </w:r>
            </w:ins>
          </w:p>
        </w:tc>
        <w:tc>
          <w:tcPr>
            <w:tcW w:w="331" w:type="dxa"/>
            <w:tcBorders>
              <w:top w:val="nil"/>
              <w:left w:val="nil"/>
              <w:bottom w:val="single" w:sz="4" w:space="0" w:color="auto"/>
              <w:right w:val="nil"/>
            </w:tcBorders>
            <w:shd w:val="clear" w:color="auto" w:fill="auto"/>
            <w:noWrap/>
            <w:vAlign w:val="bottom"/>
            <w:hideMark/>
          </w:tcPr>
          <w:p w14:paraId="2003AAC1" w14:textId="77777777" w:rsidR="001660C9" w:rsidRPr="001660C9" w:rsidRDefault="001660C9" w:rsidP="001660C9">
            <w:pPr>
              <w:jc w:val="center"/>
              <w:rPr>
                <w:ins w:id="7392" w:author="Dave Contreras" w:date="2019-07-23T06:57:00Z"/>
                <w:rFonts w:ascii="Calibri" w:eastAsia="Times New Roman" w:hAnsi="Calibri" w:cs="Calibri"/>
                <w:b/>
                <w:bCs/>
                <w:color w:val="000000"/>
              </w:rPr>
            </w:pPr>
            <w:ins w:id="7393" w:author="Dave Contreras" w:date="2019-07-23T06:57:00Z">
              <w:r w:rsidRPr="001660C9">
                <w:rPr>
                  <w:rFonts w:ascii="Calibri" w:eastAsia="Times New Roman" w:hAnsi="Calibri" w:cs="Calibri"/>
                  <w:b/>
                  <w:bCs/>
                  <w:color w:val="000000"/>
                </w:rPr>
                <w:t>Df</w:t>
              </w:r>
            </w:ins>
          </w:p>
        </w:tc>
        <w:tc>
          <w:tcPr>
            <w:tcW w:w="1431" w:type="dxa"/>
            <w:tcBorders>
              <w:top w:val="nil"/>
              <w:left w:val="nil"/>
              <w:bottom w:val="single" w:sz="4" w:space="0" w:color="auto"/>
              <w:right w:val="nil"/>
            </w:tcBorders>
            <w:shd w:val="clear" w:color="auto" w:fill="auto"/>
            <w:noWrap/>
            <w:vAlign w:val="bottom"/>
            <w:hideMark/>
          </w:tcPr>
          <w:p w14:paraId="47BA8135" w14:textId="77777777" w:rsidR="001660C9" w:rsidRPr="001660C9" w:rsidRDefault="001660C9" w:rsidP="001660C9">
            <w:pPr>
              <w:jc w:val="center"/>
              <w:rPr>
                <w:ins w:id="7394" w:author="Dave Contreras" w:date="2019-07-23T06:57:00Z"/>
                <w:rFonts w:ascii="Calibri" w:eastAsia="Times New Roman" w:hAnsi="Calibri" w:cs="Calibri"/>
                <w:b/>
                <w:bCs/>
                <w:color w:val="000000"/>
              </w:rPr>
            </w:pPr>
            <w:ins w:id="7395" w:author="Dave Contreras" w:date="2019-07-23T06:57:00Z">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ins>
          </w:p>
        </w:tc>
        <w:tc>
          <w:tcPr>
            <w:tcW w:w="1200" w:type="dxa"/>
            <w:tcBorders>
              <w:top w:val="nil"/>
              <w:left w:val="nil"/>
              <w:bottom w:val="single" w:sz="4" w:space="0" w:color="auto"/>
              <w:right w:val="nil"/>
            </w:tcBorders>
            <w:shd w:val="clear" w:color="auto" w:fill="auto"/>
            <w:noWrap/>
            <w:vAlign w:val="bottom"/>
            <w:hideMark/>
          </w:tcPr>
          <w:p w14:paraId="58FBB8F3" w14:textId="77777777" w:rsidR="001660C9" w:rsidRPr="001660C9" w:rsidRDefault="001660C9" w:rsidP="001660C9">
            <w:pPr>
              <w:jc w:val="center"/>
              <w:rPr>
                <w:ins w:id="7396" w:author="Dave Contreras" w:date="2019-07-23T06:57:00Z"/>
                <w:rFonts w:ascii="Calibri" w:eastAsia="Times New Roman" w:hAnsi="Calibri" w:cs="Calibri"/>
                <w:b/>
                <w:bCs/>
                <w:color w:val="000000"/>
              </w:rPr>
            </w:pPr>
            <w:ins w:id="7397" w:author="Dave Contreras" w:date="2019-07-23T06:57:00Z">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ins>
          </w:p>
        </w:tc>
        <w:tc>
          <w:tcPr>
            <w:tcW w:w="1086" w:type="dxa"/>
            <w:tcBorders>
              <w:top w:val="nil"/>
              <w:left w:val="nil"/>
              <w:bottom w:val="single" w:sz="4" w:space="0" w:color="auto"/>
              <w:right w:val="nil"/>
            </w:tcBorders>
            <w:shd w:val="clear" w:color="auto" w:fill="auto"/>
            <w:noWrap/>
            <w:vAlign w:val="bottom"/>
            <w:hideMark/>
          </w:tcPr>
          <w:p w14:paraId="4BF3354B" w14:textId="77777777" w:rsidR="001660C9" w:rsidRPr="001660C9" w:rsidRDefault="001660C9" w:rsidP="001660C9">
            <w:pPr>
              <w:jc w:val="center"/>
              <w:rPr>
                <w:ins w:id="7398" w:author="Dave Contreras" w:date="2019-07-23T06:57:00Z"/>
                <w:rFonts w:ascii="Calibri" w:eastAsia="Times New Roman" w:hAnsi="Calibri" w:cs="Calibri"/>
                <w:b/>
                <w:bCs/>
                <w:color w:val="000000"/>
              </w:rPr>
            </w:pPr>
            <w:ins w:id="7399" w:author="Dave Contreras" w:date="2019-07-23T06:57:00Z">
              <w:r w:rsidRPr="001660C9">
                <w:rPr>
                  <w:rFonts w:ascii="Calibri" w:eastAsia="Times New Roman" w:hAnsi="Calibri" w:cs="Calibri"/>
                  <w:b/>
                  <w:bCs/>
                  <w:color w:val="000000"/>
                </w:rPr>
                <w:t xml:space="preserve"> </w:t>
              </w:r>
              <w:proofErr w:type="spellStart"/>
              <w:proofErr w:type="gramStart"/>
              <w:r w:rsidRPr="001660C9">
                <w:rPr>
                  <w:rFonts w:ascii="Calibri" w:eastAsia="Times New Roman" w:hAnsi="Calibri" w:cs="Calibri"/>
                  <w:b/>
                  <w:bCs/>
                  <w:color w:val="000000"/>
                </w:rPr>
                <w:t>F.Model</w:t>
              </w:r>
              <w:proofErr w:type="spellEnd"/>
              <w:proofErr w:type="gramEnd"/>
            </w:ins>
          </w:p>
        </w:tc>
        <w:tc>
          <w:tcPr>
            <w:tcW w:w="985" w:type="dxa"/>
            <w:tcBorders>
              <w:top w:val="nil"/>
              <w:left w:val="nil"/>
              <w:bottom w:val="single" w:sz="4" w:space="0" w:color="auto"/>
              <w:right w:val="nil"/>
            </w:tcBorders>
            <w:shd w:val="clear" w:color="auto" w:fill="auto"/>
            <w:noWrap/>
            <w:vAlign w:val="bottom"/>
            <w:hideMark/>
          </w:tcPr>
          <w:p w14:paraId="4C50511E" w14:textId="77777777" w:rsidR="001660C9" w:rsidRPr="001660C9" w:rsidRDefault="001660C9" w:rsidP="001660C9">
            <w:pPr>
              <w:jc w:val="center"/>
              <w:rPr>
                <w:ins w:id="7400" w:author="Dave Contreras" w:date="2019-07-23T06:57:00Z"/>
                <w:rFonts w:ascii="Calibri" w:eastAsia="Times New Roman" w:hAnsi="Calibri" w:cs="Calibri"/>
                <w:b/>
                <w:bCs/>
                <w:color w:val="000000"/>
              </w:rPr>
            </w:pPr>
            <w:ins w:id="7401" w:author="Dave Contreras" w:date="2019-07-23T06:57:00Z">
              <w:r w:rsidRPr="001660C9">
                <w:rPr>
                  <w:rFonts w:ascii="Calibri" w:eastAsia="Times New Roman" w:hAnsi="Calibri" w:cs="Calibri"/>
                  <w:b/>
                  <w:bCs/>
                  <w:color w:val="000000"/>
                </w:rPr>
                <w:t>R2</w:t>
              </w:r>
            </w:ins>
          </w:p>
        </w:tc>
        <w:tc>
          <w:tcPr>
            <w:tcW w:w="1031" w:type="dxa"/>
            <w:tcBorders>
              <w:top w:val="nil"/>
              <w:left w:val="nil"/>
              <w:bottom w:val="single" w:sz="4" w:space="0" w:color="auto"/>
              <w:right w:val="nil"/>
            </w:tcBorders>
            <w:shd w:val="clear" w:color="auto" w:fill="auto"/>
            <w:noWrap/>
            <w:vAlign w:val="bottom"/>
            <w:hideMark/>
          </w:tcPr>
          <w:p w14:paraId="4044C1B1" w14:textId="77777777" w:rsidR="001660C9" w:rsidRPr="001660C9" w:rsidRDefault="001660C9" w:rsidP="001660C9">
            <w:pPr>
              <w:jc w:val="center"/>
              <w:rPr>
                <w:ins w:id="7402" w:author="Dave Contreras" w:date="2019-07-23T06:57:00Z"/>
                <w:rFonts w:ascii="Calibri" w:eastAsia="Times New Roman" w:hAnsi="Calibri" w:cs="Calibri"/>
                <w:b/>
                <w:bCs/>
                <w:color w:val="000000"/>
              </w:rPr>
            </w:pPr>
            <w:ins w:id="7403" w:author="Dave Contreras" w:date="2019-07-23T06:57:00Z">
              <w:r w:rsidRPr="001660C9">
                <w:rPr>
                  <w:rFonts w:ascii="Calibri" w:eastAsia="Times New Roman" w:hAnsi="Calibri" w:cs="Calibri"/>
                  <w:b/>
                  <w:bCs/>
                  <w:color w:val="000000"/>
                </w:rPr>
                <w:t>P value</w:t>
              </w:r>
            </w:ins>
          </w:p>
        </w:tc>
      </w:tr>
      <w:tr w:rsidR="001660C9" w:rsidRPr="001660C9" w14:paraId="3D3DCFA9" w14:textId="77777777" w:rsidTr="001660C9">
        <w:trPr>
          <w:trHeight w:val="300"/>
          <w:ins w:id="7404" w:author="Dave Contreras" w:date="2019-07-23T06:57:00Z"/>
        </w:trPr>
        <w:tc>
          <w:tcPr>
            <w:tcW w:w="1236" w:type="dxa"/>
            <w:tcBorders>
              <w:top w:val="nil"/>
              <w:left w:val="nil"/>
              <w:bottom w:val="nil"/>
              <w:right w:val="nil"/>
            </w:tcBorders>
            <w:shd w:val="clear" w:color="auto" w:fill="auto"/>
            <w:noWrap/>
            <w:vAlign w:val="bottom"/>
            <w:hideMark/>
          </w:tcPr>
          <w:p w14:paraId="07F9012D" w14:textId="77777777" w:rsidR="001660C9" w:rsidRPr="001660C9" w:rsidRDefault="001660C9" w:rsidP="001660C9">
            <w:pPr>
              <w:rPr>
                <w:ins w:id="7405" w:author="Dave Contreras" w:date="2019-07-23T06:57:00Z"/>
                <w:rFonts w:ascii="Calibri" w:eastAsia="Times New Roman" w:hAnsi="Calibri" w:cs="Calibri"/>
                <w:color w:val="000000"/>
              </w:rPr>
            </w:pPr>
            <w:proofErr w:type="spellStart"/>
            <w:ins w:id="7406" w:author="Dave Contreras" w:date="2019-07-23T06:57:00Z">
              <w:r w:rsidRPr="001660C9">
                <w:rPr>
                  <w:rFonts w:ascii="Calibri" w:eastAsia="Times New Roman" w:hAnsi="Calibri" w:cs="Calibri"/>
                  <w:color w:val="000000"/>
                </w:rPr>
                <w:t>Gear.Type</w:t>
              </w:r>
              <w:proofErr w:type="spellEnd"/>
            </w:ins>
          </w:p>
        </w:tc>
        <w:tc>
          <w:tcPr>
            <w:tcW w:w="331" w:type="dxa"/>
            <w:tcBorders>
              <w:top w:val="nil"/>
              <w:left w:val="nil"/>
              <w:bottom w:val="nil"/>
              <w:right w:val="nil"/>
            </w:tcBorders>
            <w:shd w:val="clear" w:color="auto" w:fill="auto"/>
            <w:noWrap/>
            <w:vAlign w:val="bottom"/>
            <w:hideMark/>
          </w:tcPr>
          <w:p w14:paraId="76AED557" w14:textId="77777777" w:rsidR="001660C9" w:rsidRPr="001660C9" w:rsidRDefault="001660C9" w:rsidP="001660C9">
            <w:pPr>
              <w:jc w:val="center"/>
              <w:rPr>
                <w:ins w:id="7407" w:author="Dave Contreras" w:date="2019-07-23T06:57:00Z"/>
                <w:rFonts w:ascii="Calibri" w:eastAsia="Times New Roman" w:hAnsi="Calibri" w:cs="Calibri"/>
                <w:color w:val="000000"/>
              </w:rPr>
            </w:pPr>
            <w:ins w:id="7408"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2C3B5B13" w14:textId="77777777" w:rsidR="001660C9" w:rsidRPr="001660C9" w:rsidRDefault="001660C9" w:rsidP="001660C9">
            <w:pPr>
              <w:jc w:val="center"/>
              <w:rPr>
                <w:ins w:id="7409" w:author="Dave Contreras" w:date="2019-07-23T06:57:00Z"/>
                <w:rFonts w:ascii="Calibri" w:eastAsia="Times New Roman" w:hAnsi="Calibri" w:cs="Calibri"/>
                <w:color w:val="000000"/>
              </w:rPr>
            </w:pPr>
            <w:ins w:id="7410" w:author="Dave Contreras" w:date="2019-07-23T06:57:00Z">
              <w:r w:rsidRPr="001660C9">
                <w:rPr>
                  <w:rFonts w:ascii="Calibri" w:eastAsia="Times New Roman" w:hAnsi="Calibri" w:cs="Calibri"/>
                  <w:color w:val="000000"/>
                </w:rPr>
                <w:t>1.5687</w:t>
              </w:r>
            </w:ins>
          </w:p>
        </w:tc>
        <w:tc>
          <w:tcPr>
            <w:tcW w:w="1200" w:type="dxa"/>
            <w:tcBorders>
              <w:top w:val="nil"/>
              <w:left w:val="nil"/>
              <w:bottom w:val="nil"/>
              <w:right w:val="nil"/>
            </w:tcBorders>
            <w:shd w:val="clear" w:color="auto" w:fill="auto"/>
            <w:noWrap/>
            <w:vAlign w:val="bottom"/>
            <w:hideMark/>
          </w:tcPr>
          <w:p w14:paraId="7C21B41A" w14:textId="77777777" w:rsidR="001660C9" w:rsidRPr="001660C9" w:rsidRDefault="001660C9" w:rsidP="001660C9">
            <w:pPr>
              <w:jc w:val="center"/>
              <w:rPr>
                <w:ins w:id="7411" w:author="Dave Contreras" w:date="2019-07-23T06:57:00Z"/>
                <w:rFonts w:ascii="Calibri" w:eastAsia="Times New Roman" w:hAnsi="Calibri" w:cs="Calibri"/>
                <w:color w:val="000000"/>
              </w:rPr>
            </w:pPr>
            <w:ins w:id="7412" w:author="Dave Contreras" w:date="2019-07-23T06:57:00Z">
              <w:r w:rsidRPr="001660C9">
                <w:rPr>
                  <w:rFonts w:ascii="Calibri" w:eastAsia="Times New Roman" w:hAnsi="Calibri" w:cs="Calibri"/>
                  <w:color w:val="000000"/>
                </w:rPr>
                <w:t>1.56865</w:t>
              </w:r>
            </w:ins>
          </w:p>
        </w:tc>
        <w:tc>
          <w:tcPr>
            <w:tcW w:w="1086" w:type="dxa"/>
            <w:tcBorders>
              <w:top w:val="nil"/>
              <w:left w:val="nil"/>
              <w:bottom w:val="nil"/>
              <w:right w:val="nil"/>
            </w:tcBorders>
            <w:shd w:val="clear" w:color="auto" w:fill="auto"/>
            <w:noWrap/>
            <w:vAlign w:val="bottom"/>
            <w:hideMark/>
          </w:tcPr>
          <w:p w14:paraId="34073F3C" w14:textId="77777777" w:rsidR="001660C9" w:rsidRPr="001660C9" w:rsidRDefault="001660C9" w:rsidP="001660C9">
            <w:pPr>
              <w:jc w:val="center"/>
              <w:rPr>
                <w:ins w:id="7413" w:author="Dave Contreras" w:date="2019-07-23T06:57:00Z"/>
                <w:rFonts w:ascii="Calibri" w:eastAsia="Times New Roman" w:hAnsi="Calibri" w:cs="Calibri"/>
                <w:color w:val="000000"/>
              </w:rPr>
            </w:pPr>
            <w:ins w:id="7414" w:author="Dave Contreras" w:date="2019-07-23T06:57:00Z">
              <w:r w:rsidRPr="001660C9">
                <w:rPr>
                  <w:rFonts w:ascii="Calibri" w:eastAsia="Times New Roman" w:hAnsi="Calibri" w:cs="Calibri"/>
                  <w:color w:val="000000"/>
                </w:rPr>
                <w:t>4.8067</w:t>
              </w:r>
            </w:ins>
          </w:p>
        </w:tc>
        <w:tc>
          <w:tcPr>
            <w:tcW w:w="985" w:type="dxa"/>
            <w:tcBorders>
              <w:top w:val="nil"/>
              <w:left w:val="nil"/>
              <w:bottom w:val="nil"/>
              <w:right w:val="nil"/>
            </w:tcBorders>
            <w:shd w:val="clear" w:color="auto" w:fill="auto"/>
            <w:noWrap/>
            <w:vAlign w:val="bottom"/>
            <w:hideMark/>
          </w:tcPr>
          <w:p w14:paraId="1511A8F5" w14:textId="77777777" w:rsidR="001660C9" w:rsidRPr="001660C9" w:rsidRDefault="001660C9" w:rsidP="001660C9">
            <w:pPr>
              <w:jc w:val="center"/>
              <w:rPr>
                <w:ins w:id="7415" w:author="Dave Contreras" w:date="2019-07-23T06:57:00Z"/>
                <w:rFonts w:ascii="Calibri" w:eastAsia="Times New Roman" w:hAnsi="Calibri" w:cs="Calibri"/>
                <w:color w:val="000000"/>
              </w:rPr>
            </w:pPr>
            <w:ins w:id="7416" w:author="Dave Contreras" w:date="2019-07-23T06:57:00Z">
              <w:r w:rsidRPr="001660C9">
                <w:rPr>
                  <w:rFonts w:ascii="Calibri" w:eastAsia="Times New Roman" w:hAnsi="Calibri" w:cs="Calibri"/>
                  <w:color w:val="000000"/>
                </w:rPr>
                <w:t>0.30078</w:t>
              </w:r>
            </w:ins>
          </w:p>
        </w:tc>
        <w:tc>
          <w:tcPr>
            <w:tcW w:w="1031" w:type="dxa"/>
            <w:tcBorders>
              <w:top w:val="nil"/>
              <w:left w:val="nil"/>
              <w:bottom w:val="nil"/>
              <w:right w:val="nil"/>
            </w:tcBorders>
            <w:shd w:val="clear" w:color="auto" w:fill="auto"/>
            <w:noWrap/>
            <w:vAlign w:val="bottom"/>
            <w:hideMark/>
          </w:tcPr>
          <w:p w14:paraId="618B6F68" w14:textId="77777777" w:rsidR="001660C9" w:rsidRPr="001660C9" w:rsidRDefault="001660C9" w:rsidP="001660C9">
            <w:pPr>
              <w:jc w:val="center"/>
              <w:rPr>
                <w:ins w:id="7417" w:author="Dave Contreras" w:date="2019-07-23T06:57:00Z"/>
                <w:rFonts w:ascii="Calibri" w:eastAsia="Times New Roman" w:hAnsi="Calibri" w:cs="Calibri"/>
                <w:color w:val="000000"/>
              </w:rPr>
            </w:pPr>
            <w:ins w:id="7418" w:author="Dave Contreras" w:date="2019-07-23T06:57:00Z">
              <w:r w:rsidRPr="001660C9">
                <w:rPr>
                  <w:rFonts w:ascii="Calibri" w:eastAsia="Times New Roman" w:hAnsi="Calibri" w:cs="Calibri"/>
                  <w:color w:val="000000"/>
                </w:rPr>
                <w:t xml:space="preserve">  0.002 *</w:t>
              </w:r>
            </w:ins>
          </w:p>
        </w:tc>
      </w:tr>
      <w:tr w:rsidR="001660C9" w:rsidRPr="001660C9" w14:paraId="0783833F" w14:textId="77777777" w:rsidTr="001660C9">
        <w:trPr>
          <w:trHeight w:val="300"/>
          <w:ins w:id="7419" w:author="Dave Contreras" w:date="2019-07-23T06:57:00Z"/>
        </w:trPr>
        <w:tc>
          <w:tcPr>
            <w:tcW w:w="1236" w:type="dxa"/>
            <w:tcBorders>
              <w:top w:val="nil"/>
              <w:left w:val="nil"/>
              <w:bottom w:val="nil"/>
              <w:right w:val="nil"/>
            </w:tcBorders>
            <w:shd w:val="clear" w:color="auto" w:fill="auto"/>
            <w:noWrap/>
            <w:vAlign w:val="bottom"/>
            <w:hideMark/>
          </w:tcPr>
          <w:p w14:paraId="075448EF" w14:textId="77777777" w:rsidR="001660C9" w:rsidRPr="001660C9" w:rsidRDefault="001660C9" w:rsidP="001660C9">
            <w:pPr>
              <w:rPr>
                <w:ins w:id="7420" w:author="Dave Contreras" w:date="2019-07-23T06:57:00Z"/>
                <w:rFonts w:ascii="Calibri" w:eastAsia="Times New Roman" w:hAnsi="Calibri" w:cs="Calibri"/>
                <w:color w:val="000000"/>
              </w:rPr>
            </w:pPr>
            <w:ins w:id="7421" w:author="Dave Contreras" w:date="2019-07-23T06:57:00Z">
              <w:r w:rsidRPr="001660C9">
                <w:rPr>
                  <w:rFonts w:ascii="Calibri" w:eastAsia="Times New Roman" w:hAnsi="Calibri" w:cs="Calibri"/>
                  <w:color w:val="000000"/>
                </w:rPr>
                <w:t xml:space="preserve">Month   </w:t>
              </w:r>
            </w:ins>
          </w:p>
        </w:tc>
        <w:tc>
          <w:tcPr>
            <w:tcW w:w="331" w:type="dxa"/>
            <w:tcBorders>
              <w:top w:val="nil"/>
              <w:left w:val="nil"/>
              <w:bottom w:val="nil"/>
              <w:right w:val="nil"/>
            </w:tcBorders>
            <w:shd w:val="clear" w:color="auto" w:fill="auto"/>
            <w:noWrap/>
            <w:vAlign w:val="bottom"/>
            <w:hideMark/>
          </w:tcPr>
          <w:p w14:paraId="477EB7B0" w14:textId="77777777" w:rsidR="001660C9" w:rsidRPr="001660C9" w:rsidRDefault="001660C9" w:rsidP="001660C9">
            <w:pPr>
              <w:jc w:val="center"/>
              <w:rPr>
                <w:ins w:id="7422" w:author="Dave Contreras" w:date="2019-07-23T06:57:00Z"/>
                <w:rFonts w:ascii="Calibri" w:eastAsia="Times New Roman" w:hAnsi="Calibri" w:cs="Calibri"/>
                <w:color w:val="000000"/>
              </w:rPr>
            </w:pPr>
            <w:ins w:id="7423"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6359C3FC" w14:textId="77777777" w:rsidR="001660C9" w:rsidRPr="001660C9" w:rsidRDefault="001660C9" w:rsidP="001660C9">
            <w:pPr>
              <w:jc w:val="center"/>
              <w:rPr>
                <w:ins w:id="7424" w:author="Dave Contreras" w:date="2019-07-23T06:57:00Z"/>
                <w:rFonts w:ascii="Calibri" w:eastAsia="Times New Roman" w:hAnsi="Calibri" w:cs="Calibri"/>
                <w:color w:val="000000"/>
              </w:rPr>
            </w:pPr>
            <w:ins w:id="7425" w:author="Dave Contreras" w:date="2019-07-23T06:57:00Z">
              <w:r w:rsidRPr="001660C9">
                <w:rPr>
                  <w:rFonts w:ascii="Calibri" w:eastAsia="Times New Roman" w:hAnsi="Calibri" w:cs="Calibri"/>
                  <w:color w:val="000000"/>
                </w:rPr>
                <w:t>0.5417</w:t>
              </w:r>
            </w:ins>
          </w:p>
        </w:tc>
        <w:tc>
          <w:tcPr>
            <w:tcW w:w="1200" w:type="dxa"/>
            <w:tcBorders>
              <w:top w:val="nil"/>
              <w:left w:val="nil"/>
              <w:bottom w:val="nil"/>
              <w:right w:val="nil"/>
            </w:tcBorders>
            <w:shd w:val="clear" w:color="auto" w:fill="auto"/>
            <w:noWrap/>
            <w:vAlign w:val="bottom"/>
            <w:hideMark/>
          </w:tcPr>
          <w:p w14:paraId="05C08DB7" w14:textId="77777777" w:rsidR="001660C9" w:rsidRPr="001660C9" w:rsidRDefault="001660C9" w:rsidP="001660C9">
            <w:pPr>
              <w:jc w:val="center"/>
              <w:rPr>
                <w:ins w:id="7426" w:author="Dave Contreras" w:date="2019-07-23T06:57:00Z"/>
                <w:rFonts w:ascii="Calibri" w:eastAsia="Times New Roman" w:hAnsi="Calibri" w:cs="Calibri"/>
                <w:color w:val="000000"/>
              </w:rPr>
            </w:pPr>
            <w:ins w:id="7427" w:author="Dave Contreras" w:date="2019-07-23T06:57:00Z">
              <w:r w:rsidRPr="001660C9">
                <w:rPr>
                  <w:rFonts w:ascii="Calibri" w:eastAsia="Times New Roman" w:hAnsi="Calibri" w:cs="Calibri"/>
                  <w:color w:val="000000"/>
                </w:rPr>
                <w:t>0.54167</w:t>
              </w:r>
            </w:ins>
          </w:p>
        </w:tc>
        <w:tc>
          <w:tcPr>
            <w:tcW w:w="1086" w:type="dxa"/>
            <w:tcBorders>
              <w:top w:val="nil"/>
              <w:left w:val="nil"/>
              <w:bottom w:val="nil"/>
              <w:right w:val="nil"/>
            </w:tcBorders>
            <w:shd w:val="clear" w:color="auto" w:fill="auto"/>
            <w:noWrap/>
            <w:vAlign w:val="bottom"/>
            <w:hideMark/>
          </w:tcPr>
          <w:p w14:paraId="47095FED" w14:textId="77777777" w:rsidR="001660C9" w:rsidRPr="001660C9" w:rsidRDefault="001660C9" w:rsidP="001660C9">
            <w:pPr>
              <w:jc w:val="center"/>
              <w:rPr>
                <w:ins w:id="7428" w:author="Dave Contreras" w:date="2019-07-23T06:57:00Z"/>
                <w:rFonts w:ascii="Calibri" w:eastAsia="Times New Roman" w:hAnsi="Calibri" w:cs="Calibri"/>
                <w:color w:val="000000"/>
              </w:rPr>
            </w:pPr>
            <w:ins w:id="7429" w:author="Dave Contreras" w:date="2019-07-23T06:57:00Z">
              <w:r w:rsidRPr="001660C9">
                <w:rPr>
                  <w:rFonts w:ascii="Calibri" w:eastAsia="Times New Roman" w:hAnsi="Calibri" w:cs="Calibri"/>
                  <w:color w:val="000000"/>
                </w:rPr>
                <w:t>1.6598</w:t>
              </w:r>
            </w:ins>
          </w:p>
        </w:tc>
        <w:tc>
          <w:tcPr>
            <w:tcW w:w="985" w:type="dxa"/>
            <w:tcBorders>
              <w:top w:val="nil"/>
              <w:left w:val="nil"/>
              <w:bottom w:val="nil"/>
              <w:right w:val="nil"/>
            </w:tcBorders>
            <w:shd w:val="clear" w:color="auto" w:fill="auto"/>
            <w:noWrap/>
            <w:vAlign w:val="bottom"/>
            <w:hideMark/>
          </w:tcPr>
          <w:p w14:paraId="4DB1D4A6" w14:textId="77777777" w:rsidR="001660C9" w:rsidRPr="001660C9" w:rsidRDefault="001660C9" w:rsidP="001660C9">
            <w:pPr>
              <w:jc w:val="center"/>
              <w:rPr>
                <w:ins w:id="7430" w:author="Dave Contreras" w:date="2019-07-23T06:57:00Z"/>
                <w:rFonts w:ascii="Calibri" w:eastAsia="Times New Roman" w:hAnsi="Calibri" w:cs="Calibri"/>
                <w:color w:val="000000"/>
              </w:rPr>
            </w:pPr>
            <w:ins w:id="7431" w:author="Dave Contreras" w:date="2019-07-23T06:57:00Z">
              <w:r w:rsidRPr="001660C9">
                <w:rPr>
                  <w:rFonts w:ascii="Calibri" w:eastAsia="Times New Roman" w:hAnsi="Calibri" w:cs="Calibri"/>
                  <w:color w:val="000000"/>
                </w:rPr>
                <w:t>0.10386</w:t>
              </w:r>
            </w:ins>
          </w:p>
        </w:tc>
        <w:tc>
          <w:tcPr>
            <w:tcW w:w="1031" w:type="dxa"/>
            <w:tcBorders>
              <w:top w:val="nil"/>
              <w:left w:val="nil"/>
              <w:bottom w:val="nil"/>
              <w:right w:val="nil"/>
            </w:tcBorders>
            <w:shd w:val="clear" w:color="auto" w:fill="auto"/>
            <w:noWrap/>
            <w:vAlign w:val="bottom"/>
            <w:hideMark/>
          </w:tcPr>
          <w:p w14:paraId="3A37BE12" w14:textId="77777777" w:rsidR="001660C9" w:rsidRPr="001660C9" w:rsidRDefault="001660C9" w:rsidP="001660C9">
            <w:pPr>
              <w:jc w:val="center"/>
              <w:rPr>
                <w:ins w:id="7432" w:author="Dave Contreras" w:date="2019-07-23T06:57:00Z"/>
                <w:rFonts w:ascii="Calibri" w:eastAsia="Times New Roman" w:hAnsi="Calibri" w:cs="Calibri"/>
                <w:color w:val="000000"/>
              </w:rPr>
            </w:pPr>
            <w:ins w:id="7433" w:author="Dave Contreras" w:date="2019-07-23T06:57:00Z">
              <w:r w:rsidRPr="001660C9">
                <w:rPr>
                  <w:rFonts w:ascii="Calibri" w:eastAsia="Times New Roman" w:hAnsi="Calibri" w:cs="Calibri"/>
                  <w:color w:val="000000"/>
                </w:rPr>
                <w:t>0.158</w:t>
              </w:r>
            </w:ins>
          </w:p>
        </w:tc>
      </w:tr>
      <w:tr w:rsidR="001660C9" w:rsidRPr="001660C9" w14:paraId="21FBE6E1" w14:textId="77777777" w:rsidTr="001660C9">
        <w:trPr>
          <w:trHeight w:val="300"/>
          <w:ins w:id="7434" w:author="Dave Contreras" w:date="2019-07-23T06:57:00Z"/>
        </w:trPr>
        <w:tc>
          <w:tcPr>
            <w:tcW w:w="1236" w:type="dxa"/>
            <w:tcBorders>
              <w:top w:val="nil"/>
              <w:left w:val="nil"/>
              <w:bottom w:val="nil"/>
              <w:right w:val="nil"/>
            </w:tcBorders>
            <w:shd w:val="clear" w:color="auto" w:fill="auto"/>
            <w:noWrap/>
            <w:vAlign w:val="bottom"/>
            <w:hideMark/>
          </w:tcPr>
          <w:p w14:paraId="5B4EBF08" w14:textId="77777777" w:rsidR="001660C9" w:rsidRPr="001660C9" w:rsidRDefault="001660C9" w:rsidP="001660C9">
            <w:pPr>
              <w:rPr>
                <w:ins w:id="7435" w:author="Dave Contreras" w:date="2019-07-23T06:57:00Z"/>
                <w:rFonts w:ascii="Calibri" w:eastAsia="Times New Roman" w:hAnsi="Calibri" w:cs="Calibri"/>
                <w:color w:val="000000"/>
              </w:rPr>
            </w:pPr>
            <w:ins w:id="7436" w:author="Dave Contreras" w:date="2019-07-23T06:57:00Z">
              <w:r w:rsidRPr="001660C9">
                <w:rPr>
                  <w:rFonts w:ascii="Calibri" w:eastAsia="Times New Roman" w:hAnsi="Calibri" w:cs="Calibri"/>
                  <w:color w:val="000000"/>
                </w:rPr>
                <w:t xml:space="preserve">Temp  </w:t>
              </w:r>
            </w:ins>
          </w:p>
        </w:tc>
        <w:tc>
          <w:tcPr>
            <w:tcW w:w="331" w:type="dxa"/>
            <w:tcBorders>
              <w:top w:val="nil"/>
              <w:left w:val="nil"/>
              <w:bottom w:val="nil"/>
              <w:right w:val="nil"/>
            </w:tcBorders>
            <w:shd w:val="clear" w:color="auto" w:fill="auto"/>
            <w:noWrap/>
            <w:vAlign w:val="bottom"/>
            <w:hideMark/>
          </w:tcPr>
          <w:p w14:paraId="77038A1E" w14:textId="77777777" w:rsidR="001660C9" w:rsidRPr="001660C9" w:rsidRDefault="001660C9" w:rsidP="001660C9">
            <w:pPr>
              <w:jc w:val="center"/>
              <w:rPr>
                <w:ins w:id="7437" w:author="Dave Contreras" w:date="2019-07-23T06:57:00Z"/>
                <w:rFonts w:ascii="Calibri" w:eastAsia="Times New Roman" w:hAnsi="Calibri" w:cs="Calibri"/>
                <w:color w:val="000000"/>
              </w:rPr>
            </w:pPr>
            <w:ins w:id="7438"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5DD69689" w14:textId="77777777" w:rsidR="001660C9" w:rsidRPr="001660C9" w:rsidRDefault="001660C9" w:rsidP="001660C9">
            <w:pPr>
              <w:jc w:val="center"/>
              <w:rPr>
                <w:ins w:id="7439" w:author="Dave Contreras" w:date="2019-07-23T06:57:00Z"/>
                <w:rFonts w:ascii="Calibri" w:eastAsia="Times New Roman" w:hAnsi="Calibri" w:cs="Calibri"/>
                <w:color w:val="000000"/>
              </w:rPr>
            </w:pPr>
            <w:ins w:id="7440" w:author="Dave Contreras" w:date="2019-07-23T06:57:00Z">
              <w:r w:rsidRPr="001660C9">
                <w:rPr>
                  <w:rFonts w:ascii="Calibri" w:eastAsia="Times New Roman" w:hAnsi="Calibri" w:cs="Calibri"/>
                  <w:color w:val="000000"/>
                </w:rPr>
                <w:t>0.3447</w:t>
              </w:r>
            </w:ins>
          </w:p>
        </w:tc>
        <w:tc>
          <w:tcPr>
            <w:tcW w:w="1200" w:type="dxa"/>
            <w:tcBorders>
              <w:top w:val="nil"/>
              <w:left w:val="nil"/>
              <w:bottom w:val="nil"/>
              <w:right w:val="nil"/>
            </w:tcBorders>
            <w:shd w:val="clear" w:color="auto" w:fill="auto"/>
            <w:noWrap/>
            <w:vAlign w:val="bottom"/>
            <w:hideMark/>
          </w:tcPr>
          <w:p w14:paraId="0C59E681" w14:textId="77777777" w:rsidR="001660C9" w:rsidRPr="001660C9" w:rsidRDefault="001660C9" w:rsidP="001660C9">
            <w:pPr>
              <w:jc w:val="center"/>
              <w:rPr>
                <w:ins w:id="7441" w:author="Dave Contreras" w:date="2019-07-23T06:57:00Z"/>
                <w:rFonts w:ascii="Calibri" w:eastAsia="Times New Roman" w:hAnsi="Calibri" w:cs="Calibri"/>
                <w:color w:val="000000"/>
              </w:rPr>
            </w:pPr>
            <w:ins w:id="7442" w:author="Dave Contreras" w:date="2019-07-23T06:57:00Z">
              <w:r w:rsidRPr="001660C9">
                <w:rPr>
                  <w:rFonts w:ascii="Calibri" w:eastAsia="Times New Roman" w:hAnsi="Calibri" w:cs="Calibri"/>
                  <w:color w:val="000000"/>
                </w:rPr>
                <w:t>0.34466</w:t>
              </w:r>
            </w:ins>
          </w:p>
        </w:tc>
        <w:tc>
          <w:tcPr>
            <w:tcW w:w="1086" w:type="dxa"/>
            <w:tcBorders>
              <w:top w:val="nil"/>
              <w:left w:val="nil"/>
              <w:bottom w:val="nil"/>
              <w:right w:val="nil"/>
            </w:tcBorders>
            <w:shd w:val="clear" w:color="auto" w:fill="auto"/>
            <w:noWrap/>
            <w:vAlign w:val="bottom"/>
            <w:hideMark/>
          </w:tcPr>
          <w:p w14:paraId="6FECA971" w14:textId="77777777" w:rsidR="001660C9" w:rsidRPr="001660C9" w:rsidRDefault="001660C9" w:rsidP="001660C9">
            <w:pPr>
              <w:jc w:val="center"/>
              <w:rPr>
                <w:ins w:id="7443" w:author="Dave Contreras" w:date="2019-07-23T06:57:00Z"/>
                <w:rFonts w:ascii="Calibri" w:eastAsia="Times New Roman" w:hAnsi="Calibri" w:cs="Calibri"/>
                <w:color w:val="000000"/>
              </w:rPr>
            </w:pPr>
            <w:ins w:id="7444" w:author="Dave Contreras" w:date="2019-07-23T06:57:00Z">
              <w:r w:rsidRPr="001660C9">
                <w:rPr>
                  <w:rFonts w:ascii="Calibri" w:eastAsia="Times New Roman" w:hAnsi="Calibri" w:cs="Calibri"/>
                  <w:color w:val="000000"/>
                </w:rPr>
                <w:t>1.0561</w:t>
              </w:r>
            </w:ins>
          </w:p>
        </w:tc>
        <w:tc>
          <w:tcPr>
            <w:tcW w:w="985" w:type="dxa"/>
            <w:tcBorders>
              <w:top w:val="nil"/>
              <w:left w:val="nil"/>
              <w:bottom w:val="nil"/>
              <w:right w:val="nil"/>
            </w:tcBorders>
            <w:shd w:val="clear" w:color="auto" w:fill="auto"/>
            <w:noWrap/>
            <w:vAlign w:val="bottom"/>
            <w:hideMark/>
          </w:tcPr>
          <w:p w14:paraId="652D584C" w14:textId="77777777" w:rsidR="001660C9" w:rsidRPr="001660C9" w:rsidRDefault="001660C9" w:rsidP="001660C9">
            <w:pPr>
              <w:jc w:val="center"/>
              <w:rPr>
                <w:ins w:id="7445" w:author="Dave Contreras" w:date="2019-07-23T06:57:00Z"/>
                <w:rFonts w:ascii="Calibri" w:eastAsia="Times New Roman" w:hAnsi="Calibri" w:cs="Calibri"/>
                <w:color w:val="000000"/>
              </w:rPr>
            </w:pPr>
            <w:ins w:id="7446" w:author="Dave Contreras" w:date="2019-07-23T06:57:00Z">
              <w:r w:rsidRPr="001660C9">
                <w:rPr>
                  <w:rFonts w:ascii="Calibri" w:eastAsia="Times New Roman" w:hAnsi="Calibri" w:cs="Calibri"/>
                  <w:color w:val="000000"/>
                </w:rPr>
                <w:t>0.06609</w:t>
              </w:r>
            </w:ins>
          </w:p>
        </w:tc>
        <w:tc>
          <w:tcPr>
            <w:tcW w:w="1031" w:type="dxa"/>
            <w:tcBorders>
              <w:top w:val="nil"/>
              <w:left w:val="nil"/>
              <w:bottom w:val="nil"/>
              <w:right w:val="nil"/>
            </w:tcBorders>
            <w:shd w:val="clear" w:color="auto" w:fill="auto"/>
            <w:noWrap/>
            <w:vAlign w:val="bottom"/>
            <w:hideMark/>
          </w:tcPr>
          <w:p w14:paraId="17A14C61" w14:textId="77777777" w:rsidR="001660C9" w:rsidRPr="001660C9" w:rsidRDefault="001660C9" w:rsidP="001660C9">
            <w:pPr>
              <w:jc w:val="center"/>
              <w:rPr>
                <w:ins w:id="7447" w:author="Dave Contreras" w:date="2019-07-23T06:57:00Z"/>
                <w:rFonts w:ascii="Calibri" w:eastAsia="Times New Roman" w:hAnsi="Calibri" w:cs="Calibri"/>
                <w:color w:val="000000"/>
              </w:rPr>
            </w:pPr>
            <w:ins w:id="7448" w:author="Dave Contreras" w:date="2019-07-23T06:57:00Z">
              <w:r w:rsidRPr="001660C9">
                <w:rPr>
                  <w:rFonts w:ascii="Calibri" w:eastAsia="Times New Roman" w:hAnsi="Calibri" w:cs="Calibri"/>
                  <w:color w:val="000000"/>
                </w:rPr>
                <w:t>0.402</w:t>
              </w:r>
            </w:ins>
          </w:p>
        </w:tc>
      </w:tr>
      <w:tr w:rsidR="001660C9" w:rsidRPr="001660C9" w14:paraId="4982DF0B" w14:textId="77777777" w:rsidTr="001660C9">
        <w:trPr>
          <w:trHeight w:val="300"/>
          <w:ins w:id="7449" w:author="Dave Contreras" w:date="2019-07-23T06:57:00Z"/>
        </w:trPr>
        <w:tc>
          <w:tcPr>
            <w:tcW w:w="1236" w:type="dxa"/>
            <w:tcBorders>
              <w:top w:val="nil"/>
              <w:left w:val="nil"/>
              <w:bottom w:val="nil"/>
              <w:right w:val="nil"/>
            </w:tcBorders>
            <w:shd w:val="clear" w:color="auto" w:fill="auto"/>
            <w:noWrap/>
            <w:vAlign w:val="bottom"/>
            <w:hideMark/>
          </w:tcPr>
          <w:p w14:paraId="57D4FDB5" w14:textId="77777777" w:rsidR="001660C9" w:rsidRPr="001660C9" w:rsidRDefault="001660C9" w:rsidP="001660C9">
            <w:pPr>
              <w:rPr>
                <w:ins w:id="7450" w:author="Dave Contreras" w:date="2019-07-23T06:57:00Z"/>
                <w:rFonts w:ascii="Calibri" w:eastAsia="Times New Roman" w:hAnsi="Calibri" w:cs="Calibri"/>
                <w:color w:val="000000"/>
              </w:rPr>
            </w:pPr>
            <w:proofErr w:type="spellStart"/>
            <w:ins w:id="7451" w:author="Dave Contreras" w:date="2019-07-23T06:57:00Z">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ins>
          </w:p>
        </w:tc>
        <w:tc>
          <w:tcPr>
            <w:tcW w:w="331" w:type="dxa"/>
            <w:tcBorders>
              <w:top w:val="nil"/>
              <w:left w:val="nil"/>
              <w:bottom w:val="nil"/>
              <w:right w:val="nil"/>
            </w:tcBorders>
            <w:shd w:val="clear" w:color="auto" w:fill="auto"/>
            <w:noWrap/>
            <w:vAlign w:val="bottom"/>
            <w:hideMark/>
          </w:tcPr>
          <w:p w14:paraId="2115FCE5" w14:textId="77777777" w:rsidR="001660C9" w:rsidRPr="001660C9" w:rsidRDefault="001660C9" w:rsidP="001660C9">
            <w:pPr>
              <w:jc w:val="center"/>
              <w:rPr>
                <w:ins w:id="7452" w:author="Dave Contreras" w:date="2019-07-23T06:57:00Z"/>
                <w:rFonts w:ascii="Calibri" w:eastAsia="Times New Roman" w:hAnsi="Calibri" w:cs="Calibri"/>
                <w:color w:val="000000"/>
              </w:rPr>
            </w:pPr>
            <w:ins w:id="7453"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6393A57F" w14:textId="77777777" w:rsidR="001660C9" w:rsidRPr="001660C9" w:rsidRDefault="001660C9" w:rsidP="001660C9">
            <w:pPr>
              <w:jc w:val="center"/>
              <w:rPr>
                <w:ins w:id="7454" w:author="Dave Contreras" w:date="2019-07-23T06:57:00Z"/>
                <w:rFonts w:ascii="Calibri" w:eastAsia="Times New Roman" w:hAnsi="Calibri" w:cs="Calibri"/>
                <w:color w:val="000000"/>
              </w:rPr>
            </w:pPr>
            <w:ins w:id="7455" w:author="Dave Contreras" w:date="2019-07-23T06:57:00Z">
              <w:r w:rsidRPr="001660C9">
                <w:rPr>
                  <w:rFonts w:ascii="Calibri" w:eastAsia="Times New Roman" w:hAnsi="Calibri" w:cs="Calibri"/>
                  <w:color w:val="000000"/>
                </w:rPr>
                <w:t>0.0223</w:t>
              </w:r>
            </w:ins>
          </w:p>
        </w:tc>
        <w:tc>
          <w:tcPr>
            <w:tcW w:w="1200" w:type="dxa"/>
            <w:tcBorders>
              <w:top w:val="nil"/>
              <w:left w:val="nil"/>
              <w:bottom w:val="nil"/>
              <w:right w:val="nil"/>
            </w:tcBorders>
            <w:shd w:val="clear" w:color="auto" w:fill="auto"/>
            <w:noWrap/>
            <w:vAlign w:val="bottom"/>
            <w:hideMark/>
          </w:tcPr>
          <w:p w14:paraId="3240DDD7" w14:textId="77777777" w:rsidR="001660C9" w:rsidRPr="001660C9" w:rsidRDefault="001660C9" w:rsidP="001660C9">
            <w:pPr>
              <w:jc w:val="center"/>
              <w:rPr>
                <w:ins w:id="7456" w:author="Dave Contreras" w:date="2019-07-23T06:57:00Z"/>
                <w:rFonts w:ascii="Calibri" w:eastAsia="Times New Roman" w:hAnsi="Calibri" w:cs="Calibri"/>
                <w:color w:val="000000"/>
              </w:rPr>
            </w:pPr>
            <w:ins w:id="7457" w:author="Dave Contreras" w:date="2019-07-23T06:57:00Z">
              <w:r w:rsidRPr="001660C9">
                <w:rPr>
                  <w:rFonts w:ascii="Calibri" w:eastAsia="Times New Roman" w:hAnsi="Calibri" w:cs="Calibri"/>
                  <w:color w:val="000000"/>
                </w:rPr>
                <w:t>0.02228</w:t>
              </w:r>
            </w:ins>
          </w:p>
        </w:tc>
        <w:tc>
          <w:tcPr>
            <w:tcW w:w="1086" w:type="dxa"/>
            <w:tcBorders>
              <w:top w:val="nil"/>
              <w:left w:val="nil"/>
              <w:bottom w:val="nil"/>
              <w:right w:val="nil"/>
            </w:tcBorders>
            <w:shd w:val="clear" w:color="auto" w:fill="auto"/>
            <w:noWrap/>
            <w:vAlign w:val="bottom"/>
            <w:hideMark/>
          </w:tcPr>
          <w:p w14:paraId="7D8B5FBD" w14:textId="77777777" w:rsidR="001660C9" w:rsidRPr="001660C9" w:rsidRDefault="001660C9" w:rsidP="001660C9">
            <w:pPr>
              <w:jc w:val="center"/>
              <w:rPr>
                <w:ins w:id="7458" w:author="Dave Contreras" w:date="2019-07-23T06:57:00Z"/>
                <w:rFonts w:ascii="Calibri" w:eastAsia="Times New Roman" w:hAnsi="Calibri" w:cs="Calibri"/>
                <w:color w:val="000000"/>
              </w:rPr>
            </w:pPr>
            <w:ins w:id="7459" w:author="Dave Contreras" w:date="2019-07-23T06:57:00Z">
              <w:r w:rsidRPr="001660C9">
                <w:rPr>
                  <w:rFonts w:ascii="Calibri" w:eastAsia="Times New Roman" w:hAnsi="Calibri" w:cs="Calibri"/>
                  <w:color w:val="000000"/>
                </w:rPr>
                <w:t>0.0683</w:t>
              </w:r>
            </w:ins>
          </w:p>
        </w:tc>
        <w:tc>
          <w:tcPr>
            <w:tcW w:w="985" w:type="dxa"/>
            <w:tcBorders>
              <w:top w:val="nil"/>
              <w:left w:val="nil"/>
              <w:bottom w:val="nil"/>
              <w:right w:val="nil"/>
            </w:tcBorders>
            <w:shd w:val="clear" w:color="auto" w:fill="auto"/>
            <w:noWrap/>
            <w:vAlign w:val="bottom"/>
            <w:hideMark/>
          </w:tcPr>
          <w:p w14:paraId="66E4BF4F" w14:textId="77777777" w:rsidR="001660C9" w:rsidRPr="001660C9" w:rsidRDefault="001660C9" w:rsidP="001660C9">
            <w:pPr>
              <w:jc w:val="center"/>
              <w:rPr>
                <w:ins w:id="7460" w:author="Dave Contreras" w:date="2019-07-23T06:57:00Z"/>
                <w:rFonts w:ascii="Calibri" w:eastAsia="Times New Roman" w:hAnsi="Calibri" w:cs="Calibri"/>
                <w:color w:val="000000"/>
              </w:rPr>
            </w:pPr>
            <w:ins w:id="7461" w:author="Dave Contreras" w:date="2019-07-23T06:57:00Z">
              <w:r w:rsidRPr="001660C9">
                <w:rPr>
                  <w:rFonts w:ascii="Calibri" w:eastAsia="Times New Roman" w:hAnsi="Calibri" w:cs="Calibri"/>
                  <w:color w:val="000000"/>
                </w:rPr>
                <w:t>0.00427</w:t>
              </w:r>
            </w:ins>
          </w:p>
        </w:tc>
        <w:tc>
          <w:tcPr>
            <w:tcW w:w="1031" w:type="dxa"/>
            <w:tcBorders>
              <w:top w:val="nil"/>
              <w:left w:val="nil"/>
              <w:bottom w:val="nil"/>
              <w:right w:val="nil"/>
            </w:tcBorders>
            <w:shd w:val="clear" w:color="auto" w:fill="auto"/>
            <w:noWrap/>
            <w:vAlign w:val="bottom"/>
            <w:hideMark/>
          </w:tcPr>
          <w:p w14:paraId="708C1808" w14:textId="77777777" w:rsidR="001660C9" w:rsidRPr="001660C9" w:rsidRDefault="001660C9" w:rsidP="001660C9">
            <w:pPr>
              <w:jc w:val="center"/>
              <w:rPr>
                <w:ins w:id="7462" w:author="Dave Contreras" w:date="2019-07-23T06:57:00Z"/>
                <w:rFonts w:ascii="Calibri" w:eastAsia="Times New Roman" w:hAnsi="Calibri" w:cs="Calibri"/>
                <w:color w:val="000000"/>
              </w:rPr>
            </w:pPr>
            <w:ins w:id="7463" w:author="Dave Contreras" w:date="2019-07-23T06:57:00Z">
              <w:r w:rsidRPr="001660C9">
                <w:rPr>
                  <w:rFonts w:ascii="Calibri" w:eastAsia="Times New Roman" w:hAnsi="Calibri" w:cs="Calibri"/>
                  <w:color w:val="000000"/>
                </w:rPr>
                <w:t>0.997</w:t>
              </w:r>
            </w:ins>
          </w:p>
        </w:tc>
      </w:tr>
      <w:tr w:rsidR="001660C9" w:rsidRPr="001660C9" w14:paraId="0434D52D" w14:textId="77777777" w:rsidTr="001660C9">
        <w:trPr>
          <w:trHeight w:val="300"/>
          <w:ins w:id="7464" w:author="Dave Contreras" w:date="2019-07-23T06:57:00Z"/>
        </w:trPr>
        <w:tc>
          <w:tcPr>
            <w:tcW w:w="1236" w:type="dxa"/>
            <w:tcBorders>
              <w:top w:val="nil"/>
              <w:left w:val="nil"/>
              <w:bottom w:val="nil"/>
              <w:right w:val="nil"/>
            </w:tcBorders>
            <w:shd w:val="clear" w:color="auto" w:fill="auto"/>
            <w:noWrap/>
            <w:vAlign w:val="bottom"/>
            <w:hideMark/>
          </w:tcPr>
          <w:p w14:paraId="3CB397D1" w14:textId="77777777" w:rsidR="001660C9" w:rsidRPr="001660C9" w:rsidRDefault="001660C9" w:rsidP="001660C9">
            <w:pPr>
              <w:rPr>
                <w:ins w:id="7465" w:author="Dave Contreras" w:date="2019-07-23T06:57:00Z"/>
                <w:rFonts w:ascii="Calibri" w:eastAsia="Times New Roman" w:hAnsi="Calibri" w:cs="Calibri"/>
                <w:color w:val="000000"/>
              </w:rPr>
            </w:pPr>
            <w:ins w:id="7466" w:author="Dave Contreras" w:date="2019-07-23T06:57:00Z">
              <w:r w:rsidRPr="001660C9">
                <w:rPr>
                  <w:rFonts w:ascii="Calibri" w:eastAsia="Times New Roman" w:hAnsi="Calibri" w:cs="Calibri"/>
                  <w:color w:val="000000"/>
                </w:rPr>
                <w:t>Turbidity</w:t>
              </w:r>
            </w:ins>
          </w:p>
        </w:tc>
        <w:tc>
          <w:tcPr>
            <w:tcW w:w="331" w:type="dxa"/>
            <w:tcBorders>
              <w:top w:val="nil"/>
              <w:left w:val="nil"/>
              <w:bottom w:val="nil"/>
              <w:right w:val="nil"/>
            </w:tcBorders>
            <w:shd w:val="clear" w:color="auto" w:fill="auto"/>
            <w:noWrap/>
            <w:vAlign w:val="bottom"/>
            <w:hideMark/>
          </w:tcPr>
          <w:p w14:paraId="50D3F934" w14:textId="77777777" w:rsidR="001660C9" w:rsidRPr="001660C9" w:rsidRDefault="001660C9" w:rsidP="001660C9">
            <w:pPr>
              <w:jc w:val="center"/>
              <w:rPr>
                <w:ins w:id="7467" w:author="Dave Contreras" w:date="2019-07-23T06:57:00Z"/>
                <w:rFonts w:ascii="Calibri" w:eastAsia="Times New Roman" w:hAnsi="Calibri" w:cs="Calibri"/>
                <w:color w:val="000000"/>
              </w:rPr>
            </w:pPr>
            <w:ins w:id="7468"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6F0C1648" w14:textId="77777777" w:rsidR="001660C9" w:rsidRPr="001660C9" w:rsidRDefault="001660C9" w:rsidP="001660C9">
            <w:pPr>
              <w:jc w:val="center"/>
              <w:rPr>
                <w:ins w:id="7469" w:author="Dave Contreras" w:date="2019-07-23T06:57:00Z"/>
                <w:rFonts w:ascii="Calibri" w:eastAsia="Times New Roman" w:hAnsi="Calibri" w:cs="Calibri"/>
                <w:color w:val="000000"/>
              </w:rPr>
            </w:pPr>
            <w:ins w:id="7470" w:author="Dave Contreras" w:date="2019-07-23T06:57:00Z">
              <w:r w:rsidRPr="001660C9">
                <w:rPr>
                  <w:rFonts w:ascii="Calibri" w:eastAsia="Times New Roman" w:hAnsi="Calibri" w:cs="Calibri"/>
                  <w:color w:val="000000"/>
                </w:rPr>
                <w:t>0.1273</w:t>
              </w:r>
            </w:ins>
          </w:p>
        </w:tc>
        <w:tc>
          <w:tcPr>
            <w:tcW w:w="1200" w:type="dxa"/>
            <w:tcBorders>
              <w:top w:val="nil"/>
              <w:left w:val="nil"/>
              <w:bottom w:val="nil"/>
              <w:right w:val="nil"/>
            </w:tcBorders>
            <w:shd w:val="clear" w:color="auto" w:fill="auto"/>
            <w:noWrap/>
            <w:vAlign w:val="bottom"/>
            <w:hideMark/>
          </w:tcPr>
          <w:p w14:paraId="3DBFB28E" w14:textId="77777777" w:rsidR="001660C9" w:rsidRPr="001660C9" w:rsidRDefault="001660C9" w:rsidP="001660C9">
            <w:pPr>
              <w:jc w:val="center"/>
              <w:rPr>
                <w:ins w:id="7471" w:author="Dave Contreras" w:date="2019-07-23T06:57:00Z"/>
                <w:rFonts w:ascii="Calibri" w:eastAsia="Times New Roman" w:hAnsi="Calibri" w:cs="Calibri"/>
                <w:color w:val="000000"/>
              </w:rPr>
            </w:pPr>
            <w:ins w:id="7472" w:author="Dave Contreras" w:date="2019-07-23T06:57:00Z">
              <w:r w:rsidRPr="001660C9">
                <w:rPr>
                  <w:rFonts w:ascii="Calibri" w:eastAsia="Times New Roman" w:hAnsi="Calibri" w:cs="Calibri"/>
                  <w:color w:val="000000"/>
                </w:rPr>
                <w:t>0.12729</w:t>
              </w:r>
            </w:ins>
          </w:p>
        </w:tc>
        <w:tc>
          <w:tcPr>
            <w:tcW w:w="1086" w:type="dxa"/>
            <w:tcBorders>
              <w:top w:val="nil"/>
              <w:left w:val="nil"/>
              <w:bottom w:val="nil"/>
              <w:right w:val="nil"/>
            </w:tcBorders>
            <w:shd w:val="clear" w:color="auto" w:fill="auto"/>
            <w:noWrap/>
            <w:vAlign w:val="bottom"/>
            <w:hideMark/>
          </w:tcPr>
          <w:p w14:paraId="7E31C8B9" w14:textId="77777777" w:rsidR="001660C9" w:rsidRPr="001660C9" w:rsidRDefault="001660C9" w:rsidP="001660C9">
            <w:pPr>
              <w:jc w:val="center"/>
              <w:rPr>
                <w:ins w:id="7473" w:author="Dave Contreras" w:date="2019-07-23T06:57:00Z"/>
                <w:rFonts w:ascii="Calibri" w:eastAsia="Times New Roman" w:hAnsi="Calibri" w:cs="Calibri"/>
                <w:color w:val="000000"/>
              </w:rPr>
            </w:pPr>
            <w:ins w:id="7474" w:author="Dave Contreras" w:date="2019-07-23T06:57:00Z">
              <w:r w:rsidRPr="001660C9">
                <w:rPr>
                  <w:rFonts w:ascii="Calibri" w:eastAsia="Times New Roman" w:hAnsi="Calibri" w:cs="Calibri"/>
                  <w:color w:val="000000"/>
                </w:rPr>
                <w:t>0.3901</w:t>
              </w:r>
            </w:ins>
          </w:p>
        </w:tc>
        <w:tc>
          <w:tcPr>
            <w:tcW w:w="985" w:type="dxa"/>
            <w:tcBorders>
              <w:top w:val="nil"/>
              <w:left w:val="nil"/>
              <w:bottom w:val="nil"/>
              <w:right w:val="nil"/>
            </w:tcBorders>
            <w:shd w:val="clear" w:color="auto" w:fill="auto"/>
            <w:noWrap/>
            <w:vAlign w:val="bottom"/>
            <w:hideMark/>
          </w:tcPr>
          <w:p w14:paraId="56EE6AED" w14:textId="77777777" w:rsidR="001660C9" w:rsidRPr="001660C9" w:rsidRDefault="001660C9" w:rsidP="001660C9">
            <w:pPr>
              <w:jc w:val="center"/>
              <w:rPr>
                <w:ins w:id="7475" w:author="Dave Contreras" w:date="2019-07-23T06:57:00Z"/>
                <w:rFonts w:ascii="Calibri" w:eastAsia="Times New Roman" w:hAnsi="Calibri" w:cs="Calibri"/>
                <w:color w:val="000000"/>
              </w:rPr>
            </w:pPr>
            <w:ins w:id="7476" w:author="Dave Contreras" w:date="2019-07-23T06:57:00Z">
              <w:r w:rsidRPr="001660C9">
                <w:rPr>
                  <w:rFonts w:ascii="Calibri" w:eastAsia="Times New Roman" w:hAnsi="Calibri" w:cs="Calibri"/>
                  <w:color w:val="000000"/>
                </w:rPr>
                <w:t>0.02441</w:t>
              </w:r>
            </w:ins>
          </w:p>
        </w:tc>
        <w:tc>
          <w:tcPr>
            <w:tcW w:w="1031" w:type="dxa"/>
            <w:tcBorders>
              <w:top w:val="nil"/>
              <w:left w:val="nil"/>
              <w:bottom w:val="nil"/>
              <w:right w:val="nil"/>
            </w:tcBorders>
            <w:shd w:val="clear" w:color="auto" w:fill="auto"/>
            <w:noWrap/>
            <w:vAlign w:val="bottom"/>
            <w:hideMark/>
          </w:tcPr>
          <w:p w14:paraId="1388DA8B" w14:textId="77777777" w:rsidR="001660C9" w:rsidRPr="001660C9" w:rsidRDefault="001660C9" w:rsidP="001660C9">
            <w:pPr>
              <w:jc w:val="center"/>
              <w:rPr>
                <w:ins w:id="7477" w:author="Dave Contreras" w:date="2019-07-23T06:57:00Z"/>
                <w:rFonts w:ascii="Calibri" w:eastAsia="Times New Roman" w:hAnsi="Calibri" w:cs="Calibri"/>
                <w:color w:val="000000"/>
              </w:rPr>
            </w:pPr>
            <w:ins w:id="7478" w:author="Dave Contreras" w:date="2019-07-23T06:57:00Z">
              <w:r w:rsidRPr="001660C9">
                <w:rPr>
                  <w:rFonts w:ascii="Calibri" w:eastAsia="Times New Roman" w:hAnsi="Calibri" w:cs="Calibri"/>
                  <w:color w:val="000000"/>
                </w:rPr>
                <w:t>0.874</w:t>
              </w:r>
            </w:ins>
          </w:p>
        </w:tc>
      </w:tr>
      <w:tr w:rsidR="001660C9" w:rsidRPr="001660C9" w14:paraId="6A68AAB5" w14:textId="77777777" w:rsidTr="001660C9">
        <w:trPr>
          <w:trHeight w:val="300"/>
          <w:ins w:id="7479" w:author="Dave Contreras" w:date="2019-07-23T06:57:00Z"/>
        </w:trPr>
        <w:tc>
          <w:tcPr>
            <w:tcW w:w="1236" w:type="dxa"/>
            <w:tcBorders>
              <w:top w:val="nil"/>
              <w:left w:val="nil"/>
              <w:bottom w:val="nil"/>
              <w:right w:val="nil"/>
            </w:tcBorders>
            <w:shd w:val="clear" w:color="auto" w:fill="auto"/>
            <w:noWrap/>
            <w:vAlign w:val="bottom"/>
            <w:hideMark/>
          </w:tcPr>
          <w:p w14:paraId="79E2C82E" w14:textId="77777777" w:rsidR="001660C9" w:rsidRPr="001660C9" w:rsidRDefault="001660C9" w:rsidP="001660C9">
            <w:pPr>
              <w:rPr>
                <w:ins w:id="7480" w:author="Dave Contreras" w:date="2019-07-23T06:57:00Z"/>
                <w:rFonts w:ascii="Calibri" w:eastAsia="Times New Roman" w:hAnsi="Calibri" w:cs="Calibri"/>
                <w:color w:val="000000"/>
              </w:rPr>
            </w:pPr>
            <w:ins w:id="7481" w:author="Dave Contreras" w:date="2019-07-23T06:57:00Z">
              <w:r w:rsidRPr="001660C9">
                <w:rPr>
                  <w:rFonts w:ascii="Calibri" w:eastAsia="Times New Roman" w:hAnsi="Calibri" w:cs="Calibri"/>
                  <w:color w:val="000000"/>
                </w:rPr>
                <w:t>Residuals</w:t>
              </w:r>
            </w:ins>
          </w:p>
        </w:tc>
        <w:tc>
          <w:tcPr>
            <w:tcW w:w="331" w:type="dxa"/>
            <w:tcBorders>
              <w:top w:val="nil"/>
              <w:left w:val="nil"/>
              <w:bottom w:val="nil"/>
              <w:right w:val="nil"/>
            </w:tcBorders>
            <w:shd w:val="clear" w:color="auto" w:fill="auto"/>
            <w:noWrap/>
            <w:vAlign w:val="bottom"/>
            <w:hideMark/>
          </w:tcPr>
          <w:p w14:paraId="0C268CB1" w14:textId="77777777" w:rsidR="001660C9" w:rsidRPr="001660C9" w:rsidRDefault="001660C9" w:rsidP="001660C9">
            <w:pPr>
              <w:jc w:val="center"/>
              <w:rPr>
                <w:ins w:id="7482" w:author="Dave Contreras" w:date="2019-07-23T06:57:00Z"/>
                <w:rFonts w:ascii="Calibri" w:eastAsia="Times New Roman" w:hAnsi="Calibri" w:cs="Calibri"/>
                <w:color w:val="000000"/>
              </w:rPr>
            </w:pPr>
            <w:ins w:id="7483" w:author="Dave Contreras" w:date="2019-07-23T06:57:00Z">
              <w:r w:rsidRPr="001660C9">
                <w:rPr>
                  <w:rFonts w:ascii="Calibri" w:eastAsia="Times New Roman" w:hAnsi="Calibri" w:cs="Calibri"/>
                  <w:color w:val="000000"/>
                </w:rPr>
                <w:t>8</w:t>
              </w:r>
            </w:ins>
          </w:p>
        </w:tc>
        <w:tc>
          <w:tcPr>
            <w:tcW w:w="1431" w:type="dxa"/>
            <w:tcBorders>
              <w:top w:val="nil"/>
              <w:left w:val="nil"/>
              <w:bottom w:val="nil"/>
              <w:right w:val="nil"/>
            </w:tcBorders>
            <w:shd w:val="clear" w:color="auto" w:fill="auto"/>
            <w:noWrap/>
            <w:vAlign w:val="bottom"/>
            <w:hideMark/>
          </w:tcPr>
          <w:p w14:paraId="3DF01F11" w14:textId="77777777" w:rsidR="001660C9" w:rsidRPr="001660C9" w:rsidRDefault="001660C9" w:rsidP="001660C9">
            <w:pPr>
              <w:jc w:val="center"/>
              <w:rPr>
                <w:ins w:id="7484" w:author="Dave Contreras" w:date="2019-07-23T06:57:00Z"/>
                <w:rFonts w:ascii="Calibri" w:eastAsia="Times New Roman" w:hAnsi="Calibri" w:cs="Calibri"/>
                <w:color w:val="000000"/>
              </w:rPr>
            </w:pPr>
            <w:ins w:id="7485" w:author="Dave Contreras" w:date="2019-07-23T06:57:00Z">
              <w:r w:rsidRPr="001660C9">
                <w:rPr>
                  <w:rFonts w:ascii="Calibri" w:eastAsia="Times New Roman" w:hAnsi="Calibri" w:cs="Calibri"/>
                  <w:color w:val="000000"/>
                </w:rPr>
                <w:t>2.6108</w:t>
              </w:r>
            </w:ins>
          </w:p>
        </w:tc>
        <w:tc>
          <w:tcPr>
            <w:tcW w:w="1200" w:type="dxa"/>
            <w:tcBorders>
              <w:top w:val="nil"/>
              <w:left w:val="nil"/>
              <w:bottom w:val="nil"/>
              <w:right w:val="nil"/>
            </w:tcBorders>
            <w:shd w:val="clear" w:color="auto" w:fill="auto"/>
            <w:noWrap/>
            <w:vAlign w:val="bottom"/>
            <w:hideMark/>
          </w:tcPr>
          <w:p w14:paraId="3FE4B4EE" w14:textId="77777777" w:rsidR="001660C9" w:rsidRPr="001660C9" w:rsidRDefault="001660C9" w:rsidP="001660C9">
            <w:pPr>
              <w:jc w:val="center"/>
              <w:rPr>
                <w:ins w:id="7486" w:author="Dave Contreras" w:date="2019-07-23T06:57:00Z"/>
                <w:rFonts w:ascii="Calibri" w:eastAsia="Times New Roman" w:hAnsi="Calibri" w:cs="Calibri"/>
                <w:color w:val="000000"/>
              </w:rPr>
            </w:pPr>
            <w:ins w:id="7487" w:author="Dave Contreras" w:date="2019-07-23T06:57:00Z">
              <w:r w:rsidRPr="001660C9">
                <w:rPr>
                  <w:rFonts w:ascii="Calibri" w:eastAsia="Times New Roman" w:hAnsi="Calibri" w:cs="Calibri"/>
                  <w:color w:val="000000"/>
                </w:rPr>
                <w:t>0.32635</w:t>
              </w:r>
            </w:ins>
          </w:p>
        </w:tc>
        <w:tc>
          <w:tcPr>
            <w:tcW w:w="1086" w:type="dxa"/>
            <w:tcBorders>
              <w:top w:val="nil"/>
              <w:left w:val="nil"/>
              <w:bottom w:val="nil"/>
              <w:right w:val="nil"/>
            </w:tcBorders>
            <w:shd w:val="clear" w:color="auto" w:fill="auto"/>
            <w:noWrap/>
            <w:vAlign w:val="bottom"/>
            <w:hideMark/>
          </w:tcPr>
          <w:p w14:paraId="43FDDB90" w14:textId="77777777" w:rsidR="001660C9" w:rsidRPr="001660C9" w:rsidRDefault="001660C9" w:rsidP="001660C9">
            <w:pPr>
              <w:jc w:val="center"/>
              <w:rPr>
                <w:ins w:id="7488" w:author="Dave Contreras" w:date="2019-07-23T06:57:00Z"/>
                <w:rFonts w:ascii="Calibri" w:eastAsia="Times New Roman" w:hAnsi="Calibri" w:cs="Calibri"/>
                <w:color w:val="000000"/>
              </w:rPr>
            </w:pPr>
            <w:ins w:id="7489" w:author="Dave Contreras" w:date="2019-07-23T06:57: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7CDCF9A0" w14:textId="77777777" w:rsidR="001660C9" w:rsidRPr="001660C9" w:rsidRDefault="001660C9" w:rsidP="001660C9">
            <w:pPr>
              <w:jc w:val="center"/>
              <w:rPr>
                <w:ins w:id="7490" w:author="Dave Contreras" w:date="2019-07-23T06:57:00Z"/>
                <w:rFonts w:ascii="Calibri" w:eastAsia="Times New Roman" w:hAnsi="Calibri" w:cs="Calibri"/>
                <w:color w:val="000000"/>
              </w:rPr>
            </w:pPr>
            <w:ins w:id="7491" w:author="Dave Contreras" w:date="2019-07-23T06:57:00Z">
              <w:r w:rsidRPr="001660C9">
                <w:rPr>
                  <w:rFonts w:ascii="Calibri" w:eastAsia="Times New Roman" w:hAnsi="Calibri" w:cs="Calibri"/>
                  <w:color w:val="000000"/>
                </w:rPr>
                <w:t>0.5006</w:t>
              </w:r>
            </w:ins>
          </w:p>
        </w:tc>
        <w:tc>
          <w:tcPr>
            <w:tcW w:w="1031" w:type="dxa"/>
            <w:tcBorders>
              <w:top w:val="nil"/>
              <w:left w:val="nil"/>
              <w:bottom w:val="nil"/>
              <w:right w:val="nil"/>
            </w:tcBorders>
            <w:shd w:val="clear" w:color="auto" w:fill="auto"/>
            <w:noWrap/>
            <w:vAlign w:val="bottom"/>
            <w:hideMark/>
          </w:tcPr>
          <w:p w14:paraId="446178EB" w14:textId="77777777" w:rsidR="001660C9" w:rsidRPr="001660C9" w:rsidRDefault="001660C9" w:rsidP="001660C9">
            <w:pPr>
              <w:jc w:val="center"/>
              <w:rPr>
                <w:ins w:id="7492" w:author="Dave Contreras" w:date="2019-07-23T06:57:00Z"/>
                <w:rFonts w:ascii="Calibri" w:eastAsia="Times New Roman" w:hAnsi="Calibri" w:cs="Calibri"/>
                <w:color w:val="000000"/>
              </w:rPr>
            </w:pPr>
            <w:ins w:id="7493" w:author="Dave Contreras" w:date="2019-07-23T06:57:00Z">
              <w:r w:rsidRPr="001660C9">
                <w:rPr>
                  <w:rFonts w:ascii="Calibri" w:eastAsia="Times New Roman" w:hAnsi="Calibri" w:cs="Calibri"/>
                  <w:color w:val="000000"/>
                </w:rPr>
                <w:t xml:space="preserve">          </w:t>
              </w:r>
            </w:ins>
          </w:p>
        </w:tc>
      </w:tr>
      <w:tr w:rsidR="001660C9" w:rsidRPr="001660C9" w14:paraId="5F3D6D6F" w14:textId="77777777" w:rsidTr="001660C9">
        <w:trPr>
          <w:trHeight w:val="300"/>
          <w:ins w:id="7494" w:author="Dave Contreras" w:date="2019-07-23T06:57:00Z"/>
        </w:trPr>
        <w:tc>
          <w:tcPr>
            <w:tcW w:w="1236" w:type="dxa"/>
            <w:tcBorders>
              <w:top w:val="nil"/>
              <w:left w:val="nil"/>
              <w:bottom w:val="nil"/>
              <w:right w:val="nil"/>
            </w:tcBorders>
            <w:shd w:val="clear" w:color="auto" w:fill="auto"/>
            <w:noWrap/>
            <w:vAlign w:val="bottom"/>
            <w:hideMark/>
          </w:tcPr>
          <w:p w14:paraId="4C69CBB4" w14:textId="77777777" w:rsidR="001660C9" w:rsidRPr="001660C9" w:rsidRDefault="001660C9" w:rsidP="001660C9">
            <w:pPr>
              <w:rPr>
                <w:ins w:id="7495" w:author="Dave Contreras" w:date="2019-07-23T06:57:00Z"/>
                <w:rFonts w:ascii="Calibri" w:eastAsia="Times New Roman" w:hAnsi="Calibri" w:cs="Calibri"/>
                <w:color w:val="000000"/>
              </w:rPr>
            </w:pPr>
            <w:ins w:id="7496" w:author="Dave Contreras" w:date="2019-07-23T06:57:00Z">
              <w:r w:rsidRPr="001660C9">
                <w:rPr>
                  <w:rFonts w:ascii="Calibri" w:eastAsia="Times New Roman" w:hAnsi="Calibri" w:cs="Calibri"/>
                  <w:color w:val="000000"/>
                </w:rPr>
                <w:t xml:space="preserve">Total    </w:t>
              </w:r>
            </w:ins>
          </w:p>
        </w:tc>
        <w:tc>
          <w:tcPr>
            <w:tcW w:w="331" w:type="dxa"/>
            <w:tcBorders>
              <w:top w:val="nil"/>
              <w:left w:val="nil"/>
              <w:bottom w:val="nil"/>
              <w:right w:val="nil"/>
            </w:tcBorders>
            <w:shd w:val="clear" w:color="auto" w:fill="auto"/>
            <w:noWrap/>
            <w:vAlign w:val="bottom"/>
            <w:hideMark/>
          </w:tcPr>
          <w:p w14:paraId="11B88C17" w14:textId="77777777" w:rsidR="001660C9" w:rsidRPr="001660C9" w:rsidRDefault="001660C9" w:rsidP="001660C9">
            <w:pPr>
              <w:jc w:val="center"/>
              <w:rPr>
                <w:ins w:id="7497" w:author="Dave Contreras" w:date="2019-07-23T06:57:00Z"/>
                <w:rFonts w:ascii="Calibri" w:eastAsia="Times New Roman" w:hAnsi="Calibri" w:cs="Calibri"/>
                <w:color w:val="000000"/>
              </w:rPr>
            </w:pPr>
            <w:ins w:id="7498" w:author="Dave Contreras" w:date="2019-07-23T06:57:00Z">
              <w:r w:rsidRPr="001660C9">
                <w:rPr>
                  <w:rFonts w:ascii="Calibri" w:eastAsia="Times New Roman" w:hAnsi="Calibri" w:cs="Calibri"/>
                  <w:color w:val="000000"/>
                </w:rPr>
                <w:t>13</w:t>
              </w:r>
            </w:ins>
          </w:p>
        </w:tc>
        <w:tc>
          <w:tcPr>
            <w:tcW w:w="1431" w:type="dxa"/>
            <w:tcBorders>
              <w:top w:val="nil"/>
              <w:left w:val="nil"/>
              <w:bottom w:val="nil"/>
              <w:right w:val="nil"/>
            </w:tcBorders>
            <w:shd w:val="clear" w:color="auto" w:fill="auto"/>
            <w:noWrap/>
            <w:vAlign w:val="bottom"/>
            <w:hideMark/>
          </w:tcPr>
          <w:p w14:paraId="6FE2FDB5" w14:textId="77777777" w:rsidR="001660C9" w:rsidRPr="001660C9" w:rsidRDefault="001660C9" w:rsidP="001660C9">
            <w:pPr>
              <w:jc w:val="center"/>
              <w:rPr>
                <w:ins w:id="7499" w:author="Dave Contreras" w:date="2019-07-23T06:57:00Z"/>
                <w:rFonts w:ascii="Calibri" w:eastAsia="Times New Roman" w:hAnsi="Calibri" w:cs="Calibri"/>
                <w:color w:val="000000"/>
              </w:rPr>
            </w:pPr>
            <w:ins w:id="7500" w:author="Dave Contreras" w:date="2019-07-23T06:57:00Z">
              <w:r w:rsidRPr="001660C9">
                <w:rPr>
                  <w:rFonts w:ascii="Calibri" w:eastAsia="Times New Roman" w:hAnsi="Calibri" w:cs="Calibri"/>
                  <w:color w:val="000000"/>
                </w:rPr>
                <w:t>5.2153</w:t>
              </w:r>
            </w:ins>
          </w:p>
        </w:tc>
        <w:tc>
          <w:tcPr>
            <w:tcW w:w="1200" w:type="dxa"/>
            <w:tcBorders>
              <w:top w:val="nil"/>
              <w:left w:val="nil"/>
              <w:bottom w:val="nil"/>
              <w:right w:val="nil"/>
            </w:tcBorders>
            <w:shd w:val="clear" w:color="auto" w:fill="auto"/>
            <w:noWrap/>
            <w:vAlign w:val="bottom"/>
            <w:hideMark/>
          </w:tcPr>
          <w:p w14:paraId="722C0129" w14:textId="77777777" w:rsidR="001660C9" w:rsidRPr="001660C9" w:rsidRDefault="001660C9" w:rsidP="001660C9">
            <w:pPr>
              <w:jc w:val="center"/>
              <w:rPr>
                <w:ins w:id="7501" w:author="Dave Contreras" w:date="2019-07-23T06:57:00Z"/>
                <w:rFonts w:ascii="Calibri" w:eastAsia="Times New Roman" w:hAnsi="Calibri" w:cs="Calibri"/>
                <w:color w:val="000000"/>
              </w:rPr>
            </w:pPr>
            <w:ins w:id="7502" w:author="Dave Contreras" w:date="2019-07-23T06:57:00Z">
              <w:r w:rsidRPr="001660C9">
                <w:rPr>
                  <w:rFonts w:ascii="Calibri" w:eastAsia="Times New Roman" w:hAnsi="Calibri" w:cs="Calibri"/>
                  <w:color w:val="000000"/>
                </w:rPr>
                <w:t xml:space="preserve">      </w:t>
              </w:r>
            </w:ins>
          </w:p>
        </w:tc>
        <w:tc>
          <w:tcPr>
            <w:tcW w:w="1086" w:type="dxa"/>
            <w:tcBorders>
              <w:top w:val="nil"/>
              <w:left w:val="nil"/>
              <w:bottom w:val="nil"/>
              <w:right w:val="nil"/>
            </w:tcBorders>
            <w:shd w:val="clear" w:color="auto" w:fill="auto"/>
            <w:noWrap/>
            <w:vAlign w:val="bottom"/>
            <w:hideMark/>
          </w:tcPr>
          <w:p w14:paraId="1D357E34" w14:textId="77777777" w:rsidR="001660C9" w:rsidRPr="001660C9" w:rsidRDefault="001660C9" w:rsidP="001660C9">
            <w:pPr>
              <w:jc w:val="center"/>
              <w:rPr>
                <w:ins w:id="7503" w:author="Dave Contreras" w:date="2019-07-23T06:57:00Z"/>
                <w:rFonts w:ascii="Calibri" w:eastAsia="Times New Roman" w:hAnsi="Calibri" w:cs="Calibri"/>
                <w:color w:val="000000"/>
              </w:rPr>
            </w:pPr>
            <w:ins w:id="7504" w:author="Dave Contreras" w:date="2019-07-23T06:57: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2837518E" w14:textId="77777777" w:rsidR="001660C9" w:rsidRPr="001660C9" w:rsidRDefault="001660C9" w:rsidP="001660C9">
            <w:pPr>
              <w:jc w:val="center"/>
              <w:rPr>
                <w:ins w:id="7505" w:author="Dave Contreras" w:date="2019-07-23T06:57:00Z"/>
                <w:rFonts w:ascii="Calibri" w:eastAsia="Times New Roman" w:hAnsi="Calibri" w:cs="Calibri"/>
                <w:color w:val="000000"/>
              </w:rPr>
            </w:pPr>
            <w:ins w:id="7506" w:author="Dave Contreras" w:date="2019-07-23T06:57:00Z">
              <w:r w:rsidRPr="001660C9">
                <w:rPr>
                  <w:rFonts w:ascii="Calibri" w:eastAsia="Times New Roman" w:hAnsi="Calibri" w:cs="Calibri"/>
                  <w:color w:val="000000"/>
                </w:rPr>
                <w:t>1</w:t>
              </w:r>
            </w:ins>
          </w:p>
        </w:tc>
        <w:tc>
          <w:tcPr>
            <w:tcW w:w="1031" w:type="dxa"/>
            <w:tcBorders>
              <w:top w:val="nil"/>
              <w:left w:val="nil"/>
              <w:bottom w:val="nil"/>
              <w:right w:val="nil"/>
            </w:tcBorders>
            <w:shd w:val="clear" w:color="auto" w:fill="auto"/>
            <w:noWrap/>
            <w:vAlign w:val="bottom"/>
            <w:hideMark/>
          </w:tcPr>
          <w:p w14:paraId="6D40850E" w14:textId="77777777" w:rsidR="001660C9" w:rsidRPr="001660C9" w:rsidRDefault="001660C9" w:rsidP="001660C9">
            <w:pPr>
              <w:jc w:val="center"/>
              <w:rPr>
                <w:ins w:id="7507" w:author="Dave Contreras" w:date="2019-07-23T06:57:00Z"/>
                <w:rFonts w:ascii="Calibri" w:eastAsia="Times New Roman" w:hAnsi="Calibri" w:cs="Calibri"/>
                <w:color w:val="000000"/>
              </w:rPr>
            </w:pPr>
            <w:ins w:id="7508" w:author="Dave Contreras" w:date="2019-07-23T06:57:00Z">
              <w:r w:rsidRPr="001660C9">
                <w:rPr>
                  <w:rFonts w:ascii="Calibri" w:eastAsia="Times New Roman" w:hAnsi="Calibri" w:cs="Calibri"/>
                  <w:color w:val="000000"/>
                </w:rPr>
                <w:t xml:space="preserve">         </w:t>
              </w:r>
            </w:ins>
          </w:p>
        </w:tc>
      </w:tr>
      <w:tr w:rsidR="001660C9" w:rsidRPr="001660C9" w14:paraId="59606D65" w14:textId="77777777" w:rsidTr="001660C9">
        <w:trPr>
          <w:trHeight w:val="300"/>
          <w:ins w:id="7509" w:author="Dave Contreras" w:date="2019-07-23T06:57:00Z"/>
        </w:trPr>
        <w:tc>
          <w:tcPr>
            <w:tcW w:w="1236" w:type="dxa"/>
            <w:tcBorders>
              <w:top w:val="nil"/>
              <w:left w:val="nil"/>
              <w:bottom w:val="nil"/>
              <w:right w:val="nil"/>
            </w:tcBorders>
            <w:shd w:val="clear" w:color="auto" w:fill="auto"/>
            <w:noWrap/>
            <w:vAlign w:val="bottom"/>
            <w:hideMark/>
          </w:tcPr>
          <w:p w14:paraId="529C2532" w14:textId="77777777" w:rsidR="001660C9" w:rsidRPr="001660C9" w:rsidRDefault="001660C9" w:rsidP="001660C9">
            <w:pPr>
              <w:jc w:val="center"/>
              <w:rPr>
                <w:ins w:id="7510" w:author="Dave Contreras" w:date="2019-07-23T06:57:00Z"/>
                <w:rFonts w:ascii="Calibri" w:eastAsia="Times New Roman" w:hAnsi="Calibri" w:cs="Calibri"/>
                <w:color w:val="000000"/>
              </w:rPr>
            </w:pPr>
          </w:p>
        </w:tc>
        <w:tc>
          <w:tcPr>
            <w:tcW w:w="331" w:type="dxa"/>
            <w:tcBorders>
              <w:top w:val="nil"/>
              <w:left w:val="nil"/>
              <w:bottom w:val="nil"/>
              <w:right w:val="nil"/>
            </w:tcBorders>
            <w:shd w:val="clear" w:color="auto" w:fill="auto"/>
            <w:noWrap/>
            <w:vAlign w:val="bottom"/>
            <w:hideMark/>
          </w:tcPr>
          <w:p w14:paraId="4B4BE241" w14:textId="77777777" w:rsidR="001660C9" w:rsidRPr="001660C9" w:rsidRDefault="001660C9" w:rsidP="001660C9">
            <w:pPr>
              <w:rPr>
                <w:ins w:id="7511" w:author="Dave Contreras" w:date="2019-07-23T06:57:00Z"/>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3933B174" w14:textId="77777777" w:rsidR="001660C9" w:rsidRPr="001660C9" w:rsidRDefault="001660C9" w:rsidP="001660C9">
            <w:pPr>
              <w:jc w:val="center"/>
              <w:rPr>
                <w:ins w:id="7512" w:author="Dave Contreras" w:date="2019-07-23T06:57:00Z"/>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F2B80D1" w14:textId="77777777" w:rsidR="001660C9" w:rsidRPr="001660C9" w:rsidRDefault="001660C9" w:rsidP="001660C9">
            <w:pPr>
              <w:jc w:val="center"/>
              <w:rPr>
                <w:ins w:id="7513" w:author="Dave Contreras" w:date="2019-07-23T06:57:00Z"/>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12F984F4" w14:textId="77777777" w:rsidR="001660C9" w:rsidRPr="001660C9" w:rsidRDefault="001660C9" w:rsidP="001660C9">
            <w:pPr>
              <w:jc w:val="center"/>
              <w:rPr>
                <w:ins w:id="7514" w:author="Dave Contreras" w:date="2019-07-23T06:57:00Z"/>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096E52DF" w14:textId="77777777" w:rsidR="001660C9" w:rsidRPr="001660C9" w:rsidRDefault="001660C9" w:rsidP="001660C9">
            <w:pPr>
              <w:jc w:val="center"/>
              <w:rPr>
                <w:ins w:id="7515" w:author="Dave Contreras" w:date="2019-07-23T06:57:00Z"/>
                <w:rFonts w:ascii="Times New Roman" w:eastAsia="Times New Roman" w:hAnsi="Times New Roman" w:cs="Times New Roman"/>
                <w:sz w:val="20"/>
                <w:szCs w:val="20"/>
              </w:rPr>
            </w:pPr>
          </w:p>
        </w:tc>
        <w:tc>
          <w:tcPr>
            <w:tcW w:w="1031" w:type="dxa"/>
            <w:tcBorders>
              <w:top w:val="nil"/>
              <w:left w:val="nil"/>
              <w:bottom w:val="nil"/>
              <w:right w:val="nil"/>
            </w:tcBorders>
            <w:shd w:val="clear" w:color="auto" w:fill="auto"/>
            <w:noWrap/>
            <w:vAlign w:val="bottom"/>
            <w:hideMark/>
          </w:tcPr>
          <w:p w14:paraId="686DDA66" w14:textId="77777777" w:rsidR="001660C9" w:rsidRPr="001660C9" w:rsidRDefault="001660C9" w:rsidP="001660C9">
            <w:pPr>
              <w:jc w:val="center"/>
              <w:rPr>
                <w:ins w:id="7516" w:author="Dave Contreras" w:date="2019-07-23T06:57:00Z"/>
                <w:rFonts w:ascii="Times New Roman" w:eastAsia="Times New Roman" w:hAnsi="Times New Roman" w:cs="Times New Roman"/>
                <w:sz w:val="20"/>
                <w:szCs w:val="20"/>
              </w:rPr>
            </w:pPr>
          </w:p>
        </w:tc>
      </w:tr>
      <w:tr w:rsidR="001660C9" w:rsidRPr="001660C9" w14:paraId="4CF087EC" w14:textId="77777777" w:rsidTr="001660C9">
        <w:trPr>
          <w:trHeight w:val="300"/>
          <w:ins w:id="7517" w:author="Dave Contreras" w:date="2019-07-23T06:57:00Z"/>
        </w:trPr>
        <w:tc>
          <w:tcPr>
            <w:tcW w:w="7300" w:type="dxa"/>
            <w:gridSpan w:val="7"/>
            <w:tcBorders>
              <w:top w:val="single" w:sz="4" w:space="0" w:color="auto"/>
              <w:left w:val="nil"/>
              <w:bottom w:val="single" w:sz="4" w:space="0" w:color="auto"/>
              <w:right w:val="nil"/>
            </w:tcBorders>
            <w:shd w:val="clear" w:color="auto" w:fill="auto"/>
            <w:noWrap/>
            <w:vAlign w:val="bottom"/>
            <w:hideMark/>
          </w:tcPr>
          <w:p w14:paraId="63519C92" w14:textId="77777777" w:rsidR="001660C9" w:rsidRPr="001660C9" w:rsidRDefault="001660C9" w:rsidP="001660C9">
            <w:pPr>
              <w:jc w:val="center"/>
              <w:rPr>
                <w:ins w:id="7518" w:author="Dave Contreras" w:date="2019-07-23T06:57:00Z"/>
                <w:rFonts w:ascii="Calibri" w:eastAsia="Times New Roman" w:hAnsi="Calibri" w:cs="Calibri"/>
                <w:b/>
                <w:bCs/>
                <w:color w:val="000000"/>
              </w:rPr>
            </w:pPr>
            <w:ins w:id="7519" w:author="Dave Contreras" w:date="2019-07-23T06:57:00Z">
              <w:r w:rsidRPr="001660C9">
                <w:rPr>
                  <w:rFonts w:ascii="Calibri" w:eastAsia="Times New Roman" w:hAnsi="Calibri" w:cs="Calibri"/>
                  <w:b/>
                  <w:bCs/>
                  <w:color w:val="000000"/>
                </w:rPr>
                <w:t>Tule Red</w:t>
              </w:r>
            </w:ins>
          </w:p>
        </w:tc>
      </w:tr>
      <w:tr w:rsidR="001660C9" w:rsidRPr="001660C9" w14:paraId="119096AA" w14:textId="77777777" w:rsidTr="001660C9">
        <w:trPr>
          <w:trHeight w:val="300"/>
          <w:ins w:id="7520" w:author="Dave Contreras" w:date="2019-07-23T06:57:00Z"/>
        </w:trPr>
        <w:tc>
          <w:tcPr>
            <w:tcW w:w="1236" w:type="dxa"/>
            <w:tcBorders>
              <w:top w:val="nil"/>
              <w:left w:val="nil"/>
              <w:bottom w:val="single" w:sz="4" w:space="0" w:color="auto"/>
              <w:right w:val="nil"/>
            </w:tcBorders>
            <w:shd w:val="clear" w:color="auto" w:fill="auto"/>
            <w:noWrap/>
            <w:vAlign w:val="bottom"/>
            <w:hideMark/>
          </w:tcPr>
          <w:p w14:paraId="429B3E61" w14:textId="77777777" w:rsidR="001660C9" w:rsidRPr="001660C9" w:rsidRDefault="001660C9" w:rsidP="001660C9">
            <w:pPr>
              <w:rPr>
                <w:ins w:id="7521" w:author="Dave Contreras" w:date="2019-07-23T06:57:00Z"/>
                <w:rFonts w:ascii="Calibri" w:eastAsia="Times New Roman" w:hAnsi="Calibri" w:cs="Calibri"/>
                <w:b/>
                <w:bCs/>
                <w:color w:val="000000"/>
              </w:rPr>
            </w:pPr>
            <w:ins w:id="7522" w:author="Dave Contreras" w:date="2019-07-23T06:57:00Z">
              <w:r w:rsidRPr="001660C9">
                <w:rPr>
                  <w:rFonts w:ascii="Calibri" w:eastAsia="Times New Roman" w:hAnsi="Calibri" w:cs="Calibri"/>
                  <w:b/>
                  <w:bCs/>
                  <w:color w:val="000000"/>
                </w:rPr>
                <w:t> </w:t>
              </w:r>
            </w:ins>
          </w:p>
        </w:tc>
        <w:tc>
          <w:tcPr>
            <w:tcW w:w="331" w:type="dxa"/>
            <w:tcBorders>
              <w:top w:val="nil"/>
              <w:left w:val="nil"/>
              <w:bottom w:val="single" w:sz="4" w:space="0" w:color="auto"/>
              <w:right w:val="nil"/>
            </w:tcBorders>
            <w:shd w:val="clear" w:color="auto" w:fill="auto"/>
            <w:noWrap/>
            <w:vAlign w:val="bottom"/>
            <w:hideMark/>
          </w:tcPr>
          <w:p w14:paraId="58B4DA51" w14:textId="77777777" w:rsidR="001660C9" w:rsidRPr="001660C9" w:rsidRDefault="001660C9" w:rsidP="001660C9">
            <w:pPr>
              <w:jc w:val="center"/>
              <w:rPr>
                <w:ins w:id="7523" w:author="Dave Contreras" w:date="2019-07-23T06:57:00Z"/>
                <w:rFonts w:ascii="Calibri" w:eastAsia="Times New Roman" w:hAnsi="Calibri" w:cs="Calibri"/>
                <w:b/>
                <w:bCs/>
                <w:color w:val="000000"/>
              </w:rPr>
            </w:pPr>
            <w:ins w:id="7524" w:author="Dave Contreras" w:date="2019-07-23T06:57:00Z">
              <w:r w:rsidRPr="001660C9">
                <w:rPr>
                  <w:rFonts w:ascii="Calibri" w:eastAsia="Times New Roman" w:hAnsi="Calibri" w:cs="Calibri"/>
                  <w:b/>
                  <w:bCs/>
                  <w:color w:val="000000"/>
                </w:rPr>
                <w:t xml:space="preserve">Df </w:t>
              </w:r>
            </w:ins>
          </w:p>
        </w:tc>
        <w:tc>
          <w:tcPr>
            <w:tcW w:w="1431" w:type="dxa"/>
            <w:tcBorders>
              <w:top w:val="nil"/>
              <w:left w:val="nil"/>
              <w:bottom w:val="single" w:sz="4" w:space="0" w:color="auto"/>
              <w:right w:val="nil"/>
            </w:tcBorders>
            <w:shd w:val="clear" w:color="auto" w:fill="auto"/>
            <w:noWrap/>
            <w:vAlign w:val="bottom"/>
            <w:hideMark/>
          </w:tcPr>
          <w:p w14:paraId="2D282F6B" w14:textId="77777777" w:rsidR="001660C9" w:rsidRPr="001660C9" w:rsidRDefault="001660C9" w:rsidP="001660C9">
            <w:pPr>
              <w:jc w:val="center"/>
              <w:rPr>
                <w:ins w:id="7525" w:author="Dave Contreras" w:date="2019-07-23T06:57:00Z"/>
                <w:rFonts w:ascii="Calibri" w:eastAsia="Times New Roman" w:hAnsi="Calibri" w:cs="Calibri"/>
                <w:b/>
                <w:bCs/>
                <w:color w:val="000000"/>
              </w:rPr>
            </w:pPr>
            <w:proofErr w:type="spellStart"/>
            <w:ins w:id="7526" w:author="Dave Contreras" w:date="2019-07-23T06:57:00Z">
              <w:r w:rsidRPr="001660C9">
                <w:rPr>
                  <w:rFonts w:ascii="Calibri" w:eastAsia="Times New Roman" w:hAnsi="Calibri" w:cs="Calibri"/>
                  <w:b/>
                  <w:bCs/>
                  <w:color w:val="000000"/>
                </w:rPr>
                <w:t>SumsOfSqs</w:t>
              </w:r>
              <w:proofErr w:type="spellEnd"/>
            </w:ins>
          </w:p>
        </w:tc>
        <w:tc>
          <w:tcPr>
            <w:tcW w:w="1200" w:type="dxa"/>
            <w:tcBorders>
              <w:top w:val="nil"/>
              <w:left w:val="nil"/>
              <w:bottom w:val="single" w:sz="4" w:space="0" w:color="auto"/>
              <w:right w:val="nil"/>
            </w:tcBorders>
            <w:shd w:val="clear" w:color="auto" w:fill="auto"/>
            <w:noWrap/>
            <w:vAlign w:val="bottom"/>
            <w:hideMark/>
          </w:tcPr>
          <w:p w14:paraId="79AFD51D" w14:textId="77777777" w:rsidR="001660C9" w:rsidRPr="001660C9" w:rsidRDefault="001660C9" w:rsidP="001660C9">
            <w:pPr>
              <w:jc w:val="center"/>
              <w:rPr>
                <w:ins w:id="7527" w:author="Dave Contreras" w:date="2019-07-23T06:57:00Z"/>
                <w:rFonts w:ascii="Calibri" w:eastAsia="Times New Roman" w:hAnsi="Calibri" w:cs="Calibri"/>
                <w:b/>
                <w:bCs/>
                <w:color w:val="000000"/>
              </w:rPr>
            </w:pPr>
            <w:ins w:id="7528" w:author="Dave Contreras" w:date="2019-07-23T06:57:00Z">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ins>
          </w:p>
        </w:tc>
        <w:tc>
          <w:tcPr>
            <w:tcW w:w="1086" w:type="dxa"/>
            <w:tcBorders>
              <w:top w:val="nil"/>
              <w:left w:val="nil"/>
              <w:bottom w:val="single" w:sz="4" w:space="0" w:color="auto"/>
              <w:right w:val="nil"/>
            </w:tcBorders>
            <w:shd w:val="clear" w:color="auto" w:fill="auto"/>
            <w:noWrap/>
            <w:vAlign w:val="bottom"/>
            <w:hideMark/>
          </w:tcPr>
          <w:p w14:paraId="698FB10B" w14:textId="77777777" w:rsidR="001660C9" w:rsidRPr="001660C9" w:rsidRDefault="001660C9" w:rsidP="001660C9">
            <w:pPr>
              <w:jc w:val="center"/>
              <w:rPr>
                <w:ins w:id="7529" w:author="Dave Contreras" w:date="2019-07-23T06:57:00Z"/>
                <w:rFonts w:ascii="Calibri" w:eastAsia="Times New Roman" w:hAnsi="Calibri" w:cs="Calibri"/>
                <w:b/>
                <w:bCs/>
                <w:color w:val="000000"/>
              </w:rPr>
            </w:pPr>
            <w:ins w:id="7530" w:author="Dave Contreras" w:date="2019-07-23T06:57:00Z">
              <w:r w:rsidRPr="001660C9">
                <w:rPr>
                  <w:rFonts w:ascii="Calibri" w:eastAsia="Times New Roman" w:hAnsi="Calibri" w:cs="Calibri"/>
                  <w:b/>
                  <w:bCs/>
                  <w:color w:val="000000"/>
                </w:rPr>
                <w:t xml:space="preserve"> </w:t>
              </w:r>
              <w:proofErr w:type="spellStart"/>
              <w:proofErr w:type="gramStart"/>
              <w:r w:rsidRPr="001660C9">
                <w:rPr>
                  <w:rFonts w:ascii="Calibri" w:eastAsia="Times New Roman" w:hAnsi="Calibri" w:cs="Calibri"/>
                  <w:b/>
                  <w:bCs/>
                  <w:color w:val="000000"/>
                </w:rPr>
                <w:t>F.Model</w:t>
              </w:r>
              <w:proofErr w:type="spellEnd"/>
              <w:proofErr w:type="gramEnd"/>
            </w:ins>
          </w:p>
        </w:tc>
        <w:tc>
          <w:tcPr>
            <w:tcW w:w="985" w:type="dxa"/>
            <w:tcBorders>
              <w:top w:val="nil"/>
              <w:left w:val="nil"/>
              <w:bottom w:val="single" w:sz="4" w:space="0" w:color="auto"/>
              <w:right w:val="nil"/>
            </w:tcBorders>
            <w:shd w:val="clear" w:color="auto" w:fill="auto"/>
            <w:noWrap/>
            <w:vAlign w:val="bottom"/>
            <w:hideMark/>
          </w:tcPr>
          <w:p w14:paraId="4887E869" w14:textId="77777777" w:rsidR="001660C9" w:rsidRPr="001660C9" w:rsidRDefault="001660C9" w:rsidP="001660C9">
            <w:pPr>
              <w:jc w:val="center"/>
              <w:rPr>
                <w:ins w:id="7531" w:author="Dave Contreras" w:date="2019-07-23T06:57:00Z"/>
                <w:rFonts w:ascii="Calibri" w:eastAsia="Times New Roman" w:hAnsi="Calibri" w:cs="Calibri"/>
                <w:b/>
                <w:bCs/>
                <w:color w:val="000000"/>
              </w:rPr>
            </w:pPr>
            <w:ins w:id="7532" w:author="Dave Contreras" w:date="2019-07-23T06:57:00Z">
              <w:r w:rsidRPr="001660C9">
                <w:rPr>
                  <w:rFonts w:ascii="Calibri" w:eastAsia="Times New Roman" w:hAnsi="Calibri" w:cs="Calibri"/>
                  <w:b/>
                  <w:bCs/>
                  <w:color w:val="000000"/>
                </w:rPr>
                <w:t xml:space="preserve">R2 </w:t>
              </w:r>
            </w:ins>
          </w:p>
        </w:tc>
        <w:tc>
          <w:tcPr>
            <w:tcW w:w="1031" w:type="dxa"/>
            <w:tcBorders>
              <w:top w:val="nil"/>
              <w:left w:val="nil"/>
              <w:bottom w:val="single" w:sz="4" w:space="0" w:color="auto"/>
              <w:right w:val="nil"/>
            </w:tcBorders>
            <w:shd w:val="clear" w:color="auto" w:fill="auto"/>
            <w:noWrap/>
            <w:vAlign w:val="bottom"/>
            <w:hideMark/>
          </w:tcPr>
          <w:p w14:paraId="20EBCFD3" w14:textId="77777777" w:rsidR="001660C9" w:rsidRPr="001660C9" w:rsidRDefault="001660C9" w:rsidP="001660C9">
            <w:pPr>
              <w:jc w:val="center"/>
              <w:rPr>
                <w:ins w:id="7533" w:author="Dave Contreras" w:date="2019-07-23T06:57:00Z"/>
                <w:rFonts w:ascii="Calibri" w:eastAsia="Times New Roman" w:hAnsi="Calibri" w:cs="Calibri"/>
                <w:b/>
                <w:bCs/>
                <w:color w:val="000000"/>
              </w:rPr>
            </w:pPr>
            <w:proofErr w:type="spellStart"/>
            <w:ins w:id="7534" w:author="Dave Contreras" w:date="2019-07-23T06:57:00Z">
              <w:r w:rsidRPr="001660C9">
                <w:rPr>
                  <w:rFonts w:ascii="Calibri" w:eastAsia="Times New Roman" w:hAnsi="Calibri" w:cs="Calibri"/>
                  <w:b/>
                  <w:bCs/>
                  <w:color w:val="000000"/>
                </w:rPr>
                <w:t>Pr</w:t>
              </w:r>
              <w:proofErr w:type="spellEnd"/>
              <w:r w:rsidRPr="001660C9">
                <w:rPr>
                  <w:rFonts w:ascii="Calibri" w:eastAsia="Times New Roman" w:hAnsi="Calibri" w:cs="Calibri"/>
                  <w:b/>
                  <w:bCs/>
                  <w:color w:val="000000"/>
                </w:rPr>
                <w:t>(&gt;</w:t>
              </w:r>
              <w:proofErr w:type="gramStart"/>
              <w:r w:rsidRPr="001660C9">
                <w:rPr>
                  <w:rFonts w:ascii="Calibri" w:eastAsia="Times New Roman" w:hAnsi="Calibri" w:cs="Calibri"/>
                  <w:b/>
                  <w:bCs/>
                  <w:color w:val="000000"/>
                </w:rPr>
                <w:t xml:space="preserve">F)   </w:t>
              </w:r>
              <w:proofErr w:type="gramEnd"/>
            </w:ins>
          </w:p>
        </w:tc>
      </w:tr>
      <w:tr w:rsidR="001660C9" w:rsidRPr="001660C9" w14:paraId="2D520FAB" w14:textId="77777777" w:rsidTr="001660C9">
        <w:trPr>
          <w:trHeight w:val="300"/>
          <w:ins w:id="7535" w:author="Dave Contreras" w:date="2019-07-23T06:57:00Z"/>
        </w:trPr>
        <w:tc>
          <w:tcPr>
            <w:tcW w:w="1236" w:type="dxa"/>
            <w:tcBorders>
              <w:top w:val="nil"/>
              <w:left w:val="nil"/>
              <w:bottom w:val="nil"/>
              <w:right w:val="nil"/>
            </w:tcBorders>
            <w:shd w:val="clear" w:color="auto" w:fill="auto"/>
            <w:noWrap/>
            <w:vAlign w:val="bottom"/>
            <w:hideMark/>
          </w:tcPr>
          <w:p w14:paraId="72F0B665" w14:textId="77777777" w:rsidR="001660C9" w:rsidRPr="001660C9" w:rsidRDefault="001660C9" w:rsidP="001660C9">
            <w:pPr>
              <w:rPr>
                <w:ins w:id="7536" w:author="Dave Contreras" w:date="2019-07-23T06:57:00Z"/>
                <w:rFonts w:ascii="Calibri" w:eastAsia="Times New Roman" w:hAnsi="Calibri" w:cs="Calibri"/>
                <w:color w:val="000000"/>
              </w:rPr>
            </w:pPr>
            <w:proofErr w:type="spellStart"/>
            <w:ins w:id="7537" w:author="Dave Contreras" w:date="2019-07-23T06:57:00Z">
              <w:r w:rsidRPr="001660C9">
                <w:rPr>
                  <w:rFonts w:ascii="Calibri" w:eastAsia="Times New Roman" w:hAnsi="Calibri" w:cs="Calibri"/>
                  <w:color w:val="000000"/>
                </w:rPr>
                <w:t>Gear.Type</w:t>
              </w:r>
              <w:proofErr w:type="spellEnd"/>
              <w:r w:rsidRPr="001660C9">
                <w:rPr>
                  <w:rFonts w:ascii="Calibri" w:eastAsia="Times New Roman" w:hAnsi="Calibri" w:cs="Calibri"/>
                  <w:color w:val="000000"/>
                </w:rPr>
                <w:t xml:space="preserve"> </w:t>
              </w:r>
            </w:ins>
          </w:p>
        </w:tc>
        <w:tc>
          <w:tcPr>
            <w:tcW w:w="331" w:type="dxa"/>
            <w:tcBorders>
              <w:top w:val="nil"/>
              <w:left w:val="nil"/>
              <w:bottom w:val="nil"/>
              <w:right w:val="nil"/>
            </w:tcBorders>
            <w:shd w:val="clear" w:color="auto" w:fill="auto"/>
            <w:noWrap/>
            <w:vAlign w:val="bottom"/>
            <w:hideMark/>
          </w:tcPr>
          <w:p w14:paraId="17923B34" w14:textId="77777777" w:rsidR="001660C9" w:rsidRPr="001660C9" w:rsidRDefault="001660C9" w:rsidP="001660C9">
            <w:pPr>
              <w:jc w:val="center"/>
              <w:rPr>
                <w:ins w:id="7538" w:author="Dave Contreras" w:date="2019-07-23T06:57:00Z"/>
                <w:rFonts w:ascii="Calibri" w:eastAsia="Times New Roman" w:hAnsi="Calibri" w:cs="Calibri"/>
                <w:color w:val="000000"/>
              </w:rPr>
            </w:pPr>
            <w:ins w:id="7539"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5FF5ECC4" w14:textId="77777777" w:rsidR="001660C9" w:rsidRPr="001660C9" w:rsidRDefault="001660C9" w:rsidP="001660C9">
            <w:pPr>
              <w:jc w:val="center"/>
              <w:rPr>
                <w:ins w:id="7540" w:author="Dave Contreras" w:date="2019-07-23T06:57:00Z"/>
                <w:rFonts w:ascii="Calibri" w:eastAsia="Times New Roman" w:hAnsi="Calibri" w:cs="Calibri"/>
                <w:color w:val="000000"/>
              </w:rPr>
            </w:pPr>
            <w:ins w:id="7541" w:author="Dave Contreras" w:date="2019-07-23T06:57:00Z">
              <w:r w:rsidRPr="001660C9">
                <w:rPr>
                  <w:rFonts w:ascii="Calibri" w:eastAsia="Times New Roman" w:hAnsi="Calibri" w:cs="Calibri"/>
                  <w:color w:val="000000"/>
                </w:rPr>
                <w:t>0.8228</w:t>
              </w:r>
            </w:ins>
          </w:p>
        </w:tc>
        <w:tc>
          <w:tcPr>
            <w:tcW w:w="1200" w:type="dxa"/>
            <w:tcBorders>
              <w:top w:val="nil"/>
              <w:left w:val="nil"/>
              <w:bottom w:val="nil"/>
              <w:right w:val="nil"/>
            </w:tcBorders>
            <w:shd w:val="clear" w:color="auto" w:fill="auto"/>
            <w:noWrap/>
            <w:vAlign w:val="bottom"/>
            <w:hideMark/>
          </w:tcPr>
          <w:p w14:paraId="788901DA" w14:textId="77777777" w:rsidR="001660C9" w:rsidRPr="001660C9" w:rsidRDefault="001660C9" w:rsidP="001660C9">
            <w:pPr>
              <w:jc w:val="center"/>
              <w:rPr>
                <w:ins w:id="7542" w:author="Dave Contreras" w:date="2019-07-23T06:57:00Z"/>
                <w:rFonts w:ascii="Calibri" w:eastAsia="Times New Roman" w:hAnsi="Calibri" w:cs="Calibri"/>
                <w:color w:val="000000"/>
              </w:rPr>
            </w:pPr>
            <w:ins w:id="7543" w:author="Dave Contreras" w:date="2019-07-23T06:57:00Z">
              <w:r w:rsidRPr="001660C9">
                <w:rPr>
                  <w:rFonts w:ascii="Calibri" w:eastAsia="Times New Roman" w:hAnsi="Calibri" w:cs="Calibri"/>
                  <w:color w:val="000000"/>
                </w:rPr>
                <w:t>0.82275</w:t>
              </w:r>
            </w:ins>
          </w:p>
        </w:tc>
        <w:tc>
          <w:tcPr>
            <w:tcW w:w="1086" w:type="dxa"/>
            <w:tcBorders>
              <w:top w:val="nil"/>
              <w:left w:val="nil"/>
              <w:bottom w:val="nil"/>
              <w:right w:val="nil"/>
            </w:tcBorders>
            <w:shd w:val="clear" w:color="auto" w:fill="auto"/>
            <w:noWrap/>
            <w:vAlign w:val="bottom"/>
            <w:hideMark/>
          </w:tcPr>
          <w:p w14:paraId="3B19028E" w14:textId="77777777" w:rsidR="001660C9" w:rsidRPr="001660C9" w:rsidRDefault="001660C9" w:rsidP="001660C9">
            <w:pPr>
              <w:jc w:val="center"/>
              <w:rPr>
                <w:ins w:id="7544" w:author="Dave Contreras" w:date="2019-07-23T06:57:00Z"/>
                <w:rFonts w:ascii="Calibri" w:eastAsia="Times New Roman" w:hAnsi="Calibri" w:cs="Calibri"/>
                <w:color w:val="000000"/>
              </w:rPr>
            </w:pPr>
            <w:ins w:id="7545" w:author="Dave Contreras" w:date="2019-07-23T06:57:00Z">
              <w:r w:rsidRPr="001660C9">
                <w:rPr>
                  <w:rFonts w:ascii="Calibri" w:eastAsia="Times New Roman" w:hAnsi="Calibri" w:cs="Calibri"/>
                  <w:color w:val="000000"/>
                </w:rPr>
                <w:t>3.7462</w:t>
              </w:r>
            </w:ins>
          </w:p>
        </w:tc>
        <w:tc>
          <w:tcPr>
            <w:tcW w:w="985" w:type="dxa"/>
            <w:tcBorders>
              <w:top w:val="nil"/>
              <w:left w:val="nil"/>
              <w:bottom w:val="nil"/>
              <w:right w:val="nil"/>
            </w:tcBorders>
            <w:shd w:val="clear" w:color="auto" w:fill="auto"/>
            <w:noWrap/>
            <w:vAlign w:val="bottom"/>
            <w:hideMark/>
          </w:tcPr>
          <w:p w14:paraId="4983CCE3" w14:textId="77777777" w:rsidR="001660C9" w:rsidRPr="001660C9" w:rsidRDefault="001660C9" w:rsidP="001660C9">
            <w:pPr>
              <w:jc w:val="center"/>
              <w:rPr>
                <w:ins w:id="7546" w:author="Dave Contreras" w:date="2019-07-23T06:57:00Z"/>
                <w:rFonts w:ascii="Calibri" w:eastAsia="Times New Roman" w:hAnsi="Calibri" w:cs="Calibri"/>
                <w:color w:val="000000"/>
              </w:rPr>
            </w:pPr>
            <w:ins w:id="7547" w:author="Dave Contreras" w:date="2019-07-23T06:57:00Z">
              <w:r w:rsidRPr="001660C9">
                <w:rPr>
                  <w:rFonts w:ascii="Calibri" w:eastAsia="Times New Roman" w:hAnsi="Calibri" w:cs="Calibri"/>
                  <w:color w:val="000000"/>
                </w:rPr>
                <w:t>0.07803</w:t>
              </w:r>
            </w:ins>
          </w:p>
        </w:tc>
        <w:tc>
          <w:tcPr>
            <w:tcW w:w="1031" w:type="dxa"/>
            <w:tcBorders>
              <w:top w:val="nil"/>
              <w:left w:val="nil"/>
              <w:bottom w:val="nil"/>
              <w:right w:val="nil"/>
            </w:tcBorders>
            <w:shd w:val="clear" w:color="auto" w:fill="auto"/>
            <w:noWrap/>
            <w:vAlign w:val="bottom"/>
            <w:hideMark/>
          </w:tcPr>
          <w:p w14:paraId="60580F5B" w14:textId="77777777" w:rsidR="001660C9" w:rsidRPr="001660C9" w:rsidRDefault="001660C9" w:rsidP="001660C9">
            <w:pPr>
              <w:jc w:val="center"/>
              <w:rPr>
                <w:ins w:id="7548" w:author="Dave Contreras" w:date="2019-07-23T06:57:00Z"/>
                <w:rFonts w:ascii="Calibri" w:eastAsia="Times New Roman" w:hAnsi="Calibri" w:cs="Calibri"/>
                <w:color w:val="000000"/>
              </w:rPr>
            </w:pPr>
            <w:ins w:id="7549" w:author="Dave Contreras" w:date="2019-07-23T06:57:00Z">
              <w:r w:rsidRPr="001660C9">
                <w:rPr>
                  <w:rFonts w:ascii="Calibri" w:eastAsia="Times New Roman" w:hAnsi="Calibri" w:cs="Calibri"/>
                  <w:color w:val="000000"/>
                </w:rPr>
                <w:t xml:space="preserve"> 0.006 *</w:t>
              </w:r>
            </w:ins>
          </w:p>
        </w:tc>
      </w:tr>
      <w:tr w:rsidR="001660C9" w:rsidRPr="001660C9" w14:paraId="2BCF4E5B" w14:textId="77777777" w:rsidTr="001660C9">
        <w:trPr>
          <w:trHeight w:val="300"/>
          <w:ins w:id="7550" w:author="Dave Contreras" w:date="2019-07-23T06:57:00Z"/>
        </w:trPr>
        <w:tc>
          <w:tcPr>
            <w:tcW w:w="1236" w:type="dxa"/>
            <w:tcBorders>
              <w:top w:val="nil"/>
              <w:left w:val="nil"/>
              <w:bottom w:val="nil"/>
              <w:right w:val="nil"/>
            </w:tcBorders>
            <w:shd w:val="clear" w:color="auto" w:fill="auto"/>
            <w:noWrap/>
            <w:vAlign w:val="bottom"/>
            <w:hideMark/>
          </w:tcPr>
          <w:p w14:paraId="402FE565" w14:textId="77777777" w:rsidR="001660C9" w:rsidRPr="001660C9" w:rsidRDefault="001660C9" w:rsidP="001660C9">
            <w:pPr>
              <w:rPr>
                <w:ins w:id="7551" w:author="Dave Contreras" w:date="2019-07-23T06:57:00Z"/>
                <w:rFonts w:ascii="Calibri" w:eastAsia="Times New Roman" w:hAnsi="Calibri" w:cs="Calibri"/>
                <w:color w:val="000000"/>
              </w:rPr>
            </w:pPr>
            <w:ins w:id="7552" w:author="Dave Contreras" w:date="2019-07-23T06:57:00Z">
              <w:r w:rsidRPr="001660C9">
                <w:rPr>
                  <w:rFonts w:ascii="Calibri" w:eastAsia="Times New Roman" w:hAnsi="Calibri" w:cs="Calibri"/>
                  <w:color w:val="000000"/>
                </w:rPr>
                <w:t xml:space="preserve">Year  </w:t>
              </w:r>
            </w:ins>
          </w:p>
        </w:tc>
        <w:tc>
          <w:tcPr>
            <w:tcW w:w="331" w:type="dxa"/>
            <w:tcBorders>
              <w:top w:val="nil"/>
              <w:left w:val="nil"/>
              <w:bottom w:val="nil"/>
              <w:right w:val="nil"/>
            </w:tcBorders>
            <w:shd w:val="clear" w:color="auto" w:fill="auto"/>
            <w:noWrap/>
            <w:vAlign w:val="bottom"/>
            <w:hideMark/>
          </w:tcPr>
          <w:p w14:paraId="0880181B" w14:textId="77777777" w:rsidR="001660C9" w:rsidRPr="001660C9" w:rsidRDefault="001660C9" w:rsidP="001660C9">
            <w:pPr>
              <w:jc w:val="center"/>
              <w:rPr>
                <w:ins w:id="7553" w:author="Dave Contreras" w:date="2019-07-23T06:57:00Z"/>
                <w:rFonts w:ascii="Calibri" w:eastAsia="Times New Roman" w:hAnsi="Calibri" w:cs="Calibri"/>
                <w:color w:val="000000"/>
              </w:rPr>
            </w:pPr>
            <w:ins w:id="7554"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35297111" w14:textId="77777777" w:rsidR="001660C9" w:rsidRPr="001660C9" w:rsidRDefault="001660C9" w:rsidP="001660C9">
            <w:pPr>
              <w:jc w:val="center"/>
              <w:rPr>
                <w:ins w:id="7555" w:author="Dave Contreras" w:date="2019-07-23T06:57:00Z"/>
                <w:rFonts w:ascii="Calibri" w:eastAsia="Times New Roman" w:hAnsi="Calibri" w:cs="Calibri"/>
                <w:color w:val="000000"/>
              </w:rPr>
            </w:pPr>
            <w:ins w:id="7556" w:author="Dave Contreras" w:date="2019-07-23T06:57:00Z">
              <w:r w:rsidRPr="001660C9">
                <w:rPr>
                  <w:rFonts w:ascii="Calibri" w:eastAsia="Times New Roman" w:hAnsi="Calibri" w:cs="Calibri"/>
                  <w:color w:val="000000"/>
                </w:rPr>
                <w:t>0.808</w:t>
              </w:r>
            </w:ins>
          </w:p>
        </w:tc>
        <w:tc>
          <w:tcPr>
            <w:tcW w:w="1200" w:type="dxa"/>
            <w:tcBorders>
              <w:top w:val="nil"/>
              <w:left w:val="nil"/>
              <w:bottom w:val="nil"/>
              <w:right w:val="nil"/>
            </w:tcBorders>
            <w:shd w:val="clear" w:color="auto" w:fill="auto"/>
            <w:noWrap/>
            <w:vAlign w:val="bottom"/>
            <w:hideMark/>
          </w:tcPr>
          <w:p w14:paraId="11E367EE" w14:textId="77777777" w:rsidR="001660C9" w:rsidRPr="001660C9" w:rsidRDefault="001660C9" w:rsidP="001660C9">
            <w:pPr>
              <w:jc w:val="center"/>
              <w:rPr>
                <w:ins w:id="7557" w:author="Dave Contreras" w:date="2019-07-23T06:57:00Z"/>
                <w:rFonts w:ascii="Calibri" w:eastAsia="Times New Roman" w:hAnsi="Calibri" w:cs="Calibri"/>
                <w:color w:val="000000"/>
              </w:rPr>
            </w:pPr>
            <w:ins w:id="7558" w:author="Dave Contreras" w:date="2019-07-23T06:57:00Z">
              <w:r w:rsidRPr="001660C9">
                <w:rPr>
                  <w:rFonts w:ascii="Calibri" w:eastAsia="Times New Roman" w:hAnsi="Calibri" w:cs="Calibri"/>
                  <w:color w:val="000000"/>
                </w:rPr>
                <w:t>0.80797</w:t>
              </w:r>
            </w:ins>
          </w:p>
        </w:tc>
        <w:tc>
          <w:tcPr>
            <w:tcW w:w="1086" w:type="dxa"/>
            <w:tcBorders>
              <w:top w:val="nil"/>
              <w:left w:val="nil"/>
              <w:bottom w:val="nil"/>
              <w:right w:val="nil"/>
            </w:tcBorders>
            <w:shd w:val="clear" w:color="auto" w:fill="auto"/>
            <w:noWrap/>
            <w:vAlign w:val="bottom"/>
            <w:hideMark/>
          </w:tcPr>
          <w:p w14:paraId="5C16C544" w14:textId="77777777" w:rsidR="001660C9" w:rsidRPr="001660C9" w:rsidRDefault="001660C9" w:rsidP="001660C9">
            <w:pPr>
              <w:jc w:val="center"/>
              <w:rPr>
                <w:ins w:id="7559" w:author="Dave Contreras" w:date="2019-07-23T06:57:00Z"/>
                <w:rFonts w:ascii="Calibri" w:eastAsia="Times New Roman" w:hAnsi="Calibri" w:cs="Calibri"/>
                <w:color w:val="000000"/>
              </w:rPr>
            </w:pPr>
            <w:ins w:id="7560" w:author="Dave Contreras" w:date="2019-07-23T06:57:00Z">
              <w:r w:rsidRPr="001660C9">
                <w:rPr>
                  <w:rFonts w:ascii="Calibri" w:eastAsia="Times New Roman" w:hAnsi="Calibri" w:cs="Calibri"/>
                  <w:color w:val="000000"/>
                </w:rPr>
                <w:t>3.6789</w:t>
              </w:r>
            </w:ins>
          </w:p>
        </w:tc>
        <w:tc>
          <w:tcPr>
            <w:tcW w:w="985" w:type="dxa"/>
            <w:tcBorders>
              <w:top w:val="nil"/>
              <w:left w:val="nil"/>
              <w:bottom w:val="nil"/>
              <w:right w:val="nil"/>
            </w:tcBorders>
            <w:shd w:val="clear" w:color="auto" w:fill="auto"/>
            <w:noWrap/>
            <w:vAlign w:val="bottom"/>
            <w:hideMark/>
          </w:tcPr>
          <w:p w14:paraId="709A9732" w14:textId="77777777" w:rsidR="001660C9" w:rsidRPr="001660C9" w:rsidRDefault="001660C9" w:rsidP="001660C9">
            <w:pPr>
              <w:jc w:val="center"/>
              <w:rPr>
                <w:ins w:id="7561" w:author="Dave Contreras" w:date="2019-07-23T06:57:00Z"/>
                <w:rFonts w:ascii="Calibri" w:eastAsia="Times New Roman" w:hAnsi="Calibri" w:cs="Calibri"/>
                <w:color w:val="000000"/>
              </w:rPr>
            </w:pPr>
            <w:ins w:id="7562" w:author="Dave Contreras" w:date="2019-07-23T06:57:00Z">
              <w:r w:rsidRPr="001660C9">
                <w:rPr>
                  <w:rFonts w:ascii="Calibri" w:eastAsia="Times New Roman" w:hAnsi="Calibri" w:cs="Calibri"/>
                  <w:color w:val="000000"/>
                </w:rPr>
                <w:t>0.07663</w:t>
              </w:r>
            </w:ins>
          </w:p>
        </w:tc>
        <w:tc>
          <w:tcPr>
            <w:tcW w:w="1031" w:type="dxa"/>
            <w:tcBorders>
              <w:top w:val="nil"/>
              <w:left w:val="nil"/>
              <w:bottom w:val="nil"/>
              <w:right w:val="nil"/>
            </w:tcBorders>
            <w:shd w:val="clear" w:color="auto" w:fill="auto"/>
            <w:noWrap/>
            <w:vAlign w:val="bottom"/>
            <w:hideMark/>
          </w:tcPr>
          <w:p w14:paraId="75A73CAA" w14:textId="77777777" w:rsidR="001660C9" w:rsidRPr="001660C9" w:rsidRDefault="001660C9" w:rsidP="001660C9">
            <w:pPr>
              <w:jc w:val="center"/>
              <w:rPr>
                <w:ins w:id="7563" w:author="Dave Contreras" w:date="2019-07-23T06:57:00Z"/>
                <w:rFonts w:ascii="Calibri" w:eastAsia="Times New Roman" w:hAnsi="Calibri" w:cs="Calibri"/>
                <w:color w:val="000000"/>
              </w:rPr>
            </w:pPr>
            <w:ins w:id="7564" w:author="Dave Contreras" w:date="2019-07-23T06:57:00Z">
              <w:r w:rsidRPr="001660C9">
                <w:rPr>
                  <w:rFonts w:ascii="Calibri" w:eastAsia="Times New Roman" w:hAnsi="Calibri" w:cs="Calibri"/>
                  <w:color w:val="000000"/>
                </w:rPr>
                <w:t xml:space="preserve"> 0.009 *</w:t>
              </w:r>
            </w:ins>
          </w:p>
        </w:tc>
      </w:tr>
      <w:tr w:rsidR="001660C9" w:rsidRPr="001660C9" w14:paraId="4E534060" w14:textId="77777777" w:rsidTr="001660C9">
        <w:trPr>
          <w:trHeight w:val="300"/>
          <w:ins w:id="7565" w:author="Dave Contreras" w:date="2019-07-23T06:57:00Z"/>
        </w:trPr>
        <w:tc>
          <w:tcPr>
            <w:tcW w:w="1236" w:type="dxa"/>
            <w:tcBorders>
              <w:top w:val="nil"/>
              <w:left w:val="nil"/>
              <w:bottom w:val="nil"/>
              <w:right w:val="nil"/>
            </w:tcBorders>
            <w:shd w:val="clear" w:color="auto" w:fill="auto"/>
            <w:noWrap/>
            <w:vAlign w:val="bottom"/>
            <w:hideMark/>
          </w:tcPr>
          <w:p w14:paraId="4AFDB1A1" w14:textId="77777777" w:rsidR="001660C9" w:rsidRPr="001660C9" w:rsidRDefault="001660C9" w:rsidP="001660C9">
            <w:pPr>
              <w:rPr>
                <w:ins w:id="7566" w:author="Dave Contreras" w:date="2019-07-23T06:57:00Z"/>
                <w:rFonts w:ascii="Calibri" w:eastAsia="Times New Roman" w:hAnsi="Calibri" w:cs="Calibri"/>
                <w:color w:val="000000"/>
              </w:rPr>
            </w:pPr>
            <w:ins w:id="7567" w:author="Dave Contreras" w:date="2019-07-23T06:57:00Z">
              <w:r w:rsidRPr="001660C9">
                <w:rPr>
                  <w:rFonts w:ascii="Calibri" w:eastAsia="Times New Roman" w:hAnsi="Calibri" w:cs="Calibri"/>
                  <w:color w:val="000000"/>
                </w:rPr>
                <w:t xml:space="preserve">Month </w:t>
              </w:r>
            </w:ins>
          </w:p>
        </w:tc>
        <w:tc>
          <w:tcPr>
            <w:tcW w:w="331" w:type="dxa"/>
            <w:tcBorders>
              <w:top w:val="nil"/>
              <w:left w:val="nil"/>
              <w:bottom w:val="nil"/>
              <w:right w:val="nil"/>
            </w:tcBorders>
            <w:shd w:val="clear" w:color="auto" w:fill="auto"/>
            <w:noWrap/>
            <w:vAlign w:val="bottom"/>
            <w:hideMark/>
          </w:tcPr>
          <w:p w14:paraId="01944CA7" w14:textId="77777777" w:rsidR="001660C9" w:rsidRPr="001660C9" w:rsidRDefault="001660C9" w:rsidP="001660C9">
            <w:pPr>
              <w:jc w:val="center"/>
              <w:rPr>
                <w:ins w:id="7568" w:author="Dave Contreras" w:date="2019-07-23T06:57:00Z"/>
                <w:rFonts w:ascii="Calibri" w:eastAsia="Times New Roman" w:hAnsi="Calibri" w:cs="Calibri"/>
                <w:color w:val="000000"/>
              </w:rPr>
            </w:pPr>
            <w:ins w:id="7569"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314D4A02" w14:textId="77777777" w:rsidR="001660C9" w:rsidRPr="001660C9" w:rsidRDefault="001660C9" w:rsidP="001660C9">
            <w:pPr>
              <w:jc w:val="center"/>
              <w:rPr>
                <w:ins w:id="7570" w:author="Dave Contreras" w:date="2019-07-23T06:57:00Z"/>
                <w:rFonts w:ascii="Calibri" w:eastAsia="Times New Roman" w:hAnsi="Calibri" w:cs="Calibri"/>
                <w:color w:val="000000"/>
              </w:rPr>
            </w:pPr>
            <w:ins w:id="7571" w:author="Dave Contreras" w:date="2019-07-23T06:57:00Z">
              <w:r w:rsidRPr="001660C9">
                <w:rPr>
                  <w:rFonts w:ascii="Calibri" w:eastAsia="Times New Roman" w:hAnsi="Calibri" w:cs="Calibri"/>
                  <w:color w:val="000000"/>
                </w:rPr>
                <w:t>0.4475</w:t>
              </w:r>
            </w:ins>
          </w:p>
        </w:tc>
        <w:tc>
          <w:tcPr>
            <w:tcW w:w="1200" w:type="dxa"/>
            <w:tcBorders>
              <w:top w:val="nil"/>
              <w:left w:val="nil"/>
              <w:bottom w:val="nil"/>
              <w:right w:val="nil"/>
            </w:tcBorders>
            <w:shd w:val="clear" w:color="auto" w:fill="auto"/>
            <w:noWrap/>
            <w:vAlign w:val="bottom"/>
            <w:hideMark/>
          </w:tcPr>
          <w:p w14:paraId="7D1CF010" w14:textId="77777777" w:rsidR="001660C9" w:rsidRPr="001660C9" w:rsidRDefault="001660C9" w:rsidP="001660C9">
            <w:pPr>
              <w:jc w:val="center"/>
              <w:rPr>
                <w:ins w:id="7572" w:author="Dave Contreras" w:date="2019-07-23T06:57:00Z"/>
                <w:rFonts w:ascii="Calibri" w:eastAsia="Times New Roman" w:hAnsi="Calibri" w:cs="Calibri"/>
                <w:color w:val="000000"/>
              </w:rPr>
            </w:pPr>
            <w:ins w:id="7573" w:author="Dave Contreras" w:date="2019-07-23T06:57:00Z">
              <w:r w:rsidRPr="001660C9">
                <w:rPr>
                  <w:rFonts w:ascii="Calibri" w:eastAsia="Times New Roman" w:hAnsi="Calibri" w:cs="Calibri"/>
                  <w:color w:val="000000"/>
                </w:rPr>
                <w:t>0.44755</w:t>
              </w:r>
            </w:ins>
          </w:p>
        </w:tc>
        <w:tc>
          <w:tcPr>
            <w:tcW w:w="1086" w:type="dxa"/>
            <w:tcBorders>
              <w:top w:val="nil"/>
              <w:left w:val="nil"/>
              <w:bottom w:val="nil"/>
              <w:right w:val="nil"/>
            </w:tcBorders>
            <w:shd w:val="clear" w:color="auto" w:fill="auto"/>
            <w:noWrap/>
            <w:vAlign w:val="bottom"/>
            <w:hideMark/>
          </w:tcPr>
          <w:p w14:paraId="5A328A23" w14:textId="77777777" w:rsidR="001660C9" w:rsidRPr="001660C9" w:rsidRDefault="001660C9" w:rsidP="001660C9">
            <w:pPr>
              <w:jc w:val="center"/>
              <w:rPr>
                <w:ins w:id="7574" w:author="Dave Contreras" w:date="2019-07-23T06:57:00Z"/>
                <w:rFonts w:ascii="Calibri" w:eastAsia="Times New Roman" w:hAnsi="Calibri" w:cs="Calibri"/>
                <w:color w:val="000000"/>
              </w:rPr>
            </w:pPr>
            <w:ins w:id="7575" w:author="Dave Contreras" w:date="2019-07-23T06:57:00Z">
              <w:r w:rsidRPr="001660C9">
                <w:rPr>
                  <w:rFonts w:ascii="Calibri" w:eastAsia="Times New Roman" w:hAnsi="Calibri" w:cs="Calibri"/>
                  <w:color w:val="000000"/>
                </w:rPr>
                <w:t>2.0378</w:t>
              </w:r>
            </w:ins>
          </w:p>
        </w:tc>
        <w:tc>
          <w:tcPr>
            <w:tcW w:w="985" w:type="dxa"/>
            <w:tcBorders>
              <w:top w:val="nil"/>
              <w:left w:val="nil"/>
              <w:bottom w:val="nil"/>
              <w:right w:val="nil"/>
            </w:tcBorders>
            <w:shd w:val="clear" w:color="auto" w:fill="auto"/>
            <w:noWrap/>
            <w:vAlign w:val="bottom"/>
            <w:hideMark/>
          </w:tcPr>
          <w:p w14:paraId="5FEA4DBC" w14:textId="77777777" w:rsidR="001660C9" w:rsidRPr="001660C9" w:rsidRDefault="001660C9" w:rsidP="001660C9">
            <w:pPr>
              <w:jc w:val="center"/>
              <w:rPr>
                <w:ins w:id="7576" w:author="Dave Contreras" w:date="2019-07-23T06:57:00Z"/>
                <w:rFonts w:ascii="Calibri" w:eastAsia="Times New Roman" w:hAnsi="Calibri" w:cs="Calibri"/>
                <w:color w:val="000000"/>
              </w:rPr>
            </w:pPr>
            <w:ins w:id="7577" w:author="Dave Contreras" w:date="2019-07-23T06:57:00Z">
              <w:r w:rsidRPr="001660C9">
                <w:rPr>
                  <w:rFonts w:ascii="Calibri" w:eastAsia="Times New Roman" w:hAnsi="Calibri" w:cs="Calibri"/>
                  <w:color w:val="000000"/>
                </w:rPr>
                <w:t>0.04245</w:t>
              </w:r>
            </w:ins>
          </w:p>
        </w:tc>
        <w:tc>
          <w:tcPr>
            <w:tcW w:w="1031" w:type="dxa"/>
            <w:tcBorders>
              <w:top w:val="nil"/>
              <w:left w:val="nil"/>
              <w:bottom w:val="nil"/>
              <w:right w:val="nil"/>
            </w:tcBorders>
            <w:shd w:val="clear" w:color="auto" w:fill="auto"/>
            <w:noWrap/>
            <w:vAlign w:val="bottom"/>
            <w:hideMark/>
          </w:tcPr>
          <w:p w14:paraId="3AB50A27" w14:textId="77777777" w:rsidR="001660C9" w:rsidRPr="001660C9" w:rsidRDefault="001660C9" w:rsidP="001660C9">
            <w:pPr>
              <w:jc w:val="center"/>
              <w:rPr>
                <w:ins w:id="7578" w:author="Dave Contreras" w:date="2019-07-23T06:57:00Z"/>
                <w:rFonts w:ascii="Calibri" w:eastAsia="Times New Roman" w:hAnsi="Calibri" w:cs="Calibri"/>
                <w:color w:val="000000"/>
              </w:rPr>
            </w:pPr>
            <w:ins w:id="7579" w:author="Dave Contreras" w:date="2019-07-23T06:57:00Z">
              <w:r w:rsidRPr="001660C9">
                <w:rPr>
                  <w:rFonts w:ascii="Calibri" w:eastAsia="Times New Roman" w:hAnsi="Calibri" w:cs="Calibri"/>
                  <w:color w:val="000000"/>
                </w:rPr>
                <w:t>0.085</w:t>
              </w:r>
            </w:ins>
          </w:p>
        </w:tc>
      </w:tr>
      <w:tr w:rsidR="001660C9" w:rsidRPr="001660C9" w14:paraId="55644841" w14:textId="77777777" w:rsidTr="001660C9">
        <w:trPr>
          <w:trHeight w:val="300"/>
          <w:ins w:id="7580" w:author="Dave Contreras" w:date="2019-07-23T06:57:00Z"/>
        </w:trPr>
        <w:tc>
          <w:tcPr>
            <w:tcW w:w="1236" w:type="dxa"/>
            <w:tcBorders>
              <w:top w:val="nil"/>
              <w:left w:val="nil"/>
              <w:bottom w:val="nil"/>
              <w:right w:val="nil"/>
            </w:tcBorders>
            <w:shd w:val="clear" w:color="auto" w:fill="auto"/>
            <w:noWrap/>
            <w:vAlign w:val="bottom"/>
            <w:hideMark/>
          </w:tcPr>
          <w:p w14:paraId="6AD98448" w14:textId="77777777" w:rsidR="001660C9" w:rsidRPr="001660C9" w:rsidRDefault="001660C9" w:rsidP="001660C9">
            <w:pPr>
              <w:rPr>
                <w:ins w:id="7581" w:author="Dave Contreras" w:date="2019-07-23T06:57:00Z"/>
                <w:rFonts w:ascii="Calibri" w:eastAsia="Times New Roman" w:hAnsi="Calibri" w:cs="Calibri"/>
                <w:color w:val="000000"/>
              </w:rPr>
            </w:pPr>
            <w:ins w:id="7582" w:author="Dave Contreras" w:date="2019-07-23T06:57:00Z">
              <w:r w:rsidRPr="001660C9">
                <w:rPr>
                  <w:rFonts w:ascii="Calibri" w:eastAsia="Times New Roman" w:hAnsi="Calibri" w:cs="Calibri"/>
                  <w:color w:val="000000"/>
                </w:rPr>
                <w:t xml:space="preserve">Temp  </w:t>
              </w:r>
            </w:ins>
          </w:p>
        </w:tc>
        <w:tc>
          <w:tcPr>
            <w:tcW w:w="331" w:type="dxa"/>
            <w:tcBorders>
              <w:top w:val="nil"/>
              <w:left w:val="nil"/>
              <w:bottom w:val="nil"/>
              <w:right w:val="nil"/>
            </w:tcBorders>
            <w:shd w:val="clear" w:color="auto" w:fill="auto"/>
            <w:noWrap/>
            <w:vAlign w:val="bottom"/>
            <w:hideMark/>
          </w:tcPr>
          <w:p w14:paraId="35B49D17" w14:textId="77777777" w:rsidR="001660C9" w:rsidRPr="001660C9" w:rsidRDefault="001660C9" w:rsidP="001660C9">
            <w:pPr>
              <w:jc w:val="center"/>
              <w:rPr>
                <w:ins w:id="7583" w:author="Dave Contreras" w:date="2019-07-23T06:57:00Z"/>
                <w:rFonts w:ascii="Calibri" w:eastAsia="Times New Roman" w:hAnsi="Calibri" w:cs="Calibri"/>
                <w:color w:val="000000"/>
              </w:rPr>
            </w:pPr>
            <w:ins w:id="7584"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6CFB5A96" w14:textId="77777777" w:rsidR="001660C9" w:rsidRPr="001660C9" w:rsidRDefault="001660C9" w:rsidP="001660C9">
            <w:pPr>
              <w:jc w:val="center"/>
              <w:rPr>
                <w:ins w:id="7585" w:author="Dave Contreras" w:date="2019-07-23T06:57:00Z"/>
                <w:rFonts w:ascii="Calibri" w:eastAsia="Times New Roman" w:hAnsi="Calibri" w:cs="Calibri"/>
                <w:color w:val="000000"/>
              </w:rPr>
            </w:pPr>
            <w:ins w:id="7586" w:author="Dave Contreras" w:date="2019-07-23T06:57:00Z">
              <w:r w:rsidRPr="001660C9">
                <w:rPr>
                  <w:rFonts w:ascii="Calibri" w:eastAsia="Times New Roman" w:hAnsi="Calibri" w:cs="Calibri"/>
                  <w:color w:val="000000"/>
                </w:rPr>
                <w:t>0.707</w:t>
              </w:r>
            </w:ins>
          </w:p>
        </w:tc>
        <w:tc>
          <w:tcPr>
            <w:tcW w:w="1200" w:type="dxa"/>
            <w:tcBorders>
              <w:top w:val="nil"/>
              <w:left w:val="nil"/>
              <w:bottom w:val="nil"/>
              <w:right w:val="nil"/>
            </w:tcBorders>
            <w:shd w:val="clear" w:color="auto" w:fill="auto"/>
            <w:noWrap/>
            <w:vAlign w:val="bottom"/>
            <w:hideMark/>
          </w:tcPr>
          <w:p w14:paraId="01CF2787" w14:textId="77777777" w:rsidR="001660C9" w:rsidRPr="001660C9" w:rsidRDefault="001660C9" w:rsidP="001660C9">
            <w:pPr>
              <w:jc w:val="center"/>
              <w:rPr>
                <w:ins w:id="7587" w:author="Dave Contreras" w:date="2019-07-23T06:57:00Z"/>
                <w:rFonts w:ascii="Calibri" w:eastAsia="Times New Roman" w:hAnsi="Calibri" w:cs="Calibri"/>
                <w:color w:val="000000"/>
              </w:rPr>
            </w:pPr>
            <w:ins w:id="7588" w:author="Dave Contreras" w:date="2019-07-23T06:57:00Z">
              <w:r w:rsidRPr="001660C9">
                <w:rPr>
                  <w:rFonts w:ascii="Calibri" w:eastAsia="Times New Roman" w:hAnsi="Calibri" w:cs="Calibri"/>
                  <w:color w:val="000000"/>
                </w:rPr>
                <w:t>0.70696</w:t>
              </w:r>
            </w:ins>
          </w:p>
        </w:tc>
        <w:tc>
          <w:tcPr>
            <w:tcW w:w="1086" w:type="dxa"/>
            <w:tcBorders>
              <w:top w:val="nil"/>
              <w:left w:val="nil"/>
              <w:bottom w:val="nil"/>
              <w:right w:val="nil"/>
            </w:tcBorders>
            <w:shd w:val="clear" w:color="auto" w:fill="auto"/>
            <w:noWrap/>
            <w:vAlign w:val="bottom"/>
            <w:hideMark/>
          </w:tcPr>
          <w:p w14:paraId="032C236A" w14:textId="77777777" w:rsidR="001660C9" w:rsidRPr="001660C9" w:rsidRDefault="001660C9" w:rsidP="001660C9">
            <w:pPr>
              <w:jc w:val="center"/>
              <w:rPr>
                <w:ins w:id="7589" w:author="Dave Contreras" w:date="2019-07-23T06:57:00Z"/>
                <w:rFonts w:ascii="Calibri" w:eastAsia="Times New Roman" w:hAnsi="Calibri" w:cs="Calibri"/>
                <w:color w:val="000000"/>
              </w:rPr>
            </w:pPr>
            <w:ins w:id="7590" w:author="Dave Contreras" w:date="2019-07-23T06:57:00Z">
              <w:r w:rsidRPr="001660C9">
                <w:rPr>
                  <w:rFonts w:ascii="Calibri" w:eastAsia="Times New Roman" w:hAnsi="Calibri" w:cs="Calibri"/>
                  <w:color w:val="000000"/>
                </w:rPr>
                <w:t>3.2189</w:t>
              </w:r>
            </w:ins>
          </w:p>
        </w:tc>
        <w:tc>
          <w:tcPr>
            <w:tcW w:w="985" w:type="dxa"/>
            <w:tcBorders>
              <w:top w:val="nil"/>
              <w:left w:val="nil"/>
              <w:bottom w:val="nil"/>
              <w:right w:val="nil"/>
            </w:tcBorders>
            <w:shd w:val="clear" w:color="auto" w:fill="auto"/>
            <w:noWrap/>
            <w:vAlign w:val="bottom"/>
            <w:hideMark/>
          </w:tcPr>
          <w:p w14:paraId="4F5743EB" w14:textId="77777777" w:rsidR="001660C9" w:rsidRPr="001660C9" w:rsidRDefault="001660C9" w:rsidP="001660C9">
            <w:pPr>
              <w:jc w:val="center"/>
              <w:rPr>
                <w:ins w:id="7591" w:author="Dave Contreras" w:date="2019-07-23T06:57:00Z"/>
                <w:rFonts w:ascii="Calibri" w:eastAsia="Times New Roman" w:hAnsi="Calibri" w:cs="Calibri"/>
                <w:color w:val="000000"/>
              </w:rPr>
            </w:pPr>
            <w:ins w:id="7592" w:author="Dave Contreras" w:date="2019-07-23T06:57:00Z">
              <w:r w:rsidRPr="001660C9">
                <w:rPr>
                  <w:rFonts w:ascii="Calibri" w:eastAsia="Times New Roman" w:hAnsi="Calibri" w:cs="Calibri"/>
                  <w:color w:val="000000"/>
                </w:rPr>
                <w:t>0.06705</w:t>
              </w:r>
            </w:ins>
          </w:p>
        </w:tc>
        <w:tc>
          <w:tcPr>
            <w:tcW w:w="1031" w:type="dxa"/>
            <w:tcBorders>
              <w:top w:val="nil"/>
              <w:left w:val="nil"/>
              <w:bottom w:val="nil"/>
              <w:right w:val="nil"/>
            </w:tcBorders>
            <w:shd w:val="clear" w:color="auto" w:fill="auto"/>
            <w:noWrap/>
            <w:vAlign w:val="bottom"/>
            <w:hideMark/>
          </w:tcPr>
          <w:p w14:paraId="61D577DD" w14:textId="77777777" w:rsidR="001660C9" w:rsidRPr="001660C9" w:rsidRDefault="001660C9" w:rsidP="001660C9">
            <w:pPr>
              <w:jc w:val="center"/>
              <w:rPr>
                <w:ins w:id="7593" w:author="Dave Contreras" w:date="2019-07-23T06:57:00Z"/>
                <w:rFonts w:ascii="Calibri" w:eastAsia="Times New Roman" w:hAnsi="Calibri" w:cs="Calibri"/>
                <w:color w:val="000000"/>
              </w:rPr>
            </w:pPr>
            <w:ins w:id="7594" w:author="Dave Contreras" w:date="2019-07-23T06:57:00Z">
              <w:r w:rsidRPr="001660C9">
                <w:rPr>
                  <w:rFonts w:ascii="Calibri" w:eastAsia="Times New Roman" w:hAnsi="Calibri" w:cs="Calibri"/>
                  <w:color w:val="000000"/>
                </w:rPr>
                <w:t xml:space="preserve"> 0.012 * </w:t>
              </w:r>
            </w:ins>
          </w:p>
        </w:tc>
      </w:tr>
      <w:tr w:rsidR="001660C9" w:rsidRPr="001660C9" w14:paraId="1C8954D2" w14:textId="77777777" w:rsidTr="001660C9">
        <w:trPr>
          <w:trHeight w:val="300"/>
          <w:ins w:id="7595" w:author="Dave Contreras" w:date="2019-07-23T06:57:00Z"/>
        </w:trPr>
        <w:tc>
          <w:tcPr>
            <w:tcW w:w="1236" w:type="dxa"/>
            <w:tcBorders>
              <w:top w:val="nil"/>
              <w:left w:val="nil"/>
              <w:bottom w:val="nil"/>
              <w:right w:val="nil"/>
            </w:tcBorders>
            <w:shd w:val="clear" w:color="auto" w:fill="auto"/>
            <w:noWrap/>
            <w:vAlign w:val="bottom"/>
            <w:hideMark/>
          </w:tcPr>
          <w:p w14:paraId="0334BFD5" w14:textId="77777777" w:rsidR="001660C9" w:rsidRPr="001660C9" w:rsidRDefault="001660C9" w:rsidP="001660C9">
            <w:pPr>
              <w:rPr>
                <w:ins w:id="7596" w:author="Dave Contreras" w:date="2019-07-23T06:57:00Z"/>
                <w:rFonts w:ascii="Calibri" w:eastAsia="Times New Roman" w:hAnsi="Calibri" w:cs="Calibri"/>
                <w:color w:val="000000"/>
              </w:rPr>
            </w:pPr>
            <w:proofErr w:type="spellStart"/>
            <w:ins w:id="7597" w:author="Dave Contreras" w:date="2019-07-23T06:57:00Z">
              <w:r w:rsidRPr="001660C9">
                <w:rPr>
                  <w:rFonts w:ascii="Calibri" w:eastAsia="Times New Roman" w:hAnsi="Calibri" w:cs="Calibri"/>
                  <w:color w:val="000000"/>
                </w:rPr>
                <w:t>SpC</w:t>
              </w:r>
              <w:proofErr w:type="spellEnd"/>
            </w:ins>
          </w:p>
        </w:tc>
        <w:tc>
          <w:tcPr>
            <w:tcW w:w="331" w:type="dxa"/>
            <w:tcBorders>
              <w:top w:val="nil"/>
              <w:left w:val="nil"/>
              <w:bottom w:val="nil"/>
              <w:right w:val="nil"/>
            </w:tcBorders>
            <w:shd w:val="clear" w:color="auto" w:fill="auto"/>
            <w:noWrap/>
            <w:vAlign w:val="bottom"/>
            <w:hideMark/>
          </w:tcPr>
          <w:p w14:paraId="19AFF62B" w14:textId="77777777" w:rsidR="001660C9" w:rsidRPr="001660C9" w:rsidRDefault="001660C9" w:rsidP="001660C9">
            <w:pPr>
              <w:jc w:val="center"/>
              <w:rPr>
                <w:ins w:id="7598" w:author="Dave Contreras" w:date="2019-07-23T06:57:00Z"/>
                <w:rFonts w:ascii="Calibri" w:eastAsia="Times New Roman" w:hAnsi="Calibri" w:cs="Calibri"/>
                <w:color w:val="000000"/>
              </w:rPr>
            </w:pPr>
            <w:ins w:id="7599"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0E839469" w14:textId="77777777" w:rsidR="001660C9" w:rsidRPr="001660C9" w:rsidRDefault="001660C9" w:rsidP="001660C9">
            <w:pPr>
              <w:jc w:val="center"/>
              <w:rPr>
                <w:ins w:id="7600" w:author="Dave Contreras" w:date="2019-07-23T06:57:00Z"/>
                <w:rFonts w:ascii="Calibri" w:eastAsia="Times New Roman" w:hAnsi="Calibri" w:cs="Calibri"/>
                <w:color w:val="000000"/>
              </w:rPr>
            </w:pPr>
            <w:ins w:id="7601" w:author="Dave Contreras" w:date="2019-07-23T06:57:00Z">
              <w:r w:rsidRPr="001660C9">
                <w:rPr>
                  <w:rFonts w:ascii="Calibri" w:eastAsia="Times New Roman" w:hAnsi="Calibri" w:cs="Calibri"/>
                  <w:color w:val="000000"/>
                </w:rPr>
                <w:t>0.1537</w:t>
              </w:r>
            </w:ins>
          </w:p>
        </w:tc>
        <w:tc>
          <w:tcPr>
            <w:tcW w:w="1200" w:type="dxa"/>
            <w:tcBorders>
              <w:top w:val="nil"/>
              <w:left w:val="nil"/>
              <w:bottom w:val="nil"/>
              <w:right w:val="nil"/>
            </w:tcBorders>
            <w:shd w:val="clear" w:color="auto" w:fill="auto"/>
            <w:noWrap/>
            <w:vAlign w:val="bottom"/>
            <w:hideMark/>
          </w:tcPr>
          <w:p w14:paraId="68E140E1" w14:textId="77777777" w:rsidR="001660C9" w:rsidRPr="001660C9" w:rsidRDefault="001660C9" w:rsidP="001660C9">
            <w:pPr>
              <w:jc w:val="center"/>
              <w:rPr>
                <w:ins w:id="7602" w:author="Dave Contreras" w:date="2019-07-23T06:57:00Z"/>
                <w:rFonts w:ascii="Calibri" w:eastAsia="Times New Roman" w:hAnsi="Calibri" w:cs="Calibri"/>
                <w:color w:val="000000"/>
              </w:rPr>
            </w:pPr>
            <w:ins w:id="7603" w:author="Dave Contreras" w:date="2019-07-23T06:57:00Z">
              <w:r w:rsidRPr="001660C9">
                <w:rPr>
                  <w:rFonts w:ascii="Calibri" w:eastAsia="Times New Roman" w:hAnsi="Calibri" w:cs="Calibri"/>
                  <w:color w:val="000000"/>
                </w:rPr>
                <w:t>0.15368</w:t>
              </w:r>
            </w:ins>
          </w:p>
        </w:tc>
        <w:tc>
          <w:tcPr>
            <w:tcW w:w="1086" w:type="dxa"/>
            <w:tcBorders>
              <w:top w:val="nil"/>
              <w:left w:val="nil"/>
              <w:bottom w:val="nil"/>
              <w:right w:val="nil"/>
            </w:tcBorders>
            <w:shd w:val="clear" w:color="auto" w:fill="auto"/>
            <w:noWrap/>
            <w:vAlign w:val="bottom"/>
            <w:hideMark/>
          </w:tcPr>
          <w:p w14:paraId="2482F58B" w14:textId="77777777" w:rsidR="001660C9" w:rsidRPr="001660C9" w:rsidRDefault="001660C9" w:rsidP="001660C9">
            <w:pPr>
              <w:jc w:val="center"/>
              <w:rPr>
                <w:ins w:id="7604" w:author="Dave Contreras" w:date="2019-07-23T06:57:00Z"/>
                <w:rFonts w:ascii="Calibri" w:eastAsia="Times New Roman" w:hAnsi="Calibri" w:cs="Calibri"/>
                <w:color w:val="000000"/>
              </w:rPr>
            </w:pPr>
            <w:ins w:id="7605" w:author="Dave Contreras" w:date="2019-07-23T06:57:00Z">
              <w:r w:rsidRPr="001660C9">
                <w:rPr>
                  <w:rFonts w:ascii="Calibri" w:eastAsia="Times New Roman" w:hAnsi="Calibri" w:cs="Calibri"/>
                  <w:color w:val="000000"/>
                </w:rPr>
                <w:t>0.6998</w:t>
              </w:r>
            </w:ins>
          </w:p>
        </w:tc>
        <w:tc>
          <w:tcPr>
            <w:tcW w:w="985" w:type="dxa"/>
            <w:tcBorders>
              <w:top w:val="nil"/>
              <w:left w:val="nil"/>
              <w:bottom w:val="nil"/>
              <w:right w:val="nil"/>
            </w:tcBorders>
            <w:shd w:val="clear" w:color="auto" w:fill="auto"/>
            <w:noWrap/>
            <w:vAlign w:val="bottom"/>
            <w:hideMark/>
          </w:tcPr>
          <w:p w14:paraId="4F12AE5C" w14:textId="77777777" w:rsidR="001660C9" w:rsidRPr="001660C9" w:rsidRDefault="001660C9" w:rsidP="001660C9">
            <w:pPr>
              <w:jc w:val="center"/>
              <w:rPr>
                <w:ins w:id="7606" w:author="Dave Contreras" w:date="2019-07-23T06:57:00Z"/>
                <w:rFonts w:ascii="Calibri" w:eastAsia="Times New Roman" w:hAnsi="Calibri" w:cs="Calibri"/>
                <w:color w:val="000000"/>
              </w:rPr>
            </w:pPr>
            <w:ins w:id="7607" w:author="Dave Contreras" w:date="2019-07-23T06:57:00Z">
              <w:r w:rsidRPr="001660C9">
                <w:rPr>
                  <w:rFonts w:ascii="Calibri" w:eastAsia="Times New Roman" w:hAnsi="Calibri" w:cs="Calibri"/>
                  <w:color w:val="000000"/>
                </w:rPr>
                <w:t>0.01458</w:t>
              </w:r>
            </w:ins>
          </w:p>
        </w:tc>
        <w:tc>
          <w:tcPr>
            <w:tcW w:w="1031" w:type="dxa"/>
            <w:tcBorders>
              <w:top w:val="nil"/>
              <w:left w:val="nil"/>
              <w:bottom w:val="nil"/>
              <w:right w:val="nil"/>
            </w:tcBorders>
            <w:shd w:val="clear" w:color="auto" w:fill="auto"/>
            <w:noWrap/>
            <w:vAlign w:val="bottom"/>
            <w:hideMark/>
          </w:tcPr>
          <w:p w14:paraId="1AB7E999" w14:textId="77777777" w:rsidR="001660C9" w:rsidRPr="001660C9" w:rsidRDefault="001660C9" w:rsidP="001660C9">
            <w:pPr>
              <w:jc w:val="center"/>
              <w:rPr>
                <w:ins w:id="7608" w:author="Dave Contreras" w:date="2019-07-23T06:57:00Z"/>
                <w:rFonts w:ascii="Calibri" w:eastAsia="Times New Roman" w:hAnsi="Calibri" w:cs="Calibri"/>
                <w:color w:val="000000"/>
              </w:rPr>
            </w:pPr>
            <w:ins w:id="7609" w:author="Dave Contreras" w:date="2019-07-23T06:57:00Z">
              <w:r w:rsidRPr="001660C9">
                <w:rPr>
                  <w:rFonts w:ascii="Calibri" w:eastAsia="Times New Roman" w:hAnsi="Calibri" w:cs="Calibri"/>
                  <w:color w:val="000000"/>
                </w:rPr>
                <w:t>0.614</w:t>
              </w:r>
            </w:ins>
          </w:p>
        </w:tc>
      </w:tr>
      <w:tr w:rsidR="001660C9" w:rsidRPr="001660C9" w14:paraId="7041540F" w14:textId="77777777" w:rsidTr="001660C9">
        <w:trPr>
          <w:trHeight w:val="300"/>
          <w:ins w:id="7610" w:author="Dave Contreras" w:date="2019-07-23T06:57:00Z"/>
        </w:trPr>
        <w:tc>
          <w:tcPr>
            <w:tcW w:w="1236" w:type="dxa"/>
            <w:tcBorders>
              <w:top w:val="nil"/>
              <w:left w:val="nil"/>
              <w:bottom w:val="nil"/>
              <w:right w:val="nil"/>
            </w:tcBorders>
            <w:shd w:val="clear" w:color="auto" w:fill="auto"/>
            <w:noWrap/>
            <w:vAlign w:val="bottom"/>
            <w:hideMark/>
          </w:tcPr>
          <w:p w14:paraId="5B87C5A4" w14:textId="77777777" w:rsidR="001660C9" w:rsidRPr="001660C9" w:rsidRDefault="001660C9" w:rsidP="001660C9">
            <w:pPr>
              <w:rPr>
                <w:ins w:id="7611" w:author="Dave Contreras" w:date="2019-07-23T06:57:00Z"/>
                <w:rFonts w:ascii="Calibri" w:eastAsia="Times New Roman" w:hAnsi="Calibri" w:cs="Calibri"/>
                <w:color w:val="000000"/>
              </w:rPr>
            </w:pPr>
            <w:ins w:id="7612" w:author="Dave Contreras" w:date="2019-07-23T06:57:00Z">
              <w:r w:rsidRPr="001660C9">
                <w:rPr>
                  <w:rFonts w:ascii="Calibri" w:eastAsia="Times New Roman" w:hAnsi="Calibri" w:cs="Calibri"/>
                  <w:color w:val="000000"/>
                </w:rPr>
                <w:t>Turbidity</w:t>
              </w:r>
            </w:ins>
          </w:p>
        </w:tc>
        <w:tc>
          <w:tcPr>
            <w:tcW w:w="331" w:type="dxa"/>
            <w:tcBorders>
              <w:top w:val="nil"/>
              <w:left w:val="nil"/>
              <w:bottom w:val="nil"/>
              <w:right w:val="nil"/>
            </w:tcBorders>
            <w:shd w:val="clear" w:color="auto" w:fill="auto"/>
            <w:noWrap/>
            <w:vAlign w:val="bottom"/>
            <w:hideMark/>
          </w:tcPr>
          <w:p w14:paraId="02B61E1E" w14:textId="77777777" w:rsidR="001660C9" w:rsidRPr="001660C9" w:rsidRDefault="001660C9" w:rsidP="001660C9">
            <w:pPr>
              <w:jc w:val="center"/>
              <w:rPr>
                <w:ins w:id="7613" w:author="Dave Contreras" w:date="2019-07-23T06:57:00Z"/>
                <w:rFonts w:ascii="Calibri" w:eastAsia="Times New Roman" w:hAnsi="Calibri" w:cs="Calibri"/>
                <w:color w:val="000000"/>
              </w:rPr>
            </w:pPr>
            <w:ins w:id="7614"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1FAE09D7" w14:textId="77777777" w:rsidR="001660C9" w:rsidRPr="001660C9" w:rsidRDefault="001660C9" w:rsidP="001660C9">
            <w:pPr>
              <w:jc w:val="center"/>
              <w:rPr>
                <w:ins w:id="7615" w:author="Dave Contreras" w:date="2019-07-23T06:57:00Z"/>
                <w:rFonts w:ascii="Calibri" w:eastAsia="Times New Roman" w:hAnsi="Calibri" w:cs="Calibri"/>
                <w:color w:val="000000"/>
              </w:rPr>
            </w:pPr>
            <w:ins w:id="7616" w:author="Dave Contreras" w:date="2019-07-23T06:57:00Z">
              <w:r w:rsidRPr="001660C9">
                <w:rPr>
                  <w:rFonts w:ascii="Calibri" w:eastAsia="Times New Roman" w:hAnsi="Calibri" w:cs="Calibri"/>
                  <w:color w:val="000000"/>
                </w:rPr>
                <w:t>0.3569</w:t>
              </w:r>
            </w:ins>
          </w:p>
        </w:tc>
        <w:tc>
          <w:tcPr>
            <w:tcW w:w="1200" w:type="dxa"/>
            <w:tcBorders>
              <w:top w:val="nil"/>
              <w:left w:val="nil"/>
              <w:bottom w:val="nil"/>
              <w:right w:val="nil"/>
            </w:tcBorders>
            <w:shd w:val="clear" w:color="auto" w:fill="auto"/>
            <w:noWrap/>
            <w:vAlign w:val="bottom"/>
            <w:hideMark/>
          </w:tcPr>
          <w:p w14:paraId="72BC45A3" w14:textId="77777777" w:rsidR="001660C9" w:rsidRPr="001660C9" w:rsidRDefault="001660C9" w:rsidP="001660C9">
            <w:pPr>
              <w:jc w:val="center"/>
              <w:rPr>
                <w:ins w:id="7617" w:author="Dave Contreras" w:date="2019-07-23T06:57:00Z"/>
                <w:rFonts w:ascii="Calibri" w:eastAsia="Times New Roman" w:hAnsi="Calibri" w:cs="Calibri"/>
                <w:color w:val="000000"/>
              </w:rPr>
            </w:pPr>
            <w:ins w:id="7618" w:author="Dave Contreras" w:date="2019-07-23T06:57:00Z">
              <w:r w:rsidRPr="001660C9">
                <w:rPr>
                  <w:rFonts w:ascii="Calibri" w:eastAsia="Times New Roman" w:hAnsi="Calibri" w:cs="Calibri"/>
                  <w:color w:val="000000"/>
                </w:rPr>
                <w:t>0.35691</w:t>
              </w:r>
            </w:ins>
          </w:p>
        </w:tc>
        <w:tc>
          <w:tcPr>
            <w:tcW w:w="1086" w:type="dxa"/>
            <w:tcBorders>
              <w:top w:val="nil"/>
              <w:left w:val="nil"/>
              <w:bottom w:val="nil"/>
              <w:right w:val="nil"/>
            </w:tcBorders>
            <w:shd w:val="clear" w:color="auto" w:fill="auto"/>
            <w:noWrap/>
            <w:vAlign w:val="bottom"/>
            <w:hideMark/>
          </w:tcPr>
          <w:p w14:paraId="3BC86877" w14:textId="77777777" w:rsidR="001660C9" w:rsidRPr="001660C9" w:rsidRDefault="001660C9" w:rsidP="001660C9">
            <w:pPr>
              <w:jc w:val="center"/>
              <w:rPr>
                <w:ins w:id="7619" w:author="Dave Contreras" w:date="2019-07-23T06:57:00Z"/>
                <w:rFonts w:ascii="Calibri" w:eastAsia="Times New Roman" w:hAnsi="Calibri" w:cs="Calibri"/>
                <w:color w:val="000000"/>
              </w:rPr>
            </w:pPr>
            <w:ins w:id="7620" w:author="Dave Contreras" w:date="2019-07-23T06:57:00Z">
              <w:r w:rsidRPr="001660C9">
                <w:rPr>
                  <w:rFonts w:ascii="Calibri" w:eastAsia="Times New Roman" w:hAnsi="Calibri" w:cs="Calibri"/>
                  <w:color w:val="000000"/>
                </w:rPr>
                <w:t>1.6251</w:t>
              </w:r>
            </w:ins>
          </w:p>
        </w:tc>
        <w:tc>
          <w:tcPr>
            <w:tcW w:w="985" w:type="dxa"/>
            <w:tcBorders>
              <w:top w:val="nil"/>
              <w:left w:val="nil"/>
              <w:bottom w:val="nil"/>
              <w:right w:val="nil"/>
            </w:tcBorders>
            <w:shd w:val="clear" w:color="auto" w:fill="auto"/>
            <w:noWrap/>
            <w:vAlign w:val="bottom"/>
            <w:hideMark/>
          </w:tcPr>
          <w:p w14:paraId="125C6697" w14:textId="77777777" w:rsidR="001660C9" w:rsidRPr="001660C9" w:rsidRDefault="001660C9" w:rsidP="001660C9">
            <w:pPr>
              <w:jc w:val="center"/>
              <w:rPr>
                <w:ins w:id="7621" w:author="Dave Contreras" w:date="2019-07-23T06:57:00Z"/>
                <w:rFonts w:ascii="Calibri" w:eastAsia="Times New Roman" w:hAnsi="Calibri" w:cs="Calibri"/>
                <w:color w:val="000000"/>
              </w:rPr>
            </w:pPr>
            <w:ins w:id="7622" w:author="Dave Contreras" w:date="2019-07-23T06:57:00Z">
              <w:r w:rsidRPr="001660C9">
                <w:rPr>
                  <w:rFonts w:ascii="Calibri" w:eastAsia="Times New Roman" w:hAnsi="Calibri" w:cs="Calibri"/>
                  <w:color w:val="000000"/>
                </w:rPr>
                <w:t>0.03385</w:t>
              </w:r>
            </w:ins>
          </w:p>
        </w:tc>
        <w:tc>
          <w:tcPr>
            <w:tcW w:w="1031" w:type="dxa"/>
            <w:tcBorders>
              <w:top w:val="nil"/>
              <w:left w:val="nil"/>
              <w:bottom w:val="nil"/>
              <w:right w:val="nil"/>
            </w:tcBorders>
            <w:shd w:val="clear" w:color="auto" w:fill="auto"/>
            <w:noWrap/>
            <w:vAlign w:val="bottom"/>
            <w:hideMark/>
          </w:tcPr>
          <w:p w14:paraId="7DD85BA9" w14:textId="77777777" w:rsidR="001660C9" w:rsidRPr="001660C9" w:rsidRDefault="001660C9" w:rsidP="001660C9">
            <w:pPr>
              <w:jc w:val="center"/>
              <w:rPr>
                <w:ins w:id="7623" w:author="Dave Contreras" w:date="2019-07-23T06:57:00Z"/>
                <w:rFonts w:ascii="Calibri" w:eastAsia="Times New Roman" w:hAnsi="Calibri" w:cs="Calibri"/>
                <w:color w:val="000000"/>
              </w:rPr>
            </w:pPr>
            <w:ins w:id="7624" w:author="Dave Contreras" w:date="2019-07-23T06:57:00Z">
              <w:r w:rsidRPr="001660C9">
                <w:rPr>
                  <w:rFonts w:ascii="Calibri" w:eastAsia="Times New Roman" w:hAnsi="Calibri" w:cs="Calibri"/>
                  <w:color w:val="000000"/>
                </w:rPr>
                <w:t>0.142</w:t>
              </w:r>
            </w:ins>
          </w:p>
        </w:tc>
      </w:tr>
      <w:tr w:rsidR="001660C9" w:rsidRPr="001660C9" w14:paraId="41DCE130" w14:textId="77777777" w:rsidTr="001660C9">
        <w:trPr>
          <w:trHeight w:val="300"/>
          <w:ins w:id="7625" w:author="Dave Contreras" w:date="2019-07-23T06:57:00Z"/>
        </w:trPr>
        <w:tc>
          <w:tcPr>
            <w:tcW w:w="1236" w:type="dxa"/>
            <w:tcBorders>
              <w:top w:val="nil"/>
              <w:left w:val="nil"/>
              <w:bottom w:val="nil"/>
              <w:right w:val="nil"/>
            </w:tcBorders>
            <w:shd w:val="clear" w:color="auto" w:fill="auto"/>
            <w:noWrap/>
            <w:vAlign w:val="bottom"/>
            <w:hideMark/>
          </w:tcPr>
          <w:p w14:paraId="1542B26C" w14:textId="77777777" w:rsidR="001660C9" w:rsidRPr="001660C9" w:rsidRDefault="001660C9" w:rsidP="001660C9">
            <w:pPr>
              <w:rPr>
                <w:ins w:id="7626" w:author="Dave Contreras" w:date="2019-07-23T06:57:00Z"/>
                <w:rFonts w:ascii="Calibri" w:eastAsia="Times New Roman" w:hAnsi="Calibri" w:cs="Calibri"/>
                <w:color w:val="000000"/>
              </w:rPr>
            </w:pPr>
            <w:ins w:id="7627" w:author="Dave Contreras" w:date="2019-07-23T06:57:00Z">
              <w:r w:rsidRPr="001660C9">
                <w:rPr>
                  <w:rFonts w:ascii="Calibri" w:eastAsia="Times New Roman" w:hAnsi="Calibri" w:cs="Calibri"/>
                  <w:color w:val="000000"/>
                </w:rPr>
                <w:t>Residuals</w:t>
              </w:r>
            </w:ins>
          </w:p>
        </w:tc>
        <w:tc>
          <w:tcPr>
            <w:tcW w:w="331" w:type="dxa"/>
            <w:tcBorders>
              <w:top w:val="nil"/>
              <w:left w:val="nil"/>
              <w:bottom w:val="nil"/>
              <w:right w:val="nil"/>
            </w:tcBorders>
            <w:shd w:val="clear" w:color="auto" w:fill="auto"/>
            <w:noWrap/>
            <w:vAlign w:val="bottom"/>
            <w:hideMark/>
          </w:tcPr>
          <w:p w14:paraId="3AC38D29" w14:textId="77777777" w:rsidR="001660C9" w:rsidRPr="001660C9" w:rsidRDefault="001660C9" w:rsidP="001660C9">
            <w:pPr>
              <w:jc w:val="center"/>
              <w:rPr>
                <w:ins w:id="7628" w:author="Dave Contreras" w:date="2019-07-23T06:57:00Z"/>
                <w:rFonts w:ascii="Calibri" w:eastAsia="Times New Roman" w:hAnsi="Calibri" w:cs="Calibri"/>
                <w:color w:val="000000"/>
              </w:rPr>
            </w:pPr>
            <w:ins w:id="7629" w:author="Dave Contreras" w:date="2019-07-23T06:57:00Z">
              <w:r w:rsidRPr="001660C9">
                <w:rPr>
                  <w:rFonts w:ascii="Calibri" w:eastAsia="Times New Roman" w:hAnsi="Calibri" w:cs="Calibri"/>
                  <w:color w:val="000000"/>
                </w:rPr>
                <w:t>33</w:t>
              </w:r>
            </w:ins>
          </w:p>
        </w:tc>
        <w:tc>
          <w:tcPr>
            <w:tcW w:w="1431" w:type="dxa"/>
            <w:tcBorders>
              <w:top w:val="nil"/>
              <w:left w:val="nil"/>
              <w:bottom w:val="nil"/>
              <w:right w:val="nil"/>
            </w:tcBorders>
            <w:shd w:val="clear" w:color="auto" w:fill="auto"/>
            <w:noWrap/>
            <w:vAlign w:val="bottom"/>
            <w:hideMark/>
          </w:tcPr>
          <w:p w14:paraId="7B0B3303" w14:textId="77777777" w:rsidR="001660C9" w:rsidRPr="001660C9" w:rsidRDefault="001660C9" w:rsidP="001660C9">
            <w:pPr>
              <w:jc w:val="center"/>
              <w:rPr>
                <w:ins w:id="7630" w:author="Dave Contreras" w:date="2019-07-23T06:57:00Z"/>
                <w:rFonts w:ascii="Calibri" w:eastAsia="Times New Roman" w:hAnsi="Calibri" w:cs="Calibri"/>
                <w:color w:val="000000"/>
              </w:rPr>
            </w:pPr>
            <w:ins w:id="7631" w:author="Dave Contreras" w:date="2019-07-23T06:57:00Z">
              <w:r w:rsidRPr="001660C9">
                <w:rPr>
                  <w:rFonts w:ascii="Calibri" w:eastAsia="Times New Roman" w:hAnsi="Calibri" w:cs="Calibri"/>
                  <w:color w:val="000000"/>
                </w:rPr>
                <w:t>7.2476</w:t>
              </w:r>
            </w:ins>
          </w:p>
        </w:tc>
        <w:tc>
          <w:tcPr>
            <w:tcW w:w="1200" w:type="dxa"/>
            <w:tcBorders>
              <w:top w:val="nil"/>
              <w:left w:val="nil"/>
              <w:bottom w:val="nil"/>
              <w:right w:val="nil"/>
            </w:tcBorders>
            <w:shd w:val="clear" w:color="auto" w:fill="auto"/>
            <w:noWrap/>
            <w:vAlign w:val="bottom"/>
            <w:hideMark/>
          </w:tcPr>
          <w:p w14:paraId="77B0E11D" w14:textId="77777777" w:rsidR="001660C9" w:rsidRPr="001660C9" w:rsidRDefault="001660C9" w:rsidP="001660C9">
            <w:pPr>
              <w:jc w:val="center"/>
              <w:rPr>
                <w:ins w:id="7632" w:author="Dave Contreras" w:date="2019-07-23T06:57:00Z"/>
                <w:rFonts w:ascii="Calibri" w:eastAsia="Times New Roman" w:hAnsi="Calibri" w:cs="Calibri"/>
                <w:color w:val="000000"/>
              </w:rPr>
            </w:pPr>
            <w:ins w:id="7633" w:author="Dave Contreras" w:date="2019-07-23T06:57:00Z">
              <w:r w:rsidRPr="001660C9">
                <w:rPr>
                  <w:rFonts w:ascii="Calibri" w:eastAsia="Times New Roman" w:hAnsi="Calibri" w:cs="Calibri"/>
                  <w:color w:val="000000"/>
                </w:rPr>
                <w:t>0.21962</w:t>
              </w:r>
            </w:ins>
          </w:p>
        </w:tc>
        <w:tc>
          <w:tcPr>
            <w:tcW w:w="1086" w:type="dxa"/>
            <w:tcBorders>
              <w:top w:val="nil"/>
              <w:left w:val="nil"/>
              <w:bottom w:val="nil"/>
              <w:right w:val="nil"/>
            </w:tcBorders>
            <w:shd w:val="clear" w:color="auto" w:fill="auto"/>
            <w:noWrap/>
            <w:vAlign w:val="bottom"/>
            <w:hideMark/>
          </w:tcPr>
          <w:p w14:paraId="57B90C72" w14:textId="77777777" w:rsidR="001660C9" w:rsidRPr="001660C9" w:rsidRDefault="001660C9" w:rsidP="001660C9">
            <w:pPr>
              <w:jc w:val="center"/>
              <w:rPr>
                <w:ins w:id="7634" w:author="Dave Contreras" w:date="2019-07-23T06:57:00Z"/>
                <w:rFonts w:ascii="Calibri" w:eastAsia="Times New Roman" w:hAnsi="Calibri" w:cs="Calibri"/>
                <w:color w:val="000000"/>
              </w:rPr>
            </w:pPr>
            <w:ins w:id="7635" w:author="Dave Contreras" w:date="2019-07-23T06:57: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711F5571" w14:textId="77777777" w:rsidR="001660C9" w:rsidRPr="001660C9" w:rsidRDefault="001660C9" w:rsidP="001660C9">
            <w:pPr>
              <w:jc w:val="center"/>
              <w:rPr>
                <w:ins w:id="7636" w:author="Dave Contreras" w:date="2019-07-23T06:57:00Z"/>
                <w:rFonts w:ascii="Calibri" w:eastAsia="Times New Roman" w:hAnsi="Calibri" w:cs="Calibri"/>
                <w:color w:val="000000"/>
              </w:rPr>
            </w:pPr>
            <w:ins w:id="7637" w:author="Dave Contreras" w:date="2019-07-23T06:57:00Z">
              <w:r w:rsidRPr="001660C9">
                <w:rPr>
                  <w:rFonts w:ascii="Calibri" w:eastAsia="Times New Roman" w:hAnsi="Calibri" w:cs="Calibri"/>
                  <w:color w:val="000000"/>
                </w:rPr>
                <w:t>0.68741</w:t>
              </w:r>
            </w:ins>
          </w:p>
        </w:tc>
        <w:tc>
          <w:tcPr>
            <w:tcW w:w="1031" w:type="dxa"/>
            <w:tcBorders>
              <w:top w:val="nil"/>
              <w:left w:val="nil"/>
              <w:bottom w:val="nil"/>
              <w:right w:val="nil"/>
            </w:tcBorders>
            <w:shd w:val="clear" w:color="auto" w:fill="auto"/>
            <w:noWrap/>
            <w:vAlign w:val="bottom"/>
            <w:hideMark/>
          </w:tcPr>
          <w:p w14:paraId="5A1DBCB2" w14:textId="77777777" w:rsidR="001660C9" w:rsidRPr="001660C9" w:rsidRDefault="001660C9" w:rsidP="001660C9">
            <w:pPr>
              <w:jc w:val="center"/>
              <w:rPr>
                <w:ins w:id="7638" w:author="Dave Contreras" w:date="2019-07-23T06:57:00Z"/>
                <w:rFonts w:ascii="Calibri" w:eastAsia="Times New Roman" w:hAnsi="Calibri" w:cs="Calibri"/>
                <w:color w:val="000000"/>
              </w:rPr>
            </w:pPr>
            <w:ins w:id="7639" w:author="Dave Contreras" w:date="2019-07-23T06:57:00Z">
              <w:r w:rsidRPr="001660C9">
                <w:rPr>
                  <w:rFonts w:ascii="Calibri" w:eastAsia="Times New Roman" w:hAnsi="Calibri" w:cs="Calibri"/>
                  <w:color w:val="000000"/>
                </w:rPr>
                <w:t xml:space="preserve">          </w:t>
              </w:r>
            </w:ins>
          </w:p>
        </w:tc>
      </w:tr>
      <w:tr w:rsidR="001660C9" w:rsidRPr="001660C9" w14:paraId="7D0DC3B5" w14:textId="77777777" w:rsidTr="001660C9">
        <w:trPr>
          <w:trHeight w:val="300"/>
          <w:ins w:id="7640" w:author="Dave Contreras" w:date="2019-07-23T06:57:00Z"/>
        </w:trPr>
        <w:tc>
          <w:tcPr>
            <w:tcW w:w="1236" w:type="dxa"/>
            <w:tcBorders>
              <w:top w:val="nil"/>
              <w:left w:val="nil"/>
              <w:bottom w:val="nil"/>
              <w:right w:val="nil"/>
            </w:tcBorders>
            <w:shd w:val="clear" w:color="auto" w:fill="auto"/>
            <w:noWrap/>
            <w:vAlign w:val="bottom"/>
            <w:hideMark/>
          </w:tcPr>
          <w:p w14:paraId="51B7D730" w14:textId="77777777" w:rsidR="001660C9" w:rsidRPr="001660C9" w:rsidRDefault="001660C9" w:rsidP="001660C9">
            <w:pPr>
              <w:rPr>
                <w:ins w:id="7641" w:author="Dave Contreras" w:date="2019-07-23T06:57:00Z"/>
                <w:rFonts w:ascii="Calibri" w:eastAsia="Times New Roman" w:hAnsi="Calibri" w:cs="Calibri"/>
                <w:color w:val="000000"/>
              </w:rPr>
            </w:pPr>
            <w:ins w:id="7642" w:author="Dave Contreras" w:date="2019-07-23T06:57:00Z">
              <w:r w:rsidRPr="001660C9">
                <w:rPr>
                  <w:rFonts w:ascii="Calibri" w:eastAsia="Times New Roman" w:hAnsi="Calibri" w:cs="Calibri"/>
                  <w:color w:val="000000"/>
                </w:rPr>
                <w:t>Total</w:t>
              </w:r>
            </w:ins>
          </w:p>
        </w:tc>
        <w:tc>
          <w:tcPr>
            <w:tcW w:w="331" w:type="dxa"/>
            <w:tcBorders>
              <w:top w:val="nil"/>
              <w:left w:val="nil"/>
              <w:bottom w:val="nil"/>
              <w:right w:val="nil"/>
            </w:tcBorders>
            <w:shd w:val="clear" w:color="auto" w:fill="auto"/>
            <w:noWrap/>
            <w:vAlign w:val="bottom"/>
            <w:hideMark/>
          </w:tcPr>
          <w:p w14:paraId="14C723BB" w14:textId="77777777" w:rsidR="001660C9" w:rsidRPr="001660C9" w:rsidRDefault="001660C9" w:rsidP="001660C9">
            <w:pPr>
              <w:jc w:val="center"/>
              <w:rPr>
                <w:ins w:id="7643" w:author="Dave Contreras" w:date="2019-07-23T06:57:00Z"/>
                <w:rFonts w:ascii="Calibri" w:eastAsia="Times New Roman" w:hAnsi="Calibri" w:cs="Calibri"/>
                <w:color w:val="000000"/>
              </w:rPr>
            </w:pPr>
            <w:ins w:id="7644" w:author="Dave Contreras" w:date="2019-07-23T06:57:00Z">
              <w:r w:rsidRPr="001660C9">
                <w:rPr>
                  <w:rFonts w:ascii="Calibri" w:eastAsia="Times New Roman" w:hAnsi="Calibri" w:cs="Calibri"/>
                  <w:color w:val="000000"/>
                </w:rPr>
                <w:t>39</w:t>
              </w:r>
            </w:ins>
          </w:p>
        </w:tc>
        <w:tc>
          <w:tcPr>
            <w:tcW w:w="1431" w:type="dxa"/>
            <w:tcBorders>
              <w:top w:val="nil"/>
              <w:left w:val="nil"/>
              <w:bottom w:val="nil"/>
              <w:right w:val="nil"/>
            </w:tcBorders>
            <w:shd w:val="clear" w:color="auto" w:fill="auto"/>
            <w:noWrap/>
            <w:vAlign w:val="bottom"/>
            <w:hideMark/>
          </w:tcPr>
          <w:p w14:paraId="36B287DD" w14:textId="77777777" w:rsidR="001660C9" w:rsidRPr="001660C9" w:rsidRDefault="001660C9" w:rsidP="001660C9">
            <w:pPr>
              <w:jc w:val="center"/>
              <w:rPr>
                <w:ins w:id="7645" w:author="Dave Contreras" w:date="2019-07-23T06:57:00Z"/>
                <w:rFonts w:ascii="Calibri" w:eastAsia="Times New Roman" w:hAnsi="Calibri" w:cs="Calibri"/>
                <w:color w:val="000000"/>
              </w:rPr>
            </w:pPr>
            <w:ins w:id="7646" w:author="Dave Contreras" w:date="2019-07-23T06:57:00Z">
              <w:r w:rsidRPr="001660C9">
                <w:rPr>
                  <w:rFonts w:ascii="Calibri" w:eastAsia="Times New Roman" w:hAnsi="Calibri" w:cs="Calibri"/>
                  <w:color w:val="000000"/>
                </w:rPr>
                <w:t>10.5434</w:t>
              </w:r>
            </w:ins>
          </w:p>
        </w:tc>
        <w:tc>
          <w:tcPr>
            <w:tcW w:w="1200" w:type="dxa"/>
            <w:tcBorders>
              <w:top w:val="nil"/>
              <w:left w:val="nil"/>
              <w:bottom w:val="nil"/>
              <w:right w:val="nil"/>
            </w:tcBorders>
            <w:shd w:val="clear" w:color="auto" w:fill="auto"/>
            <w:noWrap/>
            <w:vAlign w:val="bottom"/>
            <w:hideMark/>
          </w:tcPr>
          <w:p w14:paraId="7A12F556" w14:textId="77777777" w:rsidR="001660C9" w:rsidRPr="001660C9" w:rsidRDefault="001660C9" w:rsidP="001660C9">
            <w:pPr>
              <w:jc w:val="center"/>
              <w:rPr>
                <w:ins w:id="7647" w:author="Dave Contreras" w:date="2019-07-23T06:57:00Z"/>
                <w:rFonts w:ascii="Calibri" w:eastAsia="Times New Roman" w:hAnsi="Calibri" w:cs="Calibri"/>
                <w:color w:val="000000"/>
              </w:rPr>
            </w:pPr>
            <w:ins w:id="7648" w:author="Dave Contreras" w:date="2019-07-23T06:57:00Z">
              <w:r w:rsidRPr="001660C9">
                <w:rPr>
                  <w:rFonts w:ascii="Calibri" w:eastAsia="Times New Roman" w:hAnsi="Calibri" w:cs="Calibri"/>
                  <w:color w:val="000000"/>
                </w:rPr>
                <w:t xml:space="preserve">      </w:t>
              </w:r>
            </w:ins>
          </w:p>
        </w:tc>
        <w:tc>
          <w:tcPr>
            <w:tcW w:w="1086" w:type="dxa"/>
            <w:tcBorders>
              <w:top w:val="nil"/>
              <w:left w:val="nil"/>
              <w:bottom w:val="nil"/>
              <w:right w:val="nil"/>
            </w:tcBorders>
            <w:shd w:val="clear" w:color="auto" w:fill="auto"/>
            <w:noWrap/>
            <w:vAlign w:val="bottom"/>
            <w:hideMark/>
          </w:tcPr>
          <w:p w14:paraId="445ACC18" w14:textId="77777777" w:rsidR="001660C9" w:rsidRPr="001660C9" w:rsidRDefault="001660C9" w:rsidP="001660C9">
            <w:pPr>
              <w:jc w:val="center"/>
              <w:rPr>
                <w:ins w:id="7649" w:author="Dave Contreras" w:date="2019-07-23T06:57:00Z"/>
                <w:rFonts w:ascii="Calibri" w:eastAsia="Times New Roman" w:hAnsi="Calibri" w:cs="Calibri"/>
                <w:color w:val="000000"/>
              </w:rPr>
            </w:pPr>
            <w:ins w:id="7650" w:author="Dave Contreras" w:date="2019-07-23T06:57: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6A548544" w14:textId="77777777" w:rsidR="001660C9" w:rsidRPr="001660C9" w:rsidRDefault="001660C9" w:rsidP="001660C9">
            <w:pPr>
              <w:jc w:val="center"/>
              <w:rPr>
                <w:ins w:id="7651" w:author="Dave Contreras" w:date="2019-07-23T06:57:00Z"/>
                <w:rFonts w:ascii="Calibri" w:eastAsia="Times New Roman" w:hAnsi="Calibri" w:cs="Calibri"/>
                <w:color w:val="000000"/>
              </w:rPr>
            </w:pPr>
            <w:ins w:id="7652" w:author="Dave Contreras" w:date="2019-07-23T06:57:00Z">
              <w:r w:rsidRPr="001660C9">
                <w:rPr>
                  <w:rFonts w:ascii="Calibri" w:eastAsia="Times New Roman" w:hAnsi="Calibri" w:cs="Calibri"/>
                  <w:color w:val="000000"/>
                </w:rPr>
                <w:t>1</w:t>
              </w:r>
            </w:ins>
          </w:p>
        </w:tc>
        <w:tc>
          <w:tcPr>
            <w:tcW w:w="1031" w:type="dxa"/>
            <w:tcBorders>
              <w:top w:val="nil"/>
              <w:left w:val="nil"/>
              <w:bottom w:val="nil"/>
              <w:right w:val="nil"/>
            </w:tcBorders>
            <w:shd w:val="clear" w:color="auto" w:fill="auto"/>
            <w:noWrap/>
            <w:vAlign w:val="bottom"/>
            <w:hideMark/>
          </w:tcPr>
          <w:p w14:paraId="478965A8" w14:textId="77777777" w:rsidR="001660C9" w:rsidRPr="001660C9" w:rsidRDefault="001660C9" w:rsidP="001660C9">
            <w:pPr>
              <w:jc w:val="center"/>
              <w:rPr>
                <w:ins w:id="7653" w:author="Dave Contreras" w:date="2019-07-23T06:57:00Z"/>
                <w:rFonts w:ascii="Calibri" w:eastAsia="Times New Roman" w:hAnsi="Calibri" w:cs="Calibri"/>
                <w:color w:val="000000"/>
              </w:rPr>
            </w:pPr>
            <w:ins w:id="7654" w:author="Dave Contreras" w:date="2019-07-23T06:57:00Z">
              <w:r w:rsidRPr="001660C9">
                <w:rPr>
                  <w:rFonts w:ascii="Calibri" w:eastAsia="Times New Roman" w:hAnsi="Calibri" w:cs="Calibri"/>
                  <w:color w:val="000000"/>
                </w:rPr>
                <w:t xml:space="preserve">      </w:t>
              </w:r>
            </w:ins>
          </w:p>
        </w:tc>
      </w:tr>
      <w:tr w:rsidR="001660C9" w:rsidRPr="001660C9" w14:paraId="1DAF439A" w14:textId="77777777" w:rsidTr="001660C9">
        <w:trPr>
          <w:trHeight w:val="300"/>
          <w:ins w:id="7655" w:author="Dave Contreras" w:date="2019-07-23T06:57:00Z"/>
        </w:trPr>
        <w:tc>
          <w:tcPr>
            <w:tcW w:w="1236" w:type="dxa"/>
            <w:tcBorders>
              <w:top w:val="nil"/>
              <w:left w:val="nil"/>
              <w:bottom w:val="nil"/>
              <w:right w:val="nil"/>
            </w:tcBorders>
            <w:shd w:val="clear" w:color="auto" w:fill="auto"/>
            <w:noWrap/>
            <w:vAlign w:val="bottom"/>
            <w:hideMark/>
          </w:tcPr>
          <w:p w14:paraId="1419E341" w14:textId="77777777" w:rsidR="001660C9" w:rsidRPr="001660C9" w:rsidRDefault="001660C9" w:rsidP="001660C9">
            <w:pPr>
              <w:jc w:val="center"/>
              <w:rPr>
                <w:ins w:id="7656" w:author="Dave Contreras" w:date="2019-07-23T06:57:00Z"/>
                <w:rFonts w:ascii="Calibri" w:eastAsia="Times New Roman" w:hAnsi="Calibri" w:cs="Calibri"/>
                <w:color w:val="000000"/>
              </w:rPr>
            </w:pPr>
          </w:p>
        </w:tc>
        <w:tc>
          <w:tcPr>
            <w:tcW w:w="331" w:type="dxa"/>
            <w:tcBorders>
              <w:top w:val="nil"/>
              <w:left w:val="nil"/>
              <w:bottom w:val="nil"/>
              <w:right w:val="nil"/>
            </w:tcBorders>
            <w:shd w:val="clear" w:color="auto" w:fill="auto"/>
            <w:noWrap/>
            <w:vAlign w:val="bottom"/>
            <w:hideMark/>
          </w:tcPr>
          <w:p w14:paraId="402FE8B0" w14:textId="77777777" w:rsidR="001660C9" w:rsidRPr="001660C9" w:rsidRDefault="001660C9" w:rsidP="001660C9">
            <w:pPr>
              <w:rPr>
                <w:ins w:id="7657" w:author="Dave Contreras" w:date="2019-07-23T06:57:00Z"/>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08FE8AFF" w14:textId="77777777" w:rsidR="001660C9" w:rsidRPr="001660C9" w:rsidRDefault="001660C9" w:rsidP="001660C9">
            <w:pPr>
              <w:jc w:val="center"/>
              <w:rPr>
                <w:ins w:id="7658" w:author="Dave Contreras" w:date="2019-07-23T06:57:00Z"/>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827110F" w14:textId="77777777" w:rsidR="001660C9" w:rsidRPr="001660C9" w:rsidRDefault="001660C9" w:rsidP="001660C9">
            <w:pPr>
              <w:jc w:val="center"/>
              <w:rPr>
                <w:ins w:id="7659" w:author="Dave Contreras" w:date="2019-07-23T06:57:00Z"/>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7DC63DAB" w14:textId="77777777" w:rsidR="001660C9" w:rsidRPr="001660C9" w:rsidRDefault="001660C9" w:rsidP="001660C9">
            <w:pPr>
              <w:jc w:val="center"/>
              <w:rPr>
                <w:ins w:id="7660" w:author="Dave Contreras" w:date="2019-07-23T06:57:00Z"/>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3938C56E" w14:textId="77777777" w:rsidR="001660C9" w:rsidRPr="001660C9" w:rsidRDefault="001660C9" w:rsidP="001660C9">
            <w:pPr>
              <w:jc w:val="center"/>
              <w:rPr>
                <w:ins w:id="7661" w:author="Dave Contreras" w:date="2019-07-23T06:57:00Z"/>
                <w:rFonts w:ascii="Times New Roman" w:eastAsia="Times New Roman" w:hAnsi="Times New Roman" w:cs="Times New Roman"/>
                <w:sz w:val="20"/>
                <w:szCs w:val="20"/>
              </w:rPr>
            </w:pPr>
          </w:p>
        </w:tc>
        <w:tc>
          <w:tcPr>
            <w:tcW w:w="1031" w:type="dxa"/>
            <w:tcBorders>
              <w:top w:val="nil"/>
              <w:left w:val="nil"/>
              <w:bottom w:val="nil"/>
              <w:right w:val="nil"/>
            </w:tcBorders>
            <w:shd w:val="clear" w:color="auto" w:fill="auto"/>
            <w:noWrap/>
            <w:vAlign w:val="bottom"/>
            <w:hideMark/>
          </w:tcPr>
          <w:p w14:paraId="51FACDA0" w14:textId="77777777" w:rsidR="001660C9" w:rsidRPr="001660C9" w:rsidRDefault="001660C9" w:rsidP="001660C9">
            <w:pPr>
              <w:jc w:val="center"/>
              <w:rPr>
                <w:ins w:id="7662" w:author="Dave Contreras" w:date="2019-07-23T06:57:00Z"/>
                <w:rFonts w:ascii="Times New Roman" w:eastAsia="Times New Roman" w:hAnsi="Times New Roman" w:cs="Times New Roman"/>
                <w:sz w:val="20"/>
                <w:szCs w:val="20"/>
              </w:rPr>
            </w:pPr>
          </w:p>
        </w:tc>
      </w:tr>
      <w:tr w:rsidR="001660C9" w:rsidRPr="001660C9" w14:paraId="7731A179" w14:textId="77777777" w:rsidTr="001660C9">
        <w:trPr>
          <w:trHeight w:val="300"/>
          <w:ins w:id="7663" w:author="Dave Contreras" w:date="2019-07-23T06:57:00Z"/>
        </w:trPr>
        <w:tc>
          <w:tcPr>
            <w:tcW w:w="7300" w:type="dxa"/>
            <w:gridSpan w:val="7"/>
            <w:tcBorders>
              <w:top w:val="single" w:sz="4" w:space="0" w:color="auto"/>
              <w:left w:val="nil"/>
              <w:bottom w:val="single" w:sz="4" w:space="0" w:color="auto"/>
              <w:right w:val="nil"/>
            </w:tcBorders>
            <w:shd w:val="clear" w:color="auto" w:fill="auto"/>
            <w:noWrap/>
            <w:vAlign w:val="bottom"/>
            <w:hideMark/>
          </w:tcPr>
          <w:p w14:paraId="67C12191" w14:textId="77777777" w:rsidR="001660C9" w:rsidRPr="001660C9" w:rsidRDefault="001660C9" w:rsidP="001660C9">
            <w:pPr>
              <w:jc w:val="center"/>
              <w:rPr>
                <w:ins w:id="7664" w:author="Dave Contreras" w:date="2019-07-23T06:57:00Z"/>
                <w:rFonts w:ascii="Calibri" w:eastAsia="Times New Roman" w:hAnsi="Calibri" w:cs="Calibri"/>
                <w:b/>
                <w:bCs/>
                <w:color w:val="000000"/>
              </w:rPr>
            </w:pPr>
            <w:ins w:id="7665" w:author="Dave Contreras" w:date="2019-07-23T06:57:00Z">
              <w:r w:rsidRPr="001660C9">
                <w:rPr>
                  <w:rFonts w:ascii="Calibri" w:eastAsia="Times New Roman" w:hAnsi="Calibri" w:cs="Calibri"/>
                  <w:b/>
                  <w:bCs/>
                  <w:color w:val="000000"/>
                </w:rPr>
                <w:t>Winter Island</w:t>
              </w:r>
            </w:ins>
          </w:p>
        </w:tc>
      </w:tr>
      <w:tr w:rsidR="001660C9" w:rsidRPr="001660C9" w14:paraId="0A429B89" w14:textId="77777777" w:rsidTr="001660C9">
        <w:trPr>
          <w:trHeight w:val="300"/>
          <w:ins w:id="7666" w:author="Dave Contreras" w:date="2019-07-23T06:57:00Z"/>
        </w:trPr>
        <w:tc>
          <w:tcPr>
            <w:tcW w:w="1236" w:type="dxa"/>
            <w:tcBorders>
              <w:top w:val="nil"/>
              <w:left w:val="nil"/>
              <w:bottom w:val="single" w:sz="4" w:space="0" w:color="auto"/>
              <w:right w:val="nil"/>
            </w:tcBorders>
            <w:shd w:val="clear" w:color="auto" w:fill="auto"/>
            <w:noWrap/>
            <w:vAlign w:val="bottom"/>
            <w:hideMark/>
          </w:tcPr>
          <w:p w14:paraId="460C8B14" w14:textId="77777777" w:rsidR="001660C9" w:rsidRPr="001660C9" w:rsidRDefault="001660C9" w:rsidP="001660C9">
            <w:pPr>
              <w:rPr>
                <w:ins w:id="7667" w:author="Dave Contreras" w:date="2019-07-23T06:57:00Z"/>
                <w:rFonts w:ascii="Calibri" w:eastAsia="Times New Roman" w:hAnsi="Calibri" w:cs="Calibri"/>
                <w:b/>
                <w:bCs/>
                <w:color w:val="000000"/>
              </w:rPr>
            </w:pPr>
            <w:ins w:id="7668" w:author="Dave Contreras" w:date="2019-07-23T06:57:00Z">
              <w:r w:rsidRPr="001660C9">
                <w:rPr>
                  <w:rFonts w:ascii="Calibri" w:eastAsia="Times New Roman" w:hAnsi="Calibri" w:cs="Calibri"/>
                  <w:b/>
                  <w:bCs/>
                  <w:color w:val="000000"/>
                </w:rPr>
                <w:t> </w:t>
              </w:r>
            </w:ins>
          </w:p>
        </w:tc>
        <w:tc>
          <w:tcPr>
            <w:tcW w:w="331" w:type="dxa"/>
            <w:tcBorders>
              <w:top w:val="nil"/>
              <w:left w:val="nil"/>
              <w:bottom w:val="single" w:sz="4" w:space="0" w:color="auto"/>
              <w:right w:val="nil"/>
            </w:tcBorders>
            <w:shd w:val="clear" w:color="auto" w:fill="auto"/>
            <w:noWrap/>
            <w:vAlign w:val="bottom"/>
            <w:hideMark/>
          </w:tcPr>
          <w:p w14:paraId="6A405C4C" w14:textId="77777777" w:rsidR="001660C9" w:rsidRPr="001660C9" w:rsidRDefault="001660C9" w:rsidP="001660C9">
            <w:pPr>
              <w:jc w:val="center"/>
              <w:rPr>
                <w:ins w:id="7669" w:author="Dave Contreras" w:date="2019-07-23T06:57:00Z"/>
                <w:rFonts w:ascii="Calibri" w:eastAsia="Times New Roman" w:hAnsi="Calibri" w:cs="Calibri"/>
                <w:b/>
                <w:bCs/>
                <w:color w:val="000000"/>
              </w:rPr>
            </w:pPr>
            <w:ins w:id="7670" w:author="Dave Contreras" w:date="2019-07-23T06:57:00Z">
              <w:r w:rsidRPr="001660C9">
                <w:rPr>
                  <w:rFonts w:ascii="Calibri" w:eastAsia="Times New Roman" w:hAnsi="Calibri" w:cs="Calibri"/>
                  <w:b/>
                  <w:bCs/>
                  <w:color w:val="000000"/>
                </w:rPr>
                <w:t>Df</w:t>
              </w:r>
            </w:ins>
          </w:p>
        </w:tc>
        <w:tc>
          <w:tcPr>
            <w:tcW w:w="1431" w:type="dxa"/>
            <w:tcBorders>
              <w:top w:val="nil"/>
              <w:left w:val="nil"/>
              <w:bottom w:val="single" w:sz="4" w:space="0" w:color="auto"/>
              <w:right w:val="nil"/>
            </w:tcBorders>
            <w:shd w:val="clear" w:color="auto" w:fill="auto"/>
            <w:noWrap/>
            <w:vAlign w:val="bottom"/>
            <w:hideMark/>
          </w:tcPr>
          <w:p w14:paraId="4221CE3D" w14:textId="77777777" w:rsidR="001660C9" w:rsidRPr="001660C9" w:rsidRDefault="001660C9" w:rsidP="001660C9">
            <w:pPr>
              <w:jc w:val="center"/>
              <w:rPr>
                <w:ins w:id="7671" w:author="Dave Contreras" w:date="2019-07-23T06:57:00Z"/>
                <w:rFonts w:ascii="Calibri" w:eastAsia="Times New Roman" w:hAnsi="Calibri" w:cs="Calibri"/>
                <w:b/>
                <w:bCs/>
                <w:color w:val="000000"/>
              </w:rPr>
            </w:pPr>
            <w:ins w:id="7672" w:author="Dave Contreras" w:date="2019-07-23T06:57:00Z">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ins>
          </w:p>
        </w:tc>
        <w:tc>
          <w:tcPr>
            <w:tcW w:w="1200" w:type="dxa"/>
            <w:tcBorders>
              <w:top w:val="nil"/>
              <w:left w:val="nil"/>
              <w:bottom w:val="single" w:sz="4" w:space="0" w:color="auto"/>
              <w:right w:val="nil"/>
            </w:tcBorders>
            <w:shd w:val="clear" w:color="auto" w:fill="auto"/>
            <w:noWrap/>
            <w:vAlign w:val="bottom"/>
            <w:hideMark/>
          </w:tcPr>
          <w:p w14:paraId="25F1D2F4" w14:textId="77777777" w:rsidR="001660C9" w:rsidRPr="001660C9" w:rsidRDefault="001660C9" w:rsidP="001660C9">
            <w:pPr>
              <w:jc w:val="center"/>
              <w:rPr>
                <w:ins w:id="7673" w:author="Dave Contreras" w:date="2019-07-23T06:57:00Z"/>
                <w:rFonts w:ascii="Calibri" w:eastAsia="Times New Roman" w:hAnsi="Calibri" w:cs="Calibri"/>
                <w:b/>
                <w:bCs/>
                <w:color w:val="000000"/>
              </w:rPr>
            </w:pPr>
            <w:ins w:id="7674" w:author="Dave Contreras" w:date="2019-07-23T06:57:00Z">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ins>
          </w:p>
        </w:tc>
        <w:tc>
          <w:tcPr>
            <w:tcW w:w="1086" w:type="dxa"/>
            <w:tcBorders>
              <w:top w:val="nil"/>
              <w:left w:val="nil"/>
              <w:bottom w:val="single" w:sz="4" w:space="0" w:color="auto"/>
              <w:right w:val="nil"/>
            </w:tcBorders>
            <w:shd w:val="clear" w:color="auto" w:fill="auto"/>
            <w:noWrap/>
            <w:vAlign w:val="bottom"/>
            <w:hideMark/>
          </w:tcPr>
          <w:p w14:paraId="4936977B" w14:textId="77777777" w:rsidR="001660C9" w:rsidRPr="001660C9" w:rsidRDefault="001660C9" w:rsidP="001660C9">
            <w:pPr>
              <w:jc w:val="center"/>
              <w:rPr>
                <w:ins w:id="7675" w:author="Dave Contreras" w:date="2019-07-23T06:57:00Z"/>
                <w:rFonts w:ascii="Calibri" w:eastAsia="Times New Roman" w:hAnsi="Calibri" w:cs="Calibri"/>
                <w:b/>
                <w:bCs/>
                <w:color w:val="000000"/>
              </w:rPr>
            </w:pPr>
            <w:ins w:id="7676" w:author="Dave Contreras" w:date="2019-07-23T06:57:00Z">
              <w:r w:rsidRPr="001660C9">
                <w:rPr>
                  <w:rFonts w:ascii="Calibri" w:eastAsia="Times New Roman" w:hAnsi="Calibri" w:cs="Calibri"/>
                  <w:b/>
                  <w:bCs/>
                  <w:color w:val="000000"/>
                </w:rPr>
                <w:t xml:space="preserve"> </w:t>
              </w:r>
              <w:proofErr w:type="spellStart"/>
              <w:proofErr w:type="gramStart"/>
              <w:r w:rsidRPr="001660C9">
                <w:rPr>
                  <w:rFonts w:ascii="Calibri" w:eastAsia="Times New Roman" w:hAnsi="Calibri" w:cs="Calibri"/>
                  <w:b/>
                  <w:bCs/>
                  <w:color w:val="000000"/>
                </w:rPr>
                <w:t>F.Model</w:t>
              </w:r>
              <w:proofErr w:type="spellEnd"/>
              <w:proofErr w:type="gramEnd"/>
            </w:ins>
          </w:p>
        </w:tc>
        <w:tc>
          <w:tcPr>
            <w:tcW w:w="985" w:type="dxa"/>
            <w:tcBorders>
              <w:top w:val="nil"/>
              <w:left w:val="nil"/>
              <w:bottom w:val="single" w:sz="4" w:space="0" w:color="auto"/>
              <w:right w:val="nil"/>
            </w:tcBorders>
            <w:shd w:val="clear" w:color="auto" w:fill="auto"/>
            <w:noWrap/>
            <w:vAlign w:val="bottom"/>
            <w:hideMark/>
          </w:tcPr>
          <w:p w14:paraId="4E5E3667" w14:textId="77777777" w:rsidR="001660C9" w:rsidRPr="001660C9" w:rsidRDefault="001660C9" w:rsidP="001660C9">
            <w:pPr>
              <w:jc w:val="center"/>
              <w:rPr>
                <w:ins w:id="7677" w:author="Dave Contreras" w:date="2019-07-23T06:57:00Z"/>
                <w:rFonts w:ascii="Calibri" w:eastAsia="Times New Roman" w:hAnsi="Calibri" w:cs="Calibri"/>
                <w:b/>
                <w:bCs/>
                <w:color w:val="000000"/>
              </w:rPr>
            </w:pPr>
            <w:ins w:id="7678" w:author="Dave Contreras" w:date="2019-07-23T06:57:00Z">
              <w:r w:rsidRPr="001660C9">
                <w:rPr>
                  <w:rFonts w:ascii="Calibri" w:eastAsia="Times New Roman" w:hAnsi="Calibri" w:cs="Calibri"/>
                  <w:b/>
                  <w:bCs/>
                  <w:color w:val="000000"/>
                </w:rPr>
                <w:t>R2</w:t>
              </w:r>
            </w:ins>
          </w:p>
        </w:tc>
        <w:tc>
          <w:tcPr>
            <w:tcW w:w="1031" w:type="dxa"/>
            <w:tcBorders>
              <w:top w:val="nil"/>
              <w:left w:val="nil"/>
              <w:bottom w:val="single" w:sz="4" w:space="0" w:color="auto"/>
              <w:right w:val="nil"/>
            </w:tcBorders>
            <w:shd w:val="clear" w:color="auto" w:fill="auto"/>
            <w:noWrap/>
            <w:vAlign w:val="bottom"/>
            <w:hideMark/>
          </w:tcPr>
          <w:p w14:paraId="0F59FCC4" w14:textId="77777777" w:rsidR="001660C9" w:rsidRPr="001660C9" w:rsidRDefault="001660C9" w:rsidP="001660C9">
            <w:pPr>
              <w:jc w:val="center"/>
              <w:rPr>
                <w:ins w:id="7679" w:author="Dave Contreras" w:date="2019-07-23T06:57:00Z"/>
                <w:rFonts w:ascii="Calibri" w:eastAsia="Times New Roman" w:hAnsi="Calibri" w:cs="Calibri"/>
                <w:b/>
                <w:bCs/>
                <w:color w:val="000000"/>
              </w:rPr>
            </w:pPr>
            <w:ins w:id="7680" w:author="Dave Contreras" w:date="2019-07-23T06:57:00Z">
              <w:r w:rsidRPr="001660C9">
                <w:rPr>
                  <w:rFonts w:ascii="Calibri" w:eastAsia="Times New Roman" w:hAnsi="Calibri" w:cs="Calibri"/>
                  <w:b/>
                  <w:bCs/>
                  <w:color w:val="000000"/>
                </w:rPr>
                <w:t>P value</w:t>
              </w:r>
            </w:ins>
          </w:p>
        </w:tc>
      </w:tr>
      <w:tr w:rsidR="001660C9" w:rsidRPr="001660C9" w14:paraId="585FFC8C" w14:textId="77777777" w:rsidTr="001660C9">
        <w:trPr>
          <w:trHeight w:val="300"/>
          <w:ins w:id="7681" w:author="Dave Contreras" w:date="2019-07-23T06:57:00Z"/>
        </w:trPr>
        <w:tc>
          <w:tcPr>
            <w:tcW w:w="1236" w:type="dxa"/>
            <w:tcBorders>
              <w:top w:val="nil"/>
              <w:left w:val="nil"/>
              <w:bottom w:val="nil"/>
              <w:right w:val="nil"/>
            </w:tcBorders>
            <w:shd w:val="clear" w:color="auto" w:fill="auto"/>
            <w:noWrap/>
            <w:vAlign w:val="bottom"/>
            <w:hideMark/>
          </w:tcPr>
          <w:p w14:paraId="38559051" w14:textId="77777777" w:rsidR="001660C9" w:rsidRPr="001660C9" w:rsidRDefault="001660C9" w:rsidP="001660C9">
            <w:pPr>
              <w:rPr>
                <w:ins w:id="7682" w:author="Dave Contreras" w:date="2019-07-23T06:57:00Z"/>
                <w:rFonts w:ascii="Calibri" w:eastAsia="Times New Roman" w:hAnsi="Calibri" w:cs="Calibri"/>
                <w:color w:val="000000"/>
              </w:rPr>
            </w:pPr>
            <w:proofErr w:type="spellStart"/>
            <w:ins w:id="7683" w:author="Dave Contreras" w:date="2019-07-23T06:57:00Z">
              <w:r w:rsidRPr="001660C9">
                <w:rPr>
                  <w:rFonts w:ascii="Calibri" w:eastAsia="Times New Roman" w:hAnsi="Calibri" w:cs="Calibri"/>
                  <w:color w:val="000000"/>
                </w:rPr>
                <w:t>Gear.Type</w:t>
              </w:r>
              <w:proofErr w:type="spellEnd"/>
            </w:ins>
          </w:p>
        </w:tc>
        <w:tc>
          <w:tcPr>
            <w:tcW w:w="331" w:type="dxa"/>
            <w:tcBorders>
              <w:top w:val="nil"/>
              <w:left w:val="nil"/>
              <w:bottom w:val="nil"/>
              <w:right w:val="nil"/>
            </w:tcBorders>
            <w:shd w:val="clear" w:color="auto" w:fill="auto"/>
            <w:noWrap/>
            <w:vAlign w:val="bottom"/>
            <w:hideMark/>
          </w:tcPr>
          <w:p w14:paraId="458E3A15" w14:textId="77777777" w:rsidR="001660C9" w:rsidRPr="001660C9" w:rsidRDefault="001660C9" w:rsidP="001660C9">
            <w:pPr>
              <w:jc w:val="center"/>
              <w:rPr>
                <w:ins w:id="7684" w:author="Dave Contreras" w:date="2019-07-23T06:57:00Z"/>
                <w:rFonts w:ascii="Calibri" w:eastAsia="Times New Roman" w:hAnsi="Calibri" w:cs="Calibri"/>
                <w:color w:val="000000"/>
              </w:rPr>
            </w:pPr>
            <w:ins w:id="7685"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7C571C7B" w14:textId="77777777" w:rsidR="001660C9" w:rsidRPr="001660C9" w:rsidRDefault="001660C9" w:rsidP="001660C9">
            <w:pPr>
              <w:jc w:val="center"/>
              <w:rPr>
                <w:ins w:id="7686" w:author="Dave Contreras" w:date="2019-07-23T06:57:00Z"/>
                <w:rFonts w:ascii="Calibri" w:eastAsia="Times New Roman" w:hAnsi="Calibri" w:cs="Calibri"/>
                <w:color w:val="000000"/>
              </w:rPr>
            </w:pPr>
            <w:ins w:id="7687" w:author="Dave Contreras" w:date="2019-07-23T06:57:00Z">
              <w:r w:rsidRPr="001660C9">
                <w:rPr>
                  <w:rFonts w:ascii="Calibri" w:eastAsia="Times New Roman" w:hAnsi="Calibri" w:cs="Calibri"/>
                  <w:color w:val="000000"/>
                </w:rPr>
                <w:t>1.4993</w:t>
              </w:r>
            </w:ins>
          </w:p>
        </w:tc>
        <w:tc>
          <w:tcPr>
            <w:tcW w:w="1200" w:type="dxa"/>
            <w:tcBorders>
              <w:top w:val="nil"/>
              <w:left w:val="nil"/>
              <w:bottom w:val="nil"/>
              <w:right w:val="nil"/>
            </w:tcBorders>
            <w:shd w:val="clear" w:color="auto" w:fill="auto"/>
            <w:noWrap/>
            <w:vAlign w:val="bottom"/>
            <w:hideMark/>
          </w:tcPr>
          <w:p w14:paraId="34EC8741" w14:textId="77777777" w:rsidR="001660C9" w:rsidRPr="001660C9" w:rsidRDefault="001660C9" w:rsidP="001660C9">
            <w:pPr>
              <w:jc w:val="center"/>
              <w:rPr>
                <w:ins w:id="7688" w:author="Dave Contreras" w:date="2019-07-23T06:57:00Z"/>
                <w:rFonts w:ascii="Calibri" w:eastAsia="Times New Roman" w:hAnsi="Calibri" w:cs="Calibri"/>
                <w:color w:val="000000"/>
              </w:rPr>
            </w:pPr>
            <w:ins w:id="7689" w:author="Dave Contreras" w:date="2019-07-23T06:57:00Z">
              <w:r w:rsidRPr="001660C9">
                <w:rPr>
                  <w:rFonts w:ascii="Calibri" w:eastAsia="Times New Roman" w:hAnsi="Calibri" w:cs="Calibri"/>
                  <w:color w:val="000000"/>
                </w:rPr>
                <w:t>1.4993</w:t>
              </w:r>
            </w:ins>
          </w:p>
        </w:tc>
        <w:tc>
          <w:tcPr>
            <w:tcW w:w="1086" w:type="dxa"/>
            <w:tcBorders>
              <w:top w:val="nil"/>
              <w:left w:val="nil"/>
              <w:bottom w:val="nil"/>
              <w:right w:val="nil"/>
            </w:tcBorders>
            <w:shd w:val="clear" w:color="auto" w:fill="auto"/>
            <w:noWrap/>
            <w:vAlign w:val="bottom"/>
            <w:hideMark/>
          </w:tcPr>
          <w:p w14:paraId="710DAA18" w14:textId="77777777" w:rsidR="001660C9" w:rsidRPr="001660C9" w:rsidRDefault="001660C9" w:rsidP="001660C9">
            <w:pPr>
              <w:jc w:val="center"/>
              <w:rPr>
                <w:ins w:id="7690" w:author="Dave Contreras" w:date="2019-07-23T06:57:00Z"/>
                <w:rFonts w:ascii="Calibri" w:eastAsia="Times New Roman" w:hAnsi="Calibri" w:cs="Calibri"/>
                <w:color w:val="000000"/>
              </w:rPr>
            </w:pPr>
            <w:ins w:id="7691" w:author="Dave Contreras" w:date="2019-07-23T06:57:00Z">
              <w:r w:rsidRPr="001660C9">
                <w:rPr>
                  <w:rFonts w:ascii="Calibri" w:eastAsia="Times New Roman" w:hAnsi="Calibri" w:cs="Calibri"/>
                  <w:color w:val="000000"/>
                </w:rPr>
                <w:t>7.3208</w:t>
              </w:r>
            </w:ins>
          </w:p>
        </w:tc>
        <w:tc>
          <w:tcPr>
            <w:tcW w:w="985" w:type="dxa"/>
            <w:tcBorders>
              <w:top w:val="nil"/>
              <w:left w:val="nil"/>
              <w:bottom w:val="nil"/>
              <w:right w:val="nil"/>
            </w:tcBorders>
            <w:shd w:val="clear" w:color="auto" w:fill="auto"/>
            <w:noWrap/>
            <w:vAlign w:val="bottom"/>
            <w:hideMark/>
          </w:tcPr>
          <w:p w14:paraId="3443409F" w14:textId="77777777" w:rsidR="001660C9" w:rsidRPr="001660C9" w:rsidRDefault="001660C9" w:rsidP="001660C9">
            <w:pPr>
              <w:jc w:val="center"/>
              <w:rPr>
                <w:ins w:id="7692" w:author="Dave Contreras" w:date="2019-07-23T06:57:00Z"/>
                <w:rFonts w:ascii="Calibri" w:eastAsia="Times New Roman" w:hAnsi="Calibri" w:cs="Calibri"/>
                <w:color w:val="000000"/>
              </w:rPr>
            </w:pPr>
            <w:ins w:id="7693" w:author="Dave Contreras" w:date="2019-07-23T06:57:00Z">
              <w:r w:rsidRPr="001660C9">
                <w:rPr>
                  <w:rFonts w:ascii="Calibri" w:eastAsia="Times New Roman" w:hAnsi="Calibri" w:cs="Calibri"/>
                  <w:color w:val="000000"/>
                </w:rPr>
                <w:t>0.39037</w:t>
              </w:r>
            </w:ins>
          </w:p>
        </w:tc>
        <w:tc>
          <w:tcPr>
            <w:tcW w:w="1031" w:type="dxa"/>
            <w:tcBorders>
              <w:top w:val="nil"/>
              <w:left w:val="nil"/>
              <w:bottom w:val="nil"/>
              <w:right w:val="nil"/>
            </w:tcBorders>
            <w:shd w:val="clear" w:color="auto" w:fill="auto"/>
            <w:noWrap/>
            <w:vAlign w:val="bottom"/>
            <w:hideMark/>
          </w:tcPr>
          <w:p w14:paraId="1312EECD" w14:textId="77777777" w:rsidR="001660C9" w:rsidRPr="001660C9" w:rsidRDefault="001660C9" w:rsidP="001660C9">
            <w:pPr>
              <w:jc w:val="center"/>
              <w:rPr>
                <w:ins w:id="7694" w:author="Dave Contreras" w:date="2019-07-23T06:57:00Z"/>
                <w:rFonts w:ascii="Calibri" w:eastAsia="Times New Roman" w:hAnsi="Calibri" w:cs="Calibri"/>
                <w:color w:val="000000"/>
              </w:rPr>
            </w:pPr>
            <w:ins w:id="7695" w:author="Dave Contreras" w:date="2019-07-23T06:57:00Z">
              <w:r w:rsidRPr="001660C9">
                <w:rPr>
                  <w:rFonts w:ascii="Calibri" w:eastAsia="Times New Roman" w:hAnsi="Calibri" w:cs="Calibri"/>
                  <w:color w:val="000000"/>
                </w:rPr>
                <w:t xml:space="preserve">  0.004 *</w:t>
              </w:r>
            </w:ins>
          </w:p>
        </w:tc>
      </w:tr>
      <w:tr w:rsidR="001660C9" w:rsidRPr="001660C9" w14:paraId="2C4A907B" w14:textId="77777777" w:rsidTr="001660C9">
        <w:trPr>
          <w:trHeight w:val="300"/>
          <w:ins w:id="7696" w:author="Dave Contreras" w:date="2019-07-23T06:57:00Z"/>
        </w:trPr>
        <w:tc>
          <w:tcPr>
            <w:tcW w:w="1236" w:type="dxa"/>
            <w:tcBorders>
              <w:top w:val="nil"/>
              <w:left w:val="nil"/>
              <w:bottom w:val="nil"/>
              <w:right w:val="nil"/>
            </w:tcBorders>
            <w:shd w:val="clear" w:color="auto" w:fill="auto"/>
            <w:noWrap/>
            <w:vAlign w:val="bottom"/>
            <w:hideMark/>
          </w:tcPr>
          <w:p w14:paraId="75686B09" w14:textId="77777777" w:rsidR="001660C9" w:rsidRPr="001660C9" w:rsidRDefault="001660C9" w:rsidP="001660C9">
            <w:pPr>
              <w:rPr>
                <w:ins w:id="7697" w:author="Dave Contreras" w:date="2019-07-23T06:57:00Z"/>
                <w:rFonts w:ascii="Calibri" w:eastAsia="Times New Roman" w:hAnsi="Calibri" w:cs="Calibri"/>
                <w:color w:val="000000"/>
              </w:rPr>
            </w:pPr>
            <w:ins w:id="7698" w:author="Dave Contreras" w:date="2019-07-23T06:57:00Z">
              <w:r w:rsidRPr="001660C9">
                <w:rPr>
                  <w:rFonts w:ascii="Calibri" w:eastAsia="Times New Roman" w:hAnsi="Calibri" w:cs="Calibri"/>
                  <w:color w:val="000000"/>
                </w:rPr>
                <w:t xml:space="preserve">Month  </w:t>
              </w:r>
            </w:ins>
          </w:p>
        </w:tc>
        <w:tc>
          <w:tcPr>
            <w:tcW w:w="331" w:type="dxa"/>
            <w:tcBorders>
              <w:top w:val="nil"/>
              <w:left w:val="nil"/>
              <w:bottom w:val="nil"/>
              <w:right w:val="nil"/>
            </w:tcBorders>
            <w:shd w:val="clear" w:color="auto" w:fill="auto"/>
            <w:noWrap/>
            <w:vAlign w:val="bottom"/>
            <w:hideMark/>
          </w:tcPr>
          <w:p w14:paraId="41DF32DA" w14:textId="77777777" w:rsidR="001660C9" w:rsidRPr="001660C9" w:rsidRDefault="001660C9" w:rsidP="001660C9">
            <w:pPr>
              <w:jc w:val="center"/>
              <w:rPr>
                <w:ins w:id="7699" w:author="Dave Contreras" w:date="2019-07-23T06:57:00Z"/>
                <w:rFonts w:ascii="Calibri" w:eastAsia="Times New Roman" w:hAnsi="Calibri" w:cs="Calibri"/>
                <w:color w:val="000000"/>
              </w:rPr>
            </w:pPr>
            <w:ins w:id="7700"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2AAEB554" w14:textId="77777777" w:rsidR="001660C9" w:rsidRPr="001660C9" w:rsidRDefault="001660C9" w:rsidP="001660C9">
            <w:pPr>
              <w:jc w:val="center"/>
              <w:rPr>
                <w:ins w:id="7701" w:author="Dave Contreras" w:date="2019-07-23T06:57:00Z"/>
                <w:rFonts w:ascii="Calibri" w:eastAsia="Times New Roman" w:hAnsi="Calibri" w:cs="Calibri"/>
                <w:color w:val="000000"/>
              </w:rPr>
            </w:pPr>
            <w:ins w:id="7702" w:author="Dave Contreras" w:date="2019-07-23T06:57:00Z">
              <w:r w:rsidRPr="001660C9">
                <w:rPr>
                  <w:rFonts w:ascii="Calibri" w:eastAsia="Times New Roman" w:hAnsi="Calibri" w:cs="Calibri"/>
                  <w:color w:val="000000"/>
                </w:rPr>
                <w:t>0.221</w:t>
              </w:r>
            </w:ins>
          </w:p>
        </w:tc>
        <w:tc>
          <w:tcPr>
            <w:tcW w:w="1200" w:type="dxa"/>
            <w:tcBorders>
              <w:top w:val="nil"/>
              <w:left w:val="nil"/>
              <w:bottom w:val="nil"/>
              <w:right w:val="nil"/>
            </w:tcBorders>
            <w:shd w:val="clear" w:color="auto" w:fill="auto"/>
            <w:noWrap/>
            <w:vAlign w:val="bottom"/>
            <w:hideMark/>
          </w:tcPr>
          <w:p w14:paraId="0B6F3315" w14:textId="77777777" w:rsidR="001660C9" w:rsidRPr="001660C9" w:rsidRDefault="001660C9" w:rsidP="001660C9">
            <w:pPr>
              <w:jc w:val="center"/>
              <w:rPr>
                <w:ins w:id="7703" w:author="Dave Contreras" w:date="2019-07-23T06:57:00Z"/>
                <w:rFonts w:ascii="Calibri" w:eastAsia="Times New Roman" w:hAnsi="Calibri" w:cs="Calibri"/>
                <w:color w:val="000000"/>
              </w:rPr>
            </w:pPr>
            <w:ins w:id="7704" w:author="Dave Contreras" w:date="2019-07-23T06:57:00Z">
              <w:r w:rsidRPr="001660C9">
                <w:rPr>
                  <w:rFonts w:ascii="Calibri" w:eastAsia="Times New Roman" w:hAnsi="Calibri" w:cs="Calibri"/>
                  <w:color w:val="000000"/>
                </w:rPr>
                <w:t>0.22098</w:t>
              </w:r>
            </w:ins>
          </w:p>
        </w:tc>
        <w:tc>
          <w:tcPr>
            <w:tcW w:w="1086" w:type="dxa"/>
            <w:tcBorders>
              <w:top w:val="nil"/>
              <w:left w:val="nil"/>
              <w:bottom w:val="nil"/>
              <w:right w:val="nil"/>
            </w:tcBorders>
            <w:shd w:val="clear" w:color="auto" w:fill="auto"/>
            <w:noWrap/>
            <w:vAlign w:val="bottom"/>
            <w:hideMark/>
          </w:tcPr>
          <w:p w14:paraId="44075EC2" w14:textId="77777777" w:rsidR="001660C9" w:rsidRPr="001660C9" w:rsidRDefault="001660C9" w:rsidP="001660C9">
            <w:pPr>
              <w:jc w:val="center"/>
              <w:rPr>
                <w:ins w:id="7705" w:author="Dave Contreras" w:date="2019-07-23T06:57:00Z"/>
                <w:rFonts w:ascii="Calibri" w:eastAsia="Times New Roman" w:hAnsi="Calibri" w:cs="Calibri"/>
                <w:color w:val="000000"/>
              </w:rPr>
            </w:pPr>
            <w:ins w:id="7706" w:author="Dave Contreras" w:date="2019-07-23T06:57:00Z">
              <w:r w:rsidRPr="001660C9">
                <w:rPr>
                  <w:rFonts w:ascii="Calibri" w:eastAsia="Times New Roman" w:hAnsi="Calibri" w:cs="Calibri"/>
                  <w:color w:val="000000"/>
                </w:rPr>
                <w:t>1.079</w:t>
              </w:r>
            </w:ins>
          </w:p>
        </w:tc>
        <w:tc>
          <w:tcPr>
            <w:tcW w:w="985" w:type="dxa"/>
            <w:tcBorders>
              <w:top w:val="nil"/>
              <w:left w:val="nil"/>
              <w:bottom w:val="nil"/>
              <w:right w:val="nil"/>
            </w:tcBorders>
            <w:shd w:val="clear" w:color="auto" w:fill="auto"/>
            <w:noWrap/>
            <w:vAlign w:val="bottom"/>
            <w:hideMark/>
          </w:tcPr>
          <w:p w14:paraId="69CAFFCE" w14:textId="77777777" w:rsidR="001660C9" w:rsidRPr="001660C9" w:rsidRDefault="001660C9" w:rsidP="001660C9">
            <w:pPr>
              <w:jc w:val="center"/>
              <w:rPr>
                <w:ins w:id="7707" w:author="Dave Contreras" w:date="2019-07-23T06:57:00Z"/>
                <w:rFonts w:ascii="Calibri" w:eastAsia="Times New Roman" w:hAnsi="Calibri" w:cs="Calibri"/>
                <w:color w:val="000000"/>
              </w:rPr>
            </w:pPr>
            <w:ins w:id="7708" w:author="Dave Contreras" w:date="2019-07-23T06:57:00Z">
              <w:r w:rsidRPr="001660C9">
                <w:rPr>
                  <w:rFonts w:ascii="Calibri" w:eastAsia="Times New Roman" w:hAnsi="Calibri" w:cs="Calibri"/>
                  <w:color w:val="000000"/>
                </w:rPr>
                <w:t>0.05754</w:t>
              </w:r>
            </w:ins>
          </w:p>
        </w:tc>
        <w:tc>
          <w:tcPr>
            <w:tcW w:w="1031" w:type="dxa"/>
            <w:tcBorders>
              <w:top w:val="nil"/>
              <w:left w:val="nil"/>
              <w:bottom w:val="nil"/>
              <w:right w:val="nil"/>
            </w:tcBorders>
            <w:shd w:val="clear" w:color="auto" w:fill="auto"/>
            <w:noWrap/>
            <w:vAlign w:val="bottom"/>
            <w:hideMark/>
          </w:tcPr>
          <w:p w14:paraId="2BC47F0B" w14:textId="77777777" w:rsidR="001660C9" w:rsidRPr="001660C9" w:rsidRDefault="001660C9" w:rsidP="001660C9">
            <w:pPr>
              <w:jc w:val="center"/>
              <w:rPr>
                <w:ins w:id="7709" w:author="Dave Contreras" w:date="2019-07-23T06:57:00Z"/>
                <w:rFonts w:ascii="Calibri" w:eastAsia="Times New Roman" w:hAnsi="Calibri" w:cs="Calibri"/>
                <w:color w:val="000000"/>
              </w:rPr>
            </w:pPr>
            <w:ins w:id="7710" w:author="Dave Contreras" w:date="2019-07-23T06:57:00Z">
              <w:r w:rsidRPr="001660C9">
                <w:rPr>
                  <w:rFonts w:ascii="Calibri" w:eastAsia="Times New Roman" w:hAnsi="Calibri" w:cs="Calibri"/>
                  <w:color w:val="000000"/>
                </w:rPr>
                <w:t>0.365</w:t>
              </w:r>
            </w:ins>
          </w:p>
        </w:tc>
      </w:tr>
      <w:tr w:rsidR="001660C9" w:rsidRPr="001660C9" w14:paraId="77DDD09D" w14:textId="77777777" w:rsidTr="001660C9">
        <w:trPr>
          <w:trHeight w:val="300"/>
          <w:ins w:id="7711" w:author="Dave Contreras" w:date="2019-07-23T06:57:00Z"/>
        </w:trPr>
        <w:tc>
          <w:tcPr>
            <w:tcW w:w="1236" w:type="dxa"/>
            <w:tcBorders>
              <w:top w:val="nil"/>
              <w:left w:val="nil"/>
              <w:bottom w:val="nil"/>
              <w:right w:val="nil"/>
            </w:tcBorders>
            <w:shd w:val="clear" w:color="auto" w:fill="auto"/>
            <w:noWrap/>
            <w:vAlign w:val="bottom"/>
            <w:hideMark/>
          </w:tcPr>
          <w:p w14:paraId="43957D19" w14:textId="77777777" w:rsidR="001660C9" w:rsidRPr="001660C9" w:rsidRDefault="001660C9" w:rsidP="001660C9">
            <w:pPr>
              <w:rPr>
                <w:ins w:id="7712" w:author="Dave Contreras" w:date="2019-07-23T06:57:00Z"/>
                <w:rFonts w:ascii="Calibri" w:eastAsia="Times New Roman" w:hAnsi="Calibri" w:cs="Calibri"/>
                <w:color w:val="000000"/>
              </w:rPr>
            </w:pPr>
            <w:ins w:id="7713" w:author="Dave Contreras" w:date="2019-07-23T06:57:00Z">
              <w:r w:rsidRPr="001660C9">
                <w:rPr>
                  <w:rFonts w:ascii="Calibri" w:eastAsia="Times New Roman" w:hAnsi="Calibri" w:cs="Calibri"/>
                  <w:color w:val="000000"/>
                </w:rPr>
                <w:t xml:space="preserve">Temp   </w:t>
              </w:r>
            </w:ins>
          </w:p>
        </w:tc>
        <w:tc>
          <w:tcPr>
            <w:tcW w:w="331" w:type="dxa"/>
            <w:tcBorders>
              <w:top w:val="nil"/>
              <w:left w:val="nil"/>
              <w:bottom w:val="nil"/>
              <w:right w:val="nil"/>
            </w:tcBorders>
            <w:shd w:val="clear" w:color="auto" w:fill="auto"/>
            <w:noWrap/>
            <w:vAlign w:val="bottom"/>
            <w:hideMark/>
          </w:tcPr>
          <w:p w14:paraId="58ED0DAF" w14:textId="77777777" w:rsidR="001660C9" w:rsidRPr="001660C9" w:rsidRDefault="001660C9" w:rsidP="001660C9">
            <w:pPr>
              <w:jc w:val="center"/>
              <w:rPr>
                <w:ins w:id="7714" w:author="Dave Contreras" w:date="2019-07-23T06:57:00Z"/>
                <w:rFonts w:ascii="Calibri" w:eastAsia="Times New Roman" w:hAnsi="Calibri" w:cs="Calibri"/>
                <w:color w:val="000000"/>
              </w:rPr>
            </w:pPr>
            <w:ins w:id="7715"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1932D81B" w14:textId="77777777" w:rsidR="001660C9" w:rsidRPr="001660C9" w:rsidRDefault="001660C9" w:rsidP="001660C9">
            <w:pPr>
              <w:jc w:val="center"/>
              <w:rPr>
                <w:ins w:id="7716" w:author="Dave Contreras" w:date="2019-07-23T06:57:00Z"/>
                <w:rFonts w:ascii="Calibri" w:eastAsia="Times New Roman" w:hAnsi="Calibri" w:cs="Calibri"/>
                <w:color w:val="000000"/>
              </w:rPr>
            </w:pPr>
            <w:ins w:id="7717" w:author="Dave Contreras" w:date="2019-07-23T06:57:00Z">
              <w:r w:rsidRPr="001660C9">
                <w:rPr>
                  <w:rFonts w:ascii="Calibri" w:eastAsia="Times New Roman" w:hAnsi="Calibri" w:cs="Calibri"/>
                  <w:color w:val="000000"/>
                </w:rPr>
                <w:t>0.7839</w:t>
              </w:r>
            </w:ins>
          </w:p>
        </w:tc>
        <w:tc>
          <w:tcPr>
            <w:tcW w:w="1200" w:type="dxa"/>
            <w:tcBorders>
              <w:top w:val="nil"/>
              <w:left w:val="nil"/>
              <w:bottom w:val="nil"/>
              <w:right w:val="nil"/>
            </w:tcBorders>
            <w:shd w:val="clear" w:color="auto" w:fill="auto"/>
            <w:noWrap/>
            <w:vAlign w:val="bottom"/>
            <w:hideMark/>
          </w:tcPr>
          <w:p w14:paraId="4E993C01" w14:textId="77777777" w:rsidR="001660C9" w:rsidRPr="001660C9" w:rsidRDefault="001660C9" w:rsidP="001660C9">
            <w:pPr>
              <w:jc w:val="center"/>
              <w:rPr>
                <w:ins w:id="7718" w:author="Dave Contreras" w:date="2019-07-23T06:57:00Z"/>
                <w:rFonts w:ascii="Calibri" w:eastAsia="Times New Roman" w:hAnsi="Calibri" w:cs="Calibri"/>
                <w:color w:val="000000"/>
              </w:rPr>
            </w:pPr>
            <w:ins w:id="7719" w:author="Dave Contreras" w:date="2019-07-23T06:57:00Z">
              <w:r w:rsidRPr="001660C9">
                <w:rPr>
                  <w:rFonts w:ascii="Calibri" w:eastAsia="Times New Roman" w:hAnsi="Calibri" w:cs="Calibri"/>
                  <w:color w:val="000000"/>
                </w:rPr>
                <w:t>0.78393</w:t>
              </w:r>
            </w:ins>
          </w:p>
        </w:tc>
        <w:tc>
          <w:tcPr>
            <w:tcW w:w="1086" w:type="dxa"/>
            <w:tcBorders>
              <w:top w:val="nil"/>
              <w:left w:val="nil"/>
              <w:bottom w:val="nil"/>
              <w:right w:val="nil"/>
            </w:tcBorders>
            <w:shd w:val="clear" w:color="auto" w:fill="auto"/>
            <w:noWrap/>
            <w:vAlign w:val="bottom"/>
            <w:hideMark/>
          </w:tcPr>
          <w:p w14:paraId="679FD50B" w14:textId="77777777" w:rsidR="001660C9" w:rsidRPr="001660C9" w:rsidRDefault="001660C9" w:rsidP="001660C9">
            <w:pPr>
              <w:jc w:val="center"/>
              <w:rPr>
                <w:ins w:id="7720" w:author="Dave Contreras" w:date="2019-07-23T06:57:00Z"/>
                <w:rFonts w:ascii="Calibri" w:eastAsia="Times New Roman" w:hAnsi="Calibri" w:cs="Calibri"/>
                <w:color w:val="000000"/>
              </w:rPr>
            </w:pPr>
            <w:ins w:id="7721" w:author="Dave Contreras" w:date="2019-07-23T06:57:00Z">
              <w:r w:rsidRPr="001660C9">
                <w:rPr>
                  <w:rFonts w:ascii="Calibri" w:eastAsia="Times New Roman" w:hAnsi="Calibri" w:cs="Calibri"/>
                  <w:color w:val="000000"/>
                </w:rPr>
                <w:t>3.8278</w:t>
              </w:r>
            </w:ins>
          </w:p>
        </w:tc>
        <w:tc>
          <w:tcPr>
            <w:tcW w:w="985" w:type="dxa"/>
            <w:tcBorders>
              <w:top w:val="nil"/>
              <w:left w:val="nil"/>
              <w:bottom w:val="nil"/>
              <w:right w:val="nil"/>
            </w:tcBorders>
            <w:shd w:val="clear" w:color="auto" w:fill="auto"/>
            <w:noWrap/>
            <w:vAlign w:val="bottom"/>
            <w:hideMark/>
          </w:tcPr>
          <w:p w14:paraId="79BCE94C" w14:textId="77777777" w:rsidR="001660C9" w:rsidRPr="001660C9" w:rsidRDefault="001660C9" w:rsidP="001660C9">
            <w:pPr>
              <w:jc w:val="center"/>
              <w:rPr>
                <w:ins w:id="7722" w:author="Dave Contreras" w:date="2019-07-23T06:57:00Z"/>
                <w:rFonts w:ascii="Calibri" w:eastAsia="Times New Roman" w:hAnsi="Calibri" w:cs="Calibri"/>
                <w:color w:val="000000"/>
              </w:rPr>
            </w:pPr>
            <w:ins w:id="7723" w:author="Dave Contreras" w:date="2019-07-23T06:57:00Z">
              <w:r w:rsidRPr="001660C9">
                <w:rPr>
                  <w:rFonts w:ascii="Calibri" w:eastAsia="Times New Roman" w:hAnsi="Calibri" w:cs="Calibri"/>
                  <w:color w:val="000000"/>
                </w:rPr>
                <w:t>0.20411</w:t>
              </w:r>
            </w:ins>
          </w:p>
        </w:tc>
        <w:tc>
          <w:tcPr>
            <w:tcW w:w="1031" w:type="dxa"/>
            <w:tcBorders>
              <w:top w:val="nil"/>
              <w:left w:val="nil"/>
              <w:bottom w:val="nil"/>
              <w:right w:val="nil"/>
            </w:tcBorders>
            <w:shd w:val="clear" w:color="auto" w:fill="auto"/>
            <w:noWrap/>
            <w:vAlign w:val="bottom"/>
            <w:hideMark/>
          </w:tcPr>
          <w:p w14:paraId="5F4F14CC" w14:textId="77777777" w:rsidR="001660C9" w:rsidRPr="001660C9" w:rsidRDefault="001660C9" w:rsidP="001660C9">
            <w:pPr>
              <w:jc w:val="center"/>
              <w:rPr>
                <w:ins w:id="7724" w:author="Dave Contreras" w:date="2019-07-23T06:57:00Z"/>
                <w:rFonts w:ascii="Calibri" w:eastAsia="Times New Roman" w:hAnsi="Calibri" w:cs="Calibri"/>
                <w:color w:val="000000"/>
              </w:rPr>
            </w:pPr>
            <w:ins w:id="7725" w:author="Dave Contreras" w:date="2019-07-23T06:57:00Z">
              <w:r w:rsidRPr="001660C9">
                <w:rPr>
                  <w:rFonts w:ascii="Calibri" w:eastAsia="Times New Roman" w:hAnsi="Calibri" w:cs="Calibri"/>
                  <w:color w:val="000000"/>
                </w:rPr>
                <w:t xml:space="preserve">  0.046 * </w:t>
              </w:r>
            </w:ins>
          </w:p>
        </w:tc>
      </w:tr>
      <w:tr w:rsidR="001660C9" w:rsidRPr="001660C9" w14:paraId="77090325" w14:textId="77777777" w:rsidTr="001660C9">
        <w:trPr>
          <w:trHeight w:val="300"/>
          <w:ins w:id="7726" w:author="Dave Contreras" w:date="2019-07-23T06:57:00Z"/>
        </w:trPr>
        <w:tc>
          <w:tcPr>
            <w:tcW w:w="1236" w:type="dxa"/>
            <w:tcBorders>
              <w:top w:val="nil"/>
              <w:left w:val="nil"/>
              <w:bottom w:val="nil"/>
              <w:right w:val="nil"/>
            </w:tcBorders>
            <w:shd w:val="clear" w:color="auto" w:fill="auto"/>
            <w:noWrap/>
            <w:vAlign w:val="bottom"/>
            <w:hideMark/>
          </w:tcPr>
          <w:p w14:paraId="13991691" w14:textId="77777777" w:rsidR="001660C9" w:rsidRPr="001660C9" w:rsidRDefault="001660C9" w:rsidP="001660C9">
            <w:pPr>
              <w:rPr>
                <w:ins w:id="7727" w:author="Dave Contreras" w:date="2019-07-23T06:57:00Z"/>
                <w:rFonts w:ascii="Calibri" w:eastAsia="Times New Roman" w:hAnsi="Calibri" w:cs="Calibri"/>
                <w:color w:val="000000"/>
              </w:rPr>
            </w:pPr>
            <w:proofErr w:type="spellStart"/>
            <w:ins w:id="7728" w:author="Dave Contreras" w:date="2019-07-23T06:57:00Z">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ins>
          </w:p>
        </w:tc>
        <w:tc>
          <w:tcPr>
            <w:tcW w:w="331" w:type="dxa"/>
            <w:tcBorders>
              <w:top w:val="nil"/>
              <w:left w:val="nil"/>
              <w:bottom w:val="nil"/>
              <w:right w:val="nil"/>
            </w:tcBorders>
            <w:shd w:val="clear" w:color="auto" w:fill="auto"/>
            <w:noWrap/>
            <w:vAlign w:val="bottom"/>
            <w:hideMark/>
          </w:tcPr>
          <w:p w14:paraId="73037225" w14:textId="77777777" w:rsidR="001660C9" w:rsidRPr="001660C9" w:rsidRDefault="001660C9" w:rsidP="001660C9">
            <w:pPr>
              <w:jc w:val="center"/>
              <w:rPr>
                <w:ins w:id="7729" w:author="Dave Contreras" w:date="2019-07-23T06:57:00Z"/>
                <w:rFonts w:ascii="Calibri" w:eastAsia="Times New Roman" w:hAnsi="Calibri" w:cs="Calibri"/>
                <w:color w:val="000000"/>
              </w:rPr>
            </w:pPr>
            <w:ins w:id="7730"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663EDB7E" w14:textId="77777777" w:rsidR="001660C9" w:rsidRPr="001660C9" w:rsidRDefault="001660C9" w:rsidP="001660C9">
            <w:pPr>
              <w:jc w:val="center"/>
              <w:rPr>
                <w:ins w:id="7731" w:author="Dave Contreras" w:date="2019-07-23T06:57:00Z"/>
                <w:rFonts w:ascii="Calibri" w:eastAsia="Times New Roman" w:hAnsi="Calibri" w:cs="Calibri"/>
                <w:color w:val="000000"/>
              </w:rPr>
            </w:pPr>
            <w:ins w:id="7732" w:author="Dave Contreras" w:date="2019-07-23T06:57:00Z">
              <w:r w:rsidRPr="001660C9">
                <w:rPr>
                  <w:rFonts w:ascii="Calibri" w:eastAsia="Times New Roman" w:hAnsi="Calibri" w:cs="Calibri"/>
                  <w:color w:val="000000"/>
                </w:rPr>
                <w:t>0.0949</w:t>
              </w:r>
            </w:ins>
          </w:p>
        </w:tc>
        <w:tc>
          <w:tcPr>
            <w:tcW w:w="1200" w:type="dxa"/>
            <w:tcBorders>
              <w:top w:val="nil"/>
              <w:left w:val="nil"/>
              <w:bottom w:val="nil"/>
              <w:right w:val="nil"/>
            </w:tcBorders>
            <w:shd w:val="clear" w:color="auto" w:fill="auto"/>
            <w:noWrap/>
            <w:vAlign w:val="bottom"/>
            <w:hideMark/>
          </w:tcPr>
          <w:p w14:paraId="147759E7" w14:textId="77777777" w:rsidR="001660C9" w:rsidRPr="001660C9" w:rsidRDefault="001660C9" w:rsidP="001660C9">
            <w:pPr>
              <w:jc w:val="center"/>
              <w:rPr>
                <w:ins w:id="7733" w:author="Dave Contreras" w:date="2019-07-23T06:57:00Z"/>
                <w:rFonts w:ascii="Calibri" w:eastAsia="Times New Roman" w:hAnsi="Calibri" w:cs="Calibri"/>
                <w:color w:val="000000"/>
              </w:rPr>
            </w:pPr>
            <w:ins w:id="7734" w:author="Dave Contreras" w:date="2019-07-23T06:57:00Z">
              <w:r w:rsidRPr="001660C9">
                <w:rPr>
                  <w:rFonts w:ascii="Calibri" w:eastAsia="Times New Roman" w:hAnsi="Calibri" w:cs="Calibri"/>
                  <w:color w:val="000000"/>
                </w:rPr>
                <w:t>0.09492</w:t>
              </w:r>
            </w:ins>
          </w:p>
        </w:tc>
        <w:tc>
          <w:tcPr>
            <w:tcW w:w="1086" w:type="dxa"/>
            <w:tcBorders>
              <w:top w:val="nil"/>
              <w:left w:val="nil"/>
              <w:bottom w:val="nil"/>
              <w:right w:val="nil"/>
            </w:tcBorders>
            <w:shd w:val="clear" w:color="auto" w:fill="auto"/>
            <w:noWrap/>
            <w:vAlign w:val="bottom"/>
            <w:hideMark/>
          </w:tcPr>
          <w:p w14:paraId="41C0A053" w14:textId="77777777" w:rsidR="001660C9" w:rsidRPr="001660C9" w:rsidRDefault="001660C9" w:rsidP="001660C9">
            <w:pPr>
              <w:jc w:val="center"/>
              <w:rPr>
                <w:ins w:id="7735" w:author="Dave Contreras" w:date="2019-07-23T06:57:00Z"/>
                <w:rFonts w:ascii="Calibri" w:eastAsia="Times New Roman" w:hAnsi="Calibri" w:cs="Calibri"/>
                <w:color w:val="000000"/>
              </w:rPr>
            </w:pPr>
            <w:ins w:id="7736" w:author="Dave Contreras" w:date="2019-07-23T06:57:00Z">
              <w:r w:rsidRPr="001660C9">
                <w:rPr>
                  <w:rFonts w:ascii="Calibri" w:eastAsia="Times New Roman" w:hAnsi="Calibri" w:cs="Calibri"/>
                  <w:color w:val="000000"/>
                </w:rPr>
                <w:t>0.4635</w:t>
              </w:r>
            </w:ins>
          </w:p>
        </w:tc>
        <w:tc>
          <w:tcPr>
            <w:tcW w:w="985" w:type="dxa"/>
            <w:tcBorders>
              <w:top w:val="nil"/>
              <w:left w:val="nil"/>
              <w:bottom w:val="nil"/>
              <w:right w:val="nil"/>
            </w:tcBorders>
            <w:shd w:val="clear" w:color="auto" w:fill="auto"/>
            <w:noWrap/>
            <w:vAlign w:val="bottom"/>
            <w:hideMark/>
          </w:tcPr>
          <w:p w14:paraId="15D36CD7" w14:textId="77777777" w:rsidR="001660C9" w:rsidRPr="001660C9" w:rsidRDefault="001660C9" w:rsidP="001660C9">
            <w:pPr>
              <w:jc w:val="center"/>
              <w:rPr>
                <w:ins w:id="7737" w:author="Dave Contreras" w:date="2019-07-23T06:57:00Z"/>
                <w:rFonts w:ascii="Calibri" w:eastAsia="Times New Roman" w:hAnsi="Calibri" w:cs="Calibri"/>
                <w:color w:val="000000"/>
              </w:rPr>
            </w:pPr>
            <w:ins w:id="7738" w:author="Dave Contreras" w:date="2019-07-23T06:57:00Z">
              <w:r w:rsidRPr="001660C9">
                <w:rPr>
                  <w:rFonts w:ascii="Calibri" w:eastAsia="Times New Roman" w:hAnsi="Calibri" w:cs="Calibri"/>
                  <w:color w:val="000000"/>
                </w:rPr>
                <w:t>0.02471</w:t>
              </w:r>
            </w:ins>
          </w:p>
        </w:tc>
        <w:tc>
          <w:tcPr>
            <w:tcW w:w="1031" w:type="dxa"/>
            <w:tcBorders>
              <w:top w:val="nil"/>
              <w:left w:val="nil"/>
              <w:bottom w:val="nil"/>
              <w:right w:val="nil"/>
            </w:tcBorders>
            <w:shd w:val="clear" w:color="auto" w:fill="auto"/>
            <w:noWrap/>
            <w:vAlign w:val="bottom"/>
            <w:hideMark/>
          </w:tcPr>
          <w:p w14:paraId="6B034207" w14:textId="77777777" w:rsidR="001660C9" w:rsidRPr="001660C9" w:rsidRDefault="001660C9" w:rsidP="001660C9">
            <w:pPr>
              <w:jc w:val="center"/>
              <w:rPr>
                <w:ins w:id="7739" w:author="Dave Contreras" w:date="2019-07-23T06:57:00Z"/>
                <w:rFonts w:ascii="Calibri" w:eastAsia="Times New Roman" w:hAnsi="Calibri" w:cs="Calibri"/>
                <w:color w:val="000000"/>
              </w:rPr>
            </w:pPr>
            <w:ins w:id="7740" w:author="Dave Contreras" w:date="2019-07-23T06:57:00Z">
              <w:r w:rsidRPr="001660C9">
                <w:rPr>
                  <w:rFonts w:ascii="Calibri" w:eastAsia="Times New Roman" w:hAnsi="Calibri" w:cs="Calibri"/>
                  <w:color w:val="000000"/>
                </w:rPr>
                <w:t>0.714</w:t>
              </w:r>
            </w:ins>
          </w:p>
        </w:tc>
      </w:tr>
      <w:tr w:rsidR="001660C9" w:rsidRPr="001660C9" w14:paraId="16898154" w14:textId="77777777" w:rsidTr="001660C9">
        <w:trPr>
          <w:trHeight w:val="300"/>
          <w:ins w:id="7741" w:author="Dave Contreras" w:date="2019-07-23T06:57:00Z"/>
        </w:trPr>
        <w:tc>
          <w:tcPr>
            <w:tcW w:w="1236" w:type="dxa"/>
            <w:tcBorders>
              <w:top w:val="nil"/>
              <w:left w:val="nil"/>
              <w:bottom w:val="nil"/>
              <w:right w:val="nil"/>
            </w:tcBorders>
            <w:shd w:val="clear" w:color="auto" w:fill="auto"/>
            <w:noWrap/>
            <w:vAlign w:val="bottom"/>
            <w:hideMark/>
          </w:tcPr>
          <w:p w14:paraId="2FCAA558" w14:textId="77777777" w:rsidR="001660C9" w:rsidRPr="001660C9" w:rsidRDefault="001660C9" w:rsidP="001660C9">
            <w:pPr>
              <w:rPr>
                <w:ins w:id="7742" w:author="Dave Contreras" w:date="2019-07-23T06:57:00Z"/>
                <w:rFonts w:ascii="Calibri" w:eastAsia="Times New Roman" w:hAnsi="Calibri" w:cs="Calibri"/>
                <w:color w:val="000000"/>
              </w:rPr>
            </w:pPr>
            <w:ins w:id="7743" w:author="Dave Contreras" w:date="2019-07-23T06:57:00Z">
              <w:r w:rsidRPr="001660C9">
                <w:rPr>
                  <w:rFonts w:ascii="Calibri" w:eastAsia="Times New Roman" w:hAnsi="Calibri" w:cs="Calibri"/>
                  <w:color w:val="000000"/>
                </w:rPr>
                <w:t>Turbidity</w:t>
              </w:r>
            </w:ins>
          </w:p>
        </w:tc>
        <w:tc>
          <w:tcPr>
            <w:tcW w:w="331" w:type="dxa"/>
            <w:tcBorders>
              <w:top w:val="nil"/>
              <w:left w:val="nil"/>
              <w:bottom w:val="nil"/>
              <w:right w:val="nil"/>
            </w:tcBorders>
            <w:shd w:val="clear" w:color="auto" w:fill="auto"/>
            <w:noWrap/>
            <w:vAlign w:val="bottom"/>
            <w:hideMark/>
          </w:tcPr>
          <w:p w14:paraId="0C35E109" w14:textId="77777777" w:rsidR="001660C9" w:rsidRPr="001660C9" w:rsidRDefault="001660C9" w:rsidP="001660C9">
            <w:pPr>
              <w:jc w:val="center"/>
              <w:rPr>
                <w:ins w:id="7744" w:author="Dave Contreras" w:date="2019-07-23T06:57:00Z"/>
                <w:rFonts w:ascii="Calibri" w:eastAsia="Times New Roman" w:hAnsi="Calibri" w:cs="Calibri"/>
                <w:color w:val="000000"/>
              </w:rPr>
            </w:pPr>
            <w:ins w:id="7745" w:author="Dave Contreras"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0A06D55D" w14:textId="77777777" w:rsidR="001660C9" w:rsidRPr="001660C9" w:rsidRDefault="001660C9" w:rsidP="001660C9">
            <w:pPr>
              <w:jc w:val="center"/>
              <w:rPr>
                <w:ins w:id="7746" w:author="Dave Contreras" w:date="2019-07-23T06:57:00Z"/>
                <w:rFonts w:ascii="Calibri" w:eastAsia="Times New Roman" w:hAnsi="Calibri" w:cs="Calibri"/>
                <w:color w:val="000000"/>
              </w:rPr>
            </w:pPr>
            <w:ins w:id="7747" w:author="Dave Contreras" w:date="2019-07-23T06:57:00Z">
              <w:r w:rsidRPr="001660C9">
                <w:rPr>
                  <w:rFonts w:ascii="Calibri" w:eastAsia="Times New Roman" w:hAnsi="Calibri" w:cs="Calibri"/>
                  <w:color w:val="000000"/>
                </w:rPr>
                <w:t>0.0128</w:t>
              </w:r>
            </w:ins>
          </w:p>
        </w:tc>
        <w:tc>
          <w:tcPr>
            <w:tcW w:w="1200" w:type="dxa"/>
            <w:tcBorders>
              <w:top w:val="nil"/>
              <w:left w:val="nil"/>
              <w:bottom w:val="nil"/>
              <w:right w:val="nil"/>
            </w:tcBorders>
            <w:shd w:val="clear" w:color="auto" w:fill="auto"/>
            <w:noWrap/>
            <w:vAlign w:val="bottom"/>
            <w:hideMark/>
          </w:tcPr>
          <w:p w14:paraId="43340203" w14:textId="77777777" w:rsidR="001660C9" w:rsidRPr="001660C9" w:rsidRDefault="001660C9" w:rsidP="001660C9">
            <w:pPr>
              <w:jc w:val="center"/>
              <w:rPr>
                <w:ins w:id="7748" w:author="Dave Contreras" w:date="2019-07-23T06:57:00Z"/>
                <w:rFonts w:ascii="Calibri" w:eastAsia="Times New Roman" w:hAnsi="Calibri" w:cs="Calibri"/>
                <w:color w:val="000000"/>
              </w:rPr>
            </w:pPr>
            <w:ins w:id="7749" w:author="Dave Contreras" w:date="2019-07-23T06:57:00Z">
              <w:r w:rsidRPr="001660C9">
                <w:rPr>
                  <w:rFonts w:ascii="Calibri" w:eastAsia="Times New Roman" w:hAnsi="Calibri" w:cs="Calibri"/>
                  <w:color w:val="000000"/>
                </w:rPr>
                <w:t>0.01282</w:t>
              </w:r>
            </w:ins>
          </w:p>
        </w:tc>
        <w:tc>
          <w:tcPr>
            <w:tcW w:w="1086" w:type="dxa"/>
            <w:tcBorders>
              <w:top w:val="nil"/>
              <w:left w:val="nil"/>
              <w:bottom w:val="nil"/>
              <w:right w:val="nil"/>
            </w:tcBorders>
            <w:shd w:val="clear" w:color="auto" w:fill="auto"/>
            <w:noWrap/>
            <w:vAlign w:val="bottom"/>
            <w:hideMark/>
          </w:tcPr>
          <w:p w14:paraId="3D3E13E4" w14:textId="77777777" w:rsidR="001660C9" w:rsidRPr="001660C9" w:rsidRDefault="001660C9" w:rsidP="001660C9">
            <w:pPr>
              <w:jc w:val="center"/>
              <w:rPr>
                <w:ins w:id="7750" w:author="Dave Contreras" w:date="2019-07-23T06:57:00Z"/>
                <w:rFonts w:ascii="Calibri" w:eastAsia="Times New Roman" w:hAnsi="Calibri" w:cs="Calibri"/>
                <w:color w:val="000000"/>
              </w:rPr>
            </w:pPr>
            <w:ins w:id="7751" w:author="Dave Contreras" w:date="2019-07-23T06:57:00Z">
              <w:r w:rsidRPr="001660C9">
                <w:rPr>
                  <w:rFonts w:ascii="Calibri" w:eastAsia="Times New Roman" w:hAnsi="Calibri" w:cs="Calibri"/>
                  <w:color w:val="000000"/>
                </w:rPr>
                <w:t>0.0626</w:t>
              </w:r>
            </w:ins>
          </w:p>
        </w:tc>
        <w:tc>
          <w:tcPr>
            <w:tcW w:w="985" w:type="dxa"/>
            <w:tcBorders>
              <w:top w:val="nil"/>
              <w:left w:val="nil"/>
              <w:bottom w:val="nil"/>
              <w:right w:val="nil"/>
            </w:tcBorders>
            <w:shd w:val="clear" w:color="auto" w:fill="auto"/>
            <w:noWrap/>
            <w:vAlign w:val="bottom"/>
            <w:hideMark/>
          </w:tcPr>
          <w:p w14:paraId="118DF3C3" w14:textId="77777777" w:rsidR="001660C9" w:rsidRPr="001660C9" w:rsidRDefault="001660C9" w:rsidP="001660C9">
            <w:pPr>
              <w:jc w:val="center"/>
              <w:rPr>
                <w:ins w:id="7752" w:author="Dave Contreras" w:date="2019-07-23T06:57:00Z"/>
                <w:rFonts w:ascii="Calibri" w:eastAsia="Times New Roman" w:hAnsi="Calibri" w:cs="Calibri"/>
                <w:color w:val="000000"/>
              </w:rPr>
            </w:pPr>
            <w:ins w:id="7753" w:author="Dave Contreras" w:date="2019-07-23T06:57:00Z">
              <w:r w:rsidRPr="001660C9">
                <w:rPr>
                  <w:rFonts w:ascii="Calibri" w:eastAsia="Times New Roman" w:hAnsi="Calibri" w:cs="Calibri"/>
                  <w:color w:val="000000"/>
                </w:rPr>
                <w:t>0.00334</w:t>
              </w:r>
            </w:ins>
          </w:p>
        </w:tc>
        <w:tc>
          <w:tcPr>
            <w:tcW w:w="1031" w:type="dxa"/>
            <w:tcBorders>
              <w:top w:val="nil"/>
              <w:left w:val="nil"/>
              <w:bottom w:val="nil"/>
              <w:right w:val="nil"/>
            </w:tcBorders>
            <w:shd w:val="clear" w:color="auto" w:fill="auto"/>
            <w:noWrap/>
            <w:vAlign w:val="bottom"/>
            <w:hideMark/>
          </w:tcPr>
          <w:p w14:paraId="0DCD42D4" w14:textId="77777777" w:rsidR="001660C9" w:rsidRPr="001660C9" w:rsidRDefault="001660C9" w:rsidP="001660C9">
            <w:pPr>
              <w:jc w:val="center"/>
              <w:rPr>
                <w:ins w:id="7754" w:author="Dave Contreras" w:date="2019-07-23T06:57:00Z"/>
                <w:rFonts w:ascii="Calibri" w:eastAsia="Times New Roman" w:hAnsi="Calibri" w:cs="Calibri"/>
                <w:color w:val="000000"/>
              </w:rPr>
            </w:pPr>
            <w:ins w:id="7755" w:author="Dave Contreras" w:date="2019-07-23T06:57:00Z">
              <w:r w:rsidRPr="001660C9">
                <w:rPr>
                  <w:rFonts w:ascii="Calibri" w:eastAsia="Times New Roman" w:hAnsi="Calibri" w:cs="Calibri"/>
                  <w:color w:val="000000"/>
                </w:rPr>
                <w:t>0.972</w:t>
              </w:r>
            </w:ins>
          </w:p>
        </w:tc>
      </w:tr>
      <w:tr w:rsidR="001660C9" w:rsidRPr="001660C9" w14:paraId="7E0A21D6" w14:textId="77777777" w:rsidTr="001660C9">
        <w:trPr>
          <w:trHeight w:val="300"/>
          <w:ins w:id="7756" w:author="Dave Contreras" w:date="2019-07-23T06:57:00Z"/>
        </w:trPr>
        <w:tc>
          <w:tcPr>
            <w:tcW w:w="1236" w:type="dxa"/>
            <w:tcBorders>
              <w:top w:val="nil"/>
              <w:left w:val="nil"/>
              <w:bottom w:val="nil"/>
              <w:right w:val="nil"/>
            </w:tcBorders>
            <w:shd w:val="clear" w:color="auto" w:fill="auto"/>
            <w:noWrap/>
            <w:vAlign w:val="bottom"/>
            <w:hideMark/>
          </w:tcPr>
          <w:p w14:paraId="343343D7" w14:textId="77777777" w:rsidR="001660C9" w:rsidRPr="001660C9" w:rsidRDefault="001660C9" w:rsidP="001660C9">
            <w:pPr>
              <w:rPr>
                <w:ins w:id="7757" w:author="Dave Contreras" w:date="2019-07-23T06:57:00Z"/>
                <w:rFonts w:ascii="Calibri" w:eastAsia="Times New Roman" w:hAnsi="Calibri" w:cs="Calibri"/>
                <w:color w:val="000000"/>
              </w:rPr>
            </w:pPr>
            <w:ins w:id="7758" w:author="Dave Contreras" w:date="2019-07-23T06:57:00Z">
              <w:r w:rsidRPr="001660C9">
                <w:rPr>
                  <w:rFonts w:ascii="Calibri" w:eastAsia="Times New Roman" w:hAnsi="Calibri" w:cs="Calibri"/>
                  <w:color w:val="000000"/>
                </w:rPr>
                <w:t>Residuals</w:t>
              </w:r>
            </w:ins>
          </w:p>
        </w:tc>
        <w:tc>
          <w:tcPr>
            <w:tcW w:w="331" w:type="dxa"/>
            <w:tcBorders>
              <w:top w:val="nil"/>
              <w:left w:val="nil"/>
              <w:bottom w:val="nil"/>
              <w:right w:val="nil"/>
            </w:tcBorders>
            <w:shd w:val="clear" w:color="auto" w:fill="auto"/>
            <w:noWrap/>
            <w:vAlign w:val="bottom"/>
            <w:hideMark/>
          </w:tcPr>
          <w:p w14:paraId="2DBE5E28" w14:textId="77777777" w:rsidR="001660C9" w:rsidRPr="001660C9" w:rsidRDefault="001660C9" w:rsidP="001660C9">
            <w:pPr>
              <w:jc w:val="center"/>
              <w:rPr>
                <w:ins w:id="7759" w:author="Dave Contreras" w:date="2019-07-23T06:57:00Z"/>
                <w:rFonts w:ascii="Calibri" w:eastAsia="Times New Roman" w:hAnsi="Calibri" w:cs="Calibri"/>
                <w:color w:val="000000"/>
              </w:rPr>
            </w:pPr>
            <w:ins w:id="7760" w:author="Dave Contreras" w:date="2019-07-23T06:57:00Z">
              <w:r w:rsidRPr="001660C9">
                <w:rPr>
                  <w:rFonts w:ascii="Calibri" w:eastAsia="Times New Roman" w:hAnsi="Calibri" w:cs="Calibri"/>
                  <w:color w:val="000000"/>
                </w:rPr>
                <w:t>6</w:t>
              </w:r>
            </w:ins>
          </w:p>
        </w:tc>
        <w:tc>
          <w:tcPr>
            <w:tcW w:w="1431" w:type="dxa"/>
            <w:tcBorders>
              <w:top w:val="nil"/>
              <w:left w:val="nil"/>
              <w:bottom w:val="nil"/>
              <w:right w:val="nil"/>
            </w:tcBorders>
            <w:shd w:val="clear" w:color="auto" w:fill="auto"/>
            <w:noWrap/>
            <w:vAlign w:val="bottom"/>
            <w:hideMark/>
          </w:tcPr>
          <w:p w14:paraId="7B2EF035" w14:textId="77777777" w:rsidR="001660C9" w:rsidRPr="001660C9" w:rsidRDefault="001660C9" w:rsidP="001660C9">
            <w:pPr>
              <w:jc w:val="center"/>
              <w:rPr>
                <w:ins w:id="7761" w:author="Dave Contreras" w:date="2019-07-23T06:57:00Z"/>
                <w:rFonts w:ascii="Calibri" w:eastAsia="Times New Roman" w:hAnsi="Calibri" w:cs="Calibri"/>
                <w:color w:val="000000"/>
              </w:rPr>
            </w:pPr>
            <w:ins w:id="7762" w:author="Dave Contreras" w:date="2019-07-23T06:57:00Z">
              <w:r w:rsidRPr="001660C9">
                <w:rPr>
                  <w:rFonts w:ascii="Calibri" w:eastAsia="Times New Roman" w:hAnsi="Calibri" w:cs="Calibri"/>
                  <w:color w:val="000000"/>
                </w:rPr>
                <w:t>1.2288</w:t>
              </w:r>
            </w:ins>
          </w:p>
        </w:tc>
        <w:tc>
          <w:tcPr>
            <w:tcW w:w="1200" w:type="dxa"/>
            <w:tcBorders>
              <w:top w:val="nil"/>
              <w:left w:val="nil"/>
              <w:bottom w:val="nil"/>
              <w:right w:val="nil"/>
            </w:tcBorders>
            <w:shd w:val="clear" w:color="auto" w:fill="auto"/>
            <w:noWrap/>
            <w:vAlign w:val="bottom"/>
            <w:hideMark/>
          </w:tcPr>
          <w:p w14:paraId="52C20CA0" w14:textId="77777777" w:rsidR="001660C9" w:rsidRPr="001660C9" w:rsidRDefault="001660C9" w:rsidP="001660C9">
            <w:pPr>
              <w:jc w:val="center"/>
              <w:rPr>
                <w:ins w:id="7763" w:author="Dave Contreras" w:date="2019-07-23T06:57:00Z"/>
                <w:rFonts w:ascii="Calibri" w:eastAsia="Times New Roman" w:hAnsi="Calibri" w:cs="Calibri"/>
                <w:color w:val="000000"/>
              </w:rPr>
            </w:pPr>
            <w:ins w:id="7764" w:author="Dave Contreras" w:date="2019-07-23T06:57:00Z">
              <w:r w:rsidRPr="001660C9">
                <w:rPr>
                  <w:rFonts w:ascii="Calibri" w:eastAsia="Times New Roman" w:hAnsi="Calibri" w:cs="Calibri"/>
                  <w:color w:val="000000"/>
                </w:rPr>
                <w:t>0.2048</w:t>
              </w:r>
            </w:ins>
          </w:p>
        </w:tc>
        <w:tc>
          <w:tcPr>
            <w:tcW w:w="1086" w:type="dxa"/>
            <w:tcBorders>
              <w:top w:val="nil"/>
              <w:left w:val="nil"/>
              <w:bottom w:val="nil"/>
              <w:right w:val="nil"/>
            </w:tcBorders>
            <w:shd w:val="clear" w:color="auto" w:fill="auto"/>
            <w:noWrap/>
            <w:vAlign w:val="bottom"/>
            <w:hideMark/>
          </w:tcPr>
          <w:p w14:paraId="796B3B33" w14:textId="77777777" w:rsidR="001660C9" w:rsidRPr="001660C9" w:rsidRDefault="001660C9" w:rsidP="001660C9">
            <w:pPr>
              <w:jc w:val="center"/>
              <w:rPr>
                <w:ins w:id="7765" w:author="Dave Contreras" w:date="2019-07-23T06:57:00Z"/>
                <w:rFonts w:ascii="Calibri" w:eastAsia="Times New Roman" w:hAnsi="Calibri" w:cs="Calibri"/>
                <w:color w:val="000000"/>
              </w:rPr>
            </w:pPr>
            <w:ins w:id="7766" w:author="Dave Contreras" w:date="2019-07-23T06:57: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21CB1501" w14:textId="77777777" w:rsidR="001660C9" w:rsidRPr="001660C9" w:rsidRDefault="001660C9" w:rsidP="001660C9">
            <w:pPr>
              <w:jc w:val="center"/>
              <w:rPr>
                <w:ins w:id="7767" w:author="Dave Contreras" w:date="2019-07-23T06:57:00Z"/>
                <w:rFonts w:ascii="Calibri" w:eastAsia="Times New Roman" w:hAnsi="Calibri" w:cs="Calibri"/>
                <w:color w:val="000000"/>
              </w:rPr>
            </w:pPr>
            <w:ins w:id="7768" w:author="Dave Contreras" w:date="2019-07-23T06:57:00Z">
              <w:r w:rsidRPr="001660C9">
                <w:rPr>
                  <w:rFonts w:ascii="Calibri" w:eastAsia="Times New Roman" w:hAnsi="Calibri" w:cs="Calibri"/>
                  <w:color w:val="000000"/>
                </w:rPr>
                <w:t>0.31994</w:t>
              </w:r>
            </w:ins>
          </w:p>
        </w:tc>
        <w:tc>
          <w:tcPr>
            <w:tcW w:w="1031" w:type="dxa"/>
            <w:tcBorders>
              <w:top w:val="nil"/>
              <w:left w:val="nil"/>
              <w:bottom w:val="nil"/>
              <w:right w:val="nil"/>
            </w:tcBorders>
            <w:shd w:val="clear" w:color="auto" w:fill="auto"/>
            <w:noWrap/>
            <w:vAlign w:val="bottom"/>
            <w:hideMark/>
          </w:tcPr>
          <w:p w14:paraId="06F19C69" w14:textId="77777777" w:rsidR="001660C9" w:rsidRPr="001660C9" w:rsidRDefault="001660C9" w:rsidP="001660C9">
            <w:pPr>
              <w:jc w:val="center"/>
              <w:rPr>
                <w:ins w:id="7769" w:author="Dave Contreras" w:date="2019-07-23T06:57:00Z"/>
                <w:rFonts w:ascii="Calibri" w:eastAsia="Times New Roman" w:hAnsi="Calibri" w:cs="Calibri"/>
                <w:color w:val="000000"/>
              </w:rPr>
            </w:pPr>
            <w:ins w:id="7770" w:author="Dave Contreras" w:date="2019-07-23T06:57:00Z">
              <w:r w:rsidRPr="001660C9">
                <w:rPr>
                  <w:rFonts w:ascii="Calibri" w:eastAsia="Times New Roman" w:hAnsi="Calibri" w:cs="Calibri"/>
                  <w:color w:val="000000"/>
                </w:rPr>
                <w:t xml:space="preserve">         </w:t>
              </w:r>
            </w:ins>
          </w:p>
        </w:tc>
      </w:tr>
      <w:tr w:rsidR="001660C9" w:rsidRPr="001660C9" w14:paraId="797ADCFF" w14:textId="77777777" w:rsidTr="001660C9">
        <w:trPr>
          <w:trHeight w:val="300"/>
          <w:ins w:id="7771" w:author="Dave Contreras" w:date="2019-07-23T06:57:00Z"/>
        </w:trPr>
        <w:tc>
          <w:tcPr>
            <w:tcW w:w="1236" w:type="dxa"/>
            <w:tcBorders>
              <w:top w:val="nil"/>
              <w:left w:val="nil"/>
              <w:bottom w:val="nil"/>
              <w:right w:val="nil"/>
            </w:tcBorders>
            <w:shd w:val="clear" w:color="auto" w:fill="auto"/>
            <w:noWrap/>
            <w:vAlign w:val="bottom"/>
            <w:hideMark/>
          </w:tcPr>
          <w:p w14:paraId="65C109B3" w14:textId="77777777" w:rsidR="001660C9" w:rsidRPr="001660C9" w:rsidRDefault="001660C9" w:rsidP="001660C9">
            <w:pPr>
              <w:rPr>
                <w:ins w:id="7772" w:author="Dave Contreras" w:date="2019-07-23T06:57:00Z"/>
                <w:rFonts w:ascii="Calibri" w:eastAsia="Times New Roman" w:hAnsi="Calibri" w:cs="Calibri"/>
                <w:color w:val="000000"/>
              </w:rPr>
            </w:pPr>
            <w:ins w:id="7773" w:author="Dave Contreras" w:date="2019-07-23T06:57:00Z">
              <w:r w:rsidRPr="001660C9">
                <w:rPr>
                  <w:rFonts w:ascii="Calibri" w:eastAsia="Times New Roman" w:hAnsi="Calibri" w:cs="Calibri"/>
                  <w:color w:val="000000"/>
                </w:rPr>
                <w:t xml:space="preserve">Total </w:t>
              </w:r>
            </w:ins>
          </w:p>
        </w:tc>
        <w:tc>
          <w:tcPr>
            <w:tcW w:w="331" w:type="dxa"/>
            <w:tcBorders>
              <w:top w:val="nil"/>
              <w:left w:val="nil"/>
              <w:bottom w:val="nil"/>
              <w:right w:val="nil"/>
            </w:tcBorders>
            <w:shd w:val="clear" w:color="auto" w:fill="auto"/>
            <w:noWrap/>
            <w:vAlign w:val="bottom"/>
            <w:hideMark/>
          </w:tcPr>
          <w:p w14:paraId="399DF4B7" w14:textId="77777777" w:rsidR="001660C9" w:rsidRPr="001660C9" w:rsidRDefault="001660C9" w:rsidP="001660C9">
            <w:pPr>
              <w:jc w:val="center"/>
              <w:rPr>
                <w:ins w:id="7774" w:author="Dave Contreras" w:date="2019-07-23T06:57:00Z"/>
                <w:rFonts w:ascii="Calibri" w:eastAsia="Times New Roman" w:hAnsi="Calibri" w:cs="Calibri"/>
                <w:color w:val="000000"/>
              </w:rPr>
            </w:pPr>
            <w:ins w:id="7775" w:author="Dave Contreras" w:date="2019-07-23T06:57:00Z">
              <w:r w:rsidRPr="001660C9">
                <w:rPr>
                  <w:rFonts w:ascii="Calibri" w:eastAsia="Times New Roman" w:hAnsi="Calibri" w:cs="Calibri"/>
                  <w:color w:val="000000"/>
                </w:rPr>
                <w:t>11</w:t>
              </w:r>
            </w:ins>
          </w:p>
        </w:tc>
        <w:tc>
          <w:tcPr>
            <w:tcW w:w="1431" w:type="dxa"/>
            <w:tcBorders>
              <w:top w:val="nil"/>
              <w:left w:val="nil"/>
              <w:bottom w:val="nil"/>
              <w:right w:val="nil"/>
            </w:tcBorders>
            <w:shd w:val="clear" w:color="auto" w:fill="auto"/>
            <w:noWrap/>
            <w:vAlign w:val="bottom"/>
            <w:hideMark/>
          </w:tcPr>
          <w:p w14:paraId="7BC1DE67" w14:textId="77777777" w:rsidR="001660C9" w:rsidRPr="001660C9" w:rsidRDefault="001660C9" w:rsidP="001660C9">
            <w:pPr>
              <w:jc w:val="center"/>
              <w:rPr>
                <w:ins w:id="7776" w:author="Dave Contreras" w:date="2019-07-23T06:57:00Z"/>
                <w:rFonts w:ascii="Calibri" w:eastAsia="Times New Roman" w:hAnsi="Calibri" w:cs="Calibri"/>
                <w:color w:val="000000"/>
              </w:rPr>
            </w:pPr>
            <w:ins w:id="7777" w:author="Dave Contreras" w:date="2019-07-23T06:57:00Z">
              <w:r w:rsidRPr="001660C9">
                <w:rPr>
                  <w:rFonts w:ascii="Calibri" w:eastAsia="Times New Roman" w:hAnsi="Calibri" w:cs="Calibri"/>
                  <w:color w:val="000000"/>
                </w:rPr>
                <w:t>3.8408</w:t>
              </w:r>
            </w:ins>
          </w:p>
        </w:tc>
        <w:tc>
          <w:tcPr>
            <w:tcW w:w="1200" w:type="dxa"/>
            <w:tcBorders>
              <w:top w:val="nil"/>
              <w:left w:val="nil"/>
              <w:bottom w:val="nil"/>
              <w:right w:val="nil"/>
            </w:tcBorders>
            <w:shd w:val="clear" w:color="auto" w:fill="auto"/>
            <w:noWrap/>
            <w:vAlign w:val="bottom"/>
            <w:hideMark/>
          </w:tcPr>
          <w:p w14:paraId="577E1206" w14:textId="77777777" w:rsidR="001660C9" w:rsidRPr="001660C9" w:rsidRDefault="001660C9" w:rsidP="001660C9">
            <w:pPr>
              <w:jc w:val="center"/>
              <w:rPr>
                <w:ins w:id="7778" w:author="Dave Contreras" w:date="2019-07-23T06:57:00Z"/>
                <w:rFonts w:ascii="Calibri" w:eastAsia="Times New Roman" w:hAnsi="Calibri" w:cs="Calibri"/>
                <w:color w:val="000000"/>
              </w:rPr>
            </w:pPr>
            <w:ins w:id="7779" w:author="Dave Contreras" w:date="2019-07-23T06:57:00Z">
              <w:r w:rsidRPr="001660C9">
                <w:rPr>
                  <w:rFonts w:ascii="Calibri" w:eastAsia="Times New Roman" w:hAnsi="Calibri" w:cs="Calibri"/>
                  <w:color w:val="000000"/>
                </w:rPr>
                <w:t xml:space="preserve">   </w:t>
              </w:r>
            </w:ins>
          </w:p>
        </w:tc>
        <w:tc>
          <w:tcPr>
            <w:tcW w:w="1086" w:type="dxa"/>
            <w:tcBorders>
              <w:top w:val="nil"/>
              <w:left w:val="nil"/>
              <w:bottom w:val="nil"/>
              <w:right w:val="nil"/>
            </w:tcBorders>
            <w:shd w:val="clear" w:color="auto" w:fill="auto"/>
            <w:noWrap/>
            <w:vAlign w:val="bottom"/>
            <w:hideMark/>
          </w:tcPr>
          <w:p w14:paraId="1A864CB8" w14:textId="77777777" w:rsidR="001660C9" w:rsidRPr="001660C9" w:rsidRDefault="001660C9" w:rsidP="001660C9">
            <w:pPr>
              <w:jc w:val="center"/>
              <w:rPr>
                <w:ins w:id="7780" w:author="Dave Contreras" w:date="2019-07-23T06:57:00Z"/>
                <w:rFonts w:ascii="Calibri" w:eastAsia="Times New Roman" w:hAnsi="Calibri" w:cs="Calibri"/>
                <w:color w:val="000000"/>
              </w:rPr>
            </w:pPr>
            <w:ins w:id="7781" w:author="Dave Contreras" w:date="2019-07-23T06:57: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2D39EED6" w14:textId="77777777" w:rsidR="001660C9" w:rsidRPr="001660C9" w:rsidRDefault="001660C9" w:rsidP="001660C9">
            <w:pPr>
              <w:jc w:val="center"/>
              <w:rPr>
                <w:ins w:id="7782" w:author="Dave Contreras" w:date="2019-07-23T06:57:00Z"/>
                <w:rFonts w:ascii="Calibri" w:eastAsia="Times New Roman" w:hAnsi="Calibri" w:cs="Calibri"/>
                <w:color w:val="000000"/>
              </w:rPr>
            </w:pPr>
            <w:ins w:id="7783" w:author="Dave Contreras" w:date="2019-07-23T06:57:00Z">
              <w:r w:rsidRPr="001660C9">
                <w:rPr>
                  <w:rFonts w:ascii="Calibri" w:eastAsia="Times New Roman" w:hAnsi="Calibri" w:cs="Calibri"/>
                  <w:color w:val="000000"/>
                </w:rPr>
                <w:t>1</w:t>
              </w:r>
            </w:ins>
          </w:p>
        </w:tc>
        <w:tc>
          <w:tcPr>
            <w:tcW w:w="1031" w:type="dxa"/>
            <w:tcBorders>
              <w:top w:val="nil"/>
              <w:left w:val="nil"/>
              <w:bottom w:val="nil"/>
              <w:right w:val="nil"/>
            </w:tcBorders>
            <w:shd w:val="clear" w:color="auto" w:fill="auto"/>
            <w:noWrap/>
            <w:vAlign w:val="bottom"/>
            <w:hideMark/>
          </w:tcPr>
          <w:p w14:paraId="228C3FDE" w14:textId="77777777" w:rsidR="001660C9" w:rsidRPr="001660C9" w:rsidRDefault="001660C9" w:rsidP="001660C9">
            <w:pPr>
              <w:jc w:val="center"/>
              <w:rPr>
                <w:ins w:id="7784" w:author="Dave Contreras" w:date="2019-07-23T06:57:00Z"/>
                <w:rFonts w:ascii="Calibri" w:eastAsia="Times New Roman" w:hAnsi="Calibri" w:cs="Calibri"/>
                <w:color w:val="000000"/>
              </w:rPr>
            </w:pPr>
            <w:ins w:id="7785" w:author="Dave Contreras" w:date="2019-07-23T06:57:00Z">
              <w:r w:rsidRPr="001660C9">
                <w:rPr>
                  <w:rFonts w:ascii="Calibri" w:eastAsia="Times New Roman" w:hAnsi="Calibri" w:cs="Calibri"/>
                  <w:color w:val="000000"/>
                </w:rPr>
                <w:t xml:space="preserve">           </w:t>
              </w:r>
            </w:ins>
          </w:p>
        </w:tc>
      </w:tr>
    </w:tbl>
    <w:p w14:paraId="35449548" w14:textId="231FC3B9" w:rsidR="00C31514" w:rsidRDefault="00C31514">
      <w:pPr>
        <w:rPr>
          <w:ins w:id="7786" w:author="Dave Contreras" w:date="2019-07-22T12:43:00Z"/>
        </w:rPr>
      </w:pPr>
    </w:p>
    <w:p w14:paraId="14A45E83" w14:textId="2DF0DFD9" w:rsidR="00C31514" w:rsidRDefault="00C31514">
      <w:pPr>
        <w:rPr>
          <w:ins w:id="7787" w:author="Dave Contreras" w:date="2019-07-22T11:24:00Z"/>
        </w:rPr>
      </w:pPr>
      <w:ins w:id="7788" w:author="Dave Contreras" w:date="2019-07-22T12:44:00Z">
        <w:del w:id="7789" w:author="Dave Contreras" w:date="2019-07-23T13:33:00Z">
          <w:r w:rsidDel="001862DF">
            <w:rPr>
              <w:noProof/>
            </w:rPr>
            <w:lastRenderedPageBreak/>
            <w:drawing>
              <wp:inline distT="0" distB="0" distL="0" distR="0" wp14:anchorId="0BF83336" wp14:editId="608D506B">
                <wp:extent cx="5943600" cy="4676775"/>
                <wp:effectExtent l="0" t="0" r="0" b="9525"/>
                <wp:docPr id="1073741958" name="Picture 10737419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8" name="FMWT Stacked Chart1.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del>
      </w:ins>
      <w:ins w:id="7790" w:author="Dave Contreras" w:date="2019-07-23T13:34:00Z">
        <w:r w:rsidR="001862DF">
          <w:rPr>
            <w:noProof/>
          </w:rPr>
          <w:drawing>
            <wp:inline distT="0" distB="0" distL="0" distR="0" wp14:anchorId="0CC851DD" wp14:editId="1DA0519A">
              <wp:extent cx="5943600" cy="4676775"/>
              <wp:effectExtent l="0" t="0" r="0" b="9525"/>
              <wp:docPr id="1073741909" name="Picture 10737419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FMWT Stacked Chart1.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ins>
      <w:ins w:id="7791" w:author="Dave Contreras" w:date="2019-07-22T12:44:00Z">
        <w:r>
          <w:rPr>
            <w:noProof/>
          </w:rPr>
          <w:lastRenderedPageBreak/>
          <w:drawing>
            <wp:inline distT="0" distB="0" distL="0" distR="0" wp14:anchorId="0EA0CD76" wp14:editId="6ADA6C31">
              <wp:extent cx="5943600" cy="5102860"/>
              <wp:effectExtent l="0" t="0" r="0" b="2540"/>
              <wp:docPr id="1073741959" name="Picture 10737419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9" name="FMWT Stacked Chart2.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5102860"/>
                      </a:xfrm>
                      <a:prstGeom prst="rect">
                        <a:avLst/>
                      </a:prstGeom>
                    </pic:spPr>
                  </pic:pic>
                </a:graphicData>
              </a:graphic>
            </wp:inline>
          </w:drawing>
        </w:r>
      </w:ins>
    </w:p>
    <w:p w14:paraId="538B78A3" w14:textId="594D4A6A" w:rsidR="005F4DC8" w:rsidRPr="006876AE" w:rsidDel="00DB55F3" w:rsidRDefault="005F4DC8">
      <w:pPr>
        <w:rPr>
          <w:ins w:id="7792" w:author="Dave Contreras" w:date="2019-07-18T13:31:00Z"/>
          <w:del w:id="7793" w:author="Dave Contreras" w:date="2019-07-22T11:59:00Z"/>
          <w:rPrChange w:id="7794" w:author="Dave Contreras" w:date="2019-07-19T10:31:00Z">
            <w:rPr>
              <w:ins w:id="7795" w:author="Dave Contreras" w:date="2019-07-18T13:31:00Z"/>
              <w:del w:id="7796" w:author="Dave Contreras" w:date="2019-07-22T11:59:00Z"/>
            </w:rPr>
          </w:rPrChange>
        </w:rPr>
        <w:pPrChange w:id="7797" w:author="Dave Contreras" w:date="2019-07-19T10:31:00Z">
          <w:pPr>
            <w:pStyle w:val="Heading2"/>
          </w:pPr>
        </w:pPrChange>
      </w:pPr>
    </w:p>
    <w:p w14:paraId="224BA07C" w14:textId="5FB4BD9C" w:rsidR="005F4DC8" w:rsidRDefault="005F4DC8" w:rsidP="005F4DC8">
      <w:pPr>
        <w:pStyle w:val="Caption"/>
        <w:rPr>
          <w:ins w:id="7798" w:author="Dave Contreras" w:date="2019-07-22T11:59:00Z"/>
        </w:rPr>
      </w:pPr>
      <w:bookmarkStart w:id="7799" w:name="_Ref14763912"/>
      <w:ins w:id="7800" w:author="Dave Contreras" w:date="2019-07-22T11:24:00Z">
        <w:r>
          <w:t xml:space="preserve">Figure </w:t>
        </w:r>
        <w:r>
          <w:fldChar w:fldCharType="begin"/>
        </w:r>
        <w:r>
          <w:instrText xml:space="preserve"> SEQ Figure \* ARABIC </w:instrText>
        </w:r>
      </w:ins>
      <w:r>
        <w:fldChar w:fldCharType="separate"/>
      </w:r>
      <w:ins w:id="7801" w:author="Dave Contreras" w:date="2019-07-24T07:13:00Z">
        <w:r w:rsidR="00F77CC9">
          <w:rPr>
            <w:noProof/>
          </w:rPr>
          <w:t>28</w:t>
        </w:r>
      </w:ins>
      <w:ins w:id="7802" w:author="Dave Contreras" w:date="2019-07-22T11:24:00Z">
        <w:r>
          <w:fldChar w:fldCharType="end"/>
        </w:r>
        <w:bookmarkEnd w:id="7799"/>
        <w:r>
          <w:t xml:space="preserve">. </w:t>
        </w:r>
      </w:ins>
      <w:ins w:id="7803" w:author="Dave Contreras" w:date="2019-07-22T11:25:00Z">
        <w:r>
          <w:t xml:space="preserve">The percent relative </w:t>
        </w:r>
        <w:proofErr w:type="spellStart"/>
        <w:r>
          <w:t>cpue</w:t>
        </w:r>
        <w:proofErr w:type="spellEnd"/>
        <w:r>
          <w:t xml:space="preserve"> (# of fish species/10,000 m³) of fish species in and around wetlands during Sep-Dec of 2017-2018</w:t>
        </w:r>
      </w:ins>
      <w:ins w:id="7804" w:author="Dave Contreras" w:date="2019-07-22T11:59:00Z">
        <w:r w:rsidR="00DB55F3">
          <w:t>.</w:t>
        </w:r>
      </w:ins>
    </w:p>
    <w:p w14:paraId="1059BAB7" w14:textId="5A43E330" w:rsidR="00DB55F3" w:rsidRDefault="00DB55F3" w:rsidP="00DB55F3">
      <w:pPr>
        <w:rPr>
          <w:ins w:id="7805" w:author="Dave Contreras" w:date="2019-07-22T13:43:00Z"/>
        </w:rPr>
      </w:pPr>
    </w:p>
    <w:p w14:paraId="46F10370" w14:textId="098480C0" w:rsidR="007F501F" w:rsidRDefault="007F501F" w:rsidP="007F501F">
      <w:pPr>
        <w:rPr>
          <w:ins w:id="7806" w:author="Dave Contreras" w:date="2019-07-22T13:43:00Z"/>
        </w:rPr>
      </w:pPr>
      <w:ins w:id="7807" w:author="Dave Contreras" w:date="2019-07-22T13:43:00Z">
        <w:r w:rsidRPr="000B3A1F">
          <w:t>All three Kolmogorov-Smirnov tests showed significant differences of fish lengths between all three gear types</w:t>
        </w:r>
        <w:r>
          <w:t xml:space="preserve"> (</w:t>
        </w:r>
      </w:ins>
      <w:ins w:id="7808" w:author="Dave Contreras" w:date="2019-07-22T13:46:00Z">
        <w:r w:rsidR="00AE35D6">
          <w:fldChar w:fldCharType="begin"/>
        </w:r>
        <w:r w:rsidR="00AE35D6">
          <w:instrText xml:space="preserve"> REF _Ref14695605 \h </w:instrText>
        </w:r>
      </w:ins>
      <w:r w:rsidR="00AE35D6">
        <w:fldChar w:fldCharType="separate"/>
      </w:r>
      <w:ins w:id="7809" w:author="Dave Contreras" w:date="2019-07-22T13:46:00Z">
        <w:r w:rsidR="00AE35D6">
          <w:t xml:space="preserve">Table </w:t>
        </w:r>
        <w:r w:rsidR="00AE35D6">
          <w:rPr>
            <w:noProof/>
          </w:rPr>
          <w:t>25</w:t>
        </w:r>
        <w:r w:rsidR="00AE35D6">
          <w:fldChar w:fldCharType="end"/>
        </w:r>
      </w:ins>
      <w:ins w:id="7810" w:author="Dave Contreras" w:date="2019-07-22T13:43:00Z">
        <w:r w:rsidRPr="000B3A1F">
          <w:t xml:space="preserve">), however the </w:t>
        </w:r>
      </w:ins>
      <w:ins w:id="7811" w:author="Dave Contreras" w:date="2019-07-22T13:46:00Z">
        <w:r w:rsidR="0098180E">
          <w:t>midwater</w:t>
        </w:r>
      </w:ins>
      <w:ins w:id="7812" w:author="Dave Contreras" w:date="2019-07-22T13:43:00Z">
        <w:r w:rsidRPr="000B3A1F">
          <w:t xml:space="preserve"> consistently caught </w:t>
        </w:r>
      </w:ins>
      <w:ins w:id="7813" w:author="Dave Contreras" w:date="2019-07-22T13:46:00Z">
        <w:r w:rsidR="0098180E">
          <w:t>larger</w:t>
        </w:r>
      </w:ins>
      <w:ins w:id="7814" w:author="Dave Contreras" w:date="2019-07-22T13:43:00Z">
        <w:r w:rsidRPr="000B3A1F">
          <w:t xml:space="preserve"> fish</w:t>
        </w:r>
      </w:ins>
      <w:ins w:id="7815" w:author="Dave Contreras" w:date="2019-07-22T13:48:00Z">
        <w:r w:rsidR="004B25CC">
          <w:t xml:space="preserve"> </w:t>
        </w:r>
      </w:ins>
      <w:ins w:id="7816" w:author="Dave Contreras" w:date="2019-07-22T13:49:00Z">
        <w:r w:rsidR="006A3616">
          <w:t xml:space="preserve">between </w:t>
        </w:r>
        <w:r w:rsidR="00125DAE">
          <w:t xml:space="preserve">50-90 mm </w:t>
        </w:r>
      </w:ins>
      <w:ins w:id="7817" w:author="Dave Contreras" w:date="2019-07-22T13:48:00Z">
        <w:r w:rsidR="004B25CC">
          <w:t>than the other two gear types</w:t>
        </w:r>
      </w:ins>
      <w:ins w:id="7818" w:author="Dave Contreras" w:date="2019-07-22T13:43:00Z">
        <w:r w:rsidRPr="000B3A1F">
          <w:t xml:space="preserve"> </w:t>
        </w:r>
      </w:ins>
      <w:ins w:id="7819" w:author="Dave Contreras" w:date="2019-07-22T13:47:00Z">
        <w:r w:rsidR="00493312">
          <w:t>(</w:t>
        </w:r>
        <w:r w:rsidR="00493312">
          <w:fldChar w:fldCharType="begin"/>
        </w:r>
        <w:r w:rsidR="00493312">
          <w:instrText xml:space="preserve"> REF _Ref14695679 \h </w:instrText>
        </w:r>
      </w:ins>
      <w:r w:rsidR="00493312">
        <w:fldChar w:fldCharType="separate"/>
      </w:r>
      <w:ins w:id="7820" w:author="Dave Contreras" w:date="2019-07-22T13:47:00Z">
        <w:r w:rsidR="00493312">
          <w:t xml:space="preserve">Figure </w:t>
        </w:r>
        <w:r w:rsidR="00493312">
          <w:rPr>
            <w:noProof/>
          </w:rPr>
          <w:t>29</w:t>
        </w:r>
        <w:r w:rsidR="00493312">
          <w:fldChar w:fldCharType="end"/>
        </w:r>
      </w:ins>
      <w:ins w:id="7821" w:author="Dave Contreras" w:date="2019-07-22T13:43:00Z">
        <w:r w:rsidRPr="000B3A1F">
          <w:t>)</w:t>
        </w:r>
      </w:ins>
      <w:ins w:id="7822" w:author="Dave Contreras" w:date="2019-07-22T13:50:00Z">
        <w:r w:rsidR="00125DAE">
          <w:t>.</w:t>
        </w:r>
      </w:ins>
      <w:ins w:id="7823" w:author="Dave Contreras" w:date="2019-07-22T13:43:00Z">
        <w:r>
          <w:t xml:space="preserve"> The beach seine caught a greater proportion of fish between 20-</w:t>
        </w:r>
      </w:ins>
      <w:ins w:id="7824" w:author="Dave Contreras" w:date="2019-07-22T13:50:00Z">
        <w:r w:rsidR="00C43F0F">
          <w:t>7</w:t>
        </w:r>
      </w:ins>
      <w:ins w:id="7825" w:author="Dave Contreras" w:date="2019-07-22T13:43:00Z">
        <w:r>
          <w:t xml:space="preserve">0mm, while the lampara caught a greater proportion of fish between </w:t>
        </w:r>
      </w:ins>
      <w:ins w:id="7826" w:author="Dave Contreras" w:date="2019-07-22T13:52:00Z">
        <w:r w:rsidR="00C44B24">
          <w:t>40</w:t>
        </w:r>
      </w:ins>
      <w:ins w:id="7827" w:author="Dave Contreras" w:date="2019-07-22T13:43:00Z">
        <w:r>
          <w:t>-</w:t>
        </w:r>
      </w:ins>
      <w:ins w:id="7828" w:author="Dave Contreras" w:date="2019-07-22T13:52:00Z">
        <w:r w:rsidR="00C44B24">
          <w:t>8</w:t>
        </w:r>
      </w:ins>
      <w:ins w:id="7829" w:author="Dave Contreras" w:date="2019-07-22T13:43:00Z">
        <w:r>
          <w:t>0mm (</w:t>
        </w:r>
      </w:ins>
      <w:ins w:id="7830" w:author="Dave Contreras" w:date="2019-07-22T13:52:00Z">
        <w:r w:rsidR="00C44B24">
          <w:fldChar w:fldCharType="begin"/>
        </w:r>
        <w:r w:rsidR="00C44B24">
          <w:instrText xml:space="preserve"> REF _Ref14695679 \h </w:instrText>
        </w:r>
      </w:ins>
      <w:ins w:id="7831" w:author="Dave Contreras" w:date="2019-07-22T13:52:00Z">
        <w:r w:rsidR="00C44B24">
          <w:fldChar w:fldCharType="separate"/>
        </w:r>
        <w:r w:rsidR="00C44B24">
          <w:t xml:space="preserve">Figure </w:t>
        </w:r>
        <w:r w:rsidR="00C44B24">
          <w:rPr>
            <w:noProof/>
          </w:rPr>
          <w:t>29</w:t>
        </w:r>
        <w:r w:rsidR="00C44B24">
          <w:fldChar w:fldCharType="end"/>
        </w:r>
        <w:r w:rsidR="00C44B24">
          <w:t>)</w:t>
        </w:r>
      </w:ins>
      <w:ins w:id="7832" w:author="Dave Contreras" w:date="2019-07-22T13:43:00Z">
        <w:r>
          <w:t xml:space="preserve">. </w:t>
        </w:r>
      </w:ins>
    </w:p>
    <w:p w14:paraId="796F893E" w14:textId="77777777" w:rsidR="007F501F" w:rsidRDefault="007F501F" w:rsidP="00DB55F3">
      <w:pPr>
        <w:rPr>
          <w:ins w:id="7833" w:author="Dave Contreras" w:date="2019-07-22T13:40:00Z"/>
        </w:rPr>
      </w:pPr>
    </w:p>
    <w:p w14:paraId="5524CE48" w14:textId="3A6341B7" w:rsidR="00C478D2" w:rsidRDefault="00BA643C" w:rsidP="00DB55F3">
      <w:pPr>
        <w:rPr>
          <w:ins w:id="7834" w:author="Dave Contreras" w:date="2019-07-22T13:44:00Z"/>
        </w:rPr>
      </w:pPr>
      <w:ins w:id="7835" w:author="Dave Contreras" w:date="2019-07-22T13:41:00Z">
        <w:r>
          <w:rPr>
            <w:noProof/>
          </w:rPr>
          <w:lastRenderedPageBreak/>
          <w:drawing>
            <wp:inline distT="0" distB="0" distL="0" distR="0" wp14:anchorId="6A91F371" wp14:editId="470CD151">
              <wp:extent cx="5943600" cy="3836670"/>
              <wp:effectExtent l="0" t="0" r="0" b="0"/>
              <wp:docPr id="1073741960" name="Picture 10737419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FMWT Length Graph.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836670"/>
                      </a:xfrm>
                      <a:prstGeom prst="rect">
                        <a:avLst/>
                      </a:prstGeom>
                    </pic:spPr>
                  </pic:pic>
                </a:graphicData>
              </a:graphic>
            </wp:inline>
          </w:drawing>
        </w:r>
      </w:ins>
    </w:p>
    <w:p w14:paraId="2C97F7AD" w14:textId="3D518FE9" w:rsidR="00AF0116" w:rsidRDefault="00AF0116" w:rsidP="00AF0116">
      <w:pPr>
        <w:pStyle w:val="Caption"/>
        <w:rPr>
          <w:ins w:id="7836" w:author="Dave Contreras" w:date="2019-07-22T13:44:00Z"/>
        </w:rPr>
      </w:pPr>
      <w:bookmarkStart w:id="7837" w:name="_Ref14695679"/>
      <w:ins w:id="7838" w:author="Dave Contreras" w:date="2019-07-22T13:44:00Z">
        <w:r>
          <w:t xml:space="preserve">Figure </w:t>
        </w:r>
        <w:r>
          <w:fldChar w:fldCharType="begin"/>
        </w:r>
        <w:r>
          <w:instrText xml:space="preserve"> SEQ Figure \* ARABIC </w:instrText>
        </w:r>
      </w:ins>
      <w:r>
        <w:fldChar w:fldCharType="separate"/>
      </w:r>
      <w:ins w:id="7839" w:author="Dave Contreras" w:date="2019-07-24T07:13:00Z">
        <w:r w:rsidR="00F77CC9">
          <w:rPr>
            <w:noProof/>
          </w:rPr>
          <w:t>29</w:t>
        </w:r>
      </w:ins>
      <w:ins w:id="7840" w:author="Dave Contreras" w:date="2019-07-22T13:44:00Z">
        <w:r>
          <w:fldChar w:fldCharType="end"/>
        </w:r>
        <w:bookmarkEnd w:id="7837"/>
        <w:r>
          <w:t xml:space="preserve">. </w:t>
        </w:r>
        <w:r w:rsidRPr="00684D69">
          <w:t>The proportion of fork length frequency caught by each gear type</w:t>
        </w:r>
        <w:r>
          <w:t xml:space="preserve"> during </w:t>
        </w:r>
      </w:ins>
      <w:proofErr w:type="spellStart"/>
      <w:ins w:id="7841" w:author="Dave Contreras" w:date="2019-07-22T13:45:00Z">
        <w:r>
          <w:t>sep</w:t>
        </w:r>
      </w:ins>
      <w:ins w:id="7842" w:author="Dave Contreras" w:date="2019-07-22T13:44:00Z">
        <w:r>
          <w:t>-</w:t>
        </w:r>
      </w:ins>
      <w:ins w:id="7843" w:author="Dave Contreras" w:date="2019-07-22T13:45:00Z">
        <w:r>
          <w:t>dec</w:t>
        </w:r>
      </w:ins>
      <w:proofErr w:type="spellEnd"/>
      <w:ins w:id="7844" w:author="Dave Contreras" w:date="2019-07-22T13:44:00Z">
        <w:r>
          <w:t xml:space="preserve"> of 2017 and 2018</w:t>
        </w:r>
        <w:r w:rsidRPr="00684D69">
          <w:t xml:space="preserve">. Fish greater than </w:t>
        </w:r>
      </w:ins>
      <w:ins w:id="7845" w:author="Dave Contreras" w:date="2019-07-22T13:45:00Z">
        <w:r w:rsidR="00187FB5">
          <w:t>100</w:t>
        </w:r>
      </w:ins>
      <w:ins w:id="7846" w:author="Dave Contreras" w:date="2019-07-22T13:44:00Z">
        <w:r w:rsidRPr="00684D69">
          <w:t xml:space="preserve"> mm were not used for length comparisons between gear </w:t>
        </w:r>
        <w:proofErr w:type="gramStart"/>
        <w:r w:rsidRPr="00684D69">
          <w:t>types, but</w:t>
        </w:r>
        <w:proofErr w:type="gramEnd"/>
        <w:r w:rsidRPr="00684D69">
          <w:t xml:space="preserve"> shown here for additional information</w:t>
        </w:r>
        <w:r>
          <w:t>.</w:t>
        </w:r>
      </w:ins>
    </w:p>
    <w:p w14:paraId="5D05765F" w14:textId="77777777" w:rsidR="00AF0116" w:rsidRDefault="00AF0116" w:rsidP="00AF0116">
      <w:pPr>
        <w:rPr>
          <w:ins w:id="7847" w:author="Dave Contreras" w:date="2019-07-22T13:44:00Z"/>
        </w:rPr>
      </w:pPr>
    </w:p>
    <w:p w14:paraId="6FAC403D" w14:textId="7EF2160C" w:rsidR="00DB55F3" w:rsidRDefault="00AF0116">
      <w:pPr>
        <w:pStyle w:val="Caption"/>
        <w:rPr>
          <w:ins w:id="7848" w:author="Dave Contreras" w:date="2019-07-22T11:59:00Z"/>
        </w:rPr>
        <w:pPrChange w:id="7849" w:author="Dave Contreras" w:date="2019-07-23T06:59:00Z">
          <w:pPr/>
        </w:pPrChange>
      </w:pPr>
      <w:bookmarkStart w:id="7850" w:name="_Ref14695605"/>
      <w:ins w:id="7851" w:author="Dave Contreras" w:date="2019-07-22T13:45:00Z">
        <w:r>
          <w:t xml:space="preserve">Table </w:t>
        </w:r>
        <w:r>
          <w:fldChar w:fldCharType="begin"/>
        </w:r>
        <w:r>
          <w:instrText xml:space="preserve"> SEQ Table \* ARABIC </w:instrText>
        </w:r>
      </w:ins>
      <w:r>
        <w:fldChar w:fldCharType="separate"/>
      </w:r>
      <w:ins w:id="7852" w:author="Dave Contreras" w:date="2019-07-22T13:45:00Z">
        <w:r>
          <w:rPr>
            <w:noProof/>
          </w:rPr>
          <w:t>25</w:t>
        </w:r>
        <w:r>
          <w:fldChar w:fldCharType="end"/>
        </w:r>
      </w:ins>
      <w:bookmarkEnd w:id="7850"/>
      <w:ins w:id="7853" w:author="Dave Contreras" w:date="2019-07-22T13:44:00Z">
        <w:r>
          <w:t xml:space="preserve">. </w:t>
        </w:r>
        <w:r w:rsidRPr="00584377">
          <w:rPr>
            <w:rStyle w:val="IntenseReference"/>
            <w:b/>
            <w:bCs/>
            <w:smallCaps/>
            <w:u w:val="none"/>
          </w:rPr>
          <w:t>Kolmogorov-</w:t>
        </w:r>
        <w:r w:rsidRPr="00D05DCB">
          <w:rPr>
            <w:rStyle w:val="IntenseReference"/>
            <w:b/>
            <w:bCs/>
            <w:smallCaps/>
            <w:u w:val="none"/>
          </w:rPr>
          <w:t>S</w:t>
        </w:r>
        <w:r w:rsidRPr="00584377">
          <w:rPr>
            <w:rStyle w:val="IntenseReference"/>
            <w:b/>
            <w:bCs/>
            <w:smallCaps/>
            <w:u w:val="none"/>
          </w:rPr>
          <w:t>mirnov comparisons of fish sizes between gear types</w:t>
        </w:r>
        <w:r>
          <w:rPr>
            <w:rStyle w:val="IntenseReference"/>
            <w:b/>
            <w:bCs/>
            <w:smallCaps/>
            <w:u w:val="none"/>
          </w:rPr>
          <w:t xml:space="preserve"> during </w:t>
        </w:r>
        <w:proofErr w:type="spellStart"/>
        <w:r>
          <w:rPr>
            <w:rStyle w:val="IntenseReference"/>
            <w:b/>
            <w:bCs/>
            <w:smallCaps/>
            <w:u w:val="none"/>
          </w:rPr>
          <w:t>jun-aug</w:t>
        </w:r>
        <w:proofErr w:type="spellEnd"/>
        <w:r>
          <w:rPr>
            <w:rStyle w:val="IntenseReference"/>
            <w:b/>
            <w:bCs/>
            <w:smallCaps/>
            <w:u w:val="none"/>
          </w:rPr>
          <w:t xml:space="preserve"> of 2017 and 2018</w:t>
        </w:r>
      </w:ins>
      <w:ins w:id="7854" w:author="Dave Contreras" w:date="2019-07-22T13:45:00Z">
        <w:r w:rsidR="00187FB5">
          <w:rPr>
            <w:rStyle w:val="IntenseReference"/>
            <w:b/>
            <w:bCs/>
            <w:smallCaps/>
            <w:u w:val="none"/>
          </w:rPr>
          <w:t xml:space="preserve"> for fish ≤100mm</w:t>
        </w:r>
      </w:ins>
      <w:ins w:id="7855" w:author="Dave Contreras" w:date="2019-07-22T13:44:00Z">
        <w:r w:rsidRPr="00584377">
          <w:rPr>
            <w:rStyle w:val="IntenseReference"/>
            <w:b/>
            <w:bCs/>
            <w:smallCaps/>
            <w:u w:val="none"/>
          </w:rPr>
          <w:t>.</w:t>
        </w:r>
      </w:ins>
    </w:p>
    <w:tbl>
      <w:tblPr>
        <w:tblW w:w="7180" w:type="dxa"/>
        <w:tblLook w:val="0600" w:firstRow="0" w:lastRow="0" w:firstColumn="0" w:lastColumn="0" w:noHBand="1" w:noVBand="1"/>
      </w:tblPr>
      <w:tblGrid>
        <w:gridCol w:w="2020"/>
        <w:gridCol w:w="1720"/>
        <w:gridCol w:w="1360"/>
        <w:gridCol w:w="2080"/>
      </w:tblGrid>
      <w:tr w:rsidR="00C478D2" w:rsidRPr="00C478D2" w14:paraId="618208D0" w14:textId="77777777" w:rsidTr="00C478D2">
        <w:trPr>
          <w:trHeight w:val="315"/>
          <w:ins w:id="7856" w:author="Dave Contreras" w:date="2019-07-22T13:40:00Z"/>
        </w:trPr>
        <w:tc>
          <w:tcPr>
            <w:tcW w:w="7180" w:type="dxa"/>
            <w:gridSpan w:val="4"/>
            <w:tcBorders>
              <w:top w:val="single" w:sz="8" w:space="0" w:color="auto"/>
              <w:left w:val="single" w:sz="8" w:space="0" w:color="FFFFFF"/>
              <w:bottom w:val="single" w:sz="8" w:space="0" w:color="auto"/>
              <w:right w:val="single" w:sz="8" w:space="0" w:color="FFFFFF"/>
            </w:tcBorders>
            <w:shd w:val="clear" w:color="000000" w:fill="FFFFFF"/>
            <w:vAlign w:val="center"/>
            <w:hideMark/>
          </w:tcPr>
          <w:p w14:paraId="5E864E98" w14:textId="77777777" w:rsidR="00C478D2" w:rsidRPr="00C478D2" w:rsidRDefault="00C478D2" w:rsidP="00C478D2">
            <w:pPr>
              <w:jc w:val="center"/>
              <w:rPr>
                <w:ins w:id="7857" w:author="Dave Contreras" w:date="2019-07-22T13:40:00Z"/>
                <w:rFonts w:ascii="Calibri" w:eastAsia="Times New Roman" w:hAnsi="Calibri" w:cs="Times New Roman"/>
                <w:b/>
                <w:bCs/>
                <w:color w:val="000000"/>
              </w:rPr>
            </w:pPr>
            <w:ins w:id="7858" w:author="Dave Contreras" w:date="2019-07-22T13:40:00Z">
              <w:r w:rsidRPr="00C478D2">
                <w:rPr>
                  <w:rFonts w:ascii="Calibri" w:eastAsia="Times New Roman" w:hAnsi="Calibri" w:cs="Times New Roman"/>
                  <w:b/>
                  <w:bCs/>
                  <w:color w:val="000000"/>
                </w:rPr>
                <w:t>Kolmogorov-Smirnov test for equal distributions</w:t>
              </w:r>
            </w:ins>
          </w:p>
        </w:tc>
      </w:tr>
      <w:tr w:rsidR="00C478D2" w:rsidRPr="00C478D2" w14:paraId="29BE06F3" w14:textId="77777777" w:rsidTr="00C478D2">
        <w:trPr>
          <w:trHeight w:val="315"/>
          <w:ins w:id="7859" w:author="Dave Contreras" w:date="2019-07-22T13:40:00Z"/>
        </w:trPr>
        <w:tc>
          <w:tcPr>
            <w:tcW w:w="3740" w:type="dxa"/>
            <w:gridSpan w:val="2"/>
            <w:tcBorders>
              <w:top w:val="single" w:sz="8" w:space="0" w:color="auto"/>
              <w:left w:val="nil"/>
              <w:bottom w:val="single" w:sz="8" w:space="0" w:color="auto"/>
              <w:right w:val="nil"/>
            </w:tcBorders>
            <w:shd w:val="clear" w:color="000000" w:fill="FFFFFF"/>
            <w:vAlign w:val="center"/>
            <w:hideMark/>
          </w:tcPr>
          <w:p w14:paraId="54990D78" w14:textId="77777777" w:rsidR="00C478D2" w:rsidRPr="00C478D2" w:rsidRDefault="00C478D2" w:rsidP="00C478D2">
            <w:pPr>
              <w:jc w:val="center"/>
              <w:rPr>
                <w:ins w:id="7860" w:author="Dave Contreras" w:date="2019-07-22T13:40:00Z"/>
                <w:rFonts w:ascii="Calibri" w:eastAsia="Times New Roman" w:hAnsi="Calibri" w:cs="Times New Roman"/>
                <w:b/>
                <w:bCs/>
                <w:color w:val="000000"/>
              </w:rPr>
            </w:pPr>
            <w:ins w:id="7861" w:author="Dave Contreras" w:date="2019-07-22T13:40:00Z">
              <w:r w:rsidRPr="00C478D2">
                <w:rPr>
                  <w:rFonts w:ascii="Calibri" w:eastAsia="Times New Roman" w:hAnsi="Calibri" w:cs="Times New Roman"/>
                  <w:b/>
                  <w:bCs/>
                  <w:color w:val="000000"/>
                </w:rPr>
                <w:t>Beach Seine</w:t>
              </w:r>
            </w:ins>
          </w:p>
        </w:tc>
        <w:tc>
          <w:tcPr>
            <w:tcW w:w="3440" w:type="dxa"/>
            <w:gridSpan w:val="2"/>
            <w:tcBorders>
              <w:top w:val="single" w:sz="8" w:space="0" w:color="auto"/>
              <w:left w:val="nil"/>
              <w:bottom w:val="single" w:sz="8" w:space="0" w:color="auto"/>
              <w:right w:val="nil"/>
            </w:tcBorders>
            <w:shd w:val="clear" w:color="000000" w:fill="FFFFFF"/>
            <w:vAlign w:val="center"/>
            <w:hideMark/>
          </w:tcPr>
          <w:p w14:paraId="0EA6A2BE" w14:textId="77777777" w:rsidR="00C478D2" w:rsidRPr="00C478D2" w:rsidRDefault="00C478D2" w:rsidP="00C478D2">
            <w:pPr>
              <w:jc w:val="center"/>
              <w:rPr>
                <w:ins w:id="7862" w:author="Dave Contreras" w:date="2019-07-22T13:40:00Z"/>
                <w:rFonts w:ascii="Calibri" w:eastAsia="Times New Roman" w:hAnsi="Calibri" w:cs="Times New Roman"/>
                <w:b/>
                <w:bCs/>
                <w:color w:val="000000"/>
              </w:rPr>
            </w:pPr>
            <w:ins w:id="7863" w:author="Dave Contreras" w:date="2019-07-22T13:40:00Z">
              <w:r w:rsidRPr="00C478D2">
                <w:rPr>
                  <w:rFonts w:ascii="Calibri" w:eastAsia="Times New Roman" w:hAnsi="Calibri" w:cs="Times New Roman"/>
                  <w:b/>
                  <w:bCs/>
                  <w:color w:val="000000"/>
                </w:rPr>
                <w:t>Lampara</w:t>
              </w:r>
            </w:ins>
          </w:p>
        </w:tc>
      </w:tr>
      <w:tr w:rsidR="00C478D2" w:rsidRPr="00C478D2" w14:paraId="1AB9F4D6" w14:textId="77777777" w:rsidTr="00C478D2">
        <w:trPr>
          <w:trHeight w:val="315"/>
          <w:ins w:id="7864" w:author="Dave Contreras" w:date="2019-07-22T13:40:00Z"/>
        </w:trPr>
        <w:tc>
          <w:tcPr>
            <w:tcW w:w="2020" w:type="dxa"/>
            <w:tcBorders>
              <w:top w:val="nil"/>
              <w:left w:val="nil"/>
              <w:bottom w:val="nil"/>
              <w:right w:val="nil"/>
            </w:tcBorders>
            <w:shd w:val="clear" w:color="000000" w:fill="FFFFFF"/>
            <w:vAlign w:val="center"/>
            <w:hideMark/>
          </w:tcPr>
          <w:p w14:paraId="7A1D6D65" w14:textId="77777777" w:rsidR="00C478D2" w:rsidRPr="00C478D2" w:rsidRDefault="00C478D2" w:rsidP="00C478D2">
            <w:pPr>
              <w:jc w:val="center"/>
              <w:rPr>
                <w:ins w:id="7865" w:author="Dave Contreras" w:date="2019-07-22T13:40:00Z"/>
                <w:rFonts w:ascii="Calibri" w:eastAsia="Times New Roman" w:hAnsi="Calibri" w:cs="Times New Roman"/>
                <w:color w:val="000000"/>
              </w:rPr>
            </w:pPr>
            <w:ins w:id="7866" w:author="Dave Contreras" w:date="2019-07-22T13:40:00Z">
              <w:r w:rsidRPr="00C478D2">
                <w:rPr>
                  <w:rFonts w:ascii="Calibri" w:eastAsia="Times New Roman" w:hAnsi="Calibri" w:cs="Times New Roman"/>
                  <w:color w:val="000000"/>
                </w:rPr>
                <w:t>N:</w:t>
              </w:r>
            </w:ins>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55FAA2B8" w14:textId="77777777" w:rsidR="00C478D2" w:rsidRPr="00C478D2" w:rsidRDefault="00C478D2" w:rsidP="00C478D2">
            <w:pPr>
              <w:jc w:val="right"/>
              <w:rPr>
                <w:ins w:id="7867" w:author="Dave Contreras" w:date="2019-07-22T13:40:00Z"/>
                <w:rFonts w:ascii="Calibri" w:eastAsia="Times New Roman" w:hAnsi="Calibri" w:cs="Times New Roman"/>
                <w:color w:val="000000"/>
              </w:rPr>
            </w:pPr>
            <w:ins w:id="7868" w:author="Dave Contreras" w:date="2019-07-22T13:40:00Z">
              <w:r w:rsidRPr="00C478D2">
                <w:rPr>
                  <w:rFonts w:ascii="Calibri" w:eastAsia="Times New Roman" w:hAnsi="Calibri" w:cs="Times New Roman"/>
                  <w:color w:val="000000"/>
                </w:rPr>
                <w:t>590</w:t>
              </w:r>
            </w:ins>
          </w:p>
        </w:tc>
        <w:tc>
          <w:tcPr>
            <w:tcW w:w="1360" w:type="dxa"/>
            <w:tcBorders>
              <w:top w:val="nil"/>
              <w:left w:val="nil"/>
              <w:bottom w:val="nil"/>
              <w:right w:val="nil"/>
            </w:tcBorders>
            <w:shd w:val="clear" w:color="000000" w:fill="FFFFFF"/>
            <w:vAlign w:val="center"/>
            <w:hideMark/>
          </w:tcPr>
          <w:p w14:paraId="0B413D65" w14:textId="77777777" w:rsidR="00C478D2" w:rsidRPr="00C478D2" w:rsidRDefault="00C478D2" w:rsidP="00C478D2">
            <w:pPr>
              <w:jc w:val="center"/>
              <w:rPr>
                <w:ins w:id="7869" w:author="Dave Contreras" w:date="2019-07-22T13:40:00Z"/>
                <w:rFonts w:ascii="Calibri" w:eastAsia="Times New Roman" w:hAnsi="Calibri" w:cs="Times New Roman"/>
                <w:color w:val="000000"/>
              </w:rPr>
            </w:pPr>
            <w:ins w:id="7870" w:author="Dave Contreras" w:date="2019-07-22T13:40:00Z">
              <w:r w:rsidRPr="00C478D2">
                <w:rPr>
                  <w:rFonts w:ascii="Calibri" w:eastAsia="Times New Roman" w:hAnsi="Calibri" w:cs="Times New Roman"/>
                  <w:color w:val="000000"/>
                </w:rPr>
                <w:t>N:</w:t>
              </w:r>
            </w:ins>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60DD0948" w14:textId="77777777" w:rsidR="00C478D2" w:rsidRPr="00C478D2" w:rsidRDefault="00C478D2" w:rsidP="00C478D2">
            <w:pPr>
              <w:jc w:val="right"/>
              <w:rPr>
                <w:ins w:id="7871" w:author="Dave Contreras" w:date="2019-07-22T13:40:00Z"/>
                <w:rFonts w:ascii="Calibri" w:eastAsia="Times New Roman" w:hAnsi="Calibri" w:cs="Times New Roman"/>
                <w:color w:val="000000"/>
              </w:rPr>
            </w:pPr>
            <w:ins w:id="7872" w:author="Dave Contreras" w:date="2019-07-22T13:40:00Z">
              <w:r w:rsidRPr="00C478D2">
                <w:rPr>
                  <w:rFonts w:ascii="Calibri" w:eastAsia="Times New Roman" w:hAnsi="Calibri" w:cs="Times New Roman"/>
                  <w:color w:val="000000"/>
                </w:rPr>
                <w:t>72</w:t>
              </w:r>
            </w:ins>
          </w:p>
        </w:tc>
      </w:tr>
      <w:tr w:rsidR="00C478D2" w:rsidRPr="00C478D2" w14:paraId="5C4C820E" w14:textId="77777777" w:rsidTr="00C478D2">
        <w:trPr>
          <w:trHeight w:val="135"/>
          <w:ins w:id="7873" w:author="Dave Contreras" w:date="2019-07-22T13:40:00Z"/>
        </w:trPr>
        <w:tc>
          <w:tcPr>
            <w:tcW w:w="2020" w:type="dxa"/>
            <w:tcBorders>
              <w:top w:val="nil"/>
              <w:left w:val="nil"/>
              <w:bottom w:val="nil"/>
              <w:right w:val="nil"/>
            </w:tcBorders>
            <w:shd w:val="clear" w:color="000000" w:fill="FFFFFF"/>
            <w:vAlign w:val="center"/>
            <w:hideMark/>
          </w:tcPr>
          <w:p w14:paraId="6AF27BDF" w14:textId="77777777" w:rsidR="00C478D2" w:rsidRPr="00C478D2" w:rsidRDefault="00C478D2" w:rsidP="00C478D2">
            <w:pPr>
              <w:jc w:val="center"/>
              <w:rPr>
                <w:ins w:id="7874" w:author="Dave Contreras" w:date="2019-07-22T13:40:00Z"/>
                <w:rFonts w:ascii="Calibri" w:eastAsia="Times New Roman" w:hAnsi="Calibri" w:cs="Times New Roman"/>
                <w:color w:val="000000"/>
              </w:rPr>
            </w:pPr>
            <w:ins w:id="7875" w:author="Dave Contreras" w:date="2019-07-22T13:40:00Z">
              <w:r w:rsidRPr="00C478D2">
                <w:rPr>
                  <w:rFonts w:ascii="Calibri" w:eastAsia="Times New Roman" w:hAnsi="Calibri" w:cs="Times New Roman"/>
                  <w:color w:val="000000"/>
                </w:rPr>
                <w:t> </w:t>
              </w:r>
            </w:ins>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73871AD0" w14:textId="77777777" w:rsidR="00C478D2" w:rsidRPr="00C478D2" w:rsidRDefault="00C478D2" w:rsidP="00C478D2">
            <w:pPr>
              <w:jc w:val="right"/>
              <w:rPr>
                <w:ins w:id="7876" w:author="Dave Contreras" w:date="2019-07-22T13:40:00Z"/>
                <w:rFonts w:ascii="Calibri" w:eastAsia="Times New Roman" w:hAnsi="Calibri" w:cs="Times New Roman"/>
                <w:color w:val="000000"/>
              </w:rPr>
            </w:pPr>
            <w:ins w:id="7877" w:author="Dave Contreras" w:date="2019-07-22T13:40:00Z">
              <w:r w:rsidRPr="00C478D2">
                <w:rPr>
                  <w:rFonts w:ascii="Calibri" w:eastAsia="Times New Roman" w:hAnsi="Calibri" w:cs="Times New Roman"/>
                  <w:color w:val="000000"/>
                </w:rPr>
                <w:t> </w:t>
              </w:r>
            </w:ins>
          </w:p>
        </w:tc>
        <w:tc>
          <w:tcPr>
            <w:tcW w:w="1360" w:type="dxa"/>
            <w:tcBorders>
              <w:top w:val="nil"/>
              <w:left w:val="nil"/>
              <w:bottom w:val="nil"/>
              <w:right w:val="nil"/>
            </w:tcBorders>
            <w:shd w:val="clear" w:color="000000" w:fill="FFFFFF"/>
            <w:vAlign w:val="center"/>
            <w:hideMark/>
          </w:tcPr>
          <w:p w14:paraId="211C80B2" w14:textId="77777777" w:rsidR="00C478D2" w:rsidRPr="00C478D2" w:rsidRDefault="00C478D2" w:rsidP="00C478D2">
            <w:pPr>
              <w:jc w:val="center"/>
              <w:rPr>
                <w:ins w:id="7878" w:author="Dave Contreras" w:date="2019-07-22T13:40:00Z"/>
                <w:rFonts w:ascii="Calibri" w:eastAsia="Times New Roman" w:hAnsi="Calibri" w:cs="Times New Roman"/>
                <w:color w:val="000000"/>
              </w:rPr>
            </w:pPr>
            <w:ins w:id="7879" w:author="Dave Contreras" w:date="2019-07-22T13:40:00Z">
              <w:r w:rsidRPr="00C478D2">
                <w:rPr>
                  <w:rFonts w:ascii="Calibri" w:eastAsia="Times New Roman" w:hAnsi="Calibri" w:cs="Times New Roman"/>
                  <w:color w:val="000000"/>
                </w:rPr>
                <w:t> </w:t>
              </w:r>
            </w:ins>
          </w:p>
        </w:tc>
        <w:tc>
          <w:tcPr>
            <w:tcW w:w="2080" w:type="dxa"/>
            <w:tcBorders>
              <w:top w:val="nil"/>
              <w:left w:val="nil"/>
              <w:bottom w:val="nil"/>
              <w:right w:val="nil"/>
            </w:tcBorders>
            <w:shd w:val="clear" w:color="auto" w:fill="auto"/>
            <w:vAlign w:val="bottom"/>
            <w:hideMark/>
          </w:tcPr>
          <w:p w14:paraId="5D81EC20" w14:textId="77777777" w:rsidR="00C478D2" w:rsidRPr="00C478D2" w:rsidRDefault="00C478D2" w:rsidP="00C478D2">
            <w:pPr>
              <w:jc w:val="center"/>
              <w:rPr>
                <w:ins w:id="7880" w:author="Dave Contreras" w:date="2019-07-22T13:40:00Z"/>
                <w:rFonts w:ascii="Calibri" w:eastAsia="Times New Roman" w:hAnsi="Calibri" w:cs="Times New Roman"/>
                <w:color w:val="000000"/>
              </w:rPr>
            </w:pPr>
          </w:p>
        </w:tc>
      </w:tr>
      <w:tr w:rsidR="00C478D2" w:rsidRPr="00C478D2" w14:paraId="634B4479" w14:textId="77777777" w:rsidTr="00C478D2">
        <w:trPr>
          <w:trHeight w:val="315"/>
          <w:ins w:id="7881" w:author="Dave Contreras" w:date="2019-07-22T13:40:00Z"/>
        </w:trPr>
        <w:tc>
          <w:tcPr>
            <w:tcW w:w="2020" w:type="dxa"/>
            <w:tcBorders>
              <w:top w:val="nil"/>
              <w:left w:val="nil"/>
              <w:bottom w:val="nil"/>
              <w:right w:val="nil"/>
            </w:tcBorders>
            <w:shd w:val="clear" w:color="000000" w:fill="FFFFFF"/>
            <w:vAlign w:val="center"/>
            <w:hideMark/>
          </w:tcPr>
          <w:p w14:paraId="7E264BA4" w14:textId="77777777" w:rsidR="00C478D2" w:rsidRPr="00C478D2" w:rsidRDefault="00C478D2" w:rsidP="00C478D2">
            <w:pPr>
              <w:jc w:val="center"/>
              <w:rPr>
                <w:ins w:id="7882" w:author="Dave Contreras" w:date="2019-07-22T13:40:00Z"/>
                <w:rFonts w:ascii="Calibri" w:eastAsia="Times New Roman" w:hAnsi="Calibri" w:cs="Times New Roman"/>
                <w:color w:val="000000"/>
              </w:rPr>
            </w:pPr>
            <w:proofErr w:type="gramStart"/>
            <w:ins w:id="7883" w:author="Dave Contreras" w:date="2019-07-22T13:40:00Z">
              <w:r w:rsidRPr="00C478D2">
                <w:rPr>
                  <w:rFonts w:ascii="Calibri" w:eastAsia="Times New Roman" w:hAnsi="Calibri" w:cs="Times New Roman"/>
                  <w:color w:val="000000"/>
                </w:rPr>
                <w:t>D :</w:t>
              </w:r>
              <w:proofErr w:type="gramEnd"/>
            </w:ins>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1E30DCC0" w14:textId="77777777" w:rsidR="00C478D2" w:rsidRPr="00C478D2" w:rsidRDefault="00C478D2" w:rsidP="00C478D2">
            <w:pPr>
              <w:jc w:val="right"/>
              <w:rPr>
                <w:ins w:id="7884" w:author="Dave Contreras" w:date="2019-07-22T13:40:00Z"/>
                <w:rFonts w:ascii="Calibri" w:eastAsia="Times New Roman" w:hAnsi="Calibri" w:cs="Times New Roman"/>
                <w:color w:val="000000"/>
              </w:rPr>
            </w:pPr>
            <w:ins w:id="7885" w:author="Dave Contreras" w:date="2019-07-22T13:40:00Z">
              <w:r w:rsidRPr="00C478D2">
                <w:rPr>
                  <w:rFonts w:ascii="Calibri" w:eastAsia="Times New Roman" w:hAnsi="Calibri" w:cs="Times New Roman"/>
                  <w:color w:val="000000"/>
                </w:rPr>
                <w:t>0.48948</w:t>
              </w:r>
            </w:ins>
          </w:p>
        </w:tc>
        <w:tc>
          <w:tcPr>
            <w:tcW w:w="1360" w:type="dxa"/>
            <w:tcBorders>
              <w:top w:val="nil"/>
              <w:left w:val="nil"/>
              <w:bottom w:val="nil"/>
              <w:right w:val="nil"/>
            </w:tcBorders>
            <w:shd w:val="clear" w:color="000000" w:fill="FFFFFF"/>
            <w:vAlign w:val="center"/>
            <w:hideMark/>
          </w:tcPr>
          <w:p w14:paraId="53916320" w14:textId="77777777" w:rsidR="00C478D2" w:rsidRPr="00C478D2" w:rsidRDefault="00C478D2" w:rsidP="00C478D2">
            <w:pPr>
              <w:jc w:val="center"/>
              <w:rPr>
                <w:ins w:id="7886" w:author="Dave Contreras" w:date="2019-07-22T13:40:00Z"/>
                <w:rFonts w:ascii="Calibri" w:eastAsia="Times New Roman" w:hAnsi="Calibri" w:cs="Times New Roman"/>
                <w:color w:val="000000"/>
              </w:rPr>
            </w:pPr>
            <w:ins w:id="7887" w:author="Dave Contreras" w:date="2019-07-22T13:40:00Z">
              <w:r w:rsidRPr="00C478D2">
                <w:rPr>
                  <w:rFonts w:ascii="Calibri" w:eastAsia="Times New Roman" w:hAnsi="Calibri" w:cs="Times New Roman"/>
                  <w:color w:val="000000"/>
                </w:rPr>
                <w:t>P value</w:t>
              </w:r>
            </w:ins>
          </w:p>
        </w:tc>
        <w:tc>
          <w:tcPr>
            <w:tcW w:w="2080" w:type="dxa"/>
            <w:tcBorders>
              <w:top w:val="nil"/>
              <w:left w:val="nil"/>
              <w:bottom w:val="nil"/>
              <w:right w:val="nil"/>
            </w:tcBorders>
            <w:shd w:val="clear" w:color="000000" w:fill="FFFFFF"/>
            <w:vAlign w:val="center"/>
            <w:hideMark/>
          </w:tcPr>
          <w:p w14:paraId="0B94B75E" w14:textId="77777777" w:rsidR="00C478D2" w:rsidRPr="00C478D2" w:rsidRDefault="00C478D2" w:rsidP="00C478D2">
            <w:pPr>
              <w:jc w:val="center"/>
              <w:rPr>
                <w:ins w:id="7888" w:author="Dave Contreras" w:date="2019-07-22T13:40:00Z"/>
                <w:rFonts w:ascii="Calibri" w:eastAsia="Times New Roman" w:hAnsi="Calibri" w:cs="Times New Roman"/>
                <w:color w:val="000000"/>
              </w:rPr>
            </w:pPr>
            <w:ins w:id="7889" w:author="Dave Contreras" w:date="2019-07-22T13:40:00Z">
              <w:r w:rsidRPr="00C478D2">
                <w:rPr>
                  <w:rFonts w:ascii="Calibri" w:eastAsia="Times New Roman" w:hAnsi="Calibri" w:cs="Times New Roman"/>
                  <w:color w:val="000000"/>
                </w:rPr>
                <w:t>&lt;0.001 *</w:t>
              </w:r>
            </w:ins>
          </w:p>
        </w:tc>
      </w:tr>
      <w:tr w:rsidR="00C478D2" w:rsidRPr="00C478D2" w14:paraId="1D89F252" w14:textId="77777777" w:rsidTr="00C478D2">
        <w:trPr>
          <w:trHeight w:val="315"/>
          <w:ins w:id="7890" w:author="Dave Contreras" w:date="2019-07-22T13:40:00Z"/>
        </w:trPr>
        <w:tc>
          <w:tcPr>
            <w:tcW w:w="3740" w:type="dxa"/>
            <w:gridSpan w:val="2"/>
            <w:tcBorders>
              <w:top w:val="single" w:sz="8" w:space="0" w:color="auto"/>
              <w:left w:val="nil"/>
              <w:bottom w:val="single" w:sz="8" w:space="0" w:color="auto"/>
              <w:right w:val="nil"/>
            </w:tcBorders>
            <w:shd w:val="clear" w:color="000000" w:fill="FFFFFF"/>
            <w:vAlign w:val="center"/>
            <w:hideMark/>
          </w:tcPr>
          <w:p w14:paraId="598EC00E" w14:textId="77777777" w:rsidR="00C478D2" w:rsidRPr="00C478D2" w:rsidRDefault="00C478D2" w:rsidP="00C478D2">
            <w:pPr>
              <w:jc w:val="center"/>
              <w:rPr>
                <w:ins w:id="7891" w:author="Dave Contreras" w:date="2019-07-22T13:40:00Z"/>
                <w:rFonts w:ascii="Calibri" w:eastAsia="Times New Roman" w:hAnsi="Calibri" w:cs="Times New Roman"/>
                <w:b/>
                <w:bCs/>
                <w:color w:val="000000"/>
              </w:rPr>
            </w:pPr>
            <w:ins w:id="7892" w:author="Dave Contreras" w:date="2019-07-22T13:40:00Z">
              <w:r w:rsidRPr="00C478D2">
                <w:rPr>
                  <w:rFonts w:ascii="Calibri" w:eastAsia="Times New Roman" w:hAnsi="Calibri" w:cs="Times New Roman"/>
                  <w:b/>
                  <w:bCs/>
                  <w:color w:val="000000"/>
                </w:rPr>
                <w:t>Beach Seine</w:t>
              </w:r>
            </w:ins>
          </w:p>
        </w:tc>
        <w:tc>
          <w:tcPr>
            <w:tcW w:w="3440" w:type="dxa"/>
            <w:gridSpan w:val="2"/>
            <w:tcBorders>
              <w:top w:val="single" w:sz="8" w:space="0" w:color="auto"/>
              <w:left w:val="nil"/>
              <w:bottom w:val="single" w:sz="8" w:space="0" w:color="auto"/>
              <w:right w:val="nil"/>
            </w:tcBorders>
            <w:shd w:val="clear" w:color="000000" w:fill="FFFFFF"/>
            <w:vAlign w:val="center"/>
            <w:hideMark/>
          </w:tcPr>
          <w:p w14:paraId="546ABAB7" w14:textId="77777777" w:rsidR="00C478D2" w:rsidRPr="00C478D2" w:rsidRDefault="00C478D2" w:rsidP="00C478D2">
            <w:pPr>
              <w:jc w:val="center"/>
              <w:rPr>
                <w:ins w:id="7893" w:author="Dave Contreras" w:date="2019-07-22T13:40:00Z"/>
                <w:rFonts w:ascii="Calibri" w:eastAsia="Times New Roman" w:hAnsi="Calibri" w:cs="Times New Roman"/>
                <w:b/>
                <w:bCs/>
                <w:color w:val="000000"/>
              </w:rPr>
            </w:pPr>
            <w:ins w:id="7894" w:author="Dave Contreras" w:date="2019-07-22T13:40:00Z">
              <w:r w:rsidRPr="00C478D2">
                <w:rPr>
                  <w:rFonts w:ascii="Calibri" w:eastAsia="Times New Roman" w:hAnsi="Calibri" w:cs="Times New Roman"/>
                  <w:b/>
                  <w:bCs/>
                  <w:color w:val="000000"/>
                </w:rPr>
                <w:t>Midwater Trawl</w:t>
              </w:r>
            </w:ins>
          </w:p>
        </w:tc>
      </w:tr>
      <w:tr w:rsidR="00C478D2" w:rsidRPr="00C478D2" w14:paraId="6D2E2174" w14:textId="77777777" w:rsidTr="00C478D2">
        <w:trPr>
          <w:trHeight w:val="315"/>
          <w:ins w:id="7895" w:author="Dave Contreras" w:date="2019-07-22T13:40:00Z"/>
        </w:trPr>
        <w:tc>
          <w:tcPr>
            <w:tcW w:w="2020" w:type="dxa"/>
            <w:tcBorders>
              <w:top w:val="nil"/>
              <w:left w:val="nil"/>
              <w:bottom w:val="nil"/>
              <w:right w:val="nil"/>
            </w:tcBorders>
            <w:shd w:val="clear" w:color="000000" w:fill="FFFFFF"/>
            <w:vAlign w:val="center"/>
            <w:hideMark/>
          </w:tcPr>
          <w:p w14:paraId="50220696" w14:textId="77777777" w:rsidR="00C478D2" w:rsidRPr="00C478D2" w:rsidRDefault="00C478D2" w:rsidP="00C478D2">
            <w:pPr>
              <w:jc w:val="center"/>
              <w:rPr>
                <w:ins w:id="7896" w:author="Dave Contreras" w:date="2019-07-22T13:40:00Z"/>
                <w:rFonts w:ascii="Calibri" w:eastAsia="Times New Roman" w:hAnsi="Calibri" w:cs="Times New Roman"/>
                <w:color w:val="000000"/>
              </w:rPr>
            </w:pPr>
            <w:ins w:id="7897" w:author="Dave Contreras" w:date="2019-07-22T13:40:00Z">
              <w:r w:rsidRPr="00C478D2">
                <w:rPr>
                  <w:rFonts w:ascii="Calibri" w:eastAsia="Times New Roman" w:hAnsi="Calibri" w:cs="Times New Roman"/>
                  <w:color w:val="000000"/>
                </w:rPr>
                <w:t>N:</w:t>
              </w:r>
            </w:ins>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44637751" w14:textId="77777777" w:rsidR="00C478D2" w:rsidRPr="00C478D2" w:rsidRDefault="00C478D2" w:rsidP="00C478D2">
            <w:pPr>
              <w:jc w:val="right"/>
              <w:rPr>
                <w:ins w:id="7898" w:author="Dave Contreras" w:date="2019-07-22T13:40:00Z"/>
                <w:rFonts w:ascii="Calibri" w:eastAsia="Times New Roman" w:hAnsi="Calibri" w:cs="Times New Roman"/>
                <w:color w:val="000000"/>
              </w:rPr>
            </w:pPr>
            <w:ins w:id="7899" w:author="Dave Contreras" w:date="2019-07-22T13:40:00Z">
              <w:r w:rsidRPr="00C478D2">
                <w:rPr>
                  <w:rFonts w:ascii="Calibri" w:eastAsia="Times New Roman" w:hAnsi="Calibri" w:cs="Times New Roman"/>
                  <w:color w:val="000000"/>
                </w:rPr>
                <w:t>590</w:t>
              </w:r>
            </w:ins>
          </w:p>
        </w:tc>
        <w:tc>
          <w:tcPr>
            <w:tcW w:w="1360" w:type="dxa"/>
            <w:tcBorders>
              <w:top w:val="nil"/>
              <w:left w:val="nil"/>
              <w:bottom w:val="nil"/>
              <w:right w:val="nil"/>
            </w:tcBorders>
            <w:shd w:val="clear" w:color="000000" w:fill="FFFFFF"/>
            <w:vAlign w:val="center"/>
            <w:hideMark/>
          </w:tcPr>
          <w:p w14:paraId="36E53B90" w14:textId="77777777" w:rsidR="00C478D2" w:rsidRPr="00C478D2" w:rsidRDefault="00C478D2" w:rsidP="00C478D2">
            <w:pPr>
              <w:jc w:val="center"/>
              <w:rPr>
                <w:ins w:id="7900" w:author="Dave Contreras" w:date="2019-07-22T13:40:00Z"/>
                <w:rFonts w:ascii="Calibri" w:eastAsia="Times New Roman" w:hAnsi="Calibri" w:cs="Times New Roman"/>
                <w:color w:val="000000"/>
              </w:rPr>
            </w:pPr>
            <w:ins w:id="7901" w:author="Dave Contreras" w:date="2019-07-22T13:40:00Z">
              <w:r w:rsidRPr="00C478D2">
                <w:rPr>
                  <w:rFonts w:ascii="Calibri" w:eastAsia="Times New Roman" w:hAnsi="Calibri" w:cs="Times New Roman"/>
                  <w:color w:val="000000"/>
                </w:rPr>
                <w:t>N:</w:t>
              </w:r>
            </w:ins>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132AD4B0" w14:textId="77777777" w:rsidR="00C478D2" w:rsidRPr="00C478D2" w:rsidRDefault="00C478D2" w:rsidP="00C478D2">
            <w:pPr>
              <w:jc w:val="right"/>
              <w:rPr>
                <w:ins w:id="7902" w:author="Dave Contreras" w:date="2019-07-22T13:40:00Z"/>
                <w:rFonts w:ascii="Calibri" w:eastAsia="Times New Roman" w:hAnsi="Calibri" w:cs="Times New Roman"/>
                <w:color w:val="000000"/>
              </w:rPr>
            </w:pPr>
            <w:ins w:id="7903" w:author="Dave Contreras" w:date="2019-07-22T13:40:00Z">
              <w:r w:rsidRPr="00C478D2">
                <w:rPr>
                  <w:rFonts w:ascii="Calibri" w:eastAsia="Times New Roman" w:hAnsi="Calibri" w:cs="Times New Roman"/>
                  <w:color w:val="000000"/>
                </w:rPr>
                <w:t>172</w:t>
              </w:r>
            </w:ins>
          </w:p>
        </w:tc>
      </w:tr>
      <w:tr w:rsidR="00C478D2" w:rsidRPr="00C478D2" w14:paraId="03CC7FAE" w14:textId="77777777" w:rsidTr="00C478D2">
        <w:trPr>
          <w:trHeight w:val="135"/>
          <w:ins w:id="7904" w:author="Dave Contreras" w:date="2019-07-22T13:40:00Z"/>
        </w:trPr>
        <w:tc>
          <w:tcPr>
            <w:tcW w:w="2020" w:type="dxa"/>
            <w:tcBorders>
              <w:top w:val="nil"/>
              <w:left w:val="nil"/>
              <w:bottom w:val="nil"/>
              <w:right w:val="nil"/>
            </w:tcBorders>
            <w:shd w:val="clear" w:color="000000" w:fill="FFFFFF"/>
            <w:vAlign w:val="center"/>
            <w:hideMark/>
          </w:tcPr>
          <w:p w14:paraId="1DC63DDA" w14:textId="77777777" w:rsidR="00C478D2" w:rsidRPr="00C478D2" w:rsidRDefault="00C478D2" w:rsidP="00C478D2">
            <w:pPr>
              <w:jc w:val="center"/>
              <w:rPr>
                <w:ins w:id="7905" w:author="Dave Contreras" w:date="2019-07-22T13:40:00Z"/>
                <w:rFonts w:ascii="Calibri" w:eastAsia="Times New Roman" w:hAnsi="Calibri" w:cs="Times New Roman"/>
                <w:color w:val="000000"/>
              </w:rPr>
            </w:pPr>
            <w:ins w:id="7906" w:author="Dave Contreras" w:date="2019-07-22T13:40:00Z">
              <w:r w:rsidRPr="00C478D2">
                <w:rPr>
                  <w:rFonts w:ascii="Calibri" w:eastAsia="Times New Roman" w:hAnsi="Calibri" w:cs="Times New Roman"/>
                  <w:color w:val="000000"/>
                </w:rPr>
                <w:t> </w:t>
              </w:r>
            </w:ins>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593F9E73" w14:textId="77777777" w:rsidR="00C478D2" w:rsidRPr="00C478D2" w:rsidRDefault="00C478D2" w:rsidP="00C478D2">
            <w:pPr>
              <w:jc w:val="right"/>
              <w:rPr>
                <w:ins w:id="7907" w:author="Dave Contreras" w:date="2019-07-22T13:40:00Z"/>
                <w:rFonts w:ascii="Calibri" w:eastAsia="Times New Roman" w:hAnsi="Calibri" w:cs="Times New Roman"/>
                <w:color w:val="000000"/>
              </w:rPr>
            </w:pPr>
            <w:ins w:id="7908" w:author="Dave Contreras" w:date="2019-07-22T13:40:00Z">
              <w:r w:rsidRPr="00C478D2">
                <w:rPr>
                  <w:rFonts w:ascii="Calibri" w:eastAsia="Times New Roman" w:hAnsi="Calibri" w:cs="Times New Roman"/>
                  <w:color w:val="000000"/>
                </w:rPr>
                <w:t> </w:t>
              </w:r>
            </w:ins>
          </w:p>
        </w:tc>
        <w:tc>
          <w:tcPr>
            <w:tcW w:w="1360" w:type="dxa"/>
            <w:tcBorders>
              <w:top w:val="nil"/>
              <w:left w:val="nil"/>
              <w:bottom w:val="nil"/>
              <w:right w:val="nil"/>
            </w:tcBorders>
            <w:shd w:val="clear" w:color="000000" w:fill="FFFFFF"/>
            <w:vAlign w:val="center"/>
            <w:hideMark/>
          </w:tcPr>
          <w:p w14:paraId="78AE7BD7" w14:textId="77777777" w:rsidR="00C478D2" w:rsidRPr="00C478D2" w:rsidRDefault="00C478D2" w:rsidP="00C478D2">
            <w:pPr>
              <w:jc w:val="center"/>
              <w:rPr>
                <w:ins w:id="7909" w:author="Dave Contreras" w:date="2019-07-22T13:40:00Z"/>
                <w:rFonts w:ascii="Calibri" w:eastAsia="Times New Roman" w:hAnsi="Calibri" w:cs="Times New Roman"/>
                <w:color w:val="000000"/>
              </w:rPr>
            </w:pPr>
            <w:ins w:id="7910" w:author="Dave Contreras" w:date="2019-07-22T13:40:00Z">
              <w:r w:rsidRPr="00C478D2">
                <w:rPr>
                  <w:rFonts w:ascii="Calibri" w:eastAsia="Times New Roman" w:hAnsi="Calibri" w:cs="Times New Roman"/>
                  <w:color w:val="000000"/>
                </w:rPr>
                <w:t> </w:t>
              </w:r>
            </w:ins>
          </w:p>
        </w:tc>
        <w:tc>
          <w:tcPr>
            <w:tcW w:w="2080" w:type="dxa"/>
            <w:tcBorders>
              <w:top w:val="nil"/>
              <w:left w:val="nil"/>
              <w:bottom w:val="nil"/>
              <w:right w:val="nil"/>
            </w:tcBorders>
            <w:shd w:val="clear" w:color="auto" w:fill="auto"/>
            <w:vAlign w:val="bottom"/>
            <w:hideMark/>
          </w:tcPr>
          <w:p w14:paraId="58D1CDAE" w14:textId="77777777" w:rsidR="00C478D2" w:rsidRPr="00C478D2" w:rsidRDefault="00C478D2" w:rsidP="00C478D2">
            <w:pPr>
              <w:jc w:val="center"/>
              <w:rPr>
                <w:ins w:id="7911" w:author="Dave Contreras" w:date="2019-07-22T13:40:00Z"/>
                <w:rFonts w:ascii="Calibri" w:eastAsia="Times New Roman" w:hAnsi="Calibri" w:cs="Times New Roman"/>
                <w:color w:val="000000"/>
              </w:rPr>
            </w:pPr>
          </w:p>
        </w:tc>
      </w:tr>
      <w:tr w:rsidR="00C478D2" w:rsidRPr="00C478D2" w14:paraId="5F011CC8" w14:textId="77777777" w:rsidTr="00C478D2">
        <w:trPr>
          <w:trHeight w:val="315"/>
          <w:ins w:id="7912" w:author="Dave Contreras" w:date="2019-07-22T13:40:00Z"/>
        </w:trPr>
        <w:tc>
          <w:tcPr>
            <w:tcW w:w="2020" w:type="dxa"/>
            <w:tcBorders>
              <w:top w:val="nil"/>
              <w:left w:val="nil"/>
              <w:bottom w:val="nil"/>
              <w:right w:val="nil"/>
            </w:tcBorders>
            <w:shd w:val="clear" w:color="000000" w:fill="FFFFFF"/>
            <w:vAlign w:val="center"/>
            <w:hideMark/>
          </w:tcPr>
          <w:p w14:paraId="574AE62A" w14:textId="77777777" w:rsidR="00C478D2" w:rsidRPr="00C478D2" w:rsidRDefault="00C478D2" w:rsidP="00C478D2">
            <w:pPr>
              <w:jc w:val="center"/>
              <w:rPr>
                <w:ins w:id="7913" w:author="Dave Contreras" w:date="2019-07-22T13:40:00Z"/>
                <w:rFonts w:ascii="Calibri" w:eastAsia="Times New Roman" w:hAnsi="Calibri" w:cs="Times New Roman"/>
                <w:color w:val="000000"/>
              </w:rPr>
            </w:pPr>
            <w:proofErr w:type="gramStart"/>
            <w:ins w:id="7914" w:author="Dave Contreras" w:date="2019-07-22T13:40:00Z">
              <w:r w:rsidRPr="00C478D2">
                <w:rPr>
                  <w:rFonts w:ascii="Calibri" w:eastAsia="Times New Roman" w:hAnsi="Calibri" w:cs="Times New Roman"/>
                  <w:color w:val="000000"/>
                </w:rPr>
                <w:t>D :</w:t>
              </w:r>
              <w:proofErr w:type="gramEnd"/>
            </w:ins>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6F6CBCAF" w14:textId="77777777" w:rsidR="00C478D2" w:rsidRPr="00C478D2" w:rsidRDefault="00C478D2" w:rsidP="00C478D2">
            <w:pPr>
              <w:jc w:val="right"/>
              <w:rPr>
                <w:ins w:id="7915" w:author="Dave Contreras" w:date="2019-07-22T13:40:00Z"/>
                <w:rFonts w:ascii="Calibri" w:eastAsia="Times New Roman" w:hAnsi="Calibri" w:cs="Times New Roman"/>
                <w:color w:val="000000"/>
              </w:rPr>
            </w:pPr>
            <w:ins w:id="7916" w:author="Dave Contreras" w:date="2019-07-22T13:40:00Z">
              <w:r w:rsidRPr="00C478D2">
                <w:rPr>
                  <w:rFonts w:ascii="Calibri" w:eastAsia="Times New Roman" w:hAnsi="Calibri" w:cs="Times New Roman"/>
                  <w:color w:val="000000"/>
                </w:rPr>
                <w:t>0.54821</w:t>
              </w:r>
            </w:ins>
          </w:p>
        </w:tc>
        <w:tc>
          <w:tcPr>
            <w:tcW w:w="1360" w:type="dxa"/>
            <w:tcBorders>
              <w:top w:val="nil"/>
              <w:left w:val="nil"/>
              <w:bottom w:val="nil"/>
              <w:right w:val="nil"/>
            </w:tcBorders>
            <w:shd w:val="clear" w:color="000000" w:fill="FFFFFF"/>
            <w:vAlign w:val="center"/>
            <w:hideMark/>
          </w:tcPr>
          <w:p w14:paraId="398F8733" w14:textId="77777777" w:rsidR="00C478D2" w:rsidRPr="00C478D2" w:rsidRDefault="00C478D2" w:rsidP="00C478D2">
            <w:pPr>
              <w:jc w:val="center"/>
              <w:rPr>
                <w:ins w:id="7917" w:author="Dave Contreras" w:date="2019-07-22T13:40:00Z"/>
                <w:rFonts w:ascii="Calibri" w:eastAsia="Times New Roman" w:hAnsi="Calibri" w:cs="Times New Roman"/>
                <w:color w:val="000000"/>
              </w:rPr>
            </w:pPr>
            <w:ins w:id="7918" w:author="Dave Contreras" w:date="2019-07-22T13:40:00Z">
              <w:r w:rsidRPr="00C478D2">
                <w:rPr>
                  <w:rFonts w:ascii="Calibri" w:eastAsia="Times New Roman" w:hAnsi="Calibri" w:cs="Times New Roman"/>
                  <w:color w:val="000000"/>
                </w:rPr>
                <w:t>P value</w:t>
              </w:r>
            </w:ins>
          </w:p>
        </w:tc>
        <w:tc>
          <w:tcPr>
            <w:tcW w:w="2080" w:type="dxa"/>
            <w:tcBorders>
              <w:top w:val="nil"/>
              <w:left w:val="nil"/>
              <w:bottom w:val="nil"/>
              <w:right w:val="nil"/>
            </w:tcBorders>
            <w:shd w:val="clear" w:color="000000" w:fill="FFFFFF"/>
            <w:vAlign w:val="center"/>
            <w:hideMark/>
          </w:tcPr>
          <w:p w14:paraId="524292A8" w14:textId="77777777" w:rsidR="00C478D2" w:rsidRPr="00C478D2" w:rsidRDefault="00C478D2" w:rsidP="00C478D2">
            <w:pPr>
              <w:jc w:val="center"/>
              <w:rPr>
                <w:ins w:id="7919" w:author="Dave Contreras" w:date="2019-07-22T13:40:00Z"/>
                <w:rFonts w:ascii="Calibri" w:eastAsia="Times New Roman" w:hAnsi="Calibri" w:cs="Times New Roman"/>
                <w:color w:val="000000"/>
              </w:rPr>
            </w:pPr>
            <w:ins w:id="7920" w:author="Dave Contreras" w:date="2019-07-22T13:40:00Z">
              <w:r w:rsidRPr="00C478D2">
                <w:rPr>
                  <w:rFonts w:ascii="Calibri" w:eastAsia="Times New Roman" w:hAnsi="Calibri" w:cs="Times New Roman"/>
                  <w:color w:val="000000"/>
                </w:rPr>
                <w:t>&lt;0.001 *</w:t>
              </w:r>
            </w:ins>
          </w:p>
        </w:tc>
      </w:tr>
      <w:tr w:rsidR="00C478D2" w:rsidRPr="00C478D2" w14:paraId="6E939831" w14:textId="77777777" w:rsidTr="00C478D2">
        <w:trPr>
          <w:trHeight w:val="315"/>
          <w:ins w:id="7921" w:author="Dave Contreras" w:date="2019-07-22T13:40:00Z"/>
        </w:trPr>
        <w:tc>
          <w:tcPr>
            <w:tcW w:w="3740" w:type="dxa"/>
            <w:gridSpan w:val="2"/>
            <w:tcBorders>
              <w:top w:val="single" w:sz="8" w:space="0" w:color="auto"/>
              <w:left w:val="nil"/>
              <w:bottom w:val="single" w:sz="8" w:space="0" w:color="auto"/>
              <w:right w:val="nil"/>
            </w:tcBorders>
            <w:shd w:val="clear" w:color="000000" w:fill="FFFFFF"/>
            <w:vAlign w:val="center"/>
            <w:hideMark/>
          </w:tcPr>
          <w:p w14:paraId="48BA181F" w14:textId="77777777" w:rsidR="00C478D2" w:rsidRPr="00C478D2" w:rsidRDefault="00C478D2" w:rsidP="00C478D2">
            <w:pPr>
              <w:jc w:val="center"/>
              <w:rPr>
                <w:ins w:id="7922" w:author="Dave Contreras" w:date="2019-07-22T13:40:00Z"/>
                <w:rFonts w:ascii="Calibri" w:eastAsia="Times New Roman" w:hAnsi="Calibri" w:cs="Times New Roman"/>
                <w:b/>
                <w:bCs/>
                <w:color w:val="000000"/>
              </w:rPr>
            </w:pPr>
            <w:ins w:id="7923" w:author="Dave Contreras" w:date="2019-07-22T13:40:00Z">
              <w:r w:rsidRPr="00C478D2">
                <w:rPr>
                  <w:rFonts w:ascii="Calibri" w:eastAsia="Times New Roman" w:hAnsi="Calibri" w:cs="Times New Roman"/>
                  <w:b/>
                  <w:bCs/>
                  <w:color w:val="000000"/>
                </w:rPr>
                <w:t>Lampara</w:t>
              </w:r>
            </w:ins>
          </w:p>
        </w:tc>
        <w:tc>
          <w:tcPr>
            <w:tcW w:w="3440" w:type="dxa"/>
            <w:gridSpan w:val="2"/>
            <w:tcBorders>
              <w:top w:val="single" w:sz="8" w:space="0" w:color="auto"/>
              <w:left w:val="nil"/>
              <w:bottom w:val="single" w:sz="8" w:space="0" w:color="auto"/>
              <w:right w:val="nil"/>
            </w:tcBorders>
            <w:shd w:val="clear" w:color="000000" w:fill="FFFFFF"/>
            <w:vAlign w:val="center"/>
            <w:hideMark/>
          </w:tcPr>
          <w:p w14:paraId="263C3395" w14:textId="77777777" w:rsidR="00C478D2" w:rsidRPr="00C478D2" w:rsidRDefault="00C478D2" w:rsidP="00C478D2">
            <w:pPr>
              <w:jc w:val="center"/>
              <w:rPr>
                <w:ins w:id="7924" w:author="Dave Contreras" w:date="2019-07-22T13:40:00Z"/>
                <w:rFonts w:ascii="Calibri" w:eastAsia="Times New Roman" w:hAnsi="Calibri" w:cs="Times New Roman"/>
                <w:b/>
                <w:bCs/>
                <w:color w:val="000000"/>
              </w:rPr>
            </w:pPr>
            <w:ins w:id="7925" w:author="Dave Contreras" w:date="2019-07-22T13:40:00Z">
              <w:r w:rsidRPr="00C478D2">
                <w:rPr>
                  <w:rFonts w:ascii="Calibri" w:eastAsia="Times New Roman" w:hAnsi="Calibri" w:cs="Times New Roman"/>
                  <w:b/>
                  <w:bCs/>
                  <w:color w:val="000000"/>
                </w:rPr>
                <w:t>Midwater Trawl</w:t>
              </w:r>
            </w:ins>
          </w:p>
        </w:tc>
      </w:tr>
      <w:tr w:rsidR="00C478D2" w:rsidRPr="00C478D2" w14:paraId="1AC4E2EF" w14:textId="77777777" w:rsidTr="00C478D2">
        <w:trPr>
          <w:trHeight w:val="315"/>
          <w:ins w:id="7926" w:author="Dave Contreras" w:date="2019-07-22T13:40:00Z"/>
        </w:trPr>
        <w:tc>
          <w:tcPr>
            <w:tcW w:w="2020" w:type="dxa"/>
            <w:tcBorders>
              <w:top w:val="nil"/>
              <w:left w:val="nil"/>
              <w:bottom w:val="nil"/>
              <w:right w:val="nil"/>
            </w:tcBorders>
            <w:shd w:val="clear" w:color="000000" w:fill="FFFFFF"/>
            <w:vAlign w:val="center"/>
            <w:hideMark/>
          </w:tcPr>
          <w:p w14:paraId="2F42916E" w14:textId="77777777" w:rsidR="00C478D2" w:rsidRPr="00C478D2" w:rsidRDefault="00C478D2" w:rsidP="00C478D2">
            <w:pPr>
              <w:jc w:val="center"/>
              <w:rPr>
                <w:ins w:id="7927" w:author="Dave Contreras" w:date="2019-07-22T13:40:00Z"/>
                <w:rFonts w:ascii="Calibri" w:eastAsia="Times New Roman" w:hAnsi="Calibri" w:cs="Times New Roman"/>
                <w:color w:val="000000"/>
              </w:rPr>
            </w:pPr>
            <w:ins w:id="7928" w:author="Dave Contreras" w:date="2019-07-22T13:40:00Z">
              <w:r w:rsidRPr="00C478D2">
                <w:rPr>
                  <w:rFonts w:ascii="Calibri" w:eastAsia="Times New Roman" w:hAnsi="Calibri" w:cs="Times New Roman"/>
                  <w:color w:val="000000"/>
                </w:rPr>
                <w:t>N:</w:t>
              </w:r>
            </w:ins>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27D1E5BB" w14:textId="77777777" w:rsidR="00C478D2" w:rsidRPr="00C478D2" w:rsidRDefault="00C478D2" w:rsidP="00C478D2">
            <w:pPr>
              <w:jc w:val="right"/>
              <w:rPr>
                <w:ins w:id="7929" w:author="Dave Contreras" w:date="2019-07-22T13:40:00Z"/>
                <w:rFonts w:ascii="Calibri" w:eastAsia="Times New Roman" w:hAnsi="Calibri" w:cs="Times New Roman"/>
                <w:color w:val="000000"/>
              </w:rPr>
            </w:pPr>
            <w:ins w:id="7930" w:author="Dave Contreras" w:date="2019-07-22T13:40:00Z">
              <w:r w:rsidRPr="00C478D2">
                <w:rPr>
                  <w:rFonts w:ascii="Calibri" w:eastAsia="Times New Roman" w:hAnsi="Calibri" w:cs="Times New Roman"/>
                  <w:color w:val="000000"/>
                </w:rPr>
                <w:t>72</w:t>
              </w:r>
            </w:ins>
          </w:p>
        </w:tc>
        <w:tc>
          <w:tcPr>
            <w:tcW w:w="1360" w:type="dxa"/>
            <w:tcBorders>
              <w:top w:val="nil"/>
              <w:left w:val="nil"/>
              <w:bottom w:val="nil"/>
              <w:right w:val="nil"/>
            </w:tcBorders>
            <w:shd w:val="clear" w:color="000000" w:fill="FFFFFF"/>
            <w:vAlign w:val="center"/>
            <w:hideMark/>
          </w:tcPr>
          <w:p w14:paraId="3A66F653" w14:textId="77777777" w:rsidR="00C478D2" w:rsidRPr="00C478D2" w:rsidRDefault="00C478D2" w:rsidP="00C478D2">
            <w:pPr>
              <w:jc w:val="center"/>
              <w:rPr>
                <w:ins w:id="7931" w:author="Dave Contreras" w:date="2019-07-22T13:40:00Z"/>
                <w:rFonts w:ascii="Calibri" w:eastAsia="Times New Roman" w:hAnsi="Calibri" w:cs="Times New Roman"/>
                <w:color w:val="000000"/>
              </w:rPr>
            </w:pPr>
            <w:ins w:id="7932" w:author="Dave Contreras" w:date="2019-07-22T13:40:00Z">
              <w:r w:rsidRPr="00C478D2">
                <w:rPr>
                  <w:rFonts w:ascii="Calibri" w:eastAsia="Times New Roman" w:hAnsi="Calibri" w:cs="Times New Roman"/>
                  <w:color w:val="000000"/>
                </w:rPr>
                <w:t>N:</w:t>
              </w:r>
            </w:ins>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1B049B42" w14:textId="77777777" w:rsidR="00C478D2" w:rsidRPr="00C478D2" w:rsidRDefault="00C478D2" w:rsidP="00C478D2">
            <w:pPr>
              <w:jc w:val="right"/>
              <w:rPr>
                <w:ins w:id="7933" w:author="Dave Contreras" w:date="2019-07-22T13:40:00Z"/>
                <w:rFonts w:ascii="Calibri" w:eastAsia="Times New Roman" w:hAnsi="Calibri" w:cs="Times New Roman"/>
                <w:color w:val="000000"/>
              </w:rPr>
            </w:pPr>
            <w:ins w:id="7934" w:author="Dave Contreras" w:date="2019-07-22T13:40:00Z">
              <w:r w:rsidRPr="00C478D2">
                <w:rPr>
                  <w:rFonts w:ascii="Calibri" w:eastAsia="Times New Roman" w:hAnsi="Calibri" w:cs="Times New Roman"/>
                  <w:color w:val="000000"/>
                </w:rPr>
                <w:t>172</w:t>
              </w:r>
            </w:ins>
          </w:p>
        </w:tc>
      </w:tr>
      <w:tr w:rsidR="00C478D2" w:rsidRPr="00C478D2" w14:paraId="0AF435CC" w14:textId="77777777" w:rsidTr="00C478D2">
        <w:trPr>
          <w:trHeight w:val="135"/>
          <w:ins w:id="7935" w:author="Dave Contreras" w:date="2019-07-22T13:40:00Z"/>
        </w:trPr>
        <w:tc>
          <w:tcPr>
            <w:tcW w:w="2020" w:type="dxa"/>
            <w:tcBorders>
              <w:top w:val="nil"/>
              <w:left w:val="nil"/>
              <w:bottom w:val="nil"/>
              <w:right w:val="nil"/>
            </w:tcBorders>
            <w:shd w:val="clear" w:color="000000" w:fill="FFFFFF"/>
            <w:vAlign w:val="center"/>
            <w:hideMark/>
          </w:tcPr>
          <w:p w14:paraId="0E42A7E5" w14:textId="77777777" w:rsidR="00C478D2" w:rsidRPr="00C478D2" w:rsidRDefault="00C478D2" w:rsidP="00C478D2">
            <w:pPr>
              <w:jc w:val="center"/>
              <w:rPr>
                <w:ins w:id="7936" w:author="Dave Contreras" w:date="2019-07-22T13:40:00Z"/>
                <w:rFonts w:ascii="Calibri" w:eastAsia="Times New Roman" w:hAnsi="Calibri" w:cs="Times New Roman"/>
                <w:color w:val="000000"/>
              </w:rPr>
            </w:pPr>
            <w:ins w:id="7937" w:author="Dave Contreras" w:date="2019-07-22T13:40:00Z">
              <w:r w:rsidRPr="00C478D2">
                <w:rPr>
                  <w:rFonts w:ascii="Calibri" w:eastAsia="Times New Roman" w:hAnsi="Calibri" w:cs="Times New Roman"/>
                  <w:color w:val="000000"/>
                </w:rPr>
                <w:t> </w:t>
              </w:r>
            </w:ins>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2E2FB118" w14:textId="77777777" w:rsidR="00C478D2" w:rsidRPr="00C478D2" w:rsidRDefault="00C478D2" w:rsidP="00C478D2">
            <w:pPr>
              <w:jc w:val="right"/>
              <w:rPr>
                <w:ins w:id="7938" w:author="Dave Contreras" w:date="2019-07-22T13:40:00Z"/>
                <w:rFonts w:ascii="Calibri" w:eastAsia="Times New Roman" w:hAnsi="Calibri" w:cs="Times New Roman"/>
                <w:color w:val="000000"/>
              </w:rPr>
            </w:pPr>
            <w:ins w:id="7939" w:author="Dave Contreras" w:date="2019-07-22T13:40:00Z">
              <w:r w:rsidRPr="00C478D2">
                <w:rPr>
                  <w:rFonts w:ascii="Calibri" w:eastAsia="Times New Roman" w:hAnsi="Calibri" w:cs="Times New Roman"/>
                  <w:color w:val="000000"/>
                </w:rPr>
                <w:t> </w:t>
              </w:r>
            </w:ins>
          </w:p>
        </w:tc>
        <w:tc>
          <w:tcPr>
            <w:tcW w:w="1360" w:type="dxa"/>
            <w:tcBorders>
              <w:top w:val="nil"/>
              <w:left w:val="nil"/>
              <w:bottom w:val="nil"/>
              <w:right w:val="nil"/>
            </w:tcBorders>
            <w:shd w:val="clear" w:color="000000" w:fill="FFFFFF"/>
            <w:vAlign w:val="center"/>
            <w:hideMark/>
          </w:tcPr>
          <w:p w14:paraId="76A9A255" w14:textId="77777777" w:rsidR="00C478D2" w:rsidRPr="00C478D2" w:rsidRDefault="00C478D2" w:rsidP="00C478D2">
            <w:pPr>
              <w:jc w:val="center"/>
              <w:rPr>
                <w:ins w:id="7940" w:author="Dave Contreras" w:date="2019-07-22T13:40:00Z"/>
                <w:rFonts w:ascii="Calibri" w:eastAsia="Times New Roman" w:hAnsi="Calibri" w:cs="Times New Roman"/>
                <w:color w:val="000000"/>
              </w:rPr>
            </w:pPr>
            <w:ins w:id="7941" w:author="Dave Contreras" w:date="2019-07-22T13:40:00Z">
              <w:r w:rsidRPr="00C478D2">
                <w:rPr>
                  <w:rFonts w:ascii="Calibri" w:eastAsia="Times New Roman" w:hAnsi="Calibri" w:cs="Times New Roman"/>
                  <w:color w:val="000000"/>
                </w:rPr>
                <w:t> </w:t>
              </w:r>
            </w:ins>
          </w:p>
        </w:tc>
        <w:tc>
          <w:tcPr>
            <w:tcW w:w="2080" w:type="dxa"/>
            <w:tcBorders>
              <w:top w:val="nil"/>
              <w:left w:val="nil"/>
              <w:bottom w:val="nil"/>
              <w:right w:val="nil"/>
            </w:tcBorders>
            <w:shd w:val="clear" w:color="auto" w:fill="auto"/>
            <w:vAlign w:val="bottom"/>
            <w:hideMark/>
          </w:tcPr>
          <w:p w14:paraId="64C5950E" w14:textId="77777777" w:rsidR="00C478D2" w:rsidRPr="00C478D2" w:rsidRDefault="00C478D2" w:rsidP="00C478D2">
            <w:pPr>
              <w:jc w:val="center"/>
              <w:rPr>
                <w:ins w:id="7942" w:author="Dave Contreras" w:date="2019-07-22T13:40:00Z"/>
                <w:rFonts w:ascii="Calibri" w:eastAsia="Times New Roman" w:hAnsi="Calibri" w:cs="Times New Roman"/>
                <w:color w:val="000000"/>
              </w:rPr>
            </w:pPr>
          </w:p>
        </w:tc>
      </w:tr>
      <w:tr w:rsidR="00C478D2" w:rsidRPr="00C478D2" w14:paraId="4C989520" w14:textId="77777777" w:rsidTr="00C478D2">
        <w:trPr>
          <w:trHeight w:val="315"/>
          <w:ins w:id="7943" w:author="Dave Contreras" w:date="2019-07-22T13:40:00Z"/>
        </w:trPr>
        <w:tc>
          <w:tcPr>
            <w:tcW w:w="2020" w:type="dxa"/>
            <w:tcBorders>
              <w:top w:val="nil"/>
              <w:left w:val="nil"/>
              <w:bottom w:val="nil"/>
              <w:right w:val="nil"/>
            </w:tcBorders>
            <w:shd w:val="clear" w:color="000000" w:fill="FFFFFF"/>
            <w:vAlign w:val="center"/>
            <w:hideMark/>
          </w:tcPr>
          <w:p w14:paraId="55C08250" w14:textId="77777777" w:rsidR="00C478D2" w:rsidRPr="00C478D2" w:rsidRDefault="00C478D2" w:rsidP="00C478D2">
            <w:pPr>
              <w:jc w:val="center"/>
              <w:rPr>
                <w:ins w:id="7944" w:author="Dave Contreras" w:date="2019-07-22T13:40:00Z"/>
                <w:rFonts w:ascii="Calibri" w:eastAsia="Times New Roman" w:hAnsi="Calibri" w:cs="Times New Roman"/>
                <w:color w:val="000000"/>
              </w:rPr>
            </w:pPr>
            <w:proofErr w:type="gramStart"/>
            <w:ins w:id="7945" w:author="Dave Contreras" w:date="2019-07-22T13:40:00Z">
              <w:r w:rsidRPr="00C478D2">
                <w:rPr>
                  <w:rFonts w:ascii="Calibri" w:eastAsia="Times New Roman" w:hAnsi="Calibri" w:cs="Times New Roman"/>
                  <w:color w:val="000000"/>
                </w:rPr>
                <w:t>D :</w:t>
              </w:r>
              <w:proofErr w:type="gramEnd"/>
            </w:ins>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55542189" w14:textId="77777777" w:rsidR="00C478D2" w:rsidRPr="00C478D2" w:rsidRDefault="00C478D2" w:rsidP="00C478D2">
            <w:pPr>
              <w:jc w:val="right"/>
              <w:rPr>
                <w:ins w:id="7946" w:author="Dave Contreras" w:date="2019-07-22T13:40:00Z"/>
                <w:rFonts w:ascii="Calibri" w:eastAsia="Times New Roman" w:hAnsi="Calibri" w:cs="Times New Roman"/>
                <w:color w:val="000000"/>
              </w:rPr>
            </w:pPr>
            <w:ins w:id="7947" w:author="Dave Contreras" w:date="2019-07-22T13:40:00Z">
              <w:r w:rsidRPr="00C478D2">
                <w:rPr>
                  <w:rFonts w:ascii="Calibri" w:eastAsia="Times New Roman" w:hAnsi="Calibri" w:cs="Times New Roman"/>
                  <w:color w:val="000000"/>
                </w:rPr>
                <w:t>0.33607</w:t>
              </w:r>
            </w:ins>
          </w:p>
        </w:tc>
        <w:tc>
          <w:tcPr>
            <w:tcW w:w="1360" w:type="dxa"/>
            <w:tcBorders>
              <w:top w:val="nil"/>
              <w:left w:val="nil"/>
              <w:bottom w:val="nil"/>
              <w:right w:val="nil"/>
            </w:tcBorders>
            <w:shd w:val="clear" w:color="000000" w:fill="FFFFFF"/>
            <w:vAlign w:val="center"/>
            <w:hideMark/>
          </w:tcPr>
          <w:p w14:paraId="179762E2" w14:textId="77777777" w:rsidR="00C478D2" w:rsidRPr="00C478D2" w:rsidRDefault="00C478D2" w:rsidP="00C478D2">
            <w:pPr>
              <w:jc w:val="center"/>
              <w:rPr>
                <w:ins w:id="7948" w:author="Dave Contreras" w:date="2019-07-22T13:40:00Z"/>
                <w:rFonts w:ascii="Calibri" w:eastAsia="Times New Roman" w:hAnsi="Calibri" w:cs="Times New Roman"/>
                <w:color w:val="000000"/>
              </w:rPr>
            </w:pPr>
            <w:ins w:id="7949" w:author="Dave Contreras" w:date="2019-07-22T13:40:00Z">
              <w:r w:rsidRPr="00C478D2">
                <w:rPr>
                  <w:rFonts w:ascii="Calibri" w:eastAsia="Times New Roman" w:hAnsi="Calibri" w:cs="Times New Roman"/>
                  <w:color w:val="000000"/>
                </w:rPr>
                <w:t>P value</w:t>
              </w:r>
            </w:ins>
          </w:p>
        </w:tc>
        <w:tc>
          <w:tcPr>
            <w:tcW w:w="2080" w:type="dxa"/>
            <w:tcBorders>
              <w:top w:val="nil"/>
              <w:left w:val="nil"/>
              <w:bottom w:val="nil"/>
              <w:right w:val="nil"/>
            </w:tcBorders>
            <w:shd w:val="clear" w:color="000000" w:fill="FFFFFF"/>
            <w:vAlign w:val="center"/>
            <w:hideMark/>
          </w:tcPr>
          <w:p w14:paraId="25B930F9" w14:textId="77777777" w:rsidR="00C478D2" w:rsidRPr="00C478D2" w:rsidRDefault="00C478D2" w:rsidP="00C478D2">
            <w:pPr>
              <w:jc w:val="center"/>
              <w:rPr>
                <w:ins w:id="7950" w:author="Dave Contreras" w:date="2019-07-22T13:40:00Z"/>
                <w:rFonts w:ascii="Calibri" w:eastAsia="Times New Roman" w:hAnsi="Calibri" w:cs="Times New Roman"/>
                <w:color w:val="000000"/>
              </w:rPr>
            </w:pPr>
            <w:ins w:id="7951" w:author="Dave Contreras" w:date="2019-07-22T13:40:00Z">
              <w:r w:rsidRPr="00C478D2">
                <w:rPr>
                  <w:rFonts w:ascii="Calibri" w:eastAsia="Times New Roman" w:hAnsi="Calibri" w:cs="Times New Roman"/>
                  <w:color w:val="000000"/>
                </w:rPr>
                <w:t>&lt;0.001 *</w:t>
              </w:r>
            </w:ins>
          </w:p>
        </w:tc>
      </w:tr>
    </w:tbl>
    <w:p w14:paraId="492F29A6" w14:textId="77777777" w:rsidR="00DB55F3" w:rsidRPr="00DB55F3" w:rsidRDefault="00DB55F3">
      <w:pPr>
        <w:rPr>
          <w:ins w:id="7952" w:author="Dave Contreras" w:date="2019-07-22T11:24:00Z"/>
          <w:rPrChange w:id="7953" w:author="Dave Contreras" w:date="2019-07-22T11:59:00Z">
            <w:rPr>
              <w:ins w:id="7954" w:author="Dave Contreras" w:date="2019-07-22T11:24:00Z"/>
            </w:rPr>
          </w:rPrChange>
        </w:rPr>
        <w:pPrChange w:id="7955" w:author="Dave Contreras" w:date="2019-07-22T11:59:00Z">
          <w:pPr>
            <w:pStyle w:val="Heading2"/>
          </w:pPr>
        </w:pPrChange>
      </w:pPr>
    </w:p>
    <w:p w14:paraId="73D36F30" w14:textId="4EB8CADF" w:rsidR="00463B5C" w:rsidRDefault="00463B5C" w:rsidP="00463B5C">
      <w:pPr>
        <w:pStyle w:val="Heading2"/>
        <w:rPr>
          <w:ins w:id="7956" w:author="Dave Contreras" w:date="2019-07-22T06:43:00Z"/>
        </w:rPr>
      </w:pPr>
      <w:bookmarkStart w:id="7957" w:name="_Toc14978202"/>
      <w:r>
        <w:t>Discussion</w:t>
      </w:r>
      <w:bookmarkEnd w:id="7957"/>
    </w:p>
    <w:p w14:paraId="508AC4D9" w14:textId="4B0732E9" w:rsidR="006E5CF8" w:rsidRDefault="006E5CF8">
      <w:pPr>
        <w:rPr>
          <w:ins w:id="7958" w:author="Dave Contreras" w:date="2019-07-22T14:17:00Z"/>
        </w:rPr>
      </w:pPr>
    </w:p>
    <w:p w14:paraId="5BB460B1" w14:textId="257CAAC5" w:rsidR="00E0054D" w:rsidRDefault="00184094" w:rsidP="00790F9F">
      <w:pPr>
        <w:rPr>
          <w:ins w:id="7959" w:author="Dave Contreras" w:date="2019-07-23T08:45:00Z"/>
        </w:rPr>
      </w:pPr>
      <w:ins w:id="7960" w:author="Dave Contreras" w:date="2019-07-23T08:12:00Z">
        <w:r>
          <w:lastRenderedPageBreak/>
          <w:t xml:space="preserve">After comparing </w:t>
        </w:r>
      </w:ins>
      <w:ins w:id="7961" w:author="Dave Contreras" w:date="2019-07-23T08:19:00Z">
        <w:r w:rsidR="00A83D11">
          <w:t xml:space="preserve">the </w:t>
        </w:r>
      </w:ins>
      <w:ins w:id="7962" w:author="Dave Contreras" w:date="2019-07-23T08:20:00Z">
        <w:r w:rsidR="00A83D11">
          <w:t xml:space="preserve">relative abundance of fish between </w:t>
        </w:r>
      </w:ins>
      <w:ins w:id="7963" w:author="Dave Contreras" w:date="2019-07-23T08:12:00Z">
        <w:r w:rsidR="00E809E4">
          <w:t xml:space="preserve">shallow water gear types to the Summer </w:t>
        </w:r>
        <w:proofErr w:type="spellStart"/>
        <w:r w:rsidR="00E809E4">
          <w:t>Townet</w:t>
        </w:r>
        <w:proofErr w:type="spellEnd"/>
        <w:r w:rsidR="00E809E4">
          <w:t xml:space="preserve"> and Fall Midwater </w:t>
        </w:r>
      </w:ins>
      <w:ins w:id="7964" w:author="Dave Contreras" w:date="2019-07-23T08:13:00Z">
        <w:r w:rsidR="00E809E4">
          <w:t>Trawl surveys for two years</w:t>
        </w:r>
      </w:ins>
      <w:ins w:id="7965" w:author="Dave Contreras" w:date="2019-07-23T08:19:00Z">
        <w:r w:rsidR="00A83D11">
          <w:t xml:space="preserve">, </w:t>
        </w:r>
      </w:ins>
      <w:ins w:id="7966" w:author="Dave Contreras" w:date="2019-07-23T08:20:00Z">
        <w:r w:rsidR="00B2199A">
          <w:t>shallow water gear</w:t>
        </w:r>
      </w:ins>
      <w:ins w:id="7967" w:author="Dave Contreras" w:date="2019-07-23T08:22:00Z">
        <w:r w:rsidR="004E65F8">
          <w:t xml:space="preserve"> types</w:t>
        </w:r>
      </w:ins>
      <w:ins w:id="7968" w:author="Dave Contreras" w:date="2019-07-23T08:20:00Z">
        <w:r w:rsidR="00B2199A">
          <w:t xml:space="preserve"> </w:t>
        </w:r>
      </w:ins>
      <w:ins w:id="7969" w:author="Dave Contreras" w:date="2019-07-23T08:22:00Z">
        <w:r w:rsidR="004E65F8">
          <w:t xml:space="preserve">typically </w:t>
        </w:r>
      </w:ins>
      <w:ins w:id="7970" w:author="Dave Contreras" w:date="2019-07-23T08:20:00Z">
        <w:r w:rsidR="00B2199A">
          <w:t xml:space="preserve">resulted in higher catch. </w:t>
        </w:r>
      </w:ins>
      <w:ins w:id="7971" w:author="Dave Contreras" w:date="2019-07-23T08:31:00Z">
        <w:r w:rsidR="000725C9">
          <w:t xml:space="preserve">In particular, beach seines had the </w:t>
        </w:r>
      </w:ins>
      <w:ins w:id="7972" w:author="Dave Contreras" w:date="2019-07-23T08:32:00Z">
        <w:r w:rsidR="000725C9">
          <w:t xml:space="preserve">highest CPUE </w:t>
        </w:r>
        <w:r w:rsidR="00EC6904">
          <w:t xml:space="preserve">of all gear types tested </w:t>
        </w:r>
      </w:ins>
      <w:ins w:id="7973" w:author="Dave Contreras" w:date="2019-07-23T08:34:00Z">
        <w:r w:rsidR="003A0D97">
          <w:t xml:space="preserve">and may suggest </w:t>
        </w:r>
      </w:ins>
      <w:ins w:id="7974" w:author="Dave Contreras" w:date="2019-07-23T08:35:00Z">
        <w:r w:rsidR="00A51CF2">
          <w:t xml:space="preserve">that shallow water habitat is </w:t>
        </w:r>
      </w:ins>
      <w:ins w:id="7975" w:author="Dave Contreras" w:date="2019-07-23T08:34:00Z">
        <w:r w:rsidR="00A51CF2" w:rsidRPr="00A51CF2">
          <w:rPr>
            <w:rPrChange w:id="7976" w:author="Dave Contreras" w:date="2019-07-23T08:35:00Z">
              <w:rPr>
                <w:highlight w:val="green"/>
              </w:rPr>
            </w:rPrChange>
          </w:rPr>
          <w:t>better rearing habitat for certain fish species</w:t>
        </w:r>
      </w:ins>
      <w:ins w:id="7977" w:author="Dave Contreras" w:date="2019-07-23T08:35:00Z">
        <w:r w:rsidR="00A51CF2" w:rsidRPr="00A51CF2">
          <w:t xml:space="preserve"> </w:t>
        </w:r>
        <w:r w:rsidR="00A51CF2" w:rsidRPr="00A51CF2">
          <w:rPr>
            <w:rPrChange w:id="7978" w:author="Dave Contreras" w:date="2019-07-23T08:35:00Z">
              <w:rPr>
                <w:highlight w:val="green"/>
              </w:rPr>
            </w:rPrChange>
          </w:rPr>
          <w:fldChar w:fldCharType="begin"/>
        </w:r>
        <w:r w:rsidR="00A51CF2" w:rsidRPr="00A51CF2">
          <w:rPr>
            <w:rPrChange w:id="7979" w:author="Dave Contreras" w:date="2019-07-23T08:35:00Z">
              <w:rPr>
                <w:highlight w:val="green"/>
              </w:rPr>
            </w:rPrChange>
          </w:rPr>
          <w:instrText xml:space="preserve"> ADDIN EN.CITE &lt;EndNote&gt;&lt;Cite&gt;&lt;Author&gt;Grimaldo&lt;/Author&gt;&lt;Year&gt;2004&lt;/Year&gt;&lt;RecNum&gt;521&lt;/RecNum&gt;&lt;DisplayText&gt;(Grimaldo et al. 2004; Sommer et al. 2005)&lt;/DisplayText&gt;&lt;record&gt;&lt;rec-number&gt;521&lt;/rec-number&gt;&lt;foreign-keys&gt;&lt;key app="EN" db-id="a9apvv5dmwfftked0f5padvbva2xpxpx0esz" timestamp="1404401096"&gt;521&lt;/key&gt;&lt;/foreign-keys&gt;&lt;ref-type name="Book Section"&gt;5&lt;/ref-type&gt;&lt;contributors&gt;&lt;authors&gt;&lt;author&gt;Grimaldo, L.F.&lt;/author&gt;&lt;author&gt;Miller, R.E.&lt;/author&gt;&lt;author&gt;Peregrin, C.M.&lt;/author&gt;&lt;author&gt;Hymanson, Z.P.&lt;/author&gt;&lt;/authors&gt;&lt;secondary-authors&gt;&lt;author&gt;Feyrer, F.&lt;/author&gt;&lt;author&gt;Brown, L.R.&lt;/author&gt;&lt;author&gt;Brown, R.L.&lt;/author&gt;&lt;author&gt;Orsi, J.J.&lt;/author&gt;&lt;/secondary-authors&gt;&lt;/contributors&gt;&lt;titles&gt;&lt;title&gt;Spatial and temporal distribution of native and alien ichthyoplankton in three habitat types of the Sacramento-San Joaquin Delta&lt;/title&gt;&lt;secondary-title&gt;Early life history of fishes in the San Francisco Estuary and watershed.&lt;/secondary-title&gt;&lt;/titles&gt;&lt;pages&gt;81-96&lt;/pages&gt;&lt;volume&gt;39&lt;/volume&gt;&lt;dates&gt;&lt;year&gt;2004&lt;/year&gt;&lt;/dates&gt;&lt;pub-location&gt;Bethesda, Maryland&lt;/pub-location&gt;&lt;publisher&gt;American Fisheries Society, Symposium&lt;/publisher&gt;&lt;urls&gt;&lt;/urls&gt;&lt;/record&gt;&lt;/Cite&gt;&lt;Cite&gt;&lt;Author&gt;Sommer&lt;/Author&gt;&lt;Year&gt;2005&lt;/Year&gt;&lt;RecNum&gt;1108&lt;/RecNum&gt;&lt;record&gt;&lt;rec-number&gt;1108&lt;/rec-number&gt;&lt;foreign-keys&gt;&lt;key app="EN" db-id="a9apvv5dmwfftked0f5padvbva2xpxpx0esz" timestamp="1404405729"&gt;1108&lt;/key&gt;&lt;/foreign-keys&gt;&lt;ref-type name="Journal Article"&gt;17&lt;/ref-type&gt;&lt;contributors&gt;&lt;authors&gt;&lt;author&gt;Sommer, T.R.&lt;/author&gt;&lt;author&gt;Harrell, W.C.&lt;/author&gt;&lt;author&gt;Nobriga, M.L.&lt;/author&gt;&lt;/authors&gt;&lt;/contributors&gt;&lt;titles&gt;&lt;title&gt;Habitat use and stranding risk of juvenile Chinook salmon on a seasonal floodplain&lt;/title&gt;&lt;secondary-title&gt;North American Journal of Fisheries Management&lt;/secondary-title&gt;&lt;/titles&gt;&lt;periodical&gt;&lt;full-title&gt;North American Journal of Fisheries Management&lt;/full-title&gt;&lt;/periodical&gt;&lt;pages&gt;1493-1504&lt;/pages&gt;&lt;volume&gt;25&lt;/volume&gt;&lt;dates&gt;&lt;year&gt;2005&lt;/year&gt;&lt;/dates&gt;&lt;urls&gt;&lt;/urls&gt;&lt;/record&gt;&lt;/Cite&gt;&lt;/EndNote&gt;</w:instrText>
        </w:r>
        <w:r w:rsidR="00A51CF2" w:rsidRPr="00A51CF2">
          <w:rPr>
            <w:rPrChange w:id="7980" w:author="Dave Contreras" w:date="2019-07-23T08:35:00Z">
              <w:rPr>
                <w:highlight w:val="green"/>
              </w:rPr>
            </w:rPrChange>
          </w:rPr>
          <w:fldChar w:fldCharType="separate"/>
        </w:r>
        <w:r w:rsidR="00A51CF2" w:rsidRPr="00A51CF2">
          <w:rPr>
            <w:noProof/>
            <w:rPrChange w:id="7981" w:author="Dave Contreras" w:date="2019-07-23T08:35:00Z">
              <w:rPr>
                <w:noProof/>
                <w:highlight w:val="green"/>
              </w:rPr>
            </w:rPrChange>
          </w:rPr>
          <w:t>(Grimaldo et al. 2004; Sommer et al. 200</w:t>
        </w:r>
        <w:del w:id="7982" w:author="Dave Contreras" w:date="2019-07-23T09:45:00Z">
          <w:r w:rsidR="00A51CF2" w:rsidRPr="00A51CF2" w:rsidDel="000921AA">
            <w:rPr>
              <w:noProof/>
              <w:rPrChange w:id="7983" w:author="Dave Contreras" w:date="2019-07-23T08:35:00Z">
                <w:rPr>
                  <w:noProof/>
                  <w:highlight w:val="green"/>
                </w:rPr>
              </w:rPrChange>
            </w:rPr>
            <w:delText>5</w:delText>
          </w:r>
        </w:del>
      </w:ins>
      <w:ins w:id="7984" w:author="Dave Contreras" w:date="2019-07-23T09:45:00Z">
        <w:r w:rsidR="000921AA">
          <w:rPr>
            <w:noProof/>
          </w:rPr>
          <w:t>1</w:t>
        </w:r>
      </w:ins>
      <w:ins w:id="7985" w:author="Dave Contreras" w:date="2019-07-23T08:35:00Z">
        <w:r w:rsidR="00A51CF2" w:rsidRPr="00A51CF2">
          <w:rPr>
            <w:noProof/>
            <w:rPrChange w:id="7986" w:author="Dave Contreras" w:date="2019-07-23T08:35:00Z">
              <w:rPr>
                <w:noProof/>
                <w:highlight w:val="green"/>
              </w:rPr>
            </w:rPrChange>
          </w:rPr>
          <w:t>)</w:t>
        </w:r>
        <w:r w:rsidR="00A51CF2" w:rsidRPr="00A51CF2">
          <w:rPr>
            <w:rPrChange w:id="7987" w:author="Dave Contreras" w:date="2019-07-23T08:35:00Z">
              <w:rPr>
                <w:highlight w:val="green"/>
              </w:rPr>
            </w:rPrChange>
          </w:rPr>
          <w:fldChar w:fldCharType="end"/>
        </w:r>
        <w:r w:rsidR="00A51CF2" w:rsidRPr="00A51CF2">
          <w:rPr>
            <w:rPrChange w:id="7988" w:author="Dave Contreras" w:date="2019-07-23T08:35:00Z">
              <w:rPr>
                <w:highlight w:val="green"/>
              </w:rPr>
            </w:rPrChange>
          </w:rPr>
          <w:t>.</w:t>
        </w:r>
        <w:r w:rsidR="00A51CF2">
          <w:t xml:space="preserve"> </w:t>
        </w:r>
      </w:ins>
      <w:ins w:id="7989" w:author="Dave Contreras" w:date="2019-07-23T08:36:00Z">
        <w:r w:rsidR="00046700">
          <w:t xml:space="preserve">However, </w:t>
        </w:r>
      </w:ins>
      <w:ins w:id="7990" w:author="Dave Contreras" w:date="2019-07-23T08:38:00Z">
        <w:r w:rsidR="00926D3D">
          <w:t>fish species</w:t>
        </w:r>
      </w:ins>
      <w:ins w:id="7991" w:author="Dave Contreras" w:date="2019-07-23T08:37:00Z">
        <w:r w:rsidR="00046700" w:rsidRPr="006B6BA5">
          <w:t xml:space="preserve"> </w:t>
        </w:r>
      </w:ins>
      <w:ins w:id="7992" w:author="Dave Contreras" w:date="2019-07-23T08:42:00Z">
        <w:r w:rsidR="00282315">
          <w:t xml:space="preserve">American Shad, </w:t>
        </w:r>
      </w:ins>
      <w:ins w:id="7993" w:author="Dave Contreras" w:date="2019-07-23T08:43:00Z">
        <w:r w:rsidR="004770E7">
          <w:t>Striped Bass</w:t>
        </w:r>
        <w:bookmarkStart w:id="7994" w:name="_GoBack"/>
        <w:bookmarkEnd w:id="7994"/>
        <w:r w:rsidR="004770E7">
          <w:t xml:space="preserve">, Threadfin Shad, and </w:t>
        </w:r>
      </w:ins>
      <w:proofErr w:type="spellStart"/>
      <w:ins w:id="7995" w:author="Dave Contreras" w:date="2019-07-23T08:37:00Z">
        <w:r w:rsidR="006B6BA5" w:rsidRPr="006B6BA5">
          <w:rPr>
            <w:i/>
            <w:rPrChange w:id="7996" w:author="Dave Contreras" w:date="2019-07-23T08:37:00Z">
              <w:rPr>
                <w:i/>
                <w:highlight w:val="green"/>
              </w:rPr>
            </w:rPrChange>
          </w:rPr>
          <w:t>Tridentiger</w:t>
        </w:r>
        <w:proofErr w:type="spellEnd"/>
        <w:r w:rsidR="006B6BA5" w:rsidRPr="006B6BA5">
          <w:rPr>
            <w:i/>
            <w:rPrChange w:id="7997" w:author="Dave Contreras" w:date="2019-07-23T08:37:00Z">
              <w:rPr>
                <w:i/>
                <w:highlight w:val="green"/>
              </w:rPr>
            </w:rPrChange>
          </w:rPr>
          <w:t xml:space="preserve"> spp</w:t>
        </w:r>
        <w:r w:rsidR="006B6BA5" w:rsidRPr="006B6BA5">
          <w:rPr>
            <w:rPrChange w:id="7998" w:author="Dave Contreras" w:date="2019-07-23T08:37:00Z">
              <w:rPr>
                <w:highlight w:val="green"/>
              </w:rPr>
            </w:rPrChange>
          </w:rPr>
          <w:t>.</w:t>
        </w:r>
        <w:r w:rsidR="006B6BA5">
          <w:t xml:space="preserve"> </w:t>
        </w:r>
      </w:ins>
      <w:ins w:id="7999" w:author="Dave Contreras" w:date="2019-07-23T08:38:00Z">
        <w:r w:rsidR="00926D3D">
          <w:t>w</w:t>
        </w:r>
      </w:ins>
      <w:ins w:id="8000" w:author="Dave Contreras" w:date="2019-07-23T08:37:00Z">
        <w:r w:rsidR="006B6BA5">
          <w:t>ere more readily found in</w:t>
        </w:r>
      </w:ins>
      <w:ins w:id="8001" w:author="Dave Contreras" w:date="2019-07-23T08:38:00Z">
        <w:r w:rsidR="00926D3D">
          <w:t xml:space="preserve"> channel habitat</w:t>
        </w:r>
      </w:ins>
      <w:ins w:id="8002" w:author="Dave Contreras" w:date="2019-07-23T08:43:00Z">
        <w:r w:rsidR="005141E2">
          <w:t xml:space="preserve"> and may suggest they rear in this habitat</w:t>
        </w:r>
      </w:ins>
      <w:ins w:id="8003" w:author="Dave Contreras" w:date="2019-07-23T08:44:00Z">
        <w:r w:rsidR="000E594F">
          <w:t xml:space="preserve"> (</w:t>
        </w:r>
        <w:r w:rsidR="000E594F">
          <w:fldChar w:fldCharType="begin"/>
        </w:r>
        <w:r w:rsidR="000E594F">
          <w:instrText xml:space="preserve"> REF _Ref14424663 \h </w:instrText>
        </w:r>
      </w:ins>
      <w:r w:rsidR="000E594F">
        <w:fldChar w:fldCharType="separate"/>
      </w:r>
      <w:ins w:id="8004" w:author="Dave Contreras" w:date="2019-07-23T08:44:00Z">
        <w:r w:rsidR="000E594F">
          <w:t xml:space="preserve">Figure </w:t>
        </w:r>
        <w:r w:rsidR="000E594F">
          <w:rPr>
            <w:noProof/>
          </w:rPr>
          <w:t>25</w:t>
        </w:r>
        <w:r w:rsidR="000E594F">
          <w:fldChar w:fldCharType="end"/>
        </w:r>
      </w:ins>
      <w:ins w:id="8005" w:author="Dave Contreras" w:date="2019-07-23T08:45:00Z">
        <w:r w:rsidR="000E594F">
          <w:t xml:space="preserve">, </w:t>
        </w:r>
      </w:ins>
      <w:ins w:id="8006" w:author="Dave Contreras" w:date="2019-07-23T08:44:00Z">
        <w:r w:rsidR="000E594F">
          <w:fldChar w:fldCharType="begin"/>
        </w:r>
        <w:r w:rsidR="000E594F">
          <w:instrText xml:space="preserve"> REF _Ref14763912 \h </w:instrText>
        </w:r>
      </w:ins>
      <w:r w:rsidR="000E594F">
        <w:fldChar w:fldCharType="separate"/>
      </w:r>
      <w:ins w:id="8007" w:author="Dave Contreras" w:date="2019-07-23T08:44:00Z">
        <w:r w:rsidR="000E594F">
          <w:t xml:space="preserve">Figure </w:t>
        </w:r>
        <w:r w:rsidR="000E594F">
          <w:rPr>
            <w:noProof/>
          </w:rPr>
          <w:t>28</w:t>
        </w:r>
        <w:r w:rsidR="000E594F">
          <w:fldChar w:fldCharType="end"/>
        </w:r>
      </w:ins>
      <w:ins w:id="8008" w:author="Dave Contreras" w:date="2019-07-23T08:45:00Z">
        <w:r w:rsidR="000E594F">
          <w:t>)</w:t>
        </w:r>
      </w:ins>
      <w:ins w:id="8009" w:author="Dave Contreras" w:date="2019-07-23T08:43:00Z">
        <w:r w:rsidR="005141E2">
          <w:t xml:space="preserve">. </w:t>
        </w:r>
      </w:ins>
    </w:p>
    <w:p w14:paraId="3D3A173A" w14:textId="7899E216" w:rsidR="0081661E" w:rsidRDefault="0081661E" w:rsidP="00790F9F">
      <w:pPr>
        <w:rPr>
          <w:ins w:id="8010" w:author="Dave Contreras" w:date="2019-07-23T08:45:00Z"/>
        </w:rPr>
      </w:pPr>
    </w:p>
    <w:p w14:paraId="428353EA" w14:textId="6AA362A5" w:rsidR="0081661E" w:rsidRDefault="00321492" w:rsidP="00790F9F">
      <w:pPr>
        <w:rPr>
          <w:ins w:id="8011" w:author="Dave Contreras" w:date="2019-07-23T08:07:00Z"/>
        </w:rPr>
      </w:pPr>
      <w:ins w:id="8012" w:author="Dave Contreras" w:date="2019-07-23T09:02:00Z">
        <w:r>
          <w:t>During the summer, fish abundance</w:t>
        </w:r>
        <w:r w:rsidR="00506360">
          <w:t xml:space="preserve">, </w:t>
        </w:r>
      </w:ins>
      <w:ins w:id="8013" w:author="Dave Contreras" w:date="2019-07-23T13:17:00Z">
        <w:r w:rsidR="00AA6A70">
          <w:t xml:space="preserve">composition and </w:t>
        </w:r>
      </w:ins>
      <w:ins w:id="8014" w:author="Dave Contreras" w:date="2019-07-23T09:02:00Z">
        <w:del w:id="8015" w:author="Dave Contreras" w:date="2019-07-23T13:17:00Z">
          <w:r w:rsidR="00506360" w:rsidDel="00AA6A70">
            <w:delText>s</w:delText>
          </w:r>
        </w:del>
      </w:ins>
      <w:ins w:id="8016" w:author="Dave Contreras" w:date="2019-07-23T13:17:00Z">
        <w:r w:rsidR="00AA6A70">
          <w:t>s</w:t>
        </w:r>
      </w:ins>
      <w:ins w:id="8017" w:author="Dave Contreras" w:date="2019-07-23T09:02:00Z">
        <w:r w:rsidR="00506360">
          <w:t>ize</w:t>
        </w:r>
        <w:del w:id="8018" w:author="Dave Contreras" w:date="2019-07-23T13:18:00Z">
          <w:r w:rsidR="00506360" w:rsidDel="00AA6A70">
            <w:delText>, and composition</w:delText>
          </w:r>
        </w:del>
        <w:r w:rsidR="00506360">
          <w:t xml:space="preserve"> were different when making compari</w:t>
        </w:r>
      </w:ins>
      <w:ins w:id="8019" w:author="Dave Contreras" w:date="2019-07-23T09:03:00Z">
        <w:r w:rsidR="00C90142">
          <w:t>s</w:t>
        </w:r>
      </w:ins>
      <w:ins w:id="8020" w:author="Dave Contreras" w:date="2019-07-23T09:02:00Z">
        <w:r w:rsidR="00506360">
          <w:t>ons between shallow water and channel gear types</w:t>
        </w:r>
      </w:ins>
      <w:ins w:id="8021" w:author="Dave Contreras" w:date="2019-07-23T13:19:00Z">
        <w:r w:rsidR="00D742EF">
          <w:t>, except at Browns Island and Winter Isla</w:t>
        </w:r>
      </w:ins>
      <w:ins w:id="8022" w:author="Dave Contreras" w:date="2019-07-23T13:20:00Z">
        <w:r w:rsidR="00D742EF">
          <w:t xml:space="preserve">nd, where </w:t>
        </w:r>
        <w:r w:rsidR="00005A07">
          <w:t xml:space="preserve">abundances were </w:t>
        </w:r>
      </w:ins>
      <w:ins w:id="8023" w:author="Dave Contreras" w:date="2019-07-23T13:22:00Z">
        <w:r w:rsidR="00637F58">
          <w:t>the same</w:t>
        </w:r>
      </w:ins>
      <w:ins w:id="8024" w:author="Dave Contreras" w:date="2019-07-23T09:02:00Z">
        <w:r w:rsidR="00506360">
          <w:t>.</w:t>
        </w:r>
      </w:ins>
      <w:ins w:id="8025" w:author="Dave Contreras" w:date="2019-07-23T09:03:00Z">
        <w:r w:rsidR="00C90142">
          <w:t xml:space="preserve"> </w:t>
        </w:r>
      </w:ins>
      <w:ins w:id="8026" w:author="Dave Contreras" w:date="2019-07-23T09:40:00Z">
        <w:r w:rsidR="00385ADE">
          <w:t xml:space="preserve">For the most part </w:t>
        </w:r>
      </w:ins>
      <w:ins w:id="8027" w:author="Dave Contreras" w:date="2019-07-23T09:03:00Z">
        <w:del w:id="8028" w:author="Dave Contreras" w:date="2019-07-23T09:40:00Z">
          <w:r w:rsidR="00C90142" w:rsidDel="00385ADE">
            <w:delText>F</w:delText>
          </w:r>
        </w:del>
      </w:ins>
      <w:ins w:id="8029" w:author="Dave Contreras" w:date="2019-07-23T09:40:00Z">
        <w:r w:rsidR="00385ADE">
          <w:t>f</w:t>
        </w:r>
      </w:ins>
      <w:ins w:id="8030" w:author="Dave Contreras" w:date="2019-07-23T09:03:00Z">
        <w:r w:rsidR="00C90142">
          <w:t xml:space="preserve">ish abundance </w:t>
        </w:r>
      </w:ins>
      <w:ins w:id="8031" w:author="Dave Contreras" w:date="2019-07-23T09:04:00Z">
        <w:r w:rsidR="00092D69">
          <w:t xml:space="preserve">was higher in 2017 for </w:t>
        </w:r>
        <w:r w:rsidR="004D5675">
          <w:t xml:space="preserve">lampara and </w:t>
        </w:r>
        <w:proofErr w:type="spellStart"/>
        <w:r w:rsidR="004D5675">
          <w:t>townet</w:t>
        </w:r>
      </w:ins>
      <w:proofErr w:type="spellEnd"/>
      <w:ins w:id="8032" w:author="Dave Contreras" w:date="2019-07-23T09:05:00Z">
        <w:r w:rsidR="007A3E3C">
          <w:t xml:space="preserve"> and </w:t>
        </w:r>
      </w:ins>
      <w:ins w:id="8033" w:author="Dave Contreras" w:date="2019-07-23T09:06:00Z">
        <w:r w:rsidR="007A3E3C">
          <w:t xml:space="preserve">may possibly </w:t>
        </w:r>
        <w:r w:rsidR="00561360">
          <w:t xml:space="preserve">due to the </w:t>
        </w:r>
      </w:ins>
      <w:ins w:id="8034" w:author="Dave Contreras" w:date="2019-07-23T09:14:00Z">
        <w:r w:rsidR="002A1DEB">
          <w:t>wet</w:t>
        </w:r>
      </w:ins>
      <w:ins w:id="8035" w:author="Dave Contreras" w:date="2019-07-23T09:06:00Z">
        <w:r w:rsidR="00561360">
          <w:t xml:space="preserve"> water year</w:t>
        </w:r>
      </w:ins>
      <w:ins w:id="8036" w:author="Dave Contreras" w:date="2019-07-23T09:14:00Z">
        <w:r w:rsidR="00B05ECC">
          <w:t xml:space="preserve"> type</w:t>
        </w:r>
      </w:ins>
      <w:ins w:id="8037" w:author="Dave Contreras" w:date="2019-07-23T09:12:00Z">
        <w:r w:rsidR="0083729A">
          <w:t xml:space="preserve"> (in contrast to the below </w:t>
        </w:r>
      </w:ins>
      <w:ins w:id="8038" w:author="Dave Contreras" w:date="2019-07-23T09:14:00Z">
        <w:r w:rsidR="00B05ECC">
          <w:t xml:space="preserve">average </w:t>
        </w:r>
      </w:ins>
      <w:ins w:id="8039" w:author="Dave Contreras" w:date="2019-07-23T09:12:00Z">
        <w:r w:rsidR="008E6636">
          <w:t>water year</w:t>
        </w:r>
      </w:ins>
      <w:ins w:id="8040" w:author="Dave Contreras" w:date="2019-07-23T09:14:00Z">
        <w:r w:rsidR="00B05ECC">
          <w:t xml:space="preserve"> type</w:t>
        </w:r>
      </w:ins>
      <w:ins w:id="8041" w:author="Dave Contreras" w:date="2019-07-23T09:12:00Z">
        <w:r w:rsidR="008E6636">
          <w:t xml:space="preserve"> in 2018)</w:t>
        </w:r>
      </w:ins>
      <w:ins w:id="8042" w:author="Dave Contreras" w:date="2019-07-23T09:36:00Z">
        <w:r w:rsidR="00CD01C2">
          <w:t xml:space="preserve"> (</w:t>
        </w:r>
      </w:ins>
      <w:ins w:id="8043" w:author="Dave Contreras" w:date="2019-07-23T09:37:00Z">
        <w:r w:rsidR="00CD01C2">
          <w:fldChar w:fldCharType="begin"/>
        </w:r>
        <w:r w:rsidR="00CD01C2">
          <w:instrText xml:space="preserve"> REF _Ref14343557 \h </w:instrText>
        </w:r>
      </w:ins>
      <w:r w:rsidR="00CD01C2">
        <w:fldChar w:fldCharType="separate"/>
      </w:r>
      <w:ins w:id="8044" w:author="Dave Contreras" w:date="2019-07-23T09:37:00Z">
        <w:r w:rsidR="00CD01C2">
          <w:t xml:space="preserve">Figure </w:t>
        </w:r>
        <w:r w:rsidR="00CD01C2">
          <w:rPr>
            <w:noProof/>
          </w:rPr>
          <w:t>24</w:t>
        </w:r>
        <w:r w:rsidR="00CD01C2">
          <w:fldChar w:fldCharType="end"/>
        </w:r>
        <w:r w:rsidR="005110AC">
          <w:t>)</w:t>
        </w:r>
      </w:ins>
      <w:ins w:id="8045" w:author="Dave Contreras" w:date="2019-07-23T09:04:00Z">
        <w:r w:rsidR="004D5675">
          <w:t xml:space="preserve">. </w:t>
        </w:r>
      </w:ins>
      <w:ins w:id="8046" w:author="Dave Contreras" w:date="2019-07-23T09:41:00Z">
        <w:r w:rsidR="00053AE7">
          <w:t xml:space="preserve">Fish have been shown to respond favorably to </w:t>
        </w:r>
        <w:r w:rsidR="00B766A7">
          <w:t>wet water year</w:t>
        </w:r>
      </w:ins>
      <w:ins w:id="8047" w:author="Dave Contreras" w:date="2019-07-23T09:42:00Z">
        <w:r w:rsidR="0028550D">
          <w:t xml:space="preserve"> types</w:t>
        </w:r>
      </w:ins>
      <w:ins w:id="8048" w:author="Dave Contreras" w:date="2019-07-23T09:41:00Z">
        <w:r w:rsidR="00B766A7">
          <w:t xml:space="preserve"> </w:t>
        </w:r>
      </w:ins>
      <w:ins w:id="8049" w:author="Dave Contreras" w:date="2019-07-23T09:42:00Z">
        <w:r w:rsidR="00B766A7">
          <w:t>in the past</w:t>
        </w:r>
      </w:ins>
      <w:ins w:id="8050" w:author="Dave Contreras" w:date="2019-07-23T09:44:00Z">
        <w:r w:rsidR="00F74016">
          <w:t xml:space="preserve"> </w:t>
        </w:r>
        <w:r w:rsidR="00CB0AE5">
          <w:t xml:space="preserve">by providing </w:t>
        </w:r>
        <w:r w:rsidR="00131AFA">
          <w:t xml:space="preserve">favorable </w:t>
        </w:r>
      </w:ins>
      <w:ins w:id="8051" w:author="Dave Contreras" w:date="2019-07-23T09:46:00Z">
        <w:r w:rsidR="0001118D">
          <w:t>ha</w:t>
        </w:r>
      </w:ins>
      <w:ins w:id="8052" w:author="Dave Contreras" w:date="2019-07-23T09:47:00Z">
        <w:r w:rsidR="0001118D">
          <w:t>bitat, rearing, and foraging</w:t>
        </w:r>
      </w:ins>
      <w:ins w:id="8053" w:author="Dave Contreras" w:date="2019-07-23T09:44:00Z">
        <w:r w:rsidR="00131AFA">
          <w:t xml:space="preserve"> opportuni</w:t>
        </w:r>
      </w:ins>
      <w:ins w:id="8054" w:author="Dave Contreras" w:date="2019-07-23T09:45:00Z">
        <w:r w:rsidR="00131AFA">
          <w:t xml:space="preserve">ties </w:t>
        </w:r>
      </w:ins>
      <w:ins w:id="8055" w:author="Dave Contreras" w:date="2019-07-23T09:48:00Z">
        <w:r w:rsidR="00A72681" w:rsidRPr="00456787">
          <w:rPr>
            <w:noProof/>
            <w:rPrChange w:id="8056" w:author="Dave Contreras" w:date="2019-07-23T09:49:00Z">
              <w:rPr>
                <w:noProof/>
                <w:highlight w:val="green"/>
              </w:rPr>
            </w:rPrChange>
          </w:rPr>
          <w:t>(Kratville 2008; Moyle 2002; Sommer et al. 2004</w:t>
        </w:r>
        <w:r w:rsidR="00A72681">
          <w:rPr>
            <w:noProof/>
          </w:rPr>
          <w:t xml:space="preserve">; </w:t>
        </w:r>
      </w:ins>
      <w:ins w:id="8057" w:author="Dave Contreras" w:date="2019-07-23T09:46:00Z">
        <w:r w:rsidR="007B01DD" w:rsidRPr="00C73FBD">
          <w:rPr>
            <w:noProof/>
          </w:rPr>
          <w:t>Sommer et al. 200</w:t>
        </w:r>
        <w:r w:rsidR="007B01DD">
          <w:rPr>
            <w:noProof/>
          </w:rPr>
          <w:t>1</w:t>
        </w:r>
      </w:ins>
      <w:ins w:id="8058" w:author="Dave Contreras" w:date="2019-07-23T09:48:00Z">
        <w:r w:rsidR="00456787">
          <w:rPr>
            <w:noProof/>
          </w:rPr>
          <w:t>)</w:t>
        </w:r>
      </w:ins>
      <w:ins w:id="8059" w:author="Dave Contreras" w:date="2019-07-23T09:49:00Z">
        <w:r w:rsidR="000B2773">
          <w:rPr>
            <w:noProof/>
          </w:rPr>
          <w:t>.</w:t>
        </w:r>
      </w:ins>
      <w:ins w:id="8060" w:author="Dave Contreras" w:date="2019-07-23T09:47:00Z">
        <w:r w:rsidR="0001118D">
          <w:rPr>
            <w:noProof/>
          </w:rPr>
          <w:t xml:space="preserve"> </w:t>
        </w:r>
      </w:ins>
      <w:ins w:id="8061" w:author="Dave Contreras" w:date="2019-07-23T09:14:00Z">
        <w:r w:rsidR="006762BF">
          <w:t>Conversely</w:t>
        </w:r>
      </w:ins>
      <w:ins w:id="8062" w:author="Dave Contreras" w:date="2019-07-23T09:15:00Z">
        <w:r w:rsidR="006762BF">
          <w:t xml:space="preserve">, </w:t>
        </w:r>
      </w:ins>
      <w:ins w:id="8063" w:author="Dave Contreras" w:date="2019-07-23T09:16:00Z">
        <w:r w:rsidR="00743FA0">
          <w:t>CPUE</w:t>
        </w:r>
      </w:ins>
      <w:ins w:id="8064" w:author="Dave Contreras" w:date="2019-07-23T09:17:00Z">
        <w:r w:rsidR="002858AE">
          <w:t>s were higher for the beach seines in 2018</w:t>
        </w:r>
      </w:ins>
      <w:ins w:id="8065" w:author="Dave Contreras" w:date="2019-07-23T09:18:00Z">
        <w:r w:rsidR="00FD46D8">
          <w:t xml:space="preserve"> and mainly driven by Mississippi Silversides</w:t>
        </w:r>
        <w:r w:rsidR="003A118F">
          <w:t xml:space="preserve"> both years</w:t>
        </w:r>
      </w:ins>
      <w:ins w:id="8066" w:author="Dave Contreras" w:date="2019-07-23T09:37:00Z">
        <w:r w:rsidR="005110AC">
          <w:t xml:space="preserve"> (</w:t>
        </w:r>
        <w:r w:rsidR="005110AC">
          <w:fldChar w:fldCharType="begin"/>
        </w:r>
        <w:r w:rsidR="005110AC">
          <w:instrText xml:space="preserve"> REF _Ref14343557 \h </w:instrText>
        </w:r>
      </w:ins>
      <w:ins w:id="8067" w:author="Dave Contreras" w:date="2019-07-23T09:37:00Z">
        <w:r w:rsidR="005110AC">
          <w:fldChar w:fldCharType="separate"/>
        </w:r>
        <w:r w:rsidR="005110AC">
          <w:t xml:space="preserve">Figure </w:t>
        </w:r>
        <w:r w:rsidR="005110AC">
          <w:rPr>
            <w:noProof/>
          </w:rPr>
          <w:t>24</w:t>
        </w:r>
        <w:r w:rsidR="005110AC">
          <w:fldChar w:fldCharType="end"/>
        </w:r>
        <w:r w:rsidR="005110AC">
          <w:t>)</w:t>
        </w:r>
      </w:ins>
      <w:ins w:id="8068" w:author="Dave Contreras" w:date="2019-07-23T09:17:00Z">
        <w:r w:rsidR="002858AE">
          <w:t xml:space="preserve">. </w:t>
        </w:r>
      </w:ins>
      <w:ins w:id="8069" w:author="Dave Contreras" w:date="2019-07-23T11:56:00Z">
        <w:r w:rsidR="0031291C">
          <w:t>However,</w:t>
        </w:r>
      </w:ins>
      <w:ins w:id="8070" w:author="Dave Contreras" w:date="2019-07-23T11:57:00Z">
        <w:r w:rsidR="002D4CCF">
          <w:t xml:space="preserve"> native fish Splittail were </w:t>
        </w:r>
        <w:r w:rsidR="000D7FFB">
          <w:t>more abundant in the beach seine during 2017</w:t>
        </w:r>
      </w:ins>
      <w:ins w:id="8071" w:author="Dave Contreras" w:date="2019-07-23T11:59:00Z">
        <w:r w:rsidR="00E63CC8">
          <w:t xml:space="preserve"> likely due to </w:t>
        </w:r>
      </w:ins>
      <w:ins w:id="8072" w:author="Dave Contreras" w:date="2019-07-23T12:00:00Z">
        <w:r w:rsidR="00E63CC8">
          <w:t xml:space="preserve">floodplains being inundated </w:t>
        </w:r>
      </w:ins>
      <w:ins w:id="8073" w:author="Dave Contreras" w:date="2019-07-23T13:01:00Z">
        <w:r w:rsidR="00E65486">
          <w:t>providing ample spawning grounds</w:t>
        </w:r>
      </w:ins>
      <w:ins w:id="8074" w:author="Dave Contreras" w:date="2019-07-23T13:04:00Z">
        <w:r w:rsidR="008D138F">
          <w:t xml:space="preserve"> and rearing opportunities</w:t>
        </w:r>
      </w:ins>
      <w:ins w:id="8075" w:author="Dave Contreras" w:date="2019-07-23T13:05:00Z">
        <w:r w:rsidR="008D138F">
          <w:t xml:space="preserve"> (</w:t>
        </w:r>
        <w:proofErr w:type="spellStart"/>
        <w:r w:rsidR="008D138F" w:rsidRPr="00C73FBD">
          <w:rPr>
            <w:noProof/>
          </w:rPr>
          <w:t>Kratville</w:t>
        </w:r>
        <w:proofErr w:type="spellEnd"/>
        <w:r w:rsidR="008D138F" w:rsidRPr="00C73FBD">
          <w:rPr>
            <w:noProof/>
          </w:rPr>
          <w:t xml:space="preserve"> 2008</w:t>
        </w:r>
        <w:r w:rsidR="008D138F">
          <w:rPr>
            <w:noProof/>
          </w:rPr>
          <w:t>)</w:t>
        </w:r>
      </w:ins>
      <w:ins w:id="8076" w:author="Dave Contreras" w:date="2019-07-23T11:57:00Z">
        <w:r w:rsidR="000D7FFB">
          <w:t xml:space="preserve">. </w:t>
        </w:r>
      </w:ins>
      <w:ins w:id="8077" w:author="Dave Contreras" w:date="2019-07-23T13:08:00Z">
        <w:r w:rsidR="00376A34" w:rsidRPr="00376A34">
          <w:rPr>
            <w:rPrChange w:id="8078" w:author="Dave Contreras" w:date="2019-07-23T13:08:00Z">
              <w:rPr>
                <w:highlight w:val="green"/>
              </w:rPr>
            </w:rPrChange>
          </w:rPr>
          <w:t xml:space="preserve">The </w:t>
        </w:r>
        <w:proofErr w:type="spellStart"/>
        <w:r w:rsidR="00376A34" w:rsidRPr="00376A34">
          <w:rPr>
            <w:rPrChange w:id="8079" w:author="Dave Contreras" w:date="2019-07-23T13:08:00Z">
              <w:rPr>
                <w:highlight w:val="green"/>
              </w:rPr>
            </w:rPrChange>
          </w:rPr>
          <w:t>townet</w:t>
        </w:r>
        <w:proofErr w:type="spellEnd"/>
        <w:r w:rsidR="00376A34" w:rsidRPr="00376A34">
          <w:rPr>
            <w:rPrChange w:id="8080" w:author="Dave Contreras" w:date="2019-07-23T13:08:00Z">
              <w:rPr>
                <w:highlight w:val="green"/>
              </w:rPr>
            </w:rPrChange>
          </w:rPr>
          <w:t xml:space="preserve"> also has smaller cod end mesh that allowed many </w:t>
        </w:r>
        <w:proofErr w:type="spellStart"/>
        <w:r w:rsidR="00376A34" w:rsidRPr="00376A34">
          <w:rPr>
            <w:i/>
            <w:rPrChange w:id="8081" w:author="Dave Contreras" w:date="2019-07-23T13:08:00Z">
              <w:rPr>
                <w:i/>
                <w:highlight w:val="green"/>
              </w:rPr>
            </w:rPrChange>
          </w:rPr>
          <w:t>Tridentiger</w:t>
        </w:r>
        <w:proofErr w:type="spellEnd"/>
        <w:r w:rsidR="00376A34" w:rsidRPr="00376A34">
          <w:rPr>
            <w:i/>
            <w:rPrChange w:id="8082" w:author="Dave Contreras" w:date="2019-07-23T13:08:00Z">
              <w:rPr>
                <w:i/>
                <w:highlight w:val="green"/>
              </w:rPr>
            </w:rPrChange>
          </w:rPr>
          <w:t xml:space="preserve"> spp</w:t>
        </w:r>
        <w:r w:rsidR="00376A34" w:rsidRPr="00376A34">
          <w:rPr>
            <w:rPrChange w:id="8083" w:author="Dave Contreras" w:date="2019-07-23T13:08:00Z">
              <w:rPr>
                <w:highlight w:val="green"/>
              </w:rPr>
            </w:rPrChange>
          </w:rPr>
          <w:t xml:space="preserve">. and Striped Bass to be retained, as opposed to the lampara net. In contrast, the lampara caught more and larger pelagic fishes such as American Shad and </w:t>
        </w:r>
        <w:r w:rsidR="00376A34" w:rsidRPr="00DB4F89">
          <w:rPr>
            <w:rPrChange w:id="8084" w:author="Dave Contreras" w:date="2019-07-23T13:10:00Z">
              <w:rPr>
                <w:highlight w:val="green"/>
              </w:rPr>
            </w:rPrChange>
          </w:rPr>
          <w:t>Threadfin Shad</w:t>
        </w:r>
      </w:ins>
      <w:ins w:id="8085" w:author="Dave Contreras" w:date="2019-07-23T13:09:00Z">
        <w:r w:rsidR="009305BA" w:rsidRPr="00DB4F89">
          <w:t>. It’s likely th</w:t>
        </w:r>
        <w:r w:rsidR="00DB4F89" w:rsidRPr="00DB4F89">
          <w:t xml:space="preserve">at the differences observed in fish </w:t>
        </w:r>
      </w:ins>
      <w:ins w:id="8086" w:author="Dave Contreras" w:date="2019-07-23T13:10:00Z">
        <w:r w:rsidR="00DB4F89" w:rsidRPr="00DB4F89">
          <w:t xml:space="preserve">compositions between gear types is attributed to </w:t>
        </w:r>
        <w:r w:rsidR="00DB4F89" w:rsidRPr="00DB4F89">
          <w:rPr>
            <w:rPrChange w:id="8087" w:author="Dave Contreras" w:date="2019-07-23T13:10:00Z">
              <w:rPr>
                <w:highlight w:val="green"/>
              </w:rPr>
            </w:rPrChange>
          </w:rPr>
          <w:t xml:space="preserve">site depth, gear deployment, gear mesh size, </w:t>
        </w:r>
      </w:ins>
      <w:ins w:id="8088" w:author="Dave Contreras" w:date="2019-07-23T13:12:00Z">
        <w:r w:rsidR="00412EAB">
          <w:t xml:space="preserve">water year type, and </w:t>
        </w:r>
      </w:ins>
      <w:ins w:id="8089" w:author="Dave Contreras" w:date="2019-07-23T13:10:00Z">
        <w:r w:rsidR="00DB4F89" w:rsidRPr="00DB4F89">
          <w:rPr>
            <w:rPrChange w:id="8090" w:author="Dave Contreras" w:date="2019-07-23T13:10:00Z">
              <w:rPr>
                <w:highlight w:val="green"/>
              </w:rPr>
            </w:rPrChange>
          </w:rPr>
          <w:t>fish size</w:t>
        </w:r>
        <w:r w:rsidR="00674388">
          <w:t xml:space="preserve">. </w:t>
        </w:r>
      </w:ins>
      <w:ins w:id="8091" w:author="Dave Contreras" w:date="2019-07-23T09:02:00Z">
        <w:r w:rsidR="00506360">
          <w:t xml:space="preserve">Overall, </w:t>
        </w:r>
        <w:r w:rsidR="000D6EEB">
          <w:t xml:space="preserve">the </w:t>
        </w:r>
        <w:proofErr w:type="spellStart"/>
        <w:r w:rsidR="000D6EEB">
          <w:t>townet</w:t>
        </w:r>
        <w:proofErr w:type="spellEnd"/>
        <w:r w:rsidR="000D6EEB">
          <w:t xml:space="preserve"> collected smaller fish than the beach seine and lampara net</w:t>
        </w:r>
      </w:ins>
      <w:ins w:id="8092" w:author="Dave Contreras" w:date="2019-07-23T09:03:00Z">
        <w:r w:rsidR="000D6EEB">
          <w:t xml:space="preserve"> in 2017 and 2018. </w:t>
        </w:r>
      </w:ins>
    </w:p>
    <w:p w14:paraId="1C948E0E" w14:textId="77777777" w:rsidR="000F22A8" w:rsidRDefault="000F22A8" w:rsidP="00790F9F">
      <w:pPr>
        <w:rPr>
          <w:ins w:id="8093" w:author="Dave Contreras" w:date="2019-07-22T14:17:00Z"/>
          <w:highlight w:val="green"/>
        </w:rPr>
      </w:pPr>
    </w:p>
    <w:p w14:paraId="03EC418D" w14:textId="162C2ECE" w:rsidR="00B0765E" w:rsidRPr="009F0933" w:rsidDel="00AA6A70" w:rsidRDefault="009F0933" w:rsidP="00790F9F">
      <w:pPr>
        <w:rPr>
          <w:del w:id="8094" w:author="Dave Contreras" w:date="2019-07-23T13:17:00Z"/>
          <w:rPrChange w:id="8095" w:author="Dave Contreras" w:date="2019-07-23T13:26:00Z">
            <w:rPr>
              <w:del w:id="8096" w:author="Dave Contreras" w:date="2019-07-23T13:17:00Z"/>
              <w:highlight w:val="green"/>
            </w:rPr>
          </w:rPrChange>
        </w:rPr>
      </w:pPr>
      <w:proofErr w:type="gramStart"/>
      <w:ins w:id="8097" w:author="Dave Contreras" w:date="2019-07-23T13:26:00Z">
        <w:r w:rsidRPr="009F0933">
          <w:rPr>
            <w:rPrChange w:id="8098" w:author="Dave Contreras" w:date="2019-07-23T13:26:00Z">
              <w:rPr>
                <w:highlight w:val="green"/>
              </w:rPr>
            </w:rPrChange>
          </w:rPr>
          <w:t>Similar to</w:t>
        </w:r>
        <w:proofErr w:type="gramEnd"/>
        <w:r w:rsidRPr="009F0933">
          <w:rPr>
            <w:rPrChange w:id="8099" w:author="Dave Contreras" w:date="2019-07-23T13:26:00Z">
              <w:rPr>
                <w:highlight w:val="green"/>
              </w:rPr>
            </w:rPrChange>
          </w:rPr>
          <w:t xml:space="preserve"> the summer data, </w:t>
        </w:r>
        <w:r>
          <w:t>fall fish abundance, composition and size were different when making comparisons between shallow water and channel gear types, except at Browns Island and Winter Island, where abundances were the same.</w:t>
        </w:r>
      </w:ins>
      <w:ins w:id="8100" w:author="Dave Contreras" w:date="2019-07-23T13:27:00Z">
        <w:r w:rsidR="00CB071B">
          <w:t xml:space="preserve"> </w:t>
        </w:r>
      </w:ins>
      <w:ins w:id="8101" w:author="Dave Contreras" w:date="2019-07-23T13:37:00Z">
        <w:r w:rsidR="003D27C8">
          <w:t>Once again, the greatest CPUE catches were</w:t>
        </w:r>
      </w:ins>
      <w:ins w:id="8102" w:author="Dave Contreras" w:date="2019-07-23T13:38:00Z">
        <w:r w:rsidR="00356031">
          <w:t xml:space="preserve"> </w:t>
        </w:r>
      </w:ins>
      <w:ins w:id="8103" w:author="Dave Contreras" w:date="2019-07-23T13:39:00Z">
        <w:r w:rsidR="00356031">
          <w:t>with</w:t>
        </w:r>
      </w:ins>
      <w:ins w:id="8104" w:author="Dave Contreras" w:date="2019-07-23T13:38:00Z">
        <w:r w:rsidR="003D27C8">
          <w:t xml:space="preserve"> beach seine</w:t>
        </w:r>
      </w:ins>
    </w:p>
    <w:p w14:paraId="289F8834" w14:textId="12743F8C" w:rsidR="00AA6A70" w:rsidRPr="00356031" w:rsidRDefault="00356031" w:rsidP="00790F9F">
      <w:pPr>
        <w:rPr>
          <w:ins w:id="8105" w:author="Dave Contreras" w:date="2019-07-23T13:17:00Z"/>
          <w:rPrChange w:id="8106" w:author="Dave Contreras" w:date="2019-07-23T13:39:00Z">
            <w:rPr>
              <w:ins w:id="8107" w:author="Dave Contreras" w:date="2019-07-23T13:17:00Z"/>
              <w:highlight w:val="green"/>
            </w:rPr>
          </w:rPrChange>
        </w:rPr>
      </w:pPr>
      <w:ins w:id="8108" w:author="Dave Contreras" w:date="2019-07-23T13:38:00Z">
        <w:r w:rsidRPr="00356031">
          <w:rPr>
            <w:rPrChange w:id="8109" w:author="Dave Contreras" w:date="2019-07-23T13:39:00Z">
              <w:rPr>
                <w:highlight w:val="green"/>
              </w:rPr>
            </w:rPrChange>
          </w:rPr>
          <w:t>s</w:t>
        </w:r>
      </w:ins>
      <w:ins w:id="8110" w:author="Dave Contreras" w:date="2019-07-23T13:39:00Z">
        <w:r>
          <w:t xml:space="preserve"> and </w:t>
        </w:r>
        <w:r w:rsidR="007A3320">
          <w:t xml:space="preserve">caused by the high number of Mississippi Silversides captured. </w:t>
        </w:r>
      </w:ins>
      <w:ins w:id="8111" w:author="Dave Contreras" w:date="2019-07-23T14:02:00Z">
        <w:r w:rsidR="00B5711F">
          <w:t xml:space="preserve">Fish compositions differed </w:t>
        </w:r>
      </w:ins>
      <w:ins w:id="8112" w:author="Dave Contreras" w:date="2019-07-23T14:03:00Z">
        <w:r w:rsidR="00CE3BEF">
          <w:t xml:space="preserve">between the lampara and </w:t>
        </w:r>
        <w:r w:rsidR="00E57C45">
          <w:t>midwater trawl appear to be driven by the</w:t>
        </w:r>
      </w:ins>
      <w:ins w:id="8113" w:author="Dave Contreras" w:date="2019-07-23T14:05:00Z">
        <w:r w:rsidR="00503EB6">
          <w:t xml:space="preserve"> </w:t>
        </w:r>
      </w:ins>
      <w:ins w:id="8114" w:author="Dave Contreras" w:date="2019-07-23T14:09:00Z">
        <w:r w:rsidR="0000188A">
          <w:t>more frequent catches o</w:t>
        </w:r>
      </w:ins>
      <w:ins w:id="8115" w:author="Dave Contreras" w:date="2019-07-23T14:05:00Z">
        <w:r w:rsidR="00503EB6">
          <w:t>f American Shad</w:t>
        </w:r>
      </w:ins>
      <w:ins w:id="8116" w:author="Dave Contreras" w:date="2019-07-23T14:09:00Z">
        <w:r w:rsidR="0000188A">
          <w:t xml:space="preserve"> and Striped Bass</w:t>
        </w:r>
      </w:ins>
      <w:ins w:id="8117" w:author="Dave Contreras" w:date="2019-07-23T14:05:00Z">
        <w:r w:rsidR="00503EB6">
          <w:t xml:space="preserve"> caught by the midwater trawl</w:t>
        </w:r>
      </w:ins>
      <w:ins w:id="8118" w:author="Dave Contreras" w:date="2019-07-23T14:10:00Z">
        <w:r w:rsidR="000F5D76">
          <w:t xml:space="preserve"> which </w:t>
        </w:r>
      </w:ins>
      <w:ins w:id="8119" w:author="Dave Contreras" w:date="2019-07-23T14:11:00Z">
        <w:r w:rsidR="005E08C7">
          <w:t>may be</w:t>
        </w:r>
      </w:ins>
      <w:ins w:id="8120" w:author="Dave Contreras" w:date="2019-07-23T14:10:00Z">
        <w:r w:rsidR="000F5D76">
          <w:t xml:space="preserve"> </w:t>
        </w:r>
      </w:ins>
      <w:ins w:id="8121" w:author="Dave Contreras" w:date="2019-07-23T14:11:00Z">
        <w:r w:rsidR="0029695B">
          <w:t>more frequent in channel habitat</w:t>
        </w:r>
      </w:ins>
      <w:ins w:id="8122" w:author="Dave Contreras" w:date="2019-07-23T14:09:00Z">
        <w:r w:rsidR="00871802">
          <w:t>.</w:t>
        </w:r>
      </w:ins>
      <w:ins w:id="8123" w:author="Dave Contreras" w:date="2019-07-23T14:12:00Z">
        <w:r w:rsidR="005E08C7">
          <w:t xml:space="preserve"> </w:t>
        </w:r>
      </w:ins>
      <w:ins w:id="8124" w:author="Dave Contreras" w:date="2019-07-23T14:14:00Z">
        <w:r w:rsidR="008D5B5F" w:rsidRPr="008D5B5F">
          <w:rPr>
            <w:rPrChange w:id="8125" w:author="Dave Contreras" w:date="2019-07-23T14:14:00Z">
              <w:rPr>
                <w:highlight w:val="green"/>
              </w:rPr>
            </w:rPrChange>
          </w:rPr>
          <w:t xml:space="preserve">Longfin Smelt were exclusively caught by the midwater trawl </w:t>
        </w:r>
      </w:ins>
      <w:ins w:id="8126" w:author="Dave Contreras" w:date="2019-07-23T14:16:00Z">
        <w:r w:rsidR="00DB30FC">
          <w:t>at various sites</w:t>
        </w:r>
        <w:r w:rsidR="00903C19">
          <w:t xml:space="preserve"> through the estuary</w:t>
        </w:r>
      </w:ins>
      <w:ins w:id="8127" w:author="Dave Contreras" w:date="2019-07-23T14:18:00Z">
        <w:r w:rsidR="00397B74">
          <w:t xml:space="preserve"> at both shallow and channel sites</w:t>
        </w:r>
      </w:ins>
      <w:ins w:id="8128" w:author="Dave Contreras" w:date="2019-07-23T14:16:00Z">
        <w:r w:rsidR="00903C19">
          <w:t>.</w:t>
        </w:r>
      </w:ins>
      <w:ins w:id="8129" w:author="Dave Contreras" w:date="2019-07-23T14:18:00Z">
        <w:r w:rsidR="0045680A">
          <w:t xml:space="preserve"> It may be that the </w:t>
        </w:r>
      </w:ins>
      <w:ins w:id="8130" w:author="Dave Contreras" w:date="2019-07-23T14:19:00Z">
        <w:r w:rsidR="007B550A">
          <w:t>spars</w:t>
        </w:r>
        <w:r w:rsidR="00075AF9">
          <w:t>eness</w:t>
        </w:r>
        <w:r w:rsidR="007B550A">
          <w:t xml:space="preserve"> of Longfin Smelt</w:t>
        </w:r>
      </w:ins>
      <w:ins w:id="8131" w:author="Dave Contreras" w:date="2019-07-23T14:20:00Z">
        <w:r w:rsidR="00111371">
          <w:t xml:space="preserve"> make it difficult to detect since the lampara samples </w:t>
        </w:r>
        <w:r w:rsidR="00FD4D54">
          <w:t xml:space="preserve">such a small volume of water compared to the midwater trawl. </w:t>
        </w:r>
      </w:ins>
    </w:p>
    <w:p w14:paraId="65A8BDE6" w14:textId="17872BD1" w:rsidR="00790F9F" w:rsidRPr="004C504F" w:rsidDel="00412EAB" w:rsidRDefault="00790F9F" w:rsidP="00790F9F">
      <w:pPr>
        <w:rPr>
          <w:ins w:id="8132" w:author="Dave Contreras" w:date="2019-07-22T14:17:00Z"/>
          <w:del w:id="8133" w:author="Dave Contreras" w:date="2019-07-23T13:12:00Z"/>
          <w:highlight w:val="green"/>
        </w:rPr>
      </w:pPr>
      <w:ins w:id="8134" w:author="Dave Contreras" w:date="2019-07-22T14:17:00Z">
        <w:del w:id="8135" w:author="Dave Contreras" w:date="2019-07-23T13:12:00Z">
          <w:r w:rsidRPr="004C504F" w:rsidDel="00412EAB">
            <w:rPr>
              <w:highlight w:val="green"/>
            </w:rPr>
            <w:delText xml:space="preserve">During the summer, fish abundance, size, and composition were different when making comparisons between shallow water and channel gear types. Overall, the townet collected smaller fish than the beach seine and lampara net. The differences in fish composition between gear types is likely attributed to site depth, gear deployment, gear mesh size, and fish size. At sites where the depth exceeds 3.7 m, the lampara net does not sample the entire water column, as opposed to the townet. Larval/juvenile </w:delText>
          </w:r>
          <w:r w:rsidRPr="004C504F" w:rsidDel="00412EAB">
            <w:rPr>
              <w:i/>
              <w:highlight w:val="green"/>
            </w:rPr>
            <w:delText>Tridentiger spp</w:delText>
          </w:r>
          <w:r w:rsidRPr="004C504F" w:rsidDel="00412EAB">
            <w:rPr>
              <w:highlight w:val="green"/>
            </w:rPr>
            <w:delText xml:space="preserve">. and Striped Bass may have been located near the bottom of the channel and not effectively sampled by the lampara net </w:delText>
          </w:r>
          <w:r w:rsidRPr="004C504F" w:rsidDel="00412EAB">
            <w:rPr>
              <w:highlight w:val="green"/>
            </w:rPr>
            <w:fldChar w:fldCharType="begin"/>
          </w:r>
          <w:r w:rsidRPr="004C504F" w:rsidDel="00412EAB">
            <w:rPr>
              <w:highlight w:val="green"/>
            </w:rPr>
            <w:delInstrText xml:space="preserve"> ADDIN EN.CITE &lt;EndNote&gt;&lt;Cite&gt;&lt;Author&gt;Contreras&lt;/Author&gt;&lt;Year&gt;2017&lt;/Year&gt;&lt;RecNum&gt;2931&lt;/RecNum&gt;&lt;DisplayText&gt;(Contreras et al. 2017)&lt;/DisplayText&gt;&lt;record&gt;&lt;rec-number&gt;2931&lt;/rec-number&gt;&lt;foreign-keys&gt;&lt;key app="EN" db-id="a9apvv5dmwfftked0f5padvbva2xpxpx0esz" timestamp="1505850987"&gt;2931&lt;/key&gt;&lt;/foreign-keys&gt;&lt;ref-type name="Report"&gt;27&lt;/ref-type&gt;&lt;contributors&gt;&lt;authors&gt;&lt;author&gt;Contreras, D.&lt;/author&gt;&lt;author&gt;Hartman, R&lt;/author&gt;&lt;author&gt;Sherman, Stacy&lt;/author&gt;&lt;/authors&gt;&lt;/contributors&gt;&lt;titles&gt;&lt;title&gt;Pilot Study Phase II: Results from 2016 gear evaluation in the North Delta&lt;/title&gt;&lt;/titles&gt;&lt;dates&gt;&lt;year&gt;2017&lt;/year&gt;&lt;/dates&gt;&lt;pub-location&gt;Stockton, CA&lt;/pub-location&gt;&lt;publisher&gt;California Department of Fish and Wildlife, Fish Restoration Program&lt;/publisher&gt;&lt;urls&gt;&lt;related-urls&gt;&lt;url&gt;&lt;style face="underline" font="default" size="100%"&gt;http://www.water.ca.gov/environmentalservices/docs/frpa/pilot_phase_II_report_FINAL_3MAY2017.pdf&lt;/style&gt;&lt;/url&gt;&lt;/related-urls&gt;&lt;/urls&gt;&lt;/record&gt;&lt;/Cite&gt;&lt;/EndNote&gt;</w:delInstrText>
          </w:r>
          <w:r w:rsidRPr="004C504F" w:rsidDel="00412EAB">
            <w:rPr>
              <w:highlight w:val="green"/>
            </w:rPr>
            <w:fldChar w:fldCharType="separate"/>
          </w:r>
          <w:r w:rsidRPr="004C504F" w:rsidDel="00412EAB">
            <w:rPr>
              <w:noProof/>
              <w:highlight w:val="green"/>
            </w:rPr>
            <w:delText>(Contreras et al. 2017)</w:delText>
          </w:r>
          <w:r w:rsidRPr="004C504F" w:rsidDel="00412EAB">
            <w:rPr>
              <w:highlight w:val="green"/>
            </w:rPr>
            <w:fldChar w:fldCharType="end"/>
          </w:r>
          <w:r w:rsidRPr="004C504F" w:rsidDel="00412EAB">
            <w:rPr>
              <w:highlight w:val="green"/>
            </w:rPr>
            <w:delText xml:space="preserve">. The townet also has smaller cod end mesh that allowed many </w:delText>
          </w:r>
          <w:r w:rsidRPr="004C504F" w:rsidDel="00412EAB">
            <w:rPr>
              <w:i/>
              <w:highlight w:val="green"/>
            </w:rPr>
            <w:delText>Tridentiger spp</w:delText>
          </w:r>
          <w:r w:rsidRPr="004C504F" w:rsidDel="00412EAB">
            <w:rPr>
              <w:highlight w:val="green"/>
            </w:rPr>
            <w:delText xml:space="preserve">. and Striped Bass to be retained, as opposed to the lampara net. In contrast, the lampara caught more and larger pelagic fishes such as American Shad and Threadfin Shad, which may be due to how the gear is deployed. This idea was reiterated in Contreras et al. 2017 suggesting that the encircling deployment of the lampara may corral fish into the sampling area of the net. In addition, since the townet is an oblique trawl towed behind a boat, only a fraction of the volume sampled is surface water, and the boat may also scare a portion of pelagic fish away from entering the net </w:delText>
          </w:r>
          <w:r w:rsidRPr="004C504F" w:rsidDel="00412EAB">
            <w:rPr>
              <w:highlight w:val="green"/>
            </w:rPr>
            <w:fldChar w:fldCharType="begin">
              <w:fldData xml:space="preserve">PEVuZE5vdGU+PENpdGU+PEF1dGhvcj5DbGFyYW11bnQ8L0F1dGhvcj48WWVhcj4yMDA1PC9ZZWFy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</w:fldData>
            </w:fldChar>
          </w:r>
          <w:r w:rsidRPr="004C504F" w:rsidDel="00412EAB">
            <w:rPr>
              <w:highlight w:val="green"/>
            </w:rPr>
            <w:delInstrText xml:space="preserve"> ADDIN EN.CITE </w:delInstrText>
          </w:r>
          <w:r w:rsidRPr="004C504F" w:rsidDel="00412EAB">
            <w:rPr>
              <w:highlight w:val="green"/>
            </w:rPr>
            <w:fldChar w:fldCharType="begin">
              <w:fldData xml:space="preserve">PEVuZE5vdGU+PENpdGU+PEF1dGhvcj5DbGFyYW11bnQ8L0F1dGhvcj48WWVhcj4yMDA1PC9ZZWFy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</w:fldData>
            </w:fldChar>
          </w:r>
          <w:r w:rsidRPr="004C504F" w:rsidDel="00412EAB">
            <w:rPr>
              <w:highlight w:val="green"/>
            </w:rPr>
            <w:delInstrText xml:space="preserve"> ADDIN EN.CITE.DATA </w:delInstrText>
          </w:r>
          <w:r w:rsidRPr="004C504F" w:rsidDel="00412EAB">
            <w:rPr>
              <w:highlight w:val="green"/>
            </w:rPr>
          </w:r>
          <w:r w:rsidRPr="004C504F" w:rsidDel="00412EAB">
            <w:rPr>
              <w:highlight w:val="green"/>
            </w:rPr>
            <w:fldChar w:fldCharType="end"/>
          </w:r>
          <w:r w:rsidRPr="004C504F" w:rsidDel="00412EAB">
            <w:rPr>
              <w:highlight w:val="green"/>
            </w:rPr>
          </w:r>
          <w:r w:rsidRPr="004C504F" w:rsidDel="00412EAB">
            <w:rPr>
              <w:highlight w:val="green"/>
            </w:rPr>
            <w:fldChar w:fldCharType="separate"/>
          </w:r>
          <w:r w:rsidRPr="004C504F" w:rsidDel="00412EAB">
            <w:rPr>
              <w:noProof/>
              <w:highlight w:val="green"/>
            </w:rPr>
            <w:delText>(Bracciali et al. 2012; Claramunt et al. 2005; Contreras et al. 2017; Misund 1990)</w:delText>
          </w:r>
          <w:r w:rsidRPr="004C504F" w:rsidDel="00412EAB">
            <w:rPr>
              <w:highlight w:val="green"/>
            </w:rPr>
            <w:fldChar w:fldCharType="end"/>
          </w:r>
          <w:r w:rsidRPr="004C504F" w:rsidDel="00412EAB">
            <w:rPr>
              <w:highlight w:val="green"/>
            </w:rPr>
            <w:delText xml:space="preserve">). </w:delText>
          </w:r>
        </w:del>
      </w:ins>
    </w:p>
    <w:p w14:paraId="7DD575A2" w14:textId="77777777" w:rsidR="00B0765E" w:rsidRDefault="00B0765E" w:rsidP="00790F9F">
      <w:pPr>
        <w:rPr>
          <w:ins w:id="8136" w:author="Dave Contreras" w:date="2019-07-23T07:06:00Z"/>
          <w:highlight w:val="green"/>
        </w:rPr>
      </w:pPr>
    </w:p>
    <w:p w14:paraId="1589FBAC" w14:textId="09846A94" w:rsidR="00790F9F" w:rsidRPr="004C504F" w:rsidDel="000F5B43" w:rsidRDefault="00790F9F" w:rsidP="00790F9F">
      <w:pPr>
        <w:rPr>
          <w:ins w:id="8137" w:author="Dave Contreras" w:date="2019-07-22T14:17:00Z"/>
          <w:del w:id="8138" w:author="Dave Contreras" w:date="2019-07-23T14:24:00Z"/>
          <w:highlight w:val="green"/>
        </w:rPr>
      </w:pPr>
      <w:ins w:id="8139" w:author="Dave Contreras" w:date="2019-07-22T14:17:00Z">
        <w:del w:id="8140" w:author="Dave Contreras" w:date="2019-07-23T14:24:00Z">
          <w:r w:rsidRPr="004C504F" w:rsidDel="000F5B43">
            <w:rPr>
              <w:highlight w:val="green"/>
            </w:rPr>
            <w:delText xml:space="preserve">During the fall, fish abundance and composition differed between the lampara and midwater trawl in shallow habitat within Grizzly Bay, near Tule Red. Although some fish species, such as American Shad and Threadfin Shad, were regularly caught by both gears, fish composition differences appear to be driven by the relative abundance of these fish and more frequent catches of Striped Bass by the midwater trawl. Since the lampara net samples a smaller water volume than the midwater trawl, the CPUEs of fish were higher even though fewer fish were caught. Using the average volumes sampled by each gear, it is interesting to note that 1 fish caught in the lampara net ≈ 30 fish caught in the midwater trawl. Therefore, it may appear that midwater trawl abundances are mistakenly low or that the higher abundances observed in the lampara net may be inflated. However, although the Striped Bass relative abundance was lower in the midwater trawl, this gear frequently captured them from September through December, while the lampara net only captured them in October. In addition, Longfin Smelt were exclusively caught by the midwater trawl from October to December, while the lampara net caught none during this time period even though both gears sampled in shallow water habitat. It may be that the faster towing speed of the midwater trawl makes Longfin Smelt more susceptible to this gear; however, this is purely speculation. </w:delText>
          </w:r>
        </w:del>
      </w:ins>
    </w:p>
    <w:p w14:paraId="2D43483F" w14:textId="37F96D22" w:rsidR="00B0765E" w:rsidDel="000F5B43" w:rsidRDefault="00B0765E" w:rsidP="00790F9F">
      <w:pPr>
        <w:rPr>
          <w:ins w:id="8141" w:author="Dave Contreras" w:date="2019-07-23T07:06:00Z"/>
          <w:del w:id="8142" w:author="Dave Contreras" w:date="2019-07-23T14:24:00Z"/>
          <w:highlight w:val="green"/>
        </w:rPr>
      </w:pPr>
    </w:p>
    <w:p w14:paraId="6988A42A" w14:textId="420CD2CE" w:rsidR="00790F9F" w:rsidRPr="004C504F" w:rsidDel="00C712AB" w:rsidRDefault="00790F9F" w:rsidP="00790F9F">
      <w:pPr>
        <w:rPr>
          <w:ins w:id="8143" w:author="Dave Contreras" w:date="2019-07-22T14:17:00Z"/>
          <w:del w:id="8144" w:author="Dave Contreras" w:date="2019-07-23T13:17:00Z"/>
          <w:highlight w:val="green"/>
        </w:rPr>
      </w:pPr>
      <w:ins w:id="8145" w:author="Dave Contreras" w:date="2019-07-22T14:17:00Z">
        <w:del w:id="8146" w:author="Dave Contreras" w:date="2019-07-23T13:17:00Z">
          <w:r w:rsidRPr="004C504F" w:rsidDel="00C712AB">
            <w:rPr>
              <w:highlight w:val="green"/>
            </w:rPr>
            <w:delText>Overall, we found differences between sampling gear types. This suggests that although the different gear types typically sampled within three miles of one another, habitat and gear type influences the number and species of fish caught. Data collected from the channel does not characterize the shallow water habitat fish community. In order to determine what wetland benefits occur after restoration, shallow water sampling by the beach seine and lampara can provide useful fish data such as foraging or rearing patterns not observed by gear types trawling in the channel. A follow up study is slated for 2018 to continue these efforts and expand sampling to Ryer Island and Browns Island.</w:delText>
          </w:r>
        </w:del>
      </w:ins>
    </w:p>
    <w:p w14:paraId="381062DD" w14:textId="00FFFC63" w:rsidR="00B7463F" w:rsidDel="00C712AB" w:rsidRDefault="00B7463F" w:rsidP="00790F9F">
      <w:pPr>
        <w:rPr>
          <w:ins w:id="8147" w:author="Dave Contreras" w:date="2019-07-23T07:06:00Z"/>
          <w:del w:id="8148" w:author="Dave Contreras" w:date="2019-07-23T13:17:00Z"/>
          <w:highlight w:val="green"/>
        </w:rPr>
      </w:pPr>
    </w:p>
    <w:p w14:paraId="3A0EBF51" w14:textId="09A95A42" w:rsidR="00790F9F" w:rsidRPr="004C504F" w:rsidDel="00C712AB" w:rsidRDefault="00790F9F" w:rsidP="00790F9F">
      <w:pPr>
        <w:rPr>
          <w:ins w:id="8149" w:author="Dave Contreras" w:date="2019-07-22T14:17:00Z"/>
          <w:del w:id="8150" w:author="Dave Contreras" w:date="2019-07-23T13:17:00Z"/>
          <w:highlight w:val="green"/>
        </w:rPr>
      </w:pPr>
      <w:ins w:id="8151" w:author="Dave Contreras" w:date="2019-07-22T14:17:00Z">
        <w:del w:id="8152" w:author="Dave Contreras" w:date="2019-07-23T13:17:00Z">
          <w:r w:rsidRPr="004C504F" w:rsidDel="00C712AB">
            <w:rPr>
              <w:highlight w:val="green"/>
            </w:rPr>
            <w:delText xml:space="preserve">Within this study, the beach seine and lampara caught higher abundances of fishes overall. Although these two gear types performed well, the beach seine still caught more and smaller fish than the lampara net, probably due to differences in mesh size </w:delText>
          </w:r>
          <w:r w:rsidRPr="004C504F" w:rsidDel="00C712AB">
            <w:rPr>
              <w:highlight w:val="green"/>
            </w:rPr>
            <w:fldChar w:fldCharType="begin"/>
          </w:r>
          <w:r w:rsidRPr="004C504F" w:rsidDel="00C712AB">
            <w:rPr>
              <w:highlight w:val="green"/>
            </w:rPr>
            <w:delInstrText xml:space="preserve"> ADDIN EN.CITE &lt;EndNote&gt;&lt;Cite&gt;&lt;Author&gt;Contreras&lt;/Author&gt;&lt;Year&gt;2017&lt;/Year&gt;&lt;RecNum&gt;2931&lt;/RecNum&gt;&lt;DisplayText&gt;(Contreras et al. 2017)&lt;/DisplayText&gt;&lt;record&gt;&lt;rec-number&gt;2931&lt;/rec-number&gt;&lt;foreign-keys&gt;&lt;key app="EN" db-id="a9apvv5dmwfftked0f5padvbva2xpxpx0esz" timestamp="1505850987"&gt;2931&lt;/key&gt;&lt;/foreign-keys&gt;&lt;ref-type name="Report"&gt;27&lt;/ref-type&gt;&lt;contributors&gt;&lt;authors&gt;&lt;author&gt;Contreras, D.&lt;/author&gt;&lt;author&gt;Hartman, R&lt;/author&gt;&lt;author&gt;Sherman, Stacy&lt;/author&gt;&lt;/authors&gt;&lt;/contributors&gt;&lt;titles&gt;&lt;title&gt;Pilot Study Phase II: Results from 2016 gear evaluation in the North Delta&lt;/title&gt;&lt;/titles&gt;&lt;dates&gt;&lt;year&gt;2017&lt;/year&gt;&lt;/dates&gt;&lt;pub-location&gt;Stockton, CA&lt;/pub-location&gt;&lt;publisher&gt;California Department of Fish and Wildlife, Fish Restoration Program&lt;/publisher&gt;&lt;urls&gt;&lt;related-urls&gt;&lt;url&gt;&lt;style face="underline" font="default" size="100%"&gt;http://www.water.ca.gov/environmentalservices/docs/frpa/pilot_phase_II_report_FINAL_3MAY2017.pdf&lt;/style&gt;&lt;/url&gt;&lt;/related-urls&gt;&lt;/urls&gt;&lt;/record&gt;&lt;/Cite&gt;&lt;/EndNote&gt;</w:delInstrText>
          </w:r>
          <w:r w:rsidRPr="004C504F" w:rsidDel="00C712AB">
            <w:rPr>
              <w:highlight w:val="green"/>
            </w:rPr>
            <w:fldChar w:fldCharType="separate"/>
          </w:r>
          <w:r w:rsidRPr="004C504F" w:rsidDel="00C712AB">
            <w:rPr>
              <w:noProof/>
              <w:highlight w:val="green"/>
            </w:rPr>
            <w:delText>(Contreras et al. 2017)</w:delText>
          </w:r>
          <w:r w:rsidRPr="004C504F" w:rsidDel="00C712AB">
            <w:rPr>
              <w:highlight w:val="green"/>
            </w:rPr>
            <w:fldChar w:fldCharType="end"/>
          </w:r>
          <w:r w:rsidRPr="004C504F" w:rsidDel="00C712AB">
            <w:rPr>
              <w:highlight w:val="green"/>
            </w:rPr>
            <w:delText>. However, the lampara net is more robust and can sample more habitat types than the beach seine, which may be necessary to sample tidal wetlands. We expect many of the restored tidal wetlands to be dynamic and the lampara net’s flexibility is an added bonus when choosing sampling gear types.</w:delText>
          </w:r>
        </w:del>
      </w:ins>
    </w:p>
    <w:p w14:paraId="1432714F" w14:textId="40F84C73" w:rsidR="00874D67" w:rsidDel="00C712AB" w:rsidRDefault="00874D67">
      <w:pPr>
        <w:rPr>
          <w:ins w:id="8153" w:author="Dave Contreras" w:date="2019-07-23T08:12:00Z"/>
          <w:del w:id="8154" w:author="Dave Contreras" w:date="2019-07-23T13:17:00Z"/>
        </w:rPr>
      </w:pPr>
    </w:p>
    <w:p w14:paraId="553B5B2D" w14:textId="23D8E0EB" w:rsidR="00184094" w:rsidRDefault="00184094" w:rsidP="00184094">
      <w:pPr>
        <w:rPr>
          <w:ins w:id="8155" w:author="Dave Contreras" w:date="2019-07-23T08:12:00Z"/>
        </w:rPr>
      </w:pPr>
      <w:ins w:id="8156" w:author="Dave Contreras" w:date="2019-07-23T08:12:00Z">
        <w:r>
          <w:t xml:space="preserve">After a </w:t>
        </w:r>
        <w:proofErr w:type="gramStart"/>
        <w:r>
          <w:t>two year</w:t>
        </w:r>
        <w:proofErr w:type="gramEnd"/>
        <w:r>
          <w:t xml:space="preserve"> comprehensive gear evaluation between shallow water gears and Summer </w:t>
        </w:r>
        <w:proofErr w:type="spellStart"/>
        <w:r>
          <w:t>Townet</w:t>
        </w:r>
        <w:proofErr w:type="spellEnd"/>
        <w:r>
          <w:t xml:space="preserve"> and Fall Midwater Trawl, we recommend continued sampling of shallow water habitat outside future tidal wetland restoration sites. </w:t>
        </w:r>
        <w:proofErr w:type="gramStart"/>
        <w:r>
          <w:t>In particular, sampling</w:t>
        </w:r>
        <w:proofErr w:type="gramEnd"/>
        <w:r>
          <w:t xml:space="preserve"> shallow water habitat in June and July can provide great snap shots of rearing</w:t>
        </w:r>
      </w:ins>
      <w:ins w:id="8157" w:author="Dave Contreras" w:date="2019-07-23T13:50:00Z">
        <w:r w:rsidR="00B93D04">
          <w:t xml:space="preserve"> opportunities by</w:t>
        </w:r>
      </w:ins>
      <w:ins w:id="8158" w:author="Dave Contreras" w:date="2019-07-23T08:12:00Z">
        <w:r>
          <w:t xml:space="preserve"> juvenile cyprinids and </w:t>
        </w:r>
      </w:ins>
      <w:ins w:id="8159" w:author="Dave Contreras" w:date="2019-07-23T13:50:00Z">
        <w:r w:rsidR="00507C48">
          <w:t xml:space="preserve">the </w:t>
        </w:r>
      </w:ins>
      <w:ins w:id="8160" w:author="Dave Contreras" w:date="2019-07-23T08:12:00Z">
        <w:r>
          <w:t>Sacramento Sucker</w:t>
        </w:r>
      </w:ins>
      <w:ins w:id="8161" w:author="Dave Contreras" w:date="2019-07-23T13:51:00Z">
        <w:r w:rsidR="00507C48">
          <w:t>.</w:t>
        </w:r>
      </w:ins>
      <w:ins w:id="8162" w:author="Dave Contreras" w:date="2019-07-23T14:22:00Z">
        <w:r w:rsidR="004319AF">
          <w:t xml:space="preserve"> There is </w:t>
        </w:r>
        <w:r w:rsidR="000E5D42">
          <w:t>currently</w:t>
        </w:r>
      </w:ins>
      <w:ins w:id="8163" w:author="Dave Contreras" w:date="2019-07-23T14:23:00Z">
        <w:r w:rsidR="000866B5">
          <w:t xml:space="preserve"> a great interest to study cyprinids and other native fish</w:t>
        </w:r>
        <w:r w:rsidR="007A6BBF">
          <w:t>es</w:t>
        </w:r>
        <w:r w:rsidR="000866B5">
          <w:t xml:space="preserve"> of the Delta </w:t>
        </w:r>
      </w:ins>
      <w:ins w:id="8164" w:author="Dave Contreras" w:date="2019-07-23T14:24:00Z">
        <w:r w:rsidR="007A6BBF">
          <w:t>not routinely studied.</w:t>
        </w:r>
      </w:ins>
      <w:ins w:id="8165" w:author="Dave Contreras" w:date="2019-07-23T08:12:00Z">
        <w:r>
          <w:t xml:space="preserve"> </w:t>
        </w:r>
        <w:del w:id="8166" w:author="Dave Contreras" w:date="2019-07-23T13:51:00Z">
          <w:r w:rsidDel="00507C48">
            <w:delText xml:space="preserve">use of tidal wetlands </w:delText>
          </w:r>
          <w:r w:rsidRPr="00C73FBD" w:rsidDel="00507C48">
            <w:fldChar w:fldCharType="begin">
              <w:fldData xml:space="preserve">PEVuZE5vdGU+PENpdGU+PEF1dGhvcj5Nb3lsZTwvQXV0aG9yPjxZZWFyPjIwMDI8L1llYXI+PFJl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=
</w:fldData>
            </w:fldChar>
          </w:r>
          <w:r w:rsidRPr="00C73FBD" w:rsidDel="00507C48">
            <w:delInstrText xml:space="preserve"> ADDIN EN.CITE </w:delInstrText>
          </w:r>
          <w:r w:rsidRPr="00C73FBD" w:rsidDel="00507C48">
            <w:fldChar w:fldCharType="begin">
              <w:fldData xml:space="preserve">PEVuZE5vdGU+PENpdGU+PEF1dGhvcj5Nb3lsZTwvQXV0aG9yPjxZZWFyPjIwMDI8L1llYXI+PFJl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=
</w:fldData>
            </w:fldChar>
          </w:r>
          <w:r w:rsidRPr="00C73FBD" w:rsidDel="00507C48">
            <w:delInstrText xml:space="preserve"> ADDIN EN.CITE.DATA </w:delInstrText>
          </w:r>
          <w:r w:rsidRPr="00C73FBD" w:rsidDel="00507C48">
            <w:fldChar w:fldCharType="end"/>
          </w:r>
          <w:r w:rsidRPr="00C73FBD" w:rsidDel="00507C48">
            <w:fldChar w:fldCharType="separate"/>
          </w:r>
          <w:r w:rsidRPr="00C73FBD" w:rsidDel="00507C48">
            <w:rPr>
              <w:noProof/>
            </w:rPr>
            <w:delText>(Kratville 2008; Moyle 2002; Sommer et al. 2004)</w:delText>
          </w:r>
          <w:r w:rsidRPr="00C73FBD" w:rsidDel="00507C48">
            <w:fldChar w:fldCharType="end"/>
          </w:r>
          <w:r w:rsidRPr="00C73FBD" w:rsidDel="00507C48">
            <w:delText>.</w:delText>
          </w:r>
          <w:r w:rsidDel="00507C48">
            <w:delText xml:space="preserve"> </w:delText>
          </w:r>
        </w:del>
        <w:r>
          <w:t xml:space="preserve">Fish of interest Delta Smelt, Longfin Smelt, and Chinook Salmon were not frequently caught, so it may be best to rely on smelt data from IEP surveys such as the </w:t>
        </w:r>
        <w:proofErr w:type="spellStart"/>
        <w:r>
          <w:t>Townet</w:t>
        </w:r>
        <w:proofErr w:type="spellEnd"/>
        <w:r>
          <w:t xml:space="preserve">, Fall Midwater Trawl, Enhanced Delta Smelt studies to know where the smelt are located. Chinook Salmon fry (fish &lt; 70mm) were not captured by our shallow water gear types and likely due to the time of year we sample as they are more abundant in  between March-May </w:t>
        </w:r>
        <w:r>
          <w:fldChar w:fldCharType="begin"/>
        </w:r>
        <w:r>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name="Book"&gt;6&lt;/ref-type&gt;&lt;contributors&gt;&lt;authors&gt;&lt;author&gt;Brandes, Patricia L&lt;/author&gt;&lt;author&gt;McLain, Jeffrey S&lt;/author&gt;&lt;/authors&gt;&lt;/contributors&gt;&lt;titles&gt;&lt;title&gt;Juvenile Chinook salmon abundance, distribution, and survival in the Sacramento-San Joaquin Estuary&lt;/title&gt;&lt;/titles&gt;&lt;dates&gt;&lt;year&gt;2000&lt;/year&gt;&lt;/dates&gt;&lt;publisher&gt;Citeseer&lt;/publisher&gt;&lt;urls&gt;&lt;/urls&gt;&lt;/record&gt;&lt;/Cite&gt;&lt;/EndNote&gt;</w:instrText>
        </w:r>
        <w:r>
          <w:fldChar w:fldCharType="separate"/>
        </w:r>
        <w:r>
          <w:rPr>
            <w:noProof/>
          </w:rPr>
          <w:t>(Brandes and McLain 2000)</w:t>
        </w:r>
        <w:r>
          <w:fldChar w:fldCharType="end"/>
        </w:r>
        <w:r>
          <w:t xml:space="preserve">. If the future, it may be beneficial to sample shallow water habitat in April and May to </w:t>
        </w:r>
        <w:del w:id="8167" w:author="Dave Contreras" w:date="2019-07-23T13:51:00Z">
          <w:r w:rsidDel="00507C48">
            <w:delText xml:space="preserve">try to </w:delText>
          </w:r>
        </w:del>
        <w:r>
          <w:t xml:space="preserve">capture Chinook Salmon fry. </w:t>
        </w:r>
      </w:ins>
    </w:p>
    <w:p w14:paraId="38B40DAC" w14:textId="77777777" w:rsidR="00184094" w:rsidRPr="006E5CF8" w:rsidRDefault="00184094">
      <w:pPr>
        <w:rPr>
          <w:rPrChange w:id="8168" w:author="Dave Contreras" w:date="2019-07-22T06:43:00Z">
            <w:rPr/>
          </w:rPrChange>
        </w:rPr>
        <w:pPrChange w:id="8169" w:author="Dave Contreras" w:date="2019-07-22T06:43:00Z">
          <w:pPr>
            <w:pStyle w:val="Heading2"/>
          </w:pPr>
        </w:pPrChange>
      </w:pPr>
    </w:p>
    <w:p w14:paraId="10B3E6FC" w14:textId="72E4A0BB" w:rsidR="00A27634" w:rsidRPr="007F0AF7" w:rsidRDefault="00A27634" w:rsidP="001A4BBD">
      <w:pPr>
        <w:pStyle w:val="Heading1"/>
        <w:rPr>
          <w:rFonts w:ascii="Times New Roman" w:hAnsi="Times New Roman" w:cs="Times New Roman"/>
        </w:rPr>
      </w:pPr>
      <w:bookmarkStart w:id="8170" w:name="_Toc14978203"/>
      <w:r w:rsidRPr="007F0AF7">
        <w:rPr>
          <w:rFonts w:ascii="Times New Roman" w:hAnsi="Times New Roman" w:cs="Times New Roman"/>
        </w:rPr>
        <w:lastRenderedPageBreak/>
        <w:t>CHAPTER 3</w:t>
      </w:r>
      <w:r>
        <w:rPr>
          <w:rFonts w:ascii="Times New Roman" w:hAnsi="Times New Roman" w:cs="Times New Roman"/>
        </w:rPr>
        <w:t xml:space="preserve">: </w:t>
      </w:r>
      <w:r w:rsidRPr="007F0AF7">
        <w:rPr>
          <w:rFonts w:ascii="Times New Roman" w:hAnsi="Times New Roman" w:cs="Times New Roman"/>
        </w:rPr>
        <w:t xml:space="preserve"> </w:t>
      </w:r>
      <w:bookmarkEnd w:id="275"/>
      <w:bookmarkEnd w:id="276"/>
      <w:r w:rsidR="003918A8">
        <w:rPr>
          <w:rFonts w:ascii="Times New Roman" w:hAnsi="Times New Roman" w:cs="Times New Roman"/>
        </w:rPr>
        <w:t>Methods Development</w:t>
      </w:r>
      <w:bookmarkEnd w:id="8170"/>
    </w:p>
    <w:p w14:paraId="60B11881" w14:textId="77777777" w:rsidR="00A27634" w:rsidRPr="00E75E62" w:rsidRDefault="00A27634" w:rsidP="001A4BBD">
      <w:pPr>
        <w:rPr>
          <w:rFonts w:ascii="Times New Roman" w:hAnsi="Times New Roman"/>
          <w:sz w:val="24"/>
        </w:rPr>
      </w:pPr>
      <w:r w:rsidRPr="00E75E62">
        <w:rPr>
          <w:rFonts w:ascii="Times New Roman" w:hAnsi="Times New Roman"/>
          <w:sz w:val="24"/>
        </w:rPr>
        <w:t>Project Component Lead: Dave Contreras</w:t>
      </w:r>
    </w:p>
    <w:p w14:paraId="1B0CD8AE" w14:textId="05AE1099" w:rsidR="003918A8" w:rsidRDefault="003918A8" w:rsidP="003918A8">
      <w:pPr>
        <w:pStyle w:val="Heading2"/>
      </w:pPr>
      <w:bookmarkStart w:id="8171" w:name="_Toc14978204"/>
      <w:r>
        <w:t>Introduction</w:t>
      </w:r>
      <w:bookmarkEnd w:id="8171"/>
    </w:p>
    <w:p w14:paraId="2A5267C0" w14:textId="2D04CAE1" w:rsidR="003A5694" w:rsidRDefault="003A5694" w:rsidP="003A5694">
      <w:pPr>
        <w:pStyle w:val="Heading3"/>
      </w:pPr>
      <w:bookmarkStart w:id="8172" w:name="_Toc14978205"/>
      <w:r>
        <w:t>Submerged Aquatic Vegetation</w:t>
      </w:r>
      <w:bookmarkEnd w:id="8172"/>
    </w:p>
    <w:p w14:paraId="01BF7E06" w14:textId="77777777" w:rsidR="003A5694" w:rsidRPr="003A5694" w:rsidRDefault="003A5694" w:rsidP="003A5694"/>
    <w:p w14:paraId="76FDEBDF" w14:textId="523392A3" w:rsidR="003918A8" w:rsidRDefault="003918A8" w:rsidP="003918A8">
      <w:pPr>
        <w:pStyle w:val="Heading3"/>
      </w:pPr>
      <w:bookmarkStart w:id="8173" w:name="_Toc14978206"/>
      <w:r>
        <w:t>ARIS Sonar</w:t>
      </w:r>
      <w:bookmarkEnd w:id="8173"/>
    </w:p>
    <w:p w14:paraId="45E19FED" w14:textId="59C6B440" w:rsidR="00832A3B" w:rsidRDefault="00F3305C" w:rsidP="003A5694">
      <w:pPr>
        <w:rPr>
          <w:ins w:id="8174" w:author="Dave Contreras" w:date="2019-07-24T06:12:00Z"/>
        </w:rPr>
      </w:pPr>
      <w:ins w:id="8175" w:author="Dave Contreras" w:date="2019-07-23T16:21:00Z">
        <w:r>
          <w:t>ESA take is getting more difficult to obtain</w:t>
        </w:r>
      </w:ins>
      <w:ins w:id="8176" w:author="Dave Contreras" w:date="2019-07-23T16:22:00Z">
        <w:r>
          <w:t xml:space="preserve"> as many of our listed fish species are in imperil. </w:t>
        </w:r>
      </w:ins>
      <w:ins w:id="8177" w:author="Dave Contreras" w:date="2019-07-23T16:24:00Z">
        <w:r>
          <w:t>Traditional means of asses</w:t>
        </w:r>
      </w:ins>
      <w:ins w:id="8178" w:author="Dave Contreras" w:date="2019-07-23T16:25:00Z">
        <w:r>
          <w:t>sing the relative fish abundance and composition involves dragging a net through the water</w:t>
        </w:r>
      </w:ins>
      <w:ins w:id="8179" w:author="Dave Contreras" w:date="2019-07-23T16:26:00Z">
        <w:r>
          <w:t xml:space="preserve"> to collect fishes. </w:t>
        </w:r>
      </w:ins>
      <w:ins w:id="8180" w:author="Dave Contreras" w:date="2019-07-23T16:27:00Z">
        <w:r>
          <w:t>This causes stress and may harm</w:t>
        </w:r>
      </w:ins>
      <w:ins w:id="8181" w:author="Dave Contreras" w:date="2019-07-23T16:28:00Z">
        <w:r>
          <w:t xml:space="preserve"> to</w:t>
        </w:r>
      </w:ins>
      <w:ins w:id="8182" w:author="Dave Contreras" w:date="2019-07-23T16:27:00Z">
        <w:r>
          <w:t xml:space="preserve"> listed fish species as contact with the net</w:t>
        </w:r>
      </w:ins>
      <w:ins w:id="8183" w:author="Dave Contreras" w:date="2019-07-24T06:16:00Z">
        <w:r w:rsidR="009B1322">
          <w:t xml:space="preserve"> can</w:t>
        </w:r>
      </w:ins>
      <w:ins w:id="8184" w:author="Dave Contreras" w:date="2019-07-23T16:27:00Z">
        <w:r>
          <w:t xml:space="preserve"> </w:t>
        </w:r>
      </w:ins>
      <w:ins w:id="8185" w:author="Dave Contreras" w:date="2019-07-23T16:30:00Z">
        <w:r w:rsidR="00832A3B">
          <w:t>pin fish against the net and cause skin abrasion</w:t>
        </w:r>
      </w:ins>
      <w:ins w:id="8186" w:author="Dave Contreras" w:date="2019-07-23T16:32:00Z">
        <w:r w:rsidR="00832A3B">
          <w:t xml:space="preserve">s. </w:t>
        </w:r>
      </w:ins>
      <w:ins w:id="8187" w:author="Dave Contreras" w:date="2019-07-23T16:33:00Z">
        <w:r w:rsidR="00832A3B">
          <w:t xml:space="preserve">Gill nets also cause skin abrasions and </w:t>
        </w:r>
      </w:ins>
      <w:ins w:id="8188" w:author="Dave Contreras" w:date="2019-07-23T16:35:00Z">
        <w:r w:rsidR="00832A3B">
          <w:t>sometimes suff</w:t>
        </w:r>
      </w:ins>
      <w:ins w:id="8189" w:author="Dave Contreras" w:date="2019-07-23T16:36:00Z">
        <w:r w:rsidR="00832A3B">
          <w:t>o</w:t>
        </w:r>
      </w:ins>
      <w:ins w:id="8190" w:author="Dave Contreras" w:date="2019-07-23T16:35:00Z">
        <w:r w:rsidR="00832A3B">
          <w:t>cate</w:t>
        </w:r>
      </w:ins>
      <w:ins w:id="8191" w:author="Dave Contreras" w:date="2019-07-23T16:33:00Z">
        <w:r w:rsidR="00832A3B">
          <w:t xml:space="preserve"> fish</w:t>
        </w:r>
      </w:ins>
      <w:ins w:id="8192" w:author="Dave Contreras" w:date="2019-07-23T16:36:00Z">
        <w:r w:rsidR="00832A3B">
          <w:t xml:space="preserve"> if left in the water for extended periods of time</w:t>
        </w:r>
      </w:ins>
      <w:ins w:id="8193" w:author="Dave Contreras" w:date="2019-07-24T06:38:00Z">
        <w:r w:rsidR="00A350A6">
          <w:t xml:space="preserve"> (Nielson and Johnson 1983)</w:t>
        </w:r>
      </w:ins>
      <w:ins w:id="8194" w:author="Dave Contreras" w:date="2019-07-23T16:36:00Z">
        <w:r w:rsidR="00832A3B">
          <w:t>.</w:t>
        </w:r>
      </w:ins>
    </w:p>
    <w:p w14:paraId="284CC4C3" w14:textId="77777777" w:rsidR="00C0471A" w:rsidRDefault="00C0471A" w:rsidP="003A5694">
      <w:pPr>
        <w:rPr>
          <w:ins w:id="8195" w:author="Dave Contreras" w:date="2019-07-23T16:36:00Z"/>
        </w:rPr>
      </w:pPr>
    </w:p>
    <w:p w14:paraId="4B027970" w14:textId="42A77EF9" w:rsidR="00E86C5D" w:rsidDel="00B54AE8" w:rsidRDefault="00832A3B" w:rsidP="003A5694">
      <w:pPr>
        <w:rPr>
          <w:del w:id="8196" w:author="Dave Contreras" w:date="2019-07-23T14:26:00Z"/>
        </w:rPr>
      </w:pPr>
      <w:ins w:id="8197" w:author="Dave Contreras" w:date="2019-07-23T16:36:00Z">
        <w:r>
          <w:t>ARIS sonar imaging is a modern samplin</w:t>
        </w:r>
      </w:ins>
      <w:ins w:id="8198" w:author="Dave Contreras" w:date="2019-07-23T16:37:00Z">
        <w:r>
          <w:t>g technique</w:t>
        </w:r>
      </w:ins>
      <w:ins w:id="8199" w:author="Dave Contreras" w:date="2019-07-23T16:39:00Z">
        <w:r w:rsidR="00F32638">
          <w:t xml:space="preserve">, where no fish are harmed or taken </w:t>
        </w:r>
      </w:ins>
      <w:ins w:id="8200" w:author="Dave Contreras" w:date="2019-07-23T16:40:00Z">
        <w:r w:rsidR="00F32638">
          <w:t xml:space="preserve">out of the water for monitoring. However, the imagery projected on screen may </w:t>
        </w:r>
      </w:ins>
      <w:ins w:id="8201" w:author="Dave Contreras" w:date="2019-07-23T16:41:00Z">
        <w:r w:rsidR="00F32638">
          <w:t xml:space="preserve">have some limitations as </w:t>
        </w:r>
      </w:ins>
      <w:ins w:id="8202" w:author="Dave Contreras" w:date="2019-07-23T16:42:00Z">
        <w:r w:rsidR="00F32638">
          <w:t xml:space="preserve">its unknown whether fish identification down to species and </w:t>
        </w:r>
      </w:ins>
      <w:ins w:id="8203" w:author="Dave Contreras" w:date="2019-07-24T06:12:00Z">
        <w:r w:rsidR="0014219E">
          <w:t xml:space="preserve">fish </w:t>
        </w:r>
      </w:ins>
      <w:ins w:id="8204" w:author="Dave Contreras" w:date="2019-07-23T16:42:00Z">
        <w:r w:rsidR="00F32638">
          <w:t xml:space="preserve">lengths can be accurately recorded. </w:t>
        </w:r>
      </w:ins>
      <w:ins w:id="8205" w:author="Dave Contreras" w:date="2019-07-24T06:45:00Z">
        <w:r w:rsidR="009F1B88">
          <w:t>Since gill nets are</w:t>
        </w:r>
        <w:r w:rsidR="006634BF">
          <w:t xml:space="preserve"> </w:t>
        </w:r>
        <w:r w:rsidR="009F1B88">
          <w:t>stationary</w:t>
        </w:r>
      </w:ins>
      <w:del w:id="8206" w:author="Dave Contreras" w:date="2019-07-23T14:26:00Z">
        <w:r w:rsidR="00E86C5D" w:rsidDel="00F04590">
          <w:delText>Due to procurement issues</w:delText>
        </w:r>
      </w:del>
      <w:ins w:id="8207" w:author="Dave Contreras" w:date="2019-07-22T13:53:00Z">
        <w:del w:id="8208" w:author="Dave Contreras" w:date="2019-07-23T14:26:00Z">
          <w:r w:rsidR="008A02B4" w:rsidDel="00F04590">
            <w:delText xml:space="preserve"> once again</w:delText>
          </w:r>
        </w:del>
      </w:ins>
      <w:del w:id="8209" w:author="Dave Contreras" w:date="2019-07-23T14:26:00Z">
        <w:r w:rsidR="00E86C5D" w:rsidDel="00F04590">
          <w:delText xml:space="preserve"> obtaining </w:delText>
        </w:r>
      </w:del>
      <w:ins w:id="8210" w:author="Dave Contreras" w:date="2019-07-22T13:53:00Z">
        <w:del w:id="8211" w:author="Dave Contreras" w:date="2019-07-23T14:26:00Z">
          <w:r w:rsidR="008A02B4" w:rsidDel="00F04590">
            <w:delText xml:space="preserve">the </w:delText>
          </w:r>
        </w:del>
      </w:ins>
      <w:del w:id="8212" w:author="Dave Contreras" w:date="2019-07-23T14:26:00Z">
        <w:r w:rsidR="00E86C5D" w:rsidDel="00F04590">
          <w:delText xml:space="preserve">an ARIS sonar device </w:delText>
        </w:r>
      </w:del>
      <w:ins w:id="8213" w:author="Dave Contreras" w:date="2019-07-22T13:53:00Z">
        <w:del w:id="8214" w:author="Dave Contreras" w:date="2019-07-23T14:26:00Z">
          <w:r w:rsidR="008A02B4" w:rsidDel="00F04590">
            <w:delText xml:space="preserve">was obtained later </w:delText>
          </w:r>
          <w:r w:rsidR="00BE630B" w:rsidDel="00F04590">
            <w:delText xml:space="preserve">in the </w:delText>
          </w:r>
        </w:del>
      </w:ins>
      <w:del w:id="8215" w:author="Dave Contreras" w:date="2019-07-23T14:26:00Z">
        <w:r w:rsidR="00E86C5D" w:rsidDel="00F04590">
          <w:delText xml:space="preserve">this year, we would like to reinitiate a component from the 2017 work plan. </w:delText>
        </w:r>
      </w:del>
      <w:ins w:id="8216" w:author="Dave Contreras" w:date="2019-07-22T13:53:00Z">
        <w:del w:id="8217" w:author="Dave Contreras" w:date="2019-07-23T14:26:00Z">
          <w:r w:rsidR="00BE630B" w:rsidDel="00F04590">
            <w:delText xml:space="preserve">However, </w:delText>
          </w:r>
        </w:del>
      </w:ins>
      <w:del w:id="8218" w:author="Dave Contreras" w:date="2019-07-23T14:26:00Z">
        <w:r w:rsidR="00E86C5D" w:rsidDel="00F04590">
          <w:delText xml:space="preserve">Last year, we </w:delText>
        </w:r>
      </w:del>
      <w:ins w:id="8219" w:author="Dave Contreras" w:date="2019-07-22T13:54:00Z">
        <w:del w:id="8220" w:author="Dave Contreras" w:date="2019-07-23T14:26:00Z">
          <w:r w:rsidR="00BE630B" w:rsidDel="00F04590">
            <w:delText xml:space="preserve">once again </w:delText>
          </w:r>
        </w:del>
      </w:ins>
      <w:del w:id="8221" w:author="Dave Contreras" w:date="2019-07-23T14:26:00Z">
        <w:r w:rsidR="00E86C5D" w:rsidDel="00F04590">
          <w:delText xml:space="preserve">briefly worked with the USGS observing how fish behave </w:delText>
        </w:r>
      </w:del>
      <w:ins w:id="8222" w:author="Dave Contreras" w:date="2019-07-22T13:54:00Z">
        <w:del w:id="8223" w:author="Dave Contreras" w:date="2019-07-23T14:26:00Z">
          <w:r w:rsidR="00BE630B" w:rsidDel="00F04590">
            <w:delText>around gill nets</w:delText>
          </w:r>
          <w:r w:rsidR="008F3A6B" w:rsidDel="00F04590">
            <w:delText xml:space="preserve"> in Wildlands. From the video shot that day, </w:delText>
          </w:r>
        </w:del>
      </w:ins>
      <w:ins w:id="8224" w:author="Dave Contreras" w:date="2019-07-22T13:55:00Z">
        <w:del w:id="8225" w:author="Dave Contreras" w:date="2019-07-23T14:26:00Z">
          <w:r w:rsidR="00623B54" w:rsidDel="00F04590">
            <w:delText xml:space="preserve">we observed many fish swimming up to the net </w:delText>
          </w:r>
          <w:r w:rsidR="008D6842" w:rsidDel="00F04590">
            <w:delText>and</w:delText>
          </w:r>
        </w:del>
      </w:ins>
      <w:ins w:id="8226" w:author="Dave Contreras" w:date="2019-07-22T13:56:00Z">
        <w:del w:id="8227" w:author="Dave Contreras" w:date="2019-07-23T14:26:00Z">
          <w:r w:rsidR="0026247E" w:rsidDel="00F04590">
            <w:delText xml:space="preserve"> </w:delText>
          </w:r>
        </w:del>
      </w:ins>
      <w:ins w:id="8228" w:author="Dave Contreras" w:date="2019-07-22T13:57:00Z">
        <w:del w:id="8229" w:author="Dave Contreras" w:date="2019-07-23T14:26:00Z">
          <w:r w:rsidR="009E151C" w:rsidDel="00F04590">
            <w:delText>turn back to swim away</w:delText>
          </w:r>
        </w:del>
      </w:ins>
      <w:ins w:id="8230" w:author="Dave Contreras" w:date="2019-07-22T13:56:00Z">
        <w:del w:id="8231" w:author="Dave Contreras" w:date="2019-07-23T14:26:00Z">
          <w:r w:rsidR="0026247E" w:rsidDel="00F04590">
            <w:delText>.</w:delText>
          </w:r>
        </w:del>
      </w:ins>
      <w:ins w:id="8232" w:author="Dave Contreras" w:date="2019-07-22T13:57:00Z">
        <w:del w:id="8233" w:author="Dave Contreras" w:date="2019-07-23T14:26:00Z">
          <w:r w:rsidR="001103F5" w:rsidDel="00F04590">
            <w:delText xml:space="preserve"> Other fish appeared to swim through the net</w:delText>
          </w:r>
        </w:del>
      </w:ins>
      <w:ins w:id="8234" w:author="Dave Contreras" w:date="2019-07-22T13:58:00Z">
        <w:del w:id="8235" w:author="Dave Contreras" w:date="2019-07-23T14:26:00Z">
          <w:r w:rsidR="00F9277E" w:rsidDel="00F04590">
            <w:delText xml:space="preserve"> or were able to avoid being tangled likely </w:delText>
          </w:r>
          <w:r w:rsidR="00543844" w:rsidDel="00F04590">
            <w:delText xml:space="preserve">due </w:delText>
          </w:r>
          <w:r w:rsidR="00F9277E" w:rsidDel="00F04590">
            <w:delText>to the selective mesh sizes</w:delText>
          </w:r>
        </w:del>
      </w:ins>
      <w:ins w:id="8236" w:author="Dave Contreras" w:date="2019-07-22T13:56:00Z">
        <w:del w:id="8237" w:author="Dave Contreras" w:date="2019-07-23T14:26:00Z">
          <w:r w:rsidR="0026247E" w:rsidDel="00F04590">
            <w:delText xml:space="preserve"> </w:delText>
          </w:r>
        </w:del>
      </w:ins>
      <w:ins w:id="8238" w:author="Dave Contreras" w:date="2019-07-22T13:59:00Z">
        <w:del w:id="8239" w:author="Dave Contreras" w:date="2019-07-23T14:26:00Z">
          <w:r w:rsidR="00B45E5D" w:rsidDel="00F04590">
            <w:delText xml:space="preserve">of the gill net. </w:delText>
          </w:r>
        </w:del>
      </w:ins>
      <w:ins w:id="8240" w:author="Dave Contreras" w:date="2019-07-22T14:00:00Z">
        <w:del w:id="8241" w:author="Dave Contreras" w:date="2019-07-23T14:26:00Z">
          <w:r w:rsidR="000C6306" w:rsidDel="00F04590">
            <w:delText xml:space="preserve">Other times, we were able to capture larger fish being entangled within the net </w:delText>
          </w:r>
          <w:r w:rsidR="00C95283" w:rsidDel="00F04590">
            <w:delText>an</w:delText>
          </w:r>
        </w:del>
      </w:ins>
      <w:ins w:id="8242" w:author="Dave Contreras" w:date="2019-07-22T14:01:00Z">
        <w:del w:id="8243" w:author="Dave Contreras" w:date="2019-07-23T14:26:00Z">
          <w:r w:rsidR="00C95283" w:rsidDel="00F04590">
            <w:delText xml:space="preserve">d during one instance able to identify the fish once the gill net was retrieved. </w:delText>
          </w:r>
        </w:del>
      </w:ins>
      <w:del w:id="8244" w:author="Dave Contreras" w:date="2019-07-23T14:26:00Z">
        <w:r w:rsidR="00E86C5D" w:rsidDel="00F04590">
          <w:delText xml:space="preserve">within wetland breach sites using Dual frequency IDentification SONar (DIDSON) and Adaptive Resolution Imaging Sonar (ARIS) devices. We used gill nets and boat electrofishing to confirm species identity, but because we fished within the sonar field-of-view, we were able to observe fish response to the gears (e.g., a few fish appeared swim towards the gill net and then do a u-turn away from the net). </w:delText>
        </w:r>
      </w:del>
      <w:ins w:id="8245" w:author="Dave Contreras" w:date="2019-07-22T14:15:00Z">
        <w:del w:id="8246" w:author="Dave Contreras" w:date="2019-07-23T14:26:00Z">
          <w:r w:rsidR="0049171B" w:rsidDel="00F04590">
            <w:delText xml:space="preserve">In the future, </w:delText>
          </w:r>
        </w:del>
      </w:ins>
      <w:del w:id="8247" w:author="Dave Contreras" w:date="2019-07-23T14:26:00Z">
        <w:r w:rsidR="00E86C5D" w:rsidDel="00F04590">
          <w:delText>W</w:delText>
        </w:r>
      </w:del>
      <w:ins w:id="8248" w:author="Dave Contreras" w:date="2019-07-22T14:15:00Z">
        <w:del w:id="8249" w:author="Dave Contreras" w:date="2019-07-23T14:26:00Z">
          <w:r w:rsidR="0049171B" w:rsidDel="00F04590">
            <w:delText>w</w:delText>
          </w:r>
        </w:del>
      </w:ins>
      <w:del w:id="8250" w:author="Dave Contreras" w:date="2019-07-23T14:26:00Z">
        <w:r w:rsidR="00E86C5D" w:rsidDel="00F04590">
          <w:delText>e would like to see if an ARIS sonar device can be used to determine how</w:delText>
        </w:r>
        <w:r w:rsidR="00E86C5D" w:rsidRPr="00435AD2" w:rsidDel="00F04590">
          <w:delText xml:space="preserve"> effective</w:delText>
        </w:r>
        <w:r w:rsidR="00E86C5D" w:rsidDel="00F04590">
          <w:delText xml:space="preserve"> electrofishing and g</w:delText>
        </w:r>
      </w:del>
      <w:ins w:id="8251" w:author="Dave Contreras" w:date="2019-07-22T14:15:00Z">
        <w:del w:id="8252" w:author="Dave Contreras" w:date="2019-07-23T14:26:00Z">
          <w:r w:rsidR="00E147BE" w:rsidDel="00F04590">
            <w:delText>g</w:delText>
          </w:r>
        </w:del>
      </w:ins>
      <w:del w:id="8253" w:author="Dave Contreras" w:date="2019-07-23T14:26:00Z">
        <w:r w:rsidR="00E86C5D" w:rsidDel="00F04590">
          <w:delText>ill net sampling techniques are, and whether particular biases of the methods could be identified.</w:delText>
        </w:r>
        <w:r w:rsidR="00E86C5D" w:rsidRPr="00435AD2" w:rsidDel="00F04590">
          <w:delText xml:space="preserve"> </w:delText>
        </w:r>
        <w:r w:rsidR="00E86C5D" w:rsidDel="00F04590">
          <w:delText>Full g</w:delText>
        </w:r>
        <w:r w:rsidR="00E86C5D" w:rsidRPr="00435AD2" w:rsidDel="00F04590">
          <w:delText xml:space="preserve">ear efficiency studies are labor intensive, requiring planning and </w:delText>
        </w:r>
        <w:r w:rsidR="00E86C5D" w:rsidDel="00F04590">
          <w:delText xml:space="preserve">the </w:delText>
        </w:r>
        <w:r w:rsidR="00E86C5D" w:rsidRPr="00435AD2" w:rsidDel="00F04590">
          <w:delText>recogni</w:delText>
        </w:r>
        <w:r w:rsidR="00E86C5D" w:rsidDel="00F04590">
          <w:delText>tion of</w:delText>
        </w:r>
        <w:r w:rsidR="00E86C5D" w:rsidRPr="00435AD2" w:rsidDel="00F04590">
          <w:delText xml:space="preserve"> the limitations of the evaluation technique. </w:delText>
        </w:r>
        <w:r w:rsidR="00E86C5D" w:rsidDel="00F04590">
          <w:delText>We propose</w:delText>
        </w:r>
        <w:r w:rsidR="00E86C5D" w:rsidRPr="00435AD2" w:rsidDel="00F04590">
          <w:delText xml:space="preserve"> to explore gear evaluation techniques</w:delText>
        </w:r>
        <w:r w:rsidR="00E86C5D" w:rsidDel="00F04590">
          <w:delText xml:space="preserve"> in 2018</w:delText>
        </w:r>
      </w:del>
      <w:ins w:id="8254" w:author="Dave Contreras" w:date="2019-07-22T14:15:00Z">
        <w:del w:id="8255" w:author="Dave Contreras" w:date="2019-07-23T14:26:00Z">
          <w:r w:rsidR="00E147BE" w:rsidDel="00F04590">
            <w:delText>9 and 2020</w:delText>
          </w:r>
        </w:del>
      </w:ins>
      <w:del w:id="8256" w:author="Dave Contreras" w:date="2019-07-23T14:26:00Z">
        <w:r w:rsidR="00E86C5D" w:rsidDel="00F04590">
          <w:delText xml:space="preserve"> and plan</w:delText>
        </w:r>
        <w:r w:rsidR="00E86C5D" w:rsidRPr="00435AD2" w:rsidDel="00F04590">
          <w:delText xml:space="preserve"> a </w:delText>
        </w:r>
        <w:r w:rsidR="00E86C5D" w:rsidDel="00F04590">
          <w:delText xml:space="preserve">comprehensive </w:delText>
        </w:r>
        <w:r w:rsidR="00E86C5D" w:rsidRPr="00435AD2" w:rsidDel="00F04590">
          <w:delText>gear efficiency study for gill net</w:delText>
        </w:r>
        <w:r w:rsidR="00E86C5D" w:rsidDel="00F04590">
          <w:delText>ting</w:delText>
        </w:r>
        <w:r w:rsidR="00E86C5D" w:rsidRPr="00435AD2" w:rsidDel="00F04590">
          <w:delText xml:space="preserve"> and boat electrofishing</w:delText>
        </w:r>
        <w:r w:rsidR="00E86C5D" w:rsidDel="00F04590">
          <w:delText xml:space="preserve"> for 2019</w:delText>
        </w:r>
        <w:r w:rsidR="00E86C5D" w:rsidRPr="00435AD2" w:rsidDel="00F04590">
          <w:delText xml:space="preserve">. </w:delText>
        </w:r>
        <w:r w:rsidR="00E86C5D" w:rsidDel="00F04590">
          <w:delText xml:space="preserve">We will also explore the extent to which an ARIS would be useful in monitoring fish communities in wetland habitats that are difficult to sample with other gears (e.g., adjacent to emergent vegetation). </w:delText>
        </w:r>
      </w:del>
    </w:p>
    <w:p w14:paraId="4F6118D1" w14:textId="1D4E0EBA" w:rsidR="00B54AE8" w:rsidRDefault="00FC375B" w:rsidP="003A5694">
      <w:pPr>
        <w:rPr>
          <w:ins w:id="8257" w:author="Dave Contreras" w:date="2019-07-23T14:28:00Z"/>
        </w:rPr>
      </w:pPr>
      <w:ins w:id="8258" w:author="Dave Contreras" w:date="2019-07-24T06:45:00Z">
        <w:r>
          <w:t xml:space="preserve">, </w:t>
        </w:r>
      </w:ins>
      <w:ins w:id="8259" w:author="Dave Contreras" w:date="2019-07-24T06:50:00Z">
        <w:r w:rsidR="00BF7F0A">
          <w:t xml:space="preserve">it may be possible </w:t>
        </w:r>
      </w:ins>
      <w:ins w:id="8260" w:author="Dave Contreras" w:date="2019-07-24T06:51:00Z">
        <w:r w:rsidR="00331400">
          <w:t xml:space="preserve">to capture fish movement with sonar imagery and identify </w:t>
        </w:r>
        <w:r w:rsidR="00A70FE6">
          <w:t>fish entangled in the net af</w:t>
        </w:r>
      </w:ins>
      <w:ins w:id="8261" w:author="Dave Contreras" w:date="2019-07-24T06:52:00Z">
        <w:r w:rsidR="00A70FE6">
          <w:t xml:space="preserve">ter the net has been retrieved. </w:t>
        </w:r>
        <w:r w:rsidR="0015655C">
          <w:t xml:space="preserve">In addition, it is also possible to capture images of fish behavior </w:t>
        </w:r>
        <w:r w:rsidR="00E66B5E">
          <w:t>around gill nets</w:t>
        </w:r>
      </w:ins>
      <w:ins w:id="8262" w:author="Dave Contreras" w:date="2019-07-24T06:53:00Z">
        <w:r w:rsidR="00E66B5E">
          <w:t xml:space="preserve"> to see how effective this sampling technique may be. </w:t>
        </w:r>
      </w:ins>
    </w:p>
    <w:p w14:paraId="2D2379F5" w14:textId="77777777" w:rsidR="00A31739" w:rsidRDefault="00A31739" w:rsidP="003A5694"/>
    <w:p w14:paraId="0A87C703" w14:textId="16F13930" w:rsidR="003A5694" w:rsidRDefault="00253860" w:rsidP="003A5694">
      <w:pPr>
        <w:pStyle w:val="Heading3"/>
      </w:pPr>
      <w:bookmarkStart w:id="8263" w:name="_Toc14978207"/>
      <w:r w:rsidRPr="00253860">
        <w:t>Algae/Phytoplankton</w:t>
      </w:r>
      <w:bookmarkEnd w:id="8263"/>
    </w:p>
    <w:p w14:paraId="27532CFF" w14:textId="43DDCD0A" w:rsidR="00253860" w:rsidRDefault="00253860" w:rsidP="00253860">
      <w:r>
        <w:t xml:space="preserve">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may play a more important role than previously recognized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Due to the lack of information on benthic and epiphytic algae in the SFE, it is unclear whether algae found in the water column of wetlands were produced in the water </w:t>
      </w:r>
      <w:proofErr w:type="gramStart"/>
      <w:r>
        <w:t>column, or</w:t>
      </w:r>
      <w:proofErr w:type="gramEnd"/>
      <w:r>
        <w:t xml:space="preserve"> were produced in other microhabitats and washed into the water column. Learning how algae are distributed within a wetland will be important to supporting Framework Hypothesis F3: </w:t>
      </w:r>
      <w:r>
        <w:rPr>
          <w:rStyle w:val="fontstyle01"/>
        </w:rPr>
        <w:t>Form and magnitude of primary production, along with site and landscape</w:t>
      </w:r>
      <w:r w:rsidRPr="00253860">
        <w:rPr>
          <w:rFonts w:ascii="Calibri" w:hAnsi="Calibri"/>
          <w:color w:val="000000"/>
        </w:rPr>
        <w:t xml:space="preserve"> </w:t>
      </w:r>
      <w:r>
        <w:rPr>
          <w:rStyle w:val="fontstyle01"/>
        </w:rPr>
        <w:t>attributes, will drive the form and magnitude of secondary production.</w:t>
      </w:r>
    </w:p>
    <w:p w14:paraId="38F98E89" w14:textId="60BF2C0C" w:rsidR="00E170EA" w:rsidRDefault="00253860" w:rsidP="00C154E5">
      <w:r>
        <w:t>Study Questions</w:t>
      </w:r>
    </w:p>
    <w:p w14:paraId="56628DFD" w14:textId="77777777" w:rsidR="00A27634" w:rsidRPr="003A5694" w:rsidRDefault="00A27634" w:rsidP="003A5694">
      <w:pPr>
        <w:pStyle w:val="ListParagraph"/>
        <w:numPr>
          <w:ilvl w:val="0"/>
          <w:numId w:val="19"/>
        </w:numPr>
        <w:rPr>
          <w:lang w:val="it-IT"/>
        </w:rPr>
      </w:pPr>
      <w:r w:rsidRPr="003A5694">
        <w:rPr>
          <w:lang w:val="it-IT"/>
        </w:rPr>
        <w:t>Can the ARIS sonar be used as a tool to determine gill net and electrofishing efficiency?</w:t>
      </w:r>
    </w:p>
    <w:p w14:paraId="1DEE10E8" w14:textId="0512643C" w:rsidR="00BF2BCE" w:rsidRPr="003A5694" w:rsidRDefault="00BF2BCE" w:rsidP="003A5694">
      <w:pPr>
        <w:pStyle w:val="ListParagraph"/>
        <w:numPr>
          <w:ilvl w:val="0"/>
          <w:numId w:val="19"/>
        </w:numPr>
        <w:rPr>
          <w:lang w:val="it-IT"/>
        </w:rPr>
      </w:pPr>
      <w:r w:rsidRPr="003A5694">
        <w:rPr>
          <w:lang w:val="it-IT"/>
        </w:rPr>
        <w:t>Can ARIS sonar be used to monitor fish use of wetlands with decreased take of listed species?</w:t>
      </w:r>
    </w:p>
    <w:p w14:paraId="3EEDDD9F" w14:textId="0701C841" w:rsidR="00A27634" w:rsidRPr="003A5694" w:rsidRDefault="00253860" w:rsidP="001A4BBD">
      <w:pPr>
        <w:pStyle w:val="ListParagraph"/>
        <w:numPr>
          <w:ilvl w:val="0"/>
          <w:numId w:val="19"/>
        </w:numPr>
        <w:rPr>
          <w:rFonts w:ascii="Calibri" w:hAnsi="Calibri" w:cs="Calibri"/>
          <w:color w:val="000000"/>
        </w:rPr>
      </w:pPr>
      <w:r>
        <w:rPr>
          <w:rStyle w:val="fontstyle01"/>
        </w:rPr>
        <w:t>What is the relative contribution of different types of algae to the phytoplankton in wetland channels versus major channels?</w:t>
      </w:r>
    </w:p>
    <w:p w14:paraId="465BF088" w14:textId="77777777" w:rsidR="00A27634" w:rsidRDefault="00815963" w:rsidP="001A4BBD">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6EF0A26" wp14:editId="015E28EC">
                <wp:simplePos x="0" y="0"/>
                <wp:positionH relativeFrom="column">
                  <wp:posOffset>3049905</wp:posOffset>
                </wp:positionH>
                <wp:positionV relativeFrom="paragraph">
                  <wp:posOffset>34925</wp:posOffset>
                </wp:positionV>
                <wp:extent cx="179408" cy="18648"/>
                <wp:effectExtent l="0" t="0" r="11430" b="19685"/>
                <wp:wrapNone/>
                <wp:docPr id="5" name="Freeform 5"/>
                <wp:cNvGraphicFramePr/>
                <a:graphic xmlns:a="http://schemas.openxmlformats.org/drawingml/2006/main">
                  <a:graphicData uri="http://schemas.microsoft.com/office/word/2010/wordprocessingShape">
                    <wps:wsp>
                      <wps:cNvSpPr/>
                      <wps:spPr>
                        <a:xfrm>
                          <a:off x="0" y="0"/>
                          <a:ext cx="179408" cy="18648"/>
                        </a:xfrm>
                        <a:custGeom>
                          <a:avLst/>
                          <a:gdLst>
                            <a:gd name="connsiteX0" fmla="*/ 179408 w 179408"/>
                            <a:gd name="connsiteY0" fmla="*/ 1286 h 18648"/>
                            <a:gd name="connsiteX1" fmla="*/ 127322 w 179408"/>
                            <a:gd name="connsiteY1" fmla="*/ 1286 h 18648"/>
                            <a:gd name="connsiteX2" fmla="*/ 23149 w 179408"/>
                            <a:gd name="connsiteY2" fmla="*/ 1286 h 18648"/>
                            <a:gd name="connsiteX3" fmla="*/ 0 w 179408"/>
                            <a:gd name="connsiteY3" fmla="*/ 18648 h 18648"/>
                          </a:gdLst>
                          <a:ahLst/>
                          <a:cxnLst>
                            <a:cxn ang="0">
                              <a:pos x="connsiteX0" y="connsiteY0"/>
                            </a:cxn>
                            <a:cxn ang="0">
                              <a:pos x="connsiteX1" y="connsiteY1"/>
                            </a:cxn>
                            <a:cxn ang="0">
                              <a:pos x="connsiteX2" y="connsiteY2"/>
                            </a:cxn>
                            <a:cxn ang="0">
                              <a:pos x="connsiteX3" y="connsiteY3"/>
                            </a:cxn>
                          </a:cxnLst>
                          <a:rect l="l" t="t" r="r" b="b"/>
                          <a:pathLst>
                            <a:path w="179408" h="18648">
                              <a:moveTo>
                                <a:pt x="179408" y="1286"/>
                              </a:moveTo>
                              <a:lnTo>
                                <a:pt x="127322" y="1286"/>
                              </a:lnTo>
                              <a:cubicBezTo>
                                <a:pt x="101279" y="1286"/>
                                <a:pt x="44369" y="-1608"/>
                                <a:pt x="23149" y="1286"/>
                              </a:cubicBezTo>
                              <a:cubicBezTo>
                                <a:pt x="1929" y="4180"/>
                                <a:pt x="964" y="11414"/>
                                <a:pt x="0" y="18648"/>
                              </a:cubicBezTo>
                            </a:path>
                          </a:pathLst>
                        </a:custGeom>
                        <a:no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8CDF4B" id="Freeform 5" o:spid="_x0000_s1026" style="position:absolute;margin-left:240.15pt;margin-top:2.75pt;width:14.15pt;height:1.4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79408,18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" path="m179408,1286r-52086,c101279,1286,44369,-1608,23149,1286,1929,4180,964,11414,,18648e" filled="f" strokecolor="#bfbfbf [2412]" strokeweight="1pt">
                <v:path arrowok="t" o:connecttype="custom" o:connectlocs="179408,1286;127322,1286;23149,1286;0,18648" o:connectangles="0,0,0,0"/>
              </v:shape>
            </w:pict>
          </mc:Fallback>
        </mc:AlternateContent>
      </w:r>
    </w:p>
    <w:p w14:paraId="27A23084" w14:textId="2BE7E485" w:rsidR="00A27634" w:rsidRDefault="003A5694" w:rsidP="003A5694">
      <w:pPr>
        <w:pStyle w:val="Heading2"/>
        <w:rPr>
          <w:noProof/>
        </w:rPr>
      </w:pPr>
      <w:bookmarkStart w:id="8264" w:name="_Toc14978208"/>
      <w:r>
        <w:rPr>
          <w:noProof/>
        </w:rPr>
        <w:t>Methods</w:t>
      </w:r>
      <w:bookmarkEnd w:id="8264"/>
    </w:p>
    <w:p w14:paraId="554619BE" w14:textId="77777777" w:rsidR="001751B9" w:rsidRDefault="001751B9" w:rsidP="001751B9">
      <w:pPr>
        <w:pStyle w:val="Heading3"/>
      </w:pPr>
      <w:bookmarkStart w:id="8265" w:name="_Ref12454928"/>
      <w:bookmarkStart w:id="8266" w:name="_Toc14978209"/>
      <w:r>
        <w:t>SAV survey techniques</w:t>
      </w:r>
      <w:bookmarkEnd w:id="8265"/>
      <w:bookmarkEnd w:id="8266"/>
    </w:p>
    <w:p w14:paraId="7D566C94" w14:textId="77777777" w:rsidR="001751B9" w:rsidRDefault="001751B9" w:rsidP="001751B9">
      <w:r>
        <w:t>Rake collections</w:t>
      </w:r>
    </w:p>
    <w:p w14:paraId="779072CE" w14:textId="7B944EE4" w:rsidR="001751B9" w:rsidRDefault="001751B9" w:rsidP="001751B9">
      <w:r>
        <w:t>Sonar w/</w:t>
      </w:r>
      <w:proofErr w:type="spellStart"/>
      <w:r>
        <w:t>Biobase</w:t>
      </w:r>
      <w:proofErr w:type="spellEnd"/>
    </w:p>
    <w:p w14:paraId="33E958D7" w14:textId="4A64029B" w:rsidR="00286EA2" w:rsidRDefault="00286EA2" w:rsidP="00286EA2">
      <w:pPr>
        <w:pStyle w:val="Caption"/>
        <w:keepNext/>
      </w:pPr>
      <w:bookmarkStart w:id="8267" w:name="_Hlk536708288"/>
      <w:r>
        <w:t xml:space="preserve">Table </w:t>
      </w:r>
      <w:fldSimple w:instr=" SEQ Table \* ARABIC ">
        <w:ins w:id="8268" w:author="Dave Contreras" w:date="2019-07-22T13:45:00Z">
          <w:r w:rsidR="00AF0116">
            <w:rPr>
              <w:noProof/>
            </w:rPr>
            <w:t>26</w:t>
          </w:r>
        </w:ins>
        <w:ins w:id="8269" w:author="Dave Contreras" w:date="2019-07-19T10:40:00Z">
          <w:del w:id="8270" w:author="Dave Contreras" w:date="2019-07-22T08:39:00Z">
            <w:r w:rsidR="001269F2" w:rsidDel="00257931">
              <w:rPr>
                <w:noProof/>
              </w:rPr>
              <w:delText>21</w:delText>
            </w:r>
          </w:del>
        </w:ins>
        <w:del w:id="8271" w:author="Dave Contreras" w:date="2019-07-22T08:39:00Z">
          <w:r w:rsidDel="00257931">
            <w:rPr>
              <w:noProof/>
            </w:rPr>
            <w:delText>7</w:delText>
          </w:r>
        </w:del>
      </w:fldSimple>
      <w:r w:rsidRPr="00EF0D37">
        <w:rPr>
          <w:b w:val="0"/>
          <w:smallCaps w:val="0"/>
          <w:color w:val="auto"/>
        </w:rPr>
        <w:t xml:space="preserve"> </w:t>
      </w:r>
      <w:r>
        <w:rPr>
          <w:b w:val="0"/>
          <w:smallCaps w:val="0"/>
          <w:color w:val="auto"/>
        </w:rPr>
        <w:t>Number of SAV rake s</w:t>
      </w:r>
      <w:r w:rsidRPr="006A7E30">
        <w:rPr>
          <w:b w:val="0"/>
          <w:smallCaps w:val="0"/>
          <w:color w:val="auto"/>
        </w:rPr>
        <w:t>amples collected at each site.</w:t>
      </w:r>
    </w:p>
    <w:tbl>
      <w:tblPr>
        <w:tblStyle w:val="TableGrid"/>
        <w:tblW w:w="9835" w:type="dxa"/>
        <w:tblLook w:val="04A0" w:firstRow="1" w:lastRow="0" w:firstColumn="1" w:lastColumn="0" w:noHBand="0" w:noVBand="1"/>
      </w:tblPr>
      <w:tblGrid>
        <w:gridCol w:w="1095"/>
        <w:gridCol w:w="1515"/>
        <w:gridCol w:w="2213"/>
        <w:gridCol w:w="925"/>
        <w:gridCol w:w="925"/>
        <w:gridCol w:w="925"/>
        <w:gridCol w:w="1078"/>
        <w:gridCol w:w="1159"/>
      </w:tblGrid>
      <w:tr w:rsidR="00286EA2" w14:paraId="5F107911" w14:textId="77777777" w:rsidTr="00847BD8">
        <w:tc>
          <w:tcPr>
            <w:tcW w:w="1095" w:type="dxa"/>
            <w:tcBorders>
              <w:top w:val="single" w:sz="4" w:space="0" w:color="auto"/>
              <w:left w:val="nil"/>
              <w:bottom w:val="single" w:sz="4" w:space="0" w:color="auto"/>
              <w:right w:val="nil"/>
            </w:tcBorders>
          </w:tcPr>
          <w:p w14:paraId="1A021257" w14:textId="77777777" w:rsidR="00286EA2" w:rsidRPr="00C87532" w:rsidRDefault="00286EA2" w:rsidP="00847BD8">
            <w:pPr>
              <w:jc w:val="center"/>
              <w:rPr>
                <w:rFonts w:eastAsia="Times New Roman" w:cs="Times New Roman"/>
                <w:b/>
              </w:rPr>
            </w:pPr>
            <w:r w:rsidRPr="00C87532">
              <w:rPr>
                <w:rFonts w:eastAsia="Times New Roman" w:cs="Times New Roman"/>
                <w:b/>
              </w:rPr>
              <w:t>Samples near</w:t>
            </w:r>
          </w:p>
        </w:tc>
        <w:tc>
          <w:tcPr>
            <w:tcW w:w="1515" w:type="dxa"/>
            <w:tcBorders>
              <w:top w:val="single" w:sz="4" w:space="0" w:color="auto"/>
              <w:left w:val="nil"/>
              <w:bottom w:val="single" w:sz="4" w:space="0" w:color="auto"/>
              <w:right w:val="nil"/>
            </w:tcBorders>
          </w:tcPr>
          <w:p w14:paraId="5C864C1A" w14:textId="77777777" w:rsidR="00286EA2" w:rsidRPr="00C87532" w:rsidRDefault="00286EA2" w:rsidP="00847BD8">
            <w:pPr>
              <w:jc w:val="center"/>
              <w:rPr>
                <w:rFonts w:eastAsia="Times New Roman" w:cs="Times New Roman"/>
                <w:b/>
              </w:rPr>
            </w:pPr>
            <w:r w:rsidRPr="00C87532">
              <w:rPr>
                <w:rFonts w:eastAsia="Times New Roman" w:cs="Times New Roman"/>
                <w:b/>
              </w:rPr>
              <w:t>Region</w:t>
            </w:r>
          </w:p>
        </w:tc>
        <w:tc>
          <w:tcPr>
            <w:tcW w:w="2213" w:type="dxa"/>
            <w:tcBorders>
              <w:top w:val="single" w:sz="4" w:space="0" w:color="auto"/>
              <w:left w:val="nil"/>
              <w:bottom w:val="single" w:sz="4" w:space="0" w:color="auto"/>
              <w:right w:val="nil"/>
            </w:tcBorders>
          </w:tcPr>
          <w:p w14:paraId="272259A3" w14:textId="77777777" w:rsidR="00286EA2" w:rsidRPr="00C87532" w:rsidRDefault="00286EA2" w:rsidP="00847BD8">
            <w:pPr>
              <w:jc w:val="center"/>
              <w:rPr>
                <w:rFonts w:eastAsia="Times New Roman" w:cs="Times New Roman"/>
                <w:b/>
              </w:rPr>
            </w:pPr>
            <w:r w:rsidRPr="00C87532">
              <w:rPr>
                <w:rFonts w:eastAsia="Times New Roman" w:cs="Times New Roman"/>
                <w:b/>
              </w:rPr>
              <w:t>Site type</w:t>
            </w:r>
          </w:p>
        </w:tc>
        <w:tc>
          <w:tcPr>
            <w:tcW w:w="925" w:type="dxa"/>
            <w:tcBorders>
              <w:top w:val="single" w:sz="4" w:space="0" w:color="auto"/>
              <w:left w:val="nil"/>
              <w:bottom w:val="single" w:sz="4" w:space="0" w:color="auto"/>
              <w:right w:val="nil"/>
            </w:tcBorders>
          </w:tcPr>
          <w:p w14:paraId="6BD59409" w14:textId="77777777" w:rsidR="00286EA2" w:rsidRPr="00C87532" w:rsidRDefault="00286EA2" w:rsidP="00847BD8">
            <w:pPr>
              <w:jc w:val="center"/>
              <w:rPr>
                <w:rFonts w:eastAsia="Times New Roman" w:cs="Times New Roman"/>
                <w:b/>
              </w:rPr>
            </w:pPr>
            <w:r w:rsidRPr="00C87532">
              <w:rPr>
                <w:rFonts w:eastAsia="Times New Roman" w:cs="Times New Roman"/>
                <w:b/>
              </w:rPr>
              <w:t>Mar</w:t>
            </w:r>
            <w:r>
              <w:rPr>
                <w:rFonts w:eastAsia="Times New Roman" w:cs="Times New Roman"/>
                <w:b/>
              </w:rPr>
              <w:t>, 2018</w:t>
            </w:r>
          </w:p>
        </w:tc>
        <w:tc>
          <w:tcPr>
            <w:tcW w:w="925" w:type="dxa"/>
            <w:tcBorders>
              <w:top w:val="single" w:sz="4" w:space="0" w:color="auto"/>
              <w:left w:val="nil"/>
              <w:bottom w:val="single" w:sz="4" w:space="0" w:color="auto"/>
              <w:right w:val="nil"/>
            </w:tcBorders>
          </w:tcPr>
          <w:p w14:paraId="7B9D0498" w14:textId="77777777" w:rsidR="00286EA2" w:rsidRPr="00C87532" w:rsidRDefault="00286EA2" w:rsidP="00847BD8">
            <w:pPr>
              <w:jc w:val="center"/>
              <w:rPr>
                <w:rFonts w:eastAsia="Times New Roman" w:cs="Times New Roman"/>
                <w:b/>
              </w:rPr>
            </w:pPr>
            <w:r w:rsidRPr="00C87532">
              <w:rPr>
                <w:rFonts w:eastAsia="Times New Roman" w:cs="Times New Roman"/>
                <w:b/>
              </w:rPr>
              <w:t>Aug</w:t>
            </w:r>
            <w:r>
              <w:rPr>
                <w:rFonts w:eastAsia="Times New Roman" w:cs="Times New Roman"/>
                <w:b/>
              </w:rPr>
              <w:t>, 2018</w:t>
            </w:r>
          </w:p>
        </w:tc>
        <w:tc>
          <w:tcPr>
            <w:tcW w:w="925" w:type="dxa"/>
            <w:tcBorders>
              <w:top w:val="single" w:sz="4" w:space="0" w:color="auto"/>
              <w:left w:val="nil"/>
              <w:bottom w:val="single" w:sz="4" w:space="0" w:color="auto"/>
              <w:right w:val="nil"/>
            </w:tcBorders>
          </w:tcPr>
          <w:p w14:paraId="51C627A4" w14:textId="77777777" w:rsidR="00286EA2" w:rsidRPr="00C87532" w:rsidRDefault="00286EA2" w:rsidP="00847BD8">
            <w:pPr>
              <w:jc w:val="center"/>
              <w:rPr>
                <w:rFonts w:eastAsia="Times New Roman" w:cs="Times New Roman"/>
                <w:b/>
              </w:rPr>
            </w:pPr>
            <w:r w:rsidRPr="00C87532">
              <w:rPr>
                <w:rFonts w:eastAsia="Times New Roman" w:cs="Times New Roman"/>
                <w:b/>
              </w:rPr>
              <w:t>Oct</w:t>
            </w:r>
            <w:r>
              <w:rPr>
                <w:rFonts w:eastAsia="Times New Roman" w:cs="Times New Roman"/>
                <w:b/>
              </w:rPr>
              <w:t>, 2018</w:t>
            </w:r>
          </w:p>
        </w:tc>
        <w:tc>
          <w:tcPr>
            <w:tcW w:w="1078" w:type="dxa"/>
            <w:tcBorders>
              <w:top w:val="single" w:sz="4" w:space="0" w:color="auto"/>
              <w:left w:val="nil"/>
              <w:bottom w:val="single" w:sz="4" w:space="0" w:color="auto"/>
              <w:right w:val="nil"/>
            </w:tcBorders>
          </w:tcPr>
          <w:p w14:paraId="39EB9220" w14:textId="77777777" w:rsidR="00286EA2" w:rsidRPr="00C87532" w:rsidRDefault="00286EA2" w:rsidP="00847BD8">
            <w:pPr>
              <w:jc w:val="center"/>
              <w:rPr>
                <w:rFonts w:eastAsia="Times New Roman" w:cs="Times New Roman"/>
                <w:b/>
              </w:rPr>
            </w:pPr>
            <w:r w:rsidRPr="00C87532">
              <w:rPr>
                <w:rFonts w:eastAsia="Times New Roman" w:cs="Times New Roman"/>
                <w:b/>
              </w:rPr>
              <w:t>Jan</w:t>
            </w:r>
            <w:r>
              <w:rPr>
                <w:rFonts w:eastAsia="Times New Roman" w:cs="Times New Roman"/>
                <w:b/>
              </w:rPr>
              <w:t>, 2019</w:t>
            </w:r>
          </w:p>
        </w:tc>
        <w:tc>
          <w:tcPr>
            <w:tcW w:w="1159" w:type="dxa"/>
            <w:tcBorders>
              <w:top w:val="single" w:sz="4" w:space="0" w:color="auto"/>
              <w:left w:val="nil"/>
              <w:bottom w:val="single" w:sz="4" w:space="0" w:color="auto"/>
              <w:right w:val="nil"/>
            </w:tcBorders>
          </w:tcPr>
          <w:p w14:paraId="1D519D69" w14:textId="77777777" w:rsidR="00286EA2" w:rsidRPr="00C87532" w:rsidRDefault="00286EA2" w:rsidP="00847BD8">
            <w:pPr>
              <w:jc w:val="center"/>
              <w:rPr>
                <w:rFonts w:eastAsia="Times New Roman" w:cs="Times New Roman"/>
                <w:b/>
              </w:rPr>
            </w:pPr>
            <w:r w:rsidRPr="00C87532">
              <w:rPr>
                <w:rFonts w:eastAsia="Times New Roman" w:cs="Times New Roman"/>
                <w:b/>
              </w:rPr>
              <w:t>Total</w:t>
            </w:r>
          </w:p>
        </w:tc>
      </w:tr>
      <w:tr w:rsidR="00286EA2" w14:paraId="39879B6A" w14:textId="77777777" w:rsidTr="00847BD8">
        <w:tc>
          <w:tcPr>
            <w:tcW w:w="1095" w:type="dxa"/>
            <w:tcBorders>
              <w:top w:val="nil"/>
              <w:left w:val="nil"/>
              <w:bottom w:val="nil"/>
              <w:right w:val="nil"/>
            </w:tcBorders>
          </w:tcPr>
          <w:p w14:paraId="16017CA9" w14:textId="77777777" w:rsidR="00286EA2" w:rsidRPr="00C87532" w:rsidRDefault="00286EA2" w:rsidP="00847BD8">
            <w:pPr>
              <w:jc w:val="right"/>
              <w:rPr>
                <w:rFonts w:eastAsia="Times New Roman" w:cs="Times New Roman"/>
              </w:rPr>
            </w:pPr>
            <w:r>
              <w:rPr>
                <w:rFonts w:eastAsia="Times New Roman" w:cs="Times New Roman"/>
              </w:rPr>
              <w:t>Liberty Island</w:t>
            </w:r>
          </w:p>
        </w:tc>
        <w:tc>
          <w:tcPr>
            <w:tcW w:w="1515" w:type="dxa"/>
            <w:tcBorders>
              <w:top w:val="nil"/>
              <w:left w:val="nil"/>
              <w:bottom w:val="nil"/>
              <w:right w:val="nil"/>
            </w:tcBorders>
          </w:tcPr>
          <w:p w14:paraId="5218200F" w14:textId="77777777" w:rsidR="00286EA2" w:rsidRPr="00C87532" w:rsidRDefault="00286EA2" w:rsidP="00847BD8">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0292AFED" w14:textId="77777777" w:rsidR="00286EA2" w:rsidRPr="00C87532" w:rsidRDefault="00286EA2" w:rsidP="00847BD8">
            <w:pPr>
              <w:jc w:val="right"/>
              <w:rPr>
                <w:rFonts w:eastAsia="Times New Roman" w:cs="Times New Roman"/>
              </w:rPr>
            </w:pPr>
            <w:r>
              <w:rPr>
                <w:rFonts w:eastAsia="Times New Roman" w:cs="Times New Roman"/>
              </w:rPr>
              <w:t>Tidal Wetland</w:t>
            </w:r>
          </w:p>
        </w:tc>
        <w:tc>
          <w:tcPr>
            <w:tcW w:w="925" w:type="dxa"/>
            <w:tcBorders>
              <w:top w:val="nil"/>
              <w:left w:val="nil"/>
              <w:bottom w:val="nil"/>
              <w:right w:val="nil"/>
            </w:tcBorders>
          </w:tcPr>
          <w:p w14:paraId="5073CDB8" w14:textId="77777777" w:rsidR="00286EA2" w:rsidRPr="00C87532" w:rsidRDefault="00286EA2" w:rsidP="00847BD8">
            <w:pPr>
              <w:jc w:val="right"/>
              <w:rPr>
                <w:rFonts w:eastAsia="Times New Roman" w:cs="Times New Roman"/>
              </w:rPr>
            </w:pPr>
            <w:r>
              <w:rPr>
                <w:rFonts w:eastAsia="Times New Roman" w:cs="Times New Roman"/>
              </w:rPr>
              <w:t>62</w:t>
            </w:r>
          </w:p>
        </w:tc>
        <w:tc>
          <w:tcPr>
            <w:tcW w:w="925" w:type="dxa"/>
            <w:tcBorders>
              <w:top w:val="nil"/>
              <w:left w:val="nil"/>
              <w:bottom w:val="nil"/>
              <w:right w:val="nil"/>
            </w:tcBorders>
          </w:tcPr>
          <w:p w14:paraId="05A7F5A6" w14:textId="77777777" w:rsidR="00286EA2" w:rsidRPr="00C87532" w:rsidRDefault="00286EA2" w:rsidP="00847BD8">
            <w:pPr>
              <w:jc w:val="right"/>
              <w:rPr>
                <w:rFonts w:eastAsia="Times New Roman" w:cs="Times New Roman"/>
              </w:rPr>
            </w:pPr>
            <w:r>
              <w:rPr>
                <w:rFonts w:eastAsia="Times New Roman" w:cs="Times New Roman"/>
              </w:rPr>
              <w:t>0</w:t>
            </w:r>
          </w:p>
        </w:tc>
        <w:tc>
          <w:tcPr>
            <w:tcW w:w="925" w:type="dxa"/>
            <w:tcBorders>
              <w:top w:val="nil"/>
              <w:left w:val="nil"/>
              <w:bottom w:val="nil"/>
              <w:right w:val="nil"/>
            </w:tcBorders>
          </w:tcPr>
          <w:p w14:paraId="178797B5" w14:textId="77777777" w:rsidR="00286EA2" w:rsidRPr="00C87532" w:rsidRDefault="00286EA2" w:rsidP="00847BD8">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47D3A949" w14:textId="77777777" w:rsidR="00286EA2" w:rsidRPr="00C87532" w:rsidRDefault="00286EA2" w:rsidP="00847BD8">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1E1227A5" w14:textId="77777777" w:rsidR="00286EA2" w:rsidRPr="00C87532" w:rsidRDefault="00286EA2" w:rsidP="00847BD8">
            <w:pPr>
              <w:jc w:val="right"/>
              <w:rPr>
                <w:rFonts w:eastAsia="Times New Roman" w:cs="Times New Roman"/>
              </w:rPr>
            </w:pPr>
            <w:r>
              <w:rPr>
                <w:rFonts w:eastAsia="Times New Roman" w:cs="Times New Roman"/>
              </w:rPr>
              <w:t>62</w:t>
            </w:r>
          </w:p>
        </w:tc>
      </w:tr>
      <w:tr w:rsidR="00286EA2" w14:paraId="189CDC6C" w14:textId="77777777" w:rsidTr="00847BD8">
        <w:tc>
          <w:tcPr>
            <w:tcW w:w="1095" w:type="dxa"/>
            <w:tcBorders>
              <w:top w:val="nil"/>
              <w:left w:val="nil"/>
              <w:bottom w:val="nil"/>
              <w:right w:val="nil"/>
            </w:tcBorders>
          </w:tcPr>
          <w:p w14:paraId="22620D5F" w14:textId="77777777" w:rsidR="00286EA2" w:rsidRPr="00C87532" w:rsidRDefault="00286EA2" w:rsidP="00847BD8">
            <w:pPr>
              <w:jc w:val="right"/>
              <w:rPr>
                <w:rFonts w:eastAsia="Times New Roman" w:cs="Times New Roman"/>
              </w:rPr>
            </w:pPr>
            <w:r>
              <w:rPr>
                <w:rFonts w:eastAsia="Times New Roman" w:cs="Times New Roman"/>
              </w:rPr>
              <w:lastRenderedPageBreak/>
              <w:t>Prospect Island</w:t>
            </w:r>
          </w:p>
        </w:tc>
        <w:tc>
          <w:tcPr>
            <w:tcW w:w="1515" w:type="dxa"/>
            <w:tcBorders>
              <w:top w:val="nil"/>
              <w:left w:val="nil"/>
              <w:bottom w:val="nil"/>
              <w:right w:val="nil"/>
            </w:tcBorders>
          </w:tcPr>
          <w:p w14:paraId="26A7C384" w14:textId="77777777" w:rsidR="00286EA2" w:rsidRPr="00C87532" w:rsidRDefault="00286EA2" w:rsidP="00847BD8">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0D0455CE" w14:textId="77777777" w:rsidR="00286EA2" w:rsidRPr="00C87532" w:rsidRDefault="00286EA2" w:rsidP="00847BD8">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tcPr>
          <w:p w14:paraId="7A5C71CF" w14:textId="77777777" w:rsidR="00286EA2" w:rsidRPr="00C87532" w:rsidRDefault="00286EA2" w:rsidP="00847BD8">
            <w:pPr>
              <w:jc w:val="right"/>
              <w:rPr>
                <w:rFonts w:eastAsia="Times New Roman" w:cs="Times New Roman"/>
              </w:rPr>
            </w:pPr>
            <w:r>
              <w:rPr>
                <w:rFonts w:eastAsia="Times New Roman" w:cs="Times New Roman"/>
              </w:rPr>
              <w:t>119</w:t>
            </w:r>
          </w:p>
        </w:tc>
        <w:tc>
          <w:tcPr>
            <w:tcW w:w="925" w:type="dxa"/>
            <w:tcBorders>
              <w:top w:val="nil"/>
              <w:left w:val="nil"/>
              <w:bottom w:val="nil"/>
              <w:right w:val="nil"/>
            </w:tcBorders>
          </w:tcPr>
          <w:p w14:paraId="47871852" w14:textId="77777777" w:rsidR="00286EA2" w:rsidRPr="00C87532" w:rsidRDefault="00286EA2" w:rsidP="00847BD8">
            <w:pPr>
              <w:jc w:val="right"/>
              <w:rPr>
                <w:rFonts w:eastAsia="Times New Roman" w:cs="Times New Roman"/>
              </w:rPr>
            </w:pPr>
            <w:r>
              <w:rPr>
                <w:rFonts w:eastAsia="Times New Roman" w:cs="Times New Roman"/>
              </w:rPr>
              <w:t>60</w:t>
            </w:r>
          </w:p>
        </w:tc>
        <w:tc>
          <w:tcPr>
            <w:tcW w:w="925" w:type="dxa"/>
            <w:tcBorders>
              <w:top w:val="nil"/>
              <w:left w:val="nil"/>
              <w:bottom w:val="nil"/>
              <w:right w:val="nil"/>
            </w:tcBorders>
          </w:tcPr>
          <w:p w14:paraId="24BCE106" w14:textId="77777777" w:rsidR="00286EA2" w:rsidRPr="00C87532" w:rsidRDefault="00286EA2" w:rsidP="00847BD8">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7D1177D8" w14:textId="77777777" w:rsidR="00286EA2" w:rsidRPr="00C87532" w:rsidRDefault="00286EA2" w:rsidP="00847BD8">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222FA36A" w14:textId="77777777" w:rsidR="00286EA2" w:rsidRPr="00C87532" w:rsidRDefault="00286EA2" w:rsidP="00847BD8">
            <w:pPr>
              <w:jc w:val="right"/>
              <w:rPr>
                <w:rFonts w:eastAsia="Times New Roman" w:cs="Times New Roman"/>
              </w:rPr>
            </w:pPr>
            <w:r>
              <w:rPr>
                <w:rFonts w:eastAsia="Times New Roman" w:cs="Times New Roman"/>
              </w:rPr>
              <w:t>179</w:t>
            </w:r>
          </w:p>
        </w:tc>
      </w:tr>
      <w:tr w:rsidR="00286EA2" w14:paraId="4F1695A9" w14:textId="77777777" w:rsidTr="00847BD8">
        <w:tc>
          <w:tcPr>
            <w:tcW w:w="1095" w:type="dxa"/>
            <w:tcBorders>
              <w:top w:val="nil"/>
              <w:left w:val="nil"/>
              <w:bottom w:val="nil"/>
              <w:right w:val="nil"/>
            </w:tcBorders>
          </w:tcPr>
          <w:p w14:paraId="54C0D694" w14:textId="77777777" w:rsidR="00286EA2" w:rsidRPr="00C87532" w:rsidRDefault="00286EA2" w:rsidP="00847BD8">
            <w:pPr>
              <w:jc w:val="right"/>
              <w:rPr>
                <w:rFonts w:eastAsia="Times New Roman" w:cs="Times New Roman"/>
              </w:rPr>
            </w:pPr>
            <w:r w:rsidRPr="00C87532">
              <w:rPr>
                <w:rFonts w:eastAsia="Times New Roman" w:cs="Times New Roman"/>
              </w:rPr>
              <w:t>Winter Island</w:t>
            </w:r>
          </w:p>
        </w:tc>
        <w:tc>
          <w:tcPr>
            <w:tcW w:w="1515" w:type="dxa"/>
            <w:tcBorders>
              <w:top w:val="nil"/>
              <w:left w:val="nil"/>
              <w:bottom w:val="nil"/>
              <w:right w:val="nil"/>
            </w:tcBorders>
          </w:tcPr>
          <w:p w14:paraId="04F4C037" w14:textId="77777777" w:rsidR="00286EA2" w:rsidRPr="00C87532" w:rsidRDefault="00286EA2" w:rsidP="00847BD8">
            <w:pPr>
              <w:jc w:val="right"/>
              <w:rPr>
                <w:rFonts w:eastAsia="Times New Roman" w:cs="Times New Roman"/>
              </w:rPr>
            </w:pPr>
            <w:r w:rsidRPr="00C87532">
              <w:rPr>
                <w:rFonts w:eastAsia="Times New Roman" w:cs="Times New Roman"/>
              </w:rPr>
              <w:t>Confluence</w:t>
            </w:r>
          </w:p>
        </w:tc>
        <w:tc>
          <w:tcPr>
            <w:tcW w:w="2213" w:type="dxa"/>
            <w:tcBorders>
              <w:top w:val="nil"/>
              <w:left w:val="nil"/>
              <w:bottom w:val="nil"/>
              <w:right w:val="nil"/>
            </w:tcBorders>
          </w:tcPr>
          <w:p w14:paraId="3C7EA64B" w14:textId="77777777" w:rsidR="00286EA2" w:rsidRPr="00C87532" w:rsidRDefault="00286EA2" w:rsidP="00847BD8">
            <w:pPr>
              <w:jc w:val="right"/>
              <w:rPr>
                <w:rFonts w:eastAsia="Times New Roman" w:cs="Times New Roman"/>
              </w:rPr>
            </w:pPr>
            <w:r>
              <w:rPr>
                <w:rFonts w:eastAsia="Times New Roman" w:cs="Times New Roman"/>
              </w:rPr>
              <w:t xml:space="preserve">Muted </w:t>
            </w:r>
            <w:r w:rsidRPr="00C87532">
              <w:rPr>
                <w:rFonts w:eastAsia="Times New Roman" w:cs="Times New Roman"/>
              </w:rPr>
              <w:t>Tidal wetland</w:t>
            </w:r>
          </w:p>
        </w:tc>
        <w:tc>
          <w:tcPr>
            <w:tcW w:w="925" w:type="dxa"/>
            <w:tcBorders>
              <w:top w:val="nil"/>
              <w:left w:val="nil"/>
              <w:bottom w:val="nil"/>
              <w:right w:val="nil"/>
            </w:tcBorders>
          </w:tcPr>
          <w:p w14:paraId="61BE5A72" w14:textId="77777777" w:rsidR="00286EA2" w:rsidRPr="00C87532" w:rsidRDefault="00286EA2" w:rsidP="00847BD8">
            <w:pPr>
              <w:jc w:val="right"/>
              <w:rPr>
                <w:rFonts w:eastAsia="Times New Roman" w:cs="Times New Roman"/>
              </w:rPr>
            </w:pPr>
            <w:r>
              <w:rPr>
                <w:rFonts w:eastAsia="Times New Roman" w:cs="Times New Roman"/>
              </w:rPr>
              <w:t>86</w:t>
            </w:r>
          </w:p>
        </w:tc>
        <w:tc>
          <w:tcPr>
            <w:tcW w:w="925" w:type="dxa"/>
            <w:tcBorders>
              <w:top w:val="nil"/>
              <w:left w:val="nil"/>
              <w:bottom w:val="nil"/>
              <w:right w:val="nil"/>
            </w:tcBorders>
          </w:tcPr>
          <w:p w14:paraId="5EA0A107" w14:textId="77777777" w:rsidR="00286EA2" w:rsidRPr="00C87532" w:rsidRDefault="00286EA2" w:rsidP="00847BD8">
            <w:pPr>
              <w:jc w:val="right"/>
              <w:rPr>
                <w:rFonts w:eastAsia="Times New Roman" w:cs="Times New Roman"/>
              </w:rPr>
            </w:pPr>
            <w:r>
              <w:rPr>
                <w:rFonts w:eastAsia="Times New Roman" w:cs="Times New Roman"/>
              </w:rPr>
              <w:t>84</w:t>
            </w:r>
          </w:p>
        </w:tc>
        <w:tc>
          <w:tcPr>
            <w:tcW w:w="925" w:type="dxa"/>
            <w:tcBorders>
              <w:top w:val="nil"/>
              <w:left w:val="nil"/>
              <w:bottom w:val="nil"/>
              <w:right w:val="nil"/>
            </w:tcBorders>
          </w:tcPr>
          <w:p w14:paraId="534E6CAC" w14:textId="77777777" w:rsidR="00286EA2" w:rsidRPr="00C87532" w:rsidRDefault="00286EA2" w:rsidP="00847BD8">
            <w:pPr>
              <w:jc w:val="right"/>
              <w:rPr>
                <w:rFonts w:eastAsia="Times New Roman" w:cs="Times New Roman"/>
              </w:rPr>
            </w:pPr>
            <w:r>
              <w:rPr>
                <w:rFonts w:eastAsia="Times New Roman" w:cs="Times New Roman"/>
              </w:rPr>
              <w:t>73</w:t>
            </w:r>
          </w:p>
        </w:tc>
        <w:tc>
          <w:tcPr>
            <w:tcW w:w="1078" w:type="dxa"/>
            <w:tcBorders>
              <w:top w:val="nil"/>
              <w:left w:val="nil"/>
              <w:bottom w:val="nil"/>
              <w:right w:val="nil"/>
            </w:tcBorders>
          </w:tcPr>
          <w:p w14:paraId="02ABE83E" w14:textId="77777777" w:rsidR="00286EA2" w:rsidRPr="00C87532" w:rsidRDefault="00286EA2" w:rsidP="00847BD8">
            <w:pPr>
              <w:jc w:val="right"/>
              <w:rPr>
                <w:rFonts w:eastAsia="Times New Roman" w:cs="Times New Roman"/>
              </w:rPr>
            </w:pPr>
            <w:r>
              <w:rPr>
                <w:rFonts w:eastAsia="Times New Roman" w:cs="Times New Roman"/>
              </w:rPr>
              <w:t>74</w:t>
            </w:r>
          </w:p>
        </w:tc>
        <w:tc>
          <w:tcPr>
            <w:tcW w:w="1159" w:type="dxa"/>
            <w:tcBorders>
              <w:top w:val="nil"/>
              <w:left w:val="nil"/>
              <w:bottom w:val="nil"/>
              <w:right w:val="nil"/>
            </w:tcBorders>
          </w:tcPr>
          <w:p w14:paraId="17F93944" w14:textId="77777777" w:rsidR="00286EA2" w:rsidRPr="00C87532" w:rsidRDefault="00286EA2" w:rsidP="00847BD8">
            <w:pPr>
              <w:jc w:val="right"/>
              <w:rPr>
                <w:rFonts w:eastAsia="Times New Roman" w:cs="Times New Roman"/>
              </w:rPr>
            </w:pPr>
            <w:r>
              <w:rPr>
                <w:rFonts w:eastAsia="Times New Roman" w:cs="Times New Roman"/>
              </w:rPr>
              <w:t>317</w:t>
            </w:r>
          </w:p>
        </w:tc>
      </w:tr>
      <w:tr w:rsidR="00286EA2" w14:paraId="0EA179BB" w14:textId="77777777" w:rsidTr="00847BD8">
        <w:tc>
          <w:tcPr>
            <w:tcW w:w="1095" w:type="dxa"/>
            <w:tcBorders>
              <w:top w:val="nil"/>
              <w:left w:val="nil"/>
              <w:bottom w:val="single" w:sz="4" w:space="0" w:color="auto"/>
              <w:right w:val="nil"/>
            </w:tcBorders>
          </w:tcPr>
          <w:p w14:paraId="30784877" w14:textId="77777777" w:rsidR="00286EA2" w:rsidRPr="00C87532" w:rsidRDefault="00286EA2" w:rsidP="00847BD8">
            <w:pPr>
              <w:jc w:val="right"/>
              <w:rPr>
                <w:rFonts w:eastAsia="Times New Roman" w:cs="Times New Roman"/>
              </w:rPr>
            </w:pPr>
            <w:r w:rsidRPr="00C87532">
              <w:rPr>
                <w:rFonts w:eastAsia="Times New Roman" w:cs="Times New Roman"/>
              </w:rPr>
              <w:t>Browns Island</w:t>
            </w:r>
          </w:p>
        </w:tc>
        <w:tc>
          <w:tcPr>
            <w:tcW w:w="1515" w:type="dxa"/>
            <w:tcBorders>
              <w:top w:val="nil"/>
              <w:left w:val="nil"/>
              <w:bottom w:val="single" w:sz="4" w:space="0" w:color="auto"/>
              <w:right w:val="nil"/>
            </w:tcBorders>
          </w:tcPr>
          <w:p w14:paraId="1180CF6E" w14:textId="77777777" w:rsidR="00286EA2" w:rsidRPr="00C87532" w:rsidRDefault="00286EA2" w:rsidP="00847BD8">
            <w:pPr>
              <w:jc w:val="right"/>
              <w:rPr>
                <w:rFonts w:eastAsia="Times New Roman" w:cs="Times New Roman"/>
              </w:rPr>
            </w:pPr>
            <w:r w:rsidRPr="00C87532">
              <w:rPr>
                <w:rFonts w:eastAsia="Times New Roman" w:cs="Times New Roman"/>
              </w:rPr>
              <w:t>Confluence</w:t>
            </w:r>
          </w:p>
        </w:tc>
        <w:tc>
          <w:tcPr>
            <w:tcW w:w="2213" w:type="dxa"/>
            <w:tcBorders>
              <w:top w:val="nil"/>
              <w:left w:val="nil"/>
              <w:bottom w:val="single" w:sz="4" w:space="0" w:color="auto"/>
              <w:right w:val="nil"/>
            </w:tcBorders>
          </w:tcPr>
          <w:p w14:paraId="15A26C68" w14:textId="77777777" w:rsidR="00286EA2" w:rsidRPr="00C87532" w:rsidRDefault="00286EA2" w:rsidP="00847BD8">
            <w:pPr>
              <w:jc w:val="right"/>
              <w:rPr>
                <w:rFonts w:eastAsia="Times New Roman" w:cs="Times New Roman"/>
              </w:rPr>
            </w:pPr>
            <w:r w:rsidRPr="00C87532">
              <w:rPr>
                <w:rFonts w:eastAsia="Times New Roman" w:cs="Times New Roman"/>
              </w:rPr>
              <w:t>Tidal wetland</w:t>
            </w:r>
          </w:p>
        </w:tc>
        <w:tc>
          <w:tcPr>
            <w:tcW w:w="925" w:type="dxa"/>
            <w:tcBorders>
              <w:top w:val="nil"/>
              <w:left w:val="nil"/>
              <w:bottom w:val="single" w:sz="4" w:space="0" w:color="auto"/>
              <w:right w:val="nil"/>
            </w:tcBorders>
          </w:tcPr>
          <w:p w14:paraId="13258329" w14:textId="77777777" w:rsidR="00286EA2" w:rsidRPr="00C87532" w:rsidRDefault="00286EA2" w:rsidP="00847BD8">
            <w:pPr>
              <w:jc w:val="right"/>
              <w:rPr>
                <w:rFonts w:eastAsia="Times New Roman" w:cs="Times New Roman"/>
              </w:rPr>
            </w:pPr>
            <w:r>
              <w:rPr>
                <w:rFonts w:eastAsia="Times New Roman" w:cs="Times New Roman"/>
              </w:rPr>
              <w:t>82</w:t>
            </w:r>
          </w:p>
        </w:tc>
        <w:tc>
          <w:tcPr>
            <w:tcW w:w="925" w:type="dxa"/>
            <w:tcBorders>
              <w:top w:val="nil"/>
              <w:left w:val="nil"/>
              <w:bottom w:val="single" w:sz="4" w:space="0" w:color="auto"/>
              <w:right w:val="nil"/>
            </w:tcBorders>
          </w:tcPr>
          <w:p w14:paraId="21258A46" w14:textId="77777777" w:rsidR="00286EA2" w:rsidRPr="00C87532" w:rsidRDefault="00286EA2" w:rsidP="00847BD8">
            <w:pPr>
              <w:jc w:val="right"/>
              <w:rPr>
                <w:rFonts w:eastAsia="Times New Roman" w:cs="Times New Roman"/>
              </w:rPr>
            </w:pPr>
            <w:r>
              <w:rPr>
                <w:rFonts w:eastAsia="Times New Roman" w:cs="Times New Roman"/>
              </w:rPr>
              <w:t>74</w:t>
            </w:r>
          </w:p>
        </w:tc>
        <w:tc>
          <w:tcPr>
            <w:tcW w:w="925" w:type="dxa"/>
            <w:tcBorders>
              <w:top w:val="nil"/>
              <w:left w:val="nil"/>
              <w:bottom w:val="single" w:sz="4" w:space="0" w:color="auto"/>
              <w:right w:val="nil"/>
            </w:tcBorders>
          </w:tcPr>
          <w:p w14:paraId="383652C2" w14:textId="77777777" w:rsidR="00286EA2" w:rsidRPr="00C87532" w:rsidRDefault="00286EA2" w:rsidP="00847BD8">
            <w:pPr>
              <w:jc w:val="right"/>
              <w:rPr>
                <w:rFonts w:eastAsia="Times New Roman" w:cs="Times New Roman"/>
              </w:rPr>
            </w:pPr>
            <w:r>
              <w:rPr>
                <w:rFonts w:eastAsia="Times New Roman" w:cs="Times New Roman"/>
              </w:rPr>
              <w:t>65</w:t>
            </w:r>
          </w:p>
        </w:tc>
        <w:tc>
          <w:tcPr>
            <w:tcW w:w="1078" w:type="dxa"/>
            <w:tcBorders>
              <w:top w:val="nil"/>
              <w:left w:val="nil"/>
              <w:bottom w:val="single" w:sz="4" w:space="0" w:color="auto"/>
              <w:right w:val="nil"/>
            </w:tcBorders>
          </w:tcPr>
          <w:p w14:paraId="1711A037" w14:textId="77777777" w:rsidR="00286EA2" w:rsidRPr="00C87532" w:rsidRDefault="00286EA2" w:rsidP="00847BD8">
            <w:pPr>
              <w:jc w:val="right"/>
              <w:rPr>
                <w:rFonts w:eastAsia="Times New Roman" w:cs="Times New Roman"/>
              </w:rPr>
            </w:pPr>
            <w:r>
              <w:rPr>
                <w:rFonts w:eastAsia="Times New Roman" w:cs="Times New Roman"/>
              </w:rPr>
              <w:t>62</w:t>
            </w:r>
          </w:p>
        </w:tc>
        <w:tc>
          <w:tcPr>
            <w:tcW w:w="1159" w:type="dxa"/>
            <w:tcBorders>
              <w:top w:val="nil"/>
              <w:left w:val="nil"/>
              <w:bottom w:val="single" w:sz="4" w:space="0" w:color="auto"/>
              <w:right w:val="nil"/>
            </w:tcBorders>
          </w:tcPr>
          <w:p w14:paraId="1A3C1940" w14:textId="77777777" w:rsidR="00286EA2" w:rsidRPr="00C87532" w:rsidRDefault="00286EA2" w:rsidP="00847BD8">
            <w:pPr>
              <w:jc w:val="right"/>
              <w:rPr>
                <w:rFonts w:eastAsia="Times New Roman" w:cs="Times New Roman"/>
              </w:rPr>
            </w:pPr>
            <w:r>
              <w:rPr>
                <w:rFonts w:eastAsia="Times New Roman" w:cs="Times New Roman"/>
              </w:rPr>
              <w:t>283</w:t>
            </w:r>
          </w:p>
        </w:tc>
      </w:tr>
      <w:tr w:rsidR="00286EA2" w14:paraId="5992EE5E" w14:textId="77777777" w:rsidTr="00847BD8">
        <w:tc>
          <w:tcPr>
            <w:tcW w:w="1095" w:type="dxa"/>
            <w:tcBorders>
              <w:top w:val="single" w:sz="4" w:space="0" w:color="auto"/>
              <w:left w:val="nil"/>
              <w:bottom w:val="nil"/>
              <w:right w:val="nil"/>
            </w:tcBorders>
          </w:tcPr>
          <w:p w14:paraId="63C7A75D" w14:textId="77777777" w:rsidR="00286EA2" w:rsidRPr="00C87532" w:rsidRDefault="00286EA2" w:rsidP="00847BD8">
            <w:pPr>
              <w:jc w:val="center"/>
              <w:rPr>
                <w:rFonts w:eastAsia="Times New Roman" w:cs="Times New Roman"/>
              </w:rPr>
            </w:pPr>
          </w:p>
        </w:tc>
        <w:tc>
          <w:tcPr>
            <w:tcW w:w="1515" w:type="dxa"/>
            <w:tcBorders>
              <w:top w:val="single" w:sz="4" w:space="0" w:color="auto"/>
              <w:left w:val="nil"/>
              <w:bottom w:val="nil"/>
              <w:right w:val="nil"/>
            </w:tcBorders>
          </w:tcPr>
          <w:p w14:paraId="7D6C8FF8" w14:textId="77777777" w:rsidR="00286EA2" w:rsidRPr="00C87532" w:rsidRDefault="00286EA2" w:rsidP="00847BD8">
            <w:pPr>
              <w:jc w:val="center"/>
              <w:rPr>
                <w:rFonts w:eastAsia="Times New Roman" w:cs="Times New Roman"/>
              </w:rPr>
            </w:pPr>
          </w:p>
        </w:tc>
        <w:tc>
          <w:tcPr>
            <w:tcW w:w="2213" w:type="dxa"/>
            <w:tcBorders>
              <w:top w:val="single" w:sz="4" w:space="0" w:color="auto"/>
              <w:left w:val="nil"/>
              <w:bottom w:val="single" w:sz="4" w:space="0" w:color="auto"/>
              <w:right w:val="nil"/>
            </w:tcBorders>
          </w:tcPr>
          <w:p w14:paraId="48DC2098" w14:textId="77777777" w:rsidR="00286EA2" w:rsidRPr="00C87532" w:rsidRDefault="00286EA2" w:rsidP="00847BD8">
            <w:pPr>
              <w:jc w:val="center"/>
              <w:rPr>
                <w:rFonts w:eastAsia="Times New Roman" w:cs="Times New Roman"/>
                <w:b/>
              </w:rPr>
            </w:pPr>
            <w:r w:rsidRPr="00C87532">
              <w:rPr>
                <w:rFonts w:eastAsia="Times New Roman" w:cs="Times New Roman"/>
                <w:b/>
              </w:rPr>
              <w:t>Total</w:t>
            </w:r>
          </w:p>
        </w:tc>
        <w:tc>
          <w:tcPr>
            <w:tcW w:w="925" w:type="dxa"/>
            <w:tcBorders>
              <w:top w:val="single" w:sz="4" w:space="0" w:color="auto"/>
              <w:left w:val="nil"/>
              <w:bottom w:val="single" w:sz="4" w:space="0" w:color="auto"/>
              <w:right w:val="nil"/>
            </w:tcBorders>
          </w:tcPr>
          <w:p w14:paraId="3FDB38AB" w14:textId="77777777" w:rsidR="00286EA2" w:rsidRPr="00C87532" w:rsidRDefault="00286EA2" w:rsidP="00847BD8">
            <w:pPr>
              <w:jc w:val="right"/>
              <w:rPr>
                <w:rFonts w:eastAsia="Times New Roman" w:cs="Times New Roman"/>
              </w:rPr>
            </w:pPr>
            <w:r>
              <w:rPr>
                <w:rFonts w:eastAsia="Times New Roman" w:cs="Times New Roman"/>
              </w:rPr>
              <w:t>349</w:t>
            </w:r>
          </w:p>
        </w:tc>
        <w:tc>
          <w:tcPr>
            <w:tcW w:w="925" w:type="dxa"/>
            <w:tcBorders>
              <w:top w:val="single" w:sz="4" w:space="0" w:color="auto"/>
              <w:left w:val="nil"/>
              <w:bottom w:val="single" w:sz="4" w:space="0" w:color="auto"/>
              <w:right w:val="nil"/>
            </w:tcBorders>
          </w:tcPr>
          <w:p w14:paraId="5819BC9B" w14:textId="77777777" w:rsidR="00286EA2" w:rsidRPr="00C87532" w:rsidRDefault="00286EA2" w:rsidP="00847BD8">
            <w:pPr>
              <w:jc w:val="right"/>
              <w:rPr>
                <w:rFonts w:eastAsia="Times New Roman" w:cs="Times New Roman"/>
              </w:rPr>
            </w:pPr>
            <w:r>
              <w:rPr>
                <w:rFonts w:eastAsia="Times New Roman" w:cs="Times New Roman"/>
              </w:rPr>
              <w:t>218</w:t>
            </w:r>
          </w:p>
        </w:tc>
        <w:tc>
          <w:tcPr>
            <w:tcW w:w="925" w:type="dxa"/>
            <w:tcBorders>
              <w:top w:val="single" w:sz="4" w:space="0" w:color="auto"/>
              <w:left w:val="nil"/>
              <w:bottom w:val="single" w:sz="4" w:space="0" w:color="auto"/>
              <w:right w:val="nil"/>
            </w:tcBorders>
          </w:tcPr>
          <w:p w14:paraId="6E6560E5" w14:textId="77777777" w:rsidR="00286EA2" w:rsidRPr="00C87532" w:rsidRDefault="00286EA2" w:rsidP="00847BD8">
            <w:pPr>
              <w:jc w:val="right"/>
              <w:rPr>
                <w:rFonts w:eastAsia="Times New Roman" w:cs="Times New Roman"/>
              </w:rPr>
            </w:pPr>
            <w:r>
              <w:rPr>
                <w:rFonts w:eastAsia="Times New Roman" w:cs="Times New Roman"/>
              </w:rPr>
              <w:t>138</w:t>
            </w:r>
          </w:p>
        </w:tc>
        <w:tc>
          <w:tcPr>
            <w:tcW w:w="1078" w:type="dxa"/>
            <w:tcBorders>
              <w:top w:val="single" w:sz="4" w:space="0" w:color="auto"/>
              <w:left w:val="nil"/>
              <w:bottom w:val="single" w:sz="4" w:space="0" w:color="auto"/>
              <w:right w:val="nil"/>
            </w:tcBorders>
          </w:tcPr>
          <w:p w14:paraId="4243222F" w14:textId="77777777" w:rsidR="00286EA2" w:rsidRDefault="00286EA2" w:rsidP="00847BD8">
            <w:pPr>
              <w:jc w:val="right"/>
              <w:rPr>
                <w:rFonts w:eastAsia="Times New Roman" w:cs="Times New Roman"/>
              </w:rPr>
            </w:pPr>
            <w:r>
              <w:rPr>
                <w:rFonts w:eastAsia="Times New Roman" w:cs="Times New Roman"/>
              </w:rPr>
              <w:t>136</w:t>
            </w:r>
          </w:p>
        </w:tc>
        <w:tc>
          <w:tcPr>
            <w:tcW w:w="1159" w:type="dxa"/>
            <w:tcBorders>
              <w:top w:val="single" w:sz="4" w:space="0" w:color="auto"/>
              <w:left w:val="nil"/>
              <w:bottom w:val="single" w:sz="4" w:space="0" w:color="auto"/>
              <w:right w:val="nil"/>
            </w:tcBorders>
          </w:tcPr>
          <w:p w14:paraId="24833B9E" w14:textId="77777777" w:rsidR="00286EA2" w:rsidRPr="00C87532" w:rsidRDefault="00286EA2" w:rsidP="00847BD8">
            <w:pPr>
              <w:jc w:val="right"/>
              <w:rPr>
                <w:rFonts w:eastAsia="Times New Roman" w:cs="Times New Roman"/>
              </w:rPr>
            </w:pPr>
            <w:r>
              <w:rPr>
                <w:rFonts w:eastAsia="Times New Roman" w:cs="Times New Roman"/>
              </w:rPr>
              <w:t>841</w:t>
            </w:r>
          </w:p>
        </w:tc>
      </w:tr>
    </w:tbl>
    <w:p w14:paraId="74CF8169" w14:textId="77777777" w:rsidR="00286EA2" w:rsidRPr="00FE3027" w:rsidRDefault="00286EA2" w:rsidP="00286EA2">
      <w:pPr>
        <w:ind w:firstLine="720"/>
        <w:rPr>
          <w:rFonts w:eastAsia="Times New Roman" w:cs="Times New Roman"/>
          <w:sz w:val="24"/>
          <w:szCs w:val="24"/>
        </w:rPr>
      </w:pPr>
    </w:p>
    <w:bookmarkEnd w:id="8267"/>
    <w:p w14:paraId="03A38648" w14:textId="77777777" w:rsidR="00286EA2" w:rsidRPr="00554225" w:rsidRDefault="00286EA2" w:rsidP="001751B9"/>
    <w:p w14:paraId="014D610A" w14:textId="542973A3" w:rsidR="001751B9" w:rsidRPr="0064488F" w:rsidRDefault="001751B9" w:rsidP="001751B9">
      <w:pPr>
        <w:pStyle w:val="Heading3"/>
      </w:pPr>
    </w:p>
    <w:p w14:paraId="7A36806E" w14:textId="77777777" w:rsidR="003A5694" w:rsidRPr="003A5694" w:rsidRDefault="003A5694" w:rsidP="003A5694"/>
    <w:p w14:paraId="378C6FA3" w14:textId="2DE1846E" w:rsidR="00A27634" w:rsidRPr="0064488F" w:rsidRDefault="00A27634" w:rsidP="003918A8">
      <w:pPr>
        <w:pStyle w:val="Heading3"/>
      </w:pPr>
      <w:bookmarkStart w:id="8272" w:name="_Toc14978210"/>
      <w:r w:rsidRPr="0064488F">
        <w:t xml:space="preserve">ARIS Evaluation </w:t>
      </w:r>
      <w:r w:rsidR="00674BAC">
        <w:t>o</w:t>
      </w:r>
      <w:r w:rsidRPr="0064488F">
        <w:t xml:space="preserve">f </w:t>
      </w:r>
      <w:del w:id="8273" w:author="Dave Contreras" w:date="2019-07-23T14:28:00Z">
        <w:r w:rsidRPr="0064488F" w:rsidDel="00F776C4">
          <w:delText>Boat Electrofisher and</w:delText>
        </w:r>
      </w:del>
      <w:ins w:id="8274" w:author="Dave Contreras" w:date="2019-07-23T14:28:00Z">
        <w:r w:rsidR="00F776C4">
          <w:t>a</w:t>
        </w:r>
      </w:ins>
      <w:r w:rsidRPr="0064488F">
        <w:t xml:space="preserve"> Gill Net</w:t>
      </w:r>
      <w:bookmarkEnd w:id="8272"/>
    </w:p>
    <w:p w14:paraId="21A392A3" w14:textId="0D2EEE96" w:rsidR="00674BAC" w:rsidDel="000F5B43" w:rsidRDefault="008011B4" w:rsidP="003A5694">
      <w:pPr>
        <w:rPr>
          <w:del w:id="8275" w:author="Dave Contreras" w:date="2019-07-23T14:26:00Z"/>
        </w:rPr>
      </w:pPr>
      <w:ins w:id="8276" w:author="Dave Contreras" w:date="2019-07-24T06:43:00Z">
        <w:r>
          <w:t xml:space="preserve">The ARIS was </w:t>
        </w:r>
        <w:r w:rsidR="001A6316">
          <w:t>atta</w:t>
        </w:r>
      </w:ins>
      <w:ins w:id="8277" w:author="Dave Contreras" w:date="2019-07-24T06:44:00Z">
        <w:r w:rsidR="001A6316">
          <w:t>c</w:t>
        </w:r>
        <w:r w:rsidR="009B5124">
          <w:t>h</w:t>
        </w:r>
        <w:r w:rsidR="001A6316">
          <w:t>ed</w:t>
        </w:r>
      </w:ins>
      <w:ins w:id="8278" w:author="Dave Contreras" w:date="2019-07-24T06:43:00Z">
        <w:r>
          <w:t xml:space="preserve"> </w:t>
        </w:r>
      </w:ins>
      <w:ins w:id="8279" w:author="Dave Contreras" w:date="2019-07-24T06:44:00Z">
        <w:r w:rsidR="009B5124">
          <w:t xml:space="preserve">to </w:t>
        </w:r>
      </w:ins>
      <w:ins w:id="8280" w:author="Dave Contreras" w:date="2019-07-24T06:43:00Z">
        <w:r w:rsidR="001A6316">
          <w:t>an</w:t>
        </w:r>
      </w:ins>
      <w:ins w:id="8281" w:author="Dave Contreras" w:date="2019-07-24T06:53:00Z">
        <w:r w:rsidR="005D3FCC">
          <w:t xml:space="preserve"> ARIS </w:t>
        </w:r>
      </w:ins>
      <w:ins w:id="8282" w:author="Dave Contreras" w:date="2019-07-24T06:43:00Z">
        <w:r w:rsidR="001A6316">
          <w:t>AR2 rotating device</w:t>
        </w:r>
      </w:ins>
      <w:ins w:id="8283" w:author="Dave Contreras" w:date="2019-07-24T06:54:00Z">
        <w:r w:rsidR="005D3FCC">
          <w:t xml:space="preserve"> that allows the camera to be pivoted under water</w:t>
        </w:r>
      </w:ins>
      <w:ins w:id="8284" w:author="Dave Contreras" w:date="2019-07-24T07:12:00Z">
        <w:r w:rsidR="007D19DE">
          <w:t xml:space="preserve"> </w:t>
        </w:r>
      </w:ins>
      <w:ins w:id="8285" w:author="Dave Contreras" w:date="2019-07-24T07:13:00Z">
        <w:r w:rsidR="007D19DE">
          <w:t>(</w:t>
        </w:r>
      </w:ins>
      <w:ins w:id="8286" w:author="Dave Contreras" w:date="2019-07-24T07:15:00Z">
        <w:r w:rsidR="00390BF2">
          <w:fldChar w:fldCharType="begin"/>
        </w:r>
        <w:r w:rsidR="00390BF2">
          <w:instrText xml:space="preserve"> REF _Ref14844926 \h </w:instrText>
        </w:r>
      </w:ins>
      <w:r w:rsidR="00390BF2">
        <w:fldChar w:fldCharType="separate"/>
      </w:r>
      <w:ins w:id="8287" w:author="Dave Contreras" w:date="2019-07-24T07:15:00Z">
        <w:r w:rsidR="00390BF2">
          <w:t xml:space="preserve">Figure </w:t>
        </w:r>
        <w:r w:rsidR="00390BF2">
          <w:rPr>
            <w:noProof/>
          </w:rPr>
          <w:t>30</w:t>
        </w:r>
        <w:r w:rsidR="00390BF2">
          <w:fldChar w:fldCharType="end"/>
        </w:r>
        <w:r w:rsidR="00390BF2">
          <w:t>)</w:t>
        </w:r>
      </w:ins>
      <w:ins w:id="8288" w:author="Dave Contreras" w:date="2019-07-24T06:54:00Z">
        <w:r w:rsidR="005D3FCC">
          <w:t xml:space="preserve">. </w:t>
        </w:r>
        <w:r w:rsidR="00AB78CE">
          <w:t xml:space="preserve">The AR2 device was mounted </w:t>
        </w:r>
      </w:ins>
      <w:ins w:id="8289" w:author="Dave Contreras" w:date="2019-07-24T06:55:00Z">
        <w:r w:rsidR="00BB07E8">
          <w:t xml:space="preserve">on </w:t>
        </w:r>
        <w:proofErr w:type="gramStart"/>
        <w:r w:rsidR="00BB07E8">
          <w:t>a</w:t>
        </w:r>
        <w:proofErr w:type="gramEnd"/>
        <w:r w:rsidR="00BB07E8">
          <w:t xml:space="preserve"> aluminum pole </w:t>
        </w:r>
        <w:r w:rsidR="002B7972">
          <w:t>attached to the side of the boat that allowed the camera to be taken in and out of the boat</w:t>
        </w:r>
      </w:ins>
      <w:ins w:id="8290" w:author="Dave Contreras" w:date="2019-07-24T07:15:00Z">
        <w:r w:rsidR="0039751D">
          <w:t xml:space="preserve"> </w:t>
        </w:r>
        <w:r w:rsidR="00390BF2">
          <w:t>(</w:t>
        </w:r>
        <w:r w:rsidR="00390BF2">
          <w:fldChar w:fldCharType="begin"/>
        </w:r>
        <w:r w:rsidR="00390BF2">
          <w:instrText xml:space="preserve"> REF _Ref14844926 \h </w:instrText>
        </w:r>
      </w:ins>
      <w:ins w:id="8291" w:author="Dave Contreras" w:date="2019-07-24T07:15:00Z">
        <w:r w:rsidR="00390BF2">
          <w:fldChar w:fldCharType="separate"/>
        </w:r>
        <w:r w:rsidR="00390BF2">
          <w:t xml:space="preserve">Figure </w:t>
        </w:r>
        <w:r w:rsidR="00390BF2">
          <w:rPr>
            <w:noProof/>
          </w:rPr>
          <w:t>30</w:t>
        </w:r>
        <w:r w:rsidR="00390BF2">
          <w:fldChar w:fldCharType="end"/>
        </w:r>
        <w:r w:rsidR="00390BF2">
          <w:t xml:space="preserve">). </w:t>
        </w:r>
      </w:ins>
      <w:ins w:id="8292" w:author="Dave Contreras" w:date="2019-07-24T06:56:00Z">
        <w:r w:rsidR="007D3287">
          <w:t>With collaboration with the USGS</w:t>
        </w:r>
      </w:ins>
      <w:ins w:id="8293" w:author="Dave Contreras" w:date="2019-07-24T06:57:00Z">
        <w:r w:rsidR="00D04F11">
          <w:t>,</w:t>
        </w:r>
      </w:ins>
      <w:ins w:id="8294" w:author="Dave Contreras" w:date="2019-07-24T06:56:00Z">
        <w:r w:rsidR="007D3287">
          <w:t xml:space="preserve"> </w:t>
        </w:r>
      </w:ins>
      <w:del w:id="8295" w:author="Dave Contreras" w:date="2019-07-23T14:26:00Z">
        <w:r w:rsidR="00674BAC" w:rsidRPr="0064488F" w:rsidDel="000F5B43">
          <w:delText xml:space="preserve">An Adaptive Resolution Imaging Sonar (ARIS) will be </w:delText>
        </w:r>
        <w:r w:rsidR="00674BAC" w:rsidDel="000F5B43">
          <w:delText xml:space="preserve">used to evaluate the efficiency of boat electrofishing and gill net sampling in the vicinity of Decker and Prospect Islands. Four sites will be sampled in both Horseshoe Bend and Miner Slough using the following methods. An ARIS unit will be </w:delText>
        </w:r>
        <w:r w:rsidR="00674BAC" w:rsidRPr="0064488F" w:rsidDel="000F5B43">
          <w:delText xml:space="preserve">mounted </w:delText>
        </w:r>
        <w:r w:rsidR="00674BAC" w:rsidDel="000F5B43">
          <w:delText>on the hull of</w:delText>
        </w:r>
        <w:r w:rsidR="00674BAC" w:rsidRPr="0064488F" w:rsidDel="000F5B43">
          <w:delText xml:space="preserve"> </w:delText>
        </w:r>
        <w:r w:rsidR="00674BAC" w:rsidRPr="0064488F" w:rsidDel="000F5B43">
          <w:rPr>
            <w:rFonts w:cs="Times New Roman"/>
          </w:rPr>
          <w:delText>a kayak</w:delText>
        </w:r>
        <w:r w:rsidR="00674BAC" w:rsidRPr="0064488F" w:rsidDel="000F5B43">
          <w:delText xml:space="preserve"> </w:delText>
        </w:r>
        <w:r w:rsidR="00674BAC" w:rsidDel="000F5B43">
          <w:delText>to record the presence and behavior of fish in a defined sampling area</w:delText>
        </w:r>
        <w:r w:rsidR="00674BAC" w:rsidRPr="0064488F" w:rsidDel="000F5B43">
          <w:delText xml:space="preserve">. The </w:delText>
        </w:r>
        <w:r w:rsidR="00674BAC" w:rsidRPr="0064488F" w:rsidDel="000F5B43">
          <w:rPr>
            <w:rFonts w:cs="Times New Roman"/>
          </w:rPr>
          <w:delText>kayak</w:delText>
        </w:r>
        <w:r w:rsidR="00674BAC" w:rsidRPr="0064488F" w:rsidDel="000F5B43">
          <w:delText xml:space="preserve"> will</w:delText>
        </w:r>
        <w:r w:rsidR="00674BAC" w:rsidRPr="0064488F" w:rsidDel="000F5B43">
          <w:rPr>
            <w:rFonts w:cs="Times New Roman"/>
          </w:rPr>
          <w:delText xml:space="preserve"> </w:delText>
        </w:r>
        <w:r w:rsidR="00674BAC" w:rsidRPr="0064488F" w:rsidDel="000F5B43">
          <w:delText xml:space="preserve">make a slow pass of the sampling site approximately 15m away and record </w:delText>
        </w:r>
        <w:r w:rsidR="00674BAC" w:rsidDel="000F5B43">
          <w:delText xml:space="preserve">fish presence </w:delText>
        </w:r>
        <w:r w:rsidR="0017586D" w:rsidDel="000F5B43">
          <w:delText>with</w:delText>
        </w:r>
        <w:r w:rsidR="00674BAC" w:rsidDel="000F5B43">
          <w:delText xml:space="preserve">in </w:delText>
        </w:r>
        <w:r w:rsidR="00674BAC" w:rsidRPr="0064488F" w:rsidDel="000F5B43">
          <w:delText xml:space="preserve">the </w:delText>
        </w:r>
        <w:r w:rsidR="0017586D" w:rsidDel="000F5B43">
          <w:delText>sampling area</w:delText>
        </w:r>
        <w:r w:rsidR="00674BAC" w:rsidRPr="0064488F" w:rsidDel="000F5B43">
          <w:delText>. Once the site has been recorded</w:delText>
        </w:r>
        <w:r w:rsidR="0017586D" w:rsidDel="000F5B43">
          <w:delText xml:space="preserve"> with the ARIS</w:delText>
        </w:r>
        <w:r w:rsidR="00674BAC" w:rsidRPr="0064488F" w:rsidDel="000F5B43">
          <w:delText xml:space="preserve">, </w:delText>
        </w:r>
        <w:r w:rsidR="00674BAC" w:rsidRPr="0064488F" w:rsidDel="000F5B43">
          <w:rPr>
            <w:rFonts w:cs="Times New Roman"/>
          </w:rPr>
          <w:delText>the site will be electrofished.</w:delText>
        </w:r>
        <w:r w:rsidR="00674BAC" w:rsidDel="000F5B43">
          <w:rPr>
            <w:rFonts w:cs="Times New Roman"/>
          </w:rPr>
          <w:delText xml:space="preserve"> </w:delText>
        </w:r>
        <w:r w:rsidR="00674BAC" w:rsidDel="000F5B43">
          <w:delText>A</w:delText>
        </w:r>
        <w:r w:rsidR="00674BAC" w:rsidRPr="0064488F" w:rsidDel="000F5B43">
          <w:delText xml:space="preserve"> Smith-Root electrofishing vessel with a 5.0 GPP electrofisher will </w:delText>
        </w:r>
        <w:r w:rsidR="00674BAC" w:rsidDel="000F5B43">
          <w:delText xml:space="preserve">be used to </w:delText>
        </w:r>
        <w:r w:rsidR="00674BAC" w:rsidRPr="0064488F" w:rsidDel="000F5B43">
          <w:delText xml:space="preserve">sample </w:delText>
        </w:r>
        <w:r w:rsidR="00674BAC" w:rsidDel="000F5B43">
          <w:delText xml:space="preserve">the site following the ARIS recording. </w:delText>
        </w:r>
        <w:r w:rsidR="00674BAC" w:rsidRPr="0064488F" w:rsidDel="000F5B43">
          <w:delText>Crew</w:delText>
        </w:r>
        <w:r w:rsidR="00674BAC" w:rsidDel="000F5B43">
          <w:delText xml:space="preserve"> </w:delText>
        </w:r>
        <w:r w:rsidR="00674BAC" w:rsidRPr="0064488F" w:rsidDel="000F5B43">
          <w:delText xml:space="preserve">members </w:delText>
        </w:r>
        <w:r w:rsidR="00674BAC" w:rsidDel="000F5B43">
          <w:delText xml:space="preserve">will </w:delText>
        </w:r>
        <w:r w:rsidR="00674BAC" w:rsidRPr="0064488F" w:rsidDel="000F5B43">
          <w:delText>stand on the bow of the vessel operating a foot pedal, using eight to ten second bursts of electricity a</w:delText>
        </w:r>
        <w:r w:rsidR="00674BAC" w:rsidDel="000F5B43">
          <w:delText xml:space="preserve">long one shoreline. </w:delText>
        </w:r>
        <w:r w:rsidR="00674BAC" w:rsidRPr="0064488F" w:rsidDel="000F5B43">
          <w:delText xml:space="preserve">All fish </w:delText>
        </w:r>
        <w:r w:rsidR="00674BAC" w:rsidDel="000F5B43">
          <w:delText>will be</w:delText>
        </w:r>
        <w:r w:rsidR="00674BAC" w:rsidRPr="0064488F" w:rsidDel="000F5B43">
          <w:delText xml:space="preserve"> collected with a 5mm mesh dip net and placed in a live well</w:delText>
        </w:r>
        <w:r w:rsidR="0017586D" w:rsidDel="000F5B43">
          <w:delText>, measured, and counted</w:delText>
        </w:r>
        <w:r w:rsidR="00674BAC" w:rsidRPr="0064488F" w:rsidDel="000F5B43">
          <w:delText xml:space="preserve">. </w:delText>
        </w:r>
      </w:del>
    </w:p>
    <w:p w14:paraId="1B3D4990" w14:textId="3BC00E9A" w:rsidR="004A17D6" w:rsidRDefault="00674BAC" w:rsidP="003A5694">
      <w:pPr>
        <w:rPr>
          <w:rFonts w:cs="Times New Roman"/>
        </w:rPr>
      </w:pPr>
      <w:del w:id="8296" w:author="Dave Contreras" w:date="2019-07-24T06:42:00Z">
        <w:r w:rsidDel="00AA4EA6">
          <w:rPr>
            <w:rFonts w:cs="Times New Roman"/>
          </w:rPr>
          <w:delText xml:space="preserve">To </w:delText>
        </w:r>
      </w:del>
      <w:del w:id="8297" w:author="Dave Contreras" w:date="2019-07-23T14:29:00Z">
        <w:r w:rsidDel="00F776C4">
          <w:rPr>
            <w:rFonts w:cs="Times New Roman"/>
          </w:rPr>
          <w:delText>estimate efficiency of gill net sampling</w:delText>
        </w:r>
      </w:del>
      <w:del w:id="8298" w:author="Dave Contreras" w:date="2019-07-23T15:55:00Z">
        <w:r w:rsidDel="006933C7">
          <w:rPr>
            <w:rFonts w:cs="Times New Roman"/>
          </w:rPr>
          <w:delText>,</w:delText>
        </w:r>
      </w:del>
      <w:del w:id="8299" w:author="Dave Contreras" w:date="2019-07-24T06:42:00Z">
        <w:r w:rsidDel="00AA4EA6">
          <w:rPr>
            <w:rFonts w:cs="Times New Roman"/>
          </w:rPr>
          <w:delText xml:space="preserve"> a</w:delText>
        </w:r>
        <w:r w:rsidRPr="0064488F" w:rsidDel="00AA4EA6">
          <w:rPr>
            <w:rFonts w:cs="Times New Roman"/>
          </w:rPr>
          <w:delText xml:space="preserve">n ARIS </w:delText>
        </w:r>
        <w:r w:rsidDel="00AA4EA6">
          <w:rPr>
            <w:rFonts w:cs="Times New Roman"/>
          </w:rPr>
          <w:delText xml:space="preserve">unit </w:delText>
        </w:r>
      </w:del>
      <w:del w:id="8300" w:author="Dave Contreras" w:date="2019-07-23T15:55:00Z">
        <w:r w:rsidRPr="0064488F" w:rsidDel="006933C7">
          <w:rPr>
            <w:rFonts w:cs="Times New Roman"/>
          </w:rPr>
          <w:delText>will</w:delText>
        </w:r>
      </w:del>
      <w:del w:id="8301" w:author="Dave Contreras" w:date="2019-07-24T06:42:00Z">
        <w:r w:rsidRPr="0064488F" w:rsidDel="00AA4EA6">
          <w:rPr>
            <w:rFonts w:cs="Times New Roman"/>
          </w:rPr>
          <w:delText xml:space="preserve"> be mounted on </w:delText>
        </w:r>
      </w:del>
      <w:del w:id="8302" w:author="Dave Contreras" w:date="2019-07-24T06:41:00Z">
        <w:r w:rsidRPr="0064488F" w:rsidDel="00B26619">
          <w:rPr>
            <w:rFonts w:cs="Times New Roman"/>
          </w:rPr>
          <w:delText xml:space="preserve">the gill net </w:delText>
        </w:r>
      </w:del>
      <w:del w:id="8303" w:author="Dave Contreras" w:date="2019-07-24T06:42:00Z">
        <w:r w:rsidRPr="0064488F" w:rsidDel="00AA4EA6">
          <w:rPr>
            <w:rFonts w:cs="Times New Roman"/>
          </w:rPr>
          <w:delText xml:space="preserve">vessel. </w:delText>
        </w:r>
      </w:del>
      <w:del w:id="8304" w:author="Dave Contreras" w:date="2019-07-24T06:43:00Z">
        <w:r w:rsidRPr="0064488F" w:rsidDel="008011B4">
          <w:delText xml:space="preserve">The gill net </w:delText>
        </w:r>
      </w:del>
      <w:del w:id="8305" w:author="Dave Contreras" w:date="2019-07-24T06:42:00Z">
        <w:r w:rsidDel="00AA4EA6">
          <w:delText xml:space="preserve">will </w:delText>
        </w:r>
      </w:del>
      <w:del w:id="8306" w:author="Dave Contreras" w:date="2019-07-24T06:43:00Z">
        <w:r w:rsidRPr="0064488F" w:rsidDel="008011B4">
          <w:delText xml:space="preserve">measure </w:delText>
        </w:r>
        <w:r w:rsidRPr="0064488F" w:rsidDel="008011B4">
          <w:rPr>
            <w:rFonts w:cs="Times New Roman"/>
          </w:rPr>
          <w:delText>30.5</w:delText>
        </w:r>
        <w:r w:rsidR="00C154E5" w:rsidDel="008011B4">
          <w:rPr>
            <w:rFonts w:cs="Times New Roman"/>
          </w:rPr>
          <w:delText xml:space="preserve"> </w:delText>
        </w:r>
        <w:r w:rsidRPr="0064488F" w:rsidDel="008011B4">
          <w:rPr>
            <w:rFonts w:cs="Times New Roman"/>
          </w:rPr>
          <w:delText>m</w:delText>
        </w:r>
        <w:r w:rsidRPr="0064488F" w:rsidDel="008011B4">
          <w:delText xml:space="preserve"> long x </w:delText>
        </w:r>
        <w:r w:rsidRPr="0064488F" w:rsidDel="008011B4">
          <w:rPr>
            <w:rFonts w:cs="Times New Roman"/>
          </w:rPr>
          <w:delText>1.8</w:delText>
        </w:r>
        <w:r w:rsidR="00C154E5" w:rsidDel="008011B4">
          <w:rPr>
            <w:rFonts w:cs="Times New Roman"/>
          </w:rPr>
          <w:delText xml:space="preserve"> </w:delText>
        </w:r>
        <w:r w:rsidRPr="0064488F" w:rsidDel="008011B4">
          <w:rPr>
            <w:rFonts w:cs="Times New Roman"/>
          </w:rPr>
          <w:delText>m</w:delText>
        </w:r>
        <w:r w:rsidRPr="0064488F" w:rsidDel="008011B4">
          <w:delText xml:space="preserve"> high and </w:delText>
        </w:r>
      </w:del>
      <w:del w:id="8307" w:author="Dave Contreras" w:date="2019-07-24T06:42:00Z">
        <w:r w:rsidRPr="0064488F" w:rsidDel="0062294D">
          <w:delText>i</w:delText>
        </w:r>
      </w:del>
      <w:del w:id="8308" w:author="Dave Contreras" w:date="2019-07-24T06:43:00Z">
        <w:r w:rsidRPr="0064488F" w:rsidDel="008011B4">
          <w:delText xml:space="preserve">s composed of various mesh panels, where the largest mesh panel is </w:delText>
        </w:r>
        <w:r w:rsidRPr="0064488F" w:rsidDel="008011B4">
          <w:rPr>
            <w:rFonts w:cs="Times New Roman"/>
          </w:rPr>
          <w:delText>15.2</w:delText>
        </w:r>
        <w:r w:rsidR="00C154E5" w:rsidDel="008011B4">
          <w:rPr>
            <w:rFonts w:cs="Times New Roman"/>
          </w:rPr>
          <w:delText xml:space="preserve"> </w:delText>
        </w:r>
        <w:r w:rsidRPr="0064488F" w:rsidDel="008011B4">
          <w:delText xml:space="preserve">cm. </w:delText>
        </w:r>
      </w:del>
      <w:del w:id="8309" w:author="Dave Contreras" w:date="2019-07-24T06:56:00Z">
        <w:r w:rsidRPr="0064488F" w:rsidDel="007D3287">
          <w:delText>G</w:delText>
        </w:r>
      </w:del>
      <w:ins w:id="8310" w:author="Dave Contreras" w:date="2019-07-24T06:56:00Z">
        <w:r w:rsidR="007D3287">
          <w:t>g</w:t>
        </w:r>
      </w:ins>
      <w:r w:rsidRPr="0064488F">
        <w:t>ill net</w:t>
      </w:r>
      <w:ins w:id="8311" w:author="Dave Contreras" w:date="2019-07-24T06:42:00Z">
        <w:r w:rsidR="0062294D">
          <w:t>s were</w:t>
        </w:r>
      </w:ins>
      <w:del w:id="8312" w:author="Dave Contreras" w:date="2019-07-24T06:42:00Z">
        <w:r w:rsidRPr="0064488F" w:rsidDel="0062294D">
          <w:delText>s</w:delText>
        </w:r>
      </w:del>
      <w:r w:rsidRPr="0064488F">
        <w:t xml:space="preserve"> </w:t>
      </w:r>
      <w:del w:id="8313" w:author="Dave Contreras" w:date="2019-07-24T06:42:00Z">
        <w:r w:rsidRPr="0064488F" w:rsidDel="0062294D">
          <w:delText>will be s</w:delText>
        </w:r>
      </w:del>
      <w:ins w:id="8314" w:author="Dave Contreras" w:date="2019-07-24T06:42:00Z">
        <w:r w:rsidR="0062294D">
          <w:t>s</w:t>
        </w:r>
      </w:ins>
      <w:r w:rsidRPr="0064488F">
        <w:t xml:space="preserve">et at </w:t>
      </w:r>
      <w:ins w:id="8315" w:author="Dave Contreras" w:date="2019-07-24T06:57:00Z">
        <w:r w:rsidR="0011108E">
          <w:t>various sites in Wildlands</w:t>
        </w:r>
      </w:ins>
      <w:del w:id="8316" w:author="Dave Contreras" w:date="2019-07-24T06:58:00Z">
        <w:r w:rsidRPr="0064488F" w:rsidDel="00512D7D">
          <w:delText xml:space="preserve">four sites in </w:delText>
        </w:r>
      </w:del>
      <w:del w:id="8317" w:author="Dave Contreras" w:date="2019-07-24T06:42:00Z">
        <w:r w:rsidRPr="0064488F" w:rsidDel="0062294D">
          <w:delText xml:space="preserve">both Horseshoe Bend and Miner Slough. </w:delText>
        </w:r>
        <w:r w:rsidRPr="0064488F" w:rsidDel="0062294D">
          <w:rPr>
            <w:rFonts w:cs="Times New Roman"/>
          </w:rPr>
          <w:delText>Each</w:delText>
        </w:r>
      </w:del>
      <w:del w:id="8318" w:author="Dave Contreras" w:date="2019-07-24T06:58:00Z">
        <w:r w:rsidRPr="0064488F" w:rsidDel="00512D7D">
          <w:rPr>
            <w:rFonts w:cs="Times New Roman"/>
          </w:rPr>
          <w:delText xml:space="preserve"> net</w:delText>
        </w:r>
        <w:r w:rsidRPr="0064488F" w:rsidDel="00512D7D">
          <w:delText xml:space="preserve"> will be </w:delText>
        </w:r>
        <w:r w:rsidDel="00512D7D">
          <w:delText xml:space="preserve">deployed by a vessel </w:delText>
        </w:r>
        <w:r w:rsidRPr="0064488F" w:rsidDel="00512D7D">
          <w:delText xml:space="preserve">parallel </w:delText>
        </w:r>
        <w:r w:rsidDel="00512D7D">
          <w:delText xml:space="preserve">to </w:delText>
        </w:r>
        <w:r w:rsidRPr="0064488F" w:rsidDel="00512D7D">
          <w:delText>the shore</w:delText>
        </w:r>
        <w:r w:rsidDel="00512D7D">
          <w:delText xml:space="preserve">, </w:delText>
        </w:r>
        <w:r w:rsidRPr="0064488F" w:rsidDel="00512D7D">
          <w:delText xml:space="preserve">anchored by </w:delText>
        </w:r>
        <w:r w:rsidRPr="0064488F" w:rsidDel="00512D7D">
          <w:rPr>
            <w:rFonts w:cs="Times New Roman"/>
          </w:rPr>
          <w:delText>two</w:delText>
        </w:r>
        <w:r w:rsidRPr="0064488F" w:rsidDel="00512D7D">
          <w:delText xml:space="preserve"> 8lb </w:delText>
        </w:r>
        <w:r w:rsidRPr="0064488F" w:rsidDel="00512D7D">
          <w:rPr>
            <w:rFonts w:cs="Times New Roman"/>
          </w:rPr>
          <w:delText>weights</w:delText>
        </w:r>
      </w:del>
      <w:r w:rsidRPr="0064488F">
        <w:rPr>
          <w:rFonts w:cs="Times New Roman"/>
        </w:rPr>
        <w:t>.</w:t>
      </w:r>
      <w:r w:rsidRPr="0064488F">
        <w:t xml:space="preserve"> As the net </w:t>
      </w:r>
      <w:del w:id="8319" w:author="Dave Contreras" w:date="2019-07-24T06:59:00Z">
        <w:r w:rsidRPr="0064488F" w:rsidDel="00D55F58">
          <w:delText>i</w:delText>
        </w:r>
      </w:del>
      <w:r w:rsidRPr="0064488F">
        <w:t>s</w:t>
      </w:r>
      <w:ins w:id="8320" w:author="Dave Contreras" w:date="2019-07-24T06:59:00Z">
        <w:r w:rsidR="00AD5DB0">
          <w:t xml:space="preserve">at stationary across the channel, the boat was anchored to shore and recorded </w:t>
        </w:r>
      </w:ins>
      <w:ins w:id="8321" w:author="Dave Contreras" w:date="2019-07-24T07:00:00Z">
        <w:r w:rsidR="00856A15">
          <w:t>a section of</w:t>
        </w:r>
      </w:ins>
      <w:ins w:id="8322" w:author="Dave Contreras" w:date="2019-07-24T07:02:00Z">
        <w:r w:rsidR="008F098C">
          <w:t xml:space="preserve"> the gill net</w:t>
        </w:r>
      </w:ins>
      <w:ins w:id="8323" w:author="Dave Contreras" w:date="2019-07-24T07:07:00Z">
        <w:r w:rsidR="00E706FE">
          <w:t>.</w:t>
        </w:r>
      </w:ins>
      <w:ins w:id="8324" w:author="Dave Contreras" w:date="2019-07-24T07:00:00Z">
        <w:r w:rsidR="00856A15">
          <w:t xml:space="preserve"> </w:t>
        </w:r>
      </w:ins>
      <w:del w:id="8325" w:author="Dave Contreras" w:date="2019-07-24T07:07:00Z">
        <w:r w:rsidRPr="0064488F" w:rsidDel="00E706FE">
          <w:delText xml:space="preserve"> </w:delText>
        </w:r>
        <w:r w:rsidRPr="0064488F" w:rsidDel="00E706FE">
          <w:rPr>
            <w:rFonts w:cs="Times New Roman"/>
          </w:rPr>
          <w:delText xml:space="preserve">sampling, a slow </w:delText>
        </w:r>
      </w:del>
      <w:del w:id="8326" w:author="Dave Contreras" w:date="2019-07-24T07:08:00Z">
        <w:r w:rsidRPr="0064488F" w:rsidDel="00741F91">
          <w:rPr>
            <w:rFonts w:cs="Times New Roman"/>
          </w:rPr>
          <w:delText xml:space="preserve">pass </w:delText>
        </w:r>
        <w:r w:rsidDel="00741F91">
          <w:rPr>
            <w:rFonts w:cs="Times New Roman"/>
          </w:rPr>
          <w:delText xml:space="preserve">will be made with the ARIS unit </w:delText>
        </w:r>
        <w:r w:rsidRPr="0064488F" w:rsidDel="00741F91">
          <w:rPr>
            <w:rFonts w:cs="Times New Roman"/>
          </w:rPr>
          <w:delText>along the</w:delText>
        </w:r>
        <w:r w:rsidDel="00741F91">
          <w:rPr>
            <w:rFonts w:cs="Times New Roman"/>
          </w:rPr>
          <w:delText xml:space="preserve"> net face </w:delText>
        </w:r>
        <w:r w:rsidRPr="0064488F" w:rsidDel="00741F91">
          <w:rPr>
            <w:rFonts w:cs="Times New Roman"/>
          </w:rPr>
          <w:delText>to record fish behav</w:delText>
        </w:r>
        <w:r w:rsidDel="00741F91">
          <w:rPr>
            <w:rFonts w:cs="Times New Roman"/>
          </w:rPr>
          <w:delText>ior</w:delText>
        </w:r>
        <w:r w:rsidRPr="0064488F" w:rsidDel="00741F91">
          <w:rPr>
            <w:rFonts w:cs="Times New Roman"/>
          </w:rPr>
          <w:delText xml:space="preserve"> </w:delText>
        </w:r>
        <w:r w:rsidDel="00741F91">
          <w:rPr>
            <w:rFonts w:cs="Times New Roman"/>
          </w:rPr>
          <w:delText>near</w:delText>
        </w:r>
        <w:r w:rsidRPr="0064488F" w:rsidDel="00741F91">
          <w:rPr>
            <w:rFonts w:cs="Times New Roman"/>
          </w:rPr>
          <w:delText xml:space="preserve"> the gear. After</w:delText>
        </w:r>
        <w:r w:rsidDel="00741F91">
          <w:rPr>
            <w:rFonts w:cs="Times New Roman"/>
          </w:rPr>
          <w:delText xml:space="preserve"> </w:delText>
        </w:r>
        <w:r w:rsidRPr="0064488F" w:rsidDel="00741F91">
          <w:rPr>
            <w:rFonts w:cs="Times New Roman"/>
          </w:rPr>
          <w:delText xml:space="preserve">60 minutes </w:delText>
        </w:r>
        <w:r w:rsidDel="00741F91">
          <w:rPr>
            <w:rFonts w:cs="Times New Roman"/>
          </w:rPr>
          <w:delText xml:space="preserve">of </w:delText>
        </w:r>
        <w:r w:rsidRPr="0064488F" w:rsidDel="00741F91">
          <w:rPr>
            <w:rFonts w:cs="Times New Roman"/>
          </w:rPr>
          <w:delText xml:space="preserve">sampling, the ARIS </w:delText>
        </w:r>
        <w:r w:rsidDel="00741F91">
          <w:rPr>
            <w:rFonts w:cs="Times New Roman"/>
          </w:rPr>
          <w:delText>unit will be</w:delText>
        </w:r>
        <w:r w:rsidRPr="0064488F" w:rsidDel="00741F91">
          <w:rPr>
            <w:rFonts w:cs="Times New Roman"/>
          </w:rPr>
          <w:delText xml:space="preserve"> shut off</w:delText>
        </w:r>
        <w:r w:rsidDel="00741F91">
          <w:rPr>
            <w:rFonts w:cs="Times New Roman"/>
          </w:rPr>
          <w:delText xml:space="preserve"> and the gill net retrieved.</w:delText>
        </w:r>
        <w:r w:rsidRPr="0064488F" w:rsidDel="00741F91">
          <w:rPr>
            <w:rFonts w:cs="Times New Roman"/>
          </w:rPr>
          <w:delText xml:space="preserve"> </w:delText>
        </w:r>
        <w:r w:rsidDel="00741F91">
          <w:delText xml:space="preserve">All fish will be placed in a large bin with water. </w:delText>
        </w:r>
        <w:r w:rsidRPr="0064488F" w:rsidDel="00741F91">
          <w:delText>All ESA</w:delText>
        </w:r>
        <w:r w:rsidDel="00741F91">
          <w:delText>-listed</w:delText>
        </w:r>
        <w:r w:rsidRPr="0064488F" w:rsidDel="00741F91">
          <w:delText xml:space="preserve"> fish </w:delText>
        </w:r>
        <w:r w:rsidDel="00741F91">
          <w:delText>will be</w:delText>
        </w:r>
        <w:r w:rsidRPr="0064488F" w:rsidDel="00741F91">
          <w:delText xml:space="preserve"> measured</w:delText>
        </w:r>
        <w:r w:rsidDel="00741F91">
          <w:delText>. O</w:delText>
        </w:r>
        <w:r w:rsidRPr="0064488F" w:rsidDel="00741F91">
          <w:delText xml:space="preserve">nly 30 fish of other species </w:delText>
        </w:r>
        <w:r w:rsidDel="00741F91">
          <w:delText>will be</w:delText>
        </w:r>
        <w:r w:rsidRPr="0064488F" w:rsidDel="00741F91">
          <w:delText xml:space="preserve"> measured</w:delText>
        </w:r>
        <w:r w:rsidDel="00741F91">
          <w:delText>;</w:delText>
        </w:r>
        <w:r w:rsidRPr="0064488F" w:rsidDel="00741F91">
          <w:delText xml:space="preserve"> all remaining fish </w:delText>
        </w:r>
        <w:r w:rsidDel="00741F91">
          <w:delText>will be</w:delText>
        </w:r>
        <w:r w:rsidRPr="0064488F" w:rsidDel="00741F91">
          <w:delText xml:space="preserve"> counted.</w:delText>
        </w:r>
        <w:r w:rsidRPr="0064488F" w:rsidDel="00741F91">
          <w:rPr>
            <w:rFonts w:cs="Times New Roman"/>
          </w:rPr>
          <w:delText xml:space="preserve"> </w:delText>
        </w:r>
        <w:r w:rsidDel="00741F91">
          <w:rPr>
            <w:rFonts w:cs="Times New Roman"/>
          </w:rPr>
          <w:delText>In the office, fish counts and length estimates will be made from images c</w:delText>
        </w:r>
        <w:r w:rsidRPr="0064488F" w:rsidDel="00741F91">
          <w:rPr>
            <w:rFonts w:cs="Times New Roman"/>
          </w:rPr>
          <w:delText xml:space="preserve">aptured by the ARIS </w:delText>
        </w:r>
        <w:r w:rsidDel="00741F91">
          <w:rPr>
            <w:rFonts w:cs="Times New Roman"/>
          </w:rPr>
          <w:delText xml:space="preserve">unit. </w:delText>
        </w:r>
      </w:del>
    </w:p>
    <w:p w14:paraId="5E723D09" w14:textId="52B4CA08" w:rsidR="00554225" w:rsidRDefault="007D19DE" w:rsidP="00674BAC">
      <w:pPr>
        <w:pStyle w:val="Body"/>
        <w:rPr>
          <w:ins w:id="8327" w:author="Dave Contreras" w:date="2019-07-24T07:13:00Z"/>
          <w:rFonts w:ascii="Times New Roman" w:hAnsi="Times New Roman" w:cs="Times New Roman"/>
          <w:sz w:val="24"/>
          <w:szCs w:val="24"/>
        </w:rPr>
      </w:pPr>
      <w:ins w:id="8328" w:author="Dave Contreras" w:date="2019-07-24T07:13:00Z">
        <w:r>
          <w:rPr>
            <w:rFonts w:ascii="Times New Roman" w:hAnsi="Times New Roman" w:cs="Times New Roman"/>
            <w:noProof/>
            <w:sz w:val="24"/>
            <w:szCs w:val="24"/>
          </w:rPr>
          <w:drawing>
            <wp:inline distT="0" distB="0" distL="0" distR="0" wp14:anchorId="5F99B33D" wp14:editId="52C1FCA6">
              <wp:extent cx="4271402" cy="2760645"/>
              <wp:effectExtent l="0" t="0" r="0" b="190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82285" cy="2767679"/>
                      </a:xfrm>
                      <a:prstGeom prst="rect">
                        <a:avLst/>
                      </a:prstGeom>
                      <a:noFill/>
                      <a:ln>
                        <a:noFill/>
                      </a:ln>
                    </pic:spPr>
                  </pic:pic>
                </a:graphicData>
              </a:graphic>
            </wp:inline>
          </w:drawing>
        </w:r>
      </w:ins>
    </w:p>
    <w:p w14:paraId="40B97860" w14:textId="263D1CB1" w:rsidR="007D19DE" w:rsidRDefault="00F77CC9">
      <w:pPr>
        <w:pStyle w:val="Caption"/>
        <w:rPr>
          <w:ins w:id="8329" w:author="Dave Contreras" w:date="2019-07-24T07:13:00Z"/>
          <w:rFonts w:ascii="Times New Roman" w:hAnsi="Times New Roman" w:cs="Times New Roman"/>
          <w:sz w:val="24"/>
          <w:szCs w:val="24"/>
        </w:rPr>
        <w:pPrChange w:id="8330" w:author="Dave Contreras" w:date="2019-07-24T07:13:00Z">
          <w:pPr>
            <w:pStyle w:val="Body"/>
          </w:pPr>
        </w:pPrChange>
      </w:pPr>
      <w:bookmarkStart w:id="8331" w:name="_Ref14844926"/>
      <w:ins w:id="8332" w:author="Dave Contreras" w:date="2019-07-24T07:13:00Z">
        <w:r>
          <w:t xml:space="preserve">Figure </w:t>
        </w:r>
        <w:r>
          <w:fldChar w:fldCharType="begin"/>
        </w:r>
        <w:r>
          <w:instrText xml:space="preserve"> SEQ Figure \* ARABIC </w:instrText>
        </w:r>
      </w:ins>
      <w:r>
        <w:fldChar w:fldCharType="separate"/>
      </w:r>
      <w:ins w:id="8333" w:author="Dave Contreras" w:date="2019-07-24T07:13:00Z">
        <w:r>
          <w:rPr>
            <w:noProof/>
          </w:rPr>
          <w:t>30</w:t>
        </w:r>
        <w:r>
          <w:fldChar w:fldCharType="end"/>
        </w:r>
        <w:bookmarkEnd w:id="8331"/>
        <w:r>
          <w:t xml:space="preserve">. ARIS camera mounted </w:t>
        </w:r>
      </w:ins>
      <w:ins w:id="8334" w:author="Dave Contreras" w:date="2019-07-24T07:14:00Z">
        <w:r w:rsidR="000E3C99">
          <w:t xml:space="preserve">to </w:t>
        </w:r>
        <w:r w:rsidR="00390BF2">
          <w:t>a USGS</w:t>
        </w:r>
        <w:r w:rsidR="000E3C99">
          <w:t xml:space="preserve"> boat ready to capture</w:t>
        </w:r>
        <w:r w:rsidR="00390BF2">
          <w:t xml:space="preserve"> gill net</w:t>
        </w:r>
        <w:r w:rsidR="000E3C99">
          <w:t xml:space="preserve"> footage</w:t>
        </w:r>
        <w:r w:rsidR="00390BF2">
          <w:t>.</w:t>
        </w:r>
      </w:ins>
    </w:p>
    <w:p w14:paraId="40A4C3AC" w14:textId="77777777" w:rsidR="007D19DE" w:rsidRDefault="007D19DE" w:rsidP="00674BAC">
      <w:pPr>
        <w:pStyle w:val="Body"/>
        <w:rPr>
          <w:rFonts w:ascii="Times New Roman" w:hAnsi="Times New Roman" w:cs="Times New Roman"/>
          <w:sz w:val="24"/>
          <w:szCs w:val="24"/>
        </w:rPr>
      </w:pPr>
    </w:p>
    <w:p w14:paraId="0411A4BD" w14:textId="16D30F01" w:rsidR="003A5694" w:rsidRDefault="00ED1142" w:rsidP="003A5694">
      <w:pPr>
        <w:pStyle w:val="Heading3"/>
      </w:pPr>
      <w:bookmarkStart w:id="8335" w:name="_Toc14978211"/>
      <w:r>
        <w:t>Algae/</w:t>
      </w:r>
      <w:r w:rsidR="00253860" w:rsidRPr="00F2794E">
        <w:t>Phytoplankton</w:t>
      </w:r>
      <w:bookmarkEnd w:id="8335"/>
    </w:p>
    <w:p w14:paraId="46AFE01F" w14:textId="17E9EC0E" w:rsidR="00253860" w:rsidRPr="00E91A1A" w:rsidRDefault="00253860" w:rsidP="00253860">
      <w:r>
        <w:t>To supplement routine monitoring of phytoplankton communities at all FRP sites, and to better differentiate between the sources of phytoplankton in the water column, we intensively sampled a wide variety of habitats at one site (Liberty Island).</w:t>
      </w:r>
      <w:r w:rsidRPr="00253860">
        <w:t xml:space="preserve"> </w:t>
      </w:r>
      <w:r>
        <w:t xml:space="preserve">Collection methods were be based on standard benthic algae methods developed by the California State Water Resources Control Board Surface Water Ambient Monitoring Program </w:t>
      </w:r>
      <w:r>
        <w:fldChar w:fldCharType="begin"/>
      </w:r>
      <w:r>
        <w:instrText xml:space="preserve"> ADDIN EN.CITE &lt;EndNote&gt;&lt;Cite&gt;&lt;Author&gt;Ode&lt;/Author&gt;&lt;Year&gt;2016&lt;/Year&gt;&lt;RecNum&gt;2551&lt;/RecNum&gt;&lt;DisplayText&gt;(Ode et al. 2016)&lt;/DisplayText&gt;&lt;record&gt;&lt;rec-number&gt;2551&lt;/rec-number&gt;&lt;foreign-keys&gt;&lt;key app="EN" db-id="std9wdt06dea0ber50cpepe0azprxd52vwpp" timestamp="1558713405"&gt;2551&lt;/key&gt;&lt;key app="ENWeb" db-id=""&gt;0&lt;/key&gt;&lt;/foreign-keys&gt;&lt;ref-type name="Report"&gt;27&lt;/ref-type&gt;&lt;contributors&gt;&lt;authors&gt;&lt;author&gt;Peter Ode&lt;/author&gt;&lt;author&gt;A. Elizabeth Fetscher&lt;/author&gt;&lt;author&gt;Lilian B. Busse&lt;/author&gt;&lt;/authors&gt;&lt;/contributors&gt;&lt;titles&gt;&lt;title&gt;Standard operating procedures (SOP) for the collection of field data for bioassessments of California wadable streams: benthic macroinvertebrates, algae, and physical habitat.&lt;/title&gt;&lt;/titles&gt;&lt;dates&gt;&lt;year&gt;2016&lt;/year&gt;&lt;/dates&gt;&lt;publisher&gt;California State Water Resources Control Board Surface Water Ambient Monitoring Program (SWAMP) Bioassessment SOP 004&lt;/publisher&gt;&lt;urls&gt;&lt;/urls&gt;&lt;/record&gt;&lt;/Cite&gt;&lt;/EndNote&gt;</w:instrText>
      </w:r>
      <w:r>
        <w:fldChar w:fldCharType="separate"/>
      </w:r>
      <w:r>
        <w:rPr>
          <w:noProof/>
        </w:rPr>
        <w:t>(Ode et al. 2016)</w:t>
      </w:r>
      <w:r>
        <w:fldChar w:fldCharType="end"/>
      </w:r>
      <w:r>
        <w:t xml:space="preserve">.  At Liberty Island, we collected algae from four microhabitats within the wetland (also see </w:t>
      </w:r>
      <w:r>
        <w:fldChar w:fldCharType="begin"/>
      </w:r>
      <w:r>
        <w:instrText xml:space="preserve"> REF _Ref514673417 \h </w:instrText>
      </w:r>
      <w:r>
        <w:fldChar w:fldCharType="separate"/>
      </w:r>
      <w:r>
        <w:t xml:space="preserve">Table </w:t>
      </w:r>
      <w:r>
        <w:rPr>
          <w:noProof/>
        </w:rPr>
        <w:t>2</w:t>
      </w:r>
      <w:r>
        <w:fldChar w:fldCharType="end"/>
      </w:r>
      <w:r>
        <w:t>):</w:t>
      </w:r>
    </w:p>
    <w:p w14:paraId="6435EED5" w14:textId="25EC71AB" w:rsidR="00253860" w:rsidRDefault="00ED1142" w:rsidP="001164F9">
      <w:pPr>
        <w:pStyle w:val="ListParagraph"/>
        <w:numPr>
          <w:ilvl w:val="0"/>
          <w:numId w:val="17"/>
        </w:numPr>
      </w:pPr>
      <w:r>
        <w:t>3</w:t>
      </w:r>
      <w:r w:rsidR="00253860">
        <w:t xml:space="preserve"> SAV samples – algae </w:t>
      </w:r>
      <w:r>
        <w:t>were</w:t>
      </w:r>
      <w:r w:rsidR="00253860">
        <w:t xml:space="preserve"> scraped from a 10-cm section of the </w:t>
      </w:r>
      <w:r w:rsidR="00253860" w:rsidRPr="00F90FEA">
        <w:rPr>
          <w:i/>
        </w:rPr>
        <w:t>Stuckenia pectinata</w:t>
      </w:r>
      <w:r w:rsidR="00253860">
        <w:t xml:space="preserve"> or dominant form of submerged vegetation.</w:t>
      </w:r>
    </w:p>
    <w:p w14:paraId="04185EF6" w14:textId="467369C9" w:rsidR="00253860" w:rsidRDefault="00ED1142" w:rsidP="001164F9">
      <w:pPr>
        <w:pStyle w:val="ListParagraph"/>
        <w:numPr>
          <w:ilvl w:val="0"/>
          <w:numId w:val="17"/>
        </w:numPr>
      </w:pPr>
      <w:r>
        <w:t xml:space="preserve">4 </w:t>
      </w:r>
      <w:r w:rsidR="00253860">
        <w:t xml:space="preserve">EAV samples – algae </w:t>
      </w:r>
      <w:r>
        <w:t xml:space="preserve">were </w:t>
      </w:r>
      <w:r w:rsidR="00253860">
        <w:t xml:space="preserve">scraped from a 10-cm section of </w:t>
      </w:r>
      <w:r w:rsidR="00253860" w:rsidRPr="00F90FEA">
        <w:rPr>
          <w:i/>
        </w:rPr>
        <w:t>Schoenoplectus acutus</w:t>
      </w:r>
      <w:r w:rsidR="00253860">
        <w:t>, or dominant form of emergent vegetation.</w:t>
      </w:r>
    </w:p>
    <w:p w14:paraId="35FFC754" w14:textId="54A6DD01" w:rsidR="00253860" w:rsidRDefault="00ED1142" w:rsidP="001164F9">
      <w:pPr>
        <w:pStyle w:val="ListParagraph"/>
        <w:numPr>
          <w:ilvl w:val="0"/>
          <w:numId w:val="17"/>
        </w:numPr>
      </w:pPr>
      <w:r>
        <w:lastRenderedPageBreak/>
        <w:t>3</w:t>
      </w:r>
      <w:r w:rsidR="00253860">
        <w:t xml:space="preserve"> Benthic samples (</w:t>
      </w:r>
      <w:proofErr w:type="spellStart"/>
      <w:r w:rsidR="00253860">
        <w:t>Epipelic</w:t>
      </w:r>
      <w:proofErr w:type="spellEnd"/>
      <w:r w:rsidR="00253860">
        <w:t xml:space="preserve"> or </w:t>
      </w:r>
      <w:proofErr w:type="spellStart"/>
      <w:r w:rsidR="00253860">
        <w:t>Episammic</w:t>
      </w:r>
      <w:proofErr w:type="spellEnd"/>
      <w:r w:rsidR="00253860">
        <w:t>) – algae will be rinsed from the mud/sand collected by a 10-cm PVC core, or petite ponar grab.</w:t>
      </w:r>
    </w:p>
    <w:p w14:paraId="308EB1B1" w14:textId="47B82FAF" w:rsidR="00253860" w:rsidRDefault="00253860" w:rsidP="001164F9">
      <w:pPr>
        <w:pStyle w:val="ListParagraph"/>
        <w:numPr>
          <w:ilvl w:val="0"/>
          <w:numId w:val="17"/>
        </w:numPr>
      </w:pPr>
      <w:r>
        <w:t xml:space="preserve">6 Pelagic – phytoplankton </w:t>
      </w:r>
      <w:r w:rsidR="00ED1142">
        <w:t xml:space="preserve">were </w:t>
      </w:r>
      <w:r>
        <w:t xml:space="preserve">collected as per “Water Quality Grab Samples SOP” </w:t>
      </w:r>
      <w:r>
        <w:fldChar w:fldCharType="begin"/>
      </w:r>
      <w:r>
        <w:instrText xml:space="preserve"> ADDIN EN.CITE &lt;EndNote&gt;&lt;Cite ExcludeAuth="1"&gt;&lt;Author&gt;IEP Tidal Wetland Monitoring Project Work Team (PWT)&lt;/Author&gt;&lt;Year&gt;2017&lt;/Year&gt;&lt;RecNum&gt;2604&lt;/RecNum&gt;&lt;Prefix&gt;PWT &lt;/Prefix&gt;&lt;DisplayText&gt;(PWT 2017)&lt;/DisplayText&gt;&lt;record&gt;&lt;rec-number&gt;2604&lt;/rec-number&gt;&lt;foreign-keys&gt;&lt;key app="EN" db-id="std9wdt06dea0ber50cpepe0azprxd52vwpp" timestamp="1558713494"&gt;2604&lt;/key&gt;&lt;key app="ENWeb" db-id=""&gt;0&lt;/key&gt;&lt;/foreign-keys&gt;&lt;ref-type name="Web Page"&gt;12&lt;/ref-type&gt;&lt;contributors&gt;&lt;authors&gt;&lt;author&gt;IEP Tidal Wetland Monitoring Project Work Team (PWT),&lt;/author&gt;&lt;/authors&gt;&lt;/contributors&gt;&lt;titles&gt;&lt;title&gt;Tidal wetland monitoring framework for the upper San Francisco Estuary: Standard Operating Procedures&lt;/title&gt;&lt;/titles&gt;&lt;edition&gt;version 1.0&lt;/edition&gt;&lt;dates&gt;&lt;year&gt;2017&lt;/year&gt;&lt;/dates&gt;&lt;urls&gt;&lt;related-urls&gt;&lt;url&gt;&lt;style face="underline" font="default" size="100%"&gt;https://www.water.ca.gov/-/media/DWR-Website/Web-Pages/Programs/Environmental-Services/Interagency-Ecological-Program/Files/Standard-Operating-Procedures.pdf?la=en&amp;amp;hash=0692951CEC5D0C897C53120475421A79C7ED648D&lt;/style&gt;&lt;/url&gt;&lt;/related-urls&gt;&lt;/urls&gt;&lt;/record&gt;&lt;/Cite&gt;&lt;/EndNote&gt;</w:instrText>
      </w:r>
      <w:r>
        <w:fldChar w:fldCharType="separate"/>
      </w:r>
      <w:r>
        <w:rPr>
          <w:noProof/>
        </w:rPr>
        <w:t>(PWT 2017)</w:t>
      </w:r>
      <w:r>
        <w:fldChar w:fldCharType="end"/>
      </w:r>
      <w:r>
        <w:t>.</w:t>
      </w:r>
    </w:p>
    <w:p w14:paraId="000A231F" w14:textId="23F20770" w:rsidR="001D7151" w:rsidRDefault="001D7151" w:rsidP="001164F9">
      <w:pPr>
        <w:pStyle w:val="ListParagraph"/>
        <w:numPr>
          <w:ilvl w:val="0"/>
          <w:numId w:val="17"/>
        </w:numPr>
      </w:pPr>
      <w:r>
        <w:t>1 Filamentous algae sample.</w:t>
      </w:r>
    </w:p>
    <w:p w14:paraId="6D439469" w14:textId="26612CC7" w:rsidR="00253860" w:rsidRDefault="00253860" w:rsidP="00253860">
      <w:r>
        <w:t xml:space="preserve">All samples </w:t>
      </w:r>
      <w:r w:rsidR="00640759">
        <w:t>were</w:t>
      </w:r>
      <w:r>
        <w:t xml:space="preserve"> preserved in </w:t>
      </w:r>
      <w:proofErr w:type="spellStart"/>
      <w:r>
        <w:t>Lugol’s</w:t>
      </w:r>
      <w:proofErr w:type="spellEnd"/>
      <w:r>
        <w:t xml:space="preserve"> Iodine solution and shipped to </w:t>
      </w:r>
      <w:proofErr w:type="spellStart"/>
      <w:r>
        <w:t>EcoAnalysts</w:t>
      </w:r>
      <w:proofErr w:type="spellEnd"/>
      <w:r>
        <w:t xml:space="preserve">, Inc. for analysis. </w:t>
      </w:r>
      <w:r w:rsidRPr="00135EA0">
        <w:t xml:space="preserve"> </w:t>
      </w:r>
      <w:proofErr w:type="spellStart"/>
      <w:r>
        <w:t>EcoAnalysts</w:t>
      </w:r>
      <w:proofErr w:type="spellEnd"/>
      <w:r>
        <w:t xml:space="preserve"> measure</w:t>
      </w:r>
      <w:r w:rsidR="00ED1142">
        <w:t>d</w:t>
      </w:r>
      <w:r>
        <w:t xml:space="preserve"> and count</w:t>
      </w:r>
      <w:r w:rsidR="00ED1142">
        <w:t>ed</w:t>
      </w:r>
      <w:r>
        <w:t xml:space="preserve"> all taxa of algae within the sample using the </w:t>
      </w:r>
      <w:proofErr w:type="spellStart"/>
      <w:r>
        <w:t>Utermöhl</w:t>
      </w:r>
      <w:proofErr w:type="spellEnd"/>
      <w:r>
        <w:t xml:space="preserve"> microscopic method </w:t>
      </w:r>
      <w:r>
        <w:fldChar w:fldCharType="begin"/>
      </w:r>
      <w:r>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xml:space="preserve">, as described in section </w:t>
      </w:r>
      <w:r>
        <w:fldChar w:fldCharType="begin"/>
      </w:r>
      <w:r>
        <w:instrText xml:space="preserve"> REF _Ref514141175 \h </w:instrText>
      </w:r>
      <w:r>
        <w:fldChar w:fldCharType="separate"/>
      </w:r>
      <w:r>
        <w:t>2.2.3. Laboratory methods</w:t>
      </w:r>
      <w:r>
        <w:fldChar w:fldCharType="end"/>
      </w:r>
      <w:r>
        <w:t xml:space="preserve">, above. </w:t>
      </w:r>
    </w:p>
    <w:p w14:paraId="4D0C689F" w14:textId="7BCE5E62" w:rsidR="00253860" w:rsidRDefault="00253860" w:rsidP="00253860"/>
    <w:p w14:paraId="72D0BDC0" w14:textId="77777777" w:rsidR="00253860" w:rsidRDefault="00253860" w:rsidP="00674BAC">
      <w:pPr>
        <w:pStyle w:val="Body"/>
        <w:rPr>
          <w:rFonts w:ascii="Times New Roman" w:hAnsi="Times New Roman" w:cs="Times New Roman"/>
          <w:sz w:val="24"/>
          <w:szCs w:val="24"/>
        </w:rPr>
      </w:pPr>
    </w:p>
    <w:p w14:paraId="6AEBFC3A" w14:textId="012E29E7" w:rsidR="00A27634" w:rsidRDefault="00A27634" w:rsidP="00E170EA">
      <w:pPr>
        <w:pStyle w:val="Heading2"/>
        <w:rPr>
          <w:ins w:id="8336" w:author="Dave Contreras" w:date="2019-07-23T14:26:00Z"/>
        </w:rPr>
      </w:pPr>
      <w:bookmarkStart w:id="8337" w:name="_Toc415212245"/>
      <w:bookmarkStart w:id="8338" w:name="_Toc433352594"/>
      <w:bookmarkStart w:id="8339" w:name="_Toc14978212"/>
      <w:r w:rsidRPr="00E170EA">
        <w:t>Analysis</w:t>
      </w:r>
      <w:bookmarkEnd w:id="8337"/>
      <w:bookmarkEnd w:id="8338"/>
      <w:bookmarkEnd w:id="8339"/>
    </w:p>
    <w:p w14:paraId="1F45F136" w14:textId="59436787" w:rsidR="00F04590" w:rsidRPr="00F04590" w:rsidDel="00F04590" w:rsidRDefault="00F04590">
      <w:pPr>
        <w:rPr>
          <w:del w:id="8340" w:author="Dave Contreras" w:date="2019-07-23T14:26:00Z"/>
          <w:rPrChange w:id="8341" w:author="Dave Contreras" w:date="2019-07-23T14:26:00Z">
            <w:rPr>
              <w:del w:id="8342" w:author="Dave Contreras" w:date="2019-07-23T14:26:00Z"/>
            </w:rPr>
          </w:rPrChange>
        </w:rPr>
        <w:pPrChange w:id="8343" w:author="Dave Contreras" w:date="2019-07-23T14:26:00Z">
          <w:pPr>
            <w:pStyle w:val="Heading2"/>
          </w:pPr>
        </w:pPrChange>
      </w:pPr>
    </w:p>
    <w:p w14:paraId="0B7B0F61" w14:textId="18C7D5BF" w:rsidR="00ED1142" w:rsidRDefault="00ED1142" w:rsidP="00ED1142">
      <w:r w:rsidRPr="003A05E1">
        <w:rPr>
          <w:b/>
        </w:rPr>
        <w:t>Algae:</w:t>
      </w:r>
      <w:r>
        <w:t xml:space="preserve"> We compared the community composition of algae samples from</w:t>
      </w:r>
      <w:r w:rsidR="003A5694">
        <w:t xml:space="preserve"> different habitat types with PER</w:t>
      </w:r>
      <w:r>
        <w:t xml:space="preserve">MANOVA and visualized these differences using NMDS with functions from the R package vegan </w:t>
      </w:r>
      <w:r>
        <w:fldChar w:fldCharType="begin"/>
      </w:r>
      <w:r>
        <w:instrText xml:space="preserve"> ADDIN EN.CITE &lt;EndNote&gt;&lt;Cite&gt;&lt;Author&gt;Oksanen&lt;/Author&gt;&lt;Year&gt;2016&lt;/Year&gt;&lt;RecNum&gt;2601&lt;/RecNum&gt;&lt;DisplayText&gt;(Oksanen et al. 2016)&lt;/DisplayText&gt;&lt;record&gt;&lt;rec-number&gt;2601&lt;/rec-number&gt;&lt;foreign-keys&gt;&lt;key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fldChar w:fldCharType="separate"/>
      </w:r>
      <w:r>
        <w:rPr>
          <w:noProof/>
        </w:rPr>
        <w:t>(Oksanen et al. 2016)</w:t>
      </w:r>
      <w:r>
        <w:fldChar w:fldCharType="end"/>
      </w:r>
      <w:r>
        <w:t xml:space="preserve">.   We then performed multiple pattern analysis to see whether some taxa were associated with particular habitat types using the R package </w:t>
      </w:r>
      <w:proofErr w:type="spellStart"/>
      <w:r>
        <w:t>indicspecies</w:t>
      </w:r>
      <w:proofErr w:type="spellEnd"/>
      <w:r>
        <w:t xml:space="preserve"> </w:t>
      </w:r>
      <w:r>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fldChar w:fldCharType="separate"/>
      </w:r>
      <w:r>
        <w:rPr>
          <w:noProof/>
        </w:rPr>
        <w:t>(Cáceres and Jansen 2016)</w:t>
      </w:r>
      <w:r>
        <w:fldChar w:fldCharType="end"/>
      </w:r>
      <w:r>
        <w:t>.</w:t>
      </w:r>
    </w:p>
    <w:p w14:paraId="6F842E58" w14:textId="77777777" w:rsidR="00ED1142" w:rsidRDefault="00ED1142" w:rsidP="00AE09A7">
      <w:pPr>
        <w:pStyle w:val="Heading2"/>
      </w:pPr>
    </w:p>
    <w:p w14:paraId="4C20BC13" w14:textId="14813DD7" w:rsidR="00C0435E" w:rsidRDefault="00AE09A7" w:rsidP="00AE09A7">
      <w:pPr>
        <w:pStyle w:val="Heading2"/>
        <w:rPr>
          <w:ins w:id="8344" w:author="Dave Contreras" w:date="2019-07-23T14:27:00Z"/>
        </w:rPr>
      </w:pPr>
      <w:bookmarkStart w:id="8345" w:name="_Toc14978213"/>
      <w:r>
        <w:t>Results</w:t>
      </w:r>
      <w:bookmarkEnd w:id="8345"/>
    </w:p>
    <w:p w14:paraId="3D2E304E" w14:textId="2FFFF9F4" w:rsidR="00F04590" w:rsidRDefault="00F04590" w:rsidP="00F04590">
      <w:pPr>
        <w:rPr>
          <w:ins w:id="8346" w:author="Dave Contreras" w:date="2019-07-23T14:27:00Z"/>
        </w:rPr>
      </w:pPr>
    </w:p>
    <w:p w14:paraId="0A24C269" w14:textId="51FD0150" w:rsidR="00F04590" w:rsidRDefault="00F04590">
      <w:pPr>
        <w:rPr>
          <w:ins w:id="8347" w:author="Dave Contreras" w:date="2019-07-24T07:09:00Z"/>
        </w:rPr>
      </w:pPr>
      <w:ins w:id="8348" w:author="Dave Contreras" w:date="2019-07-23T14:27:00Z">
        <w:r w:rsidRPr="00F04590">
          <w:rPr>
            <w:b/>
            <w:bCs/>
            <w:rPrChange w:id="8349" w:author="Dave Contreras" w:date="2019-07-23T14:27:00Z">
              <w:rPr/>
            </w:rPrChange>
          </w:rPr>
          <w:t>ARIS:</w:t>
        </w:r>
        <w:r>
          <w:t xml:space="preserve"> Due to procurement issues once </w:t>
        </w:r>
        <w:proofErr w:type="gramStart"/>
        <w:r>
          <w:t>again</w:t>
        </w:r>
        <w:proofErr w:type="gramEnd"/>
        <w:r>
          <w:t xml:space="preserve"> the ARIS sonar device was obtained later in the year. However, we briefly worked with the USGS observing how fish behave around gill nets in Wildlands. From the video shot that day, we observed many fish swimming up to the net and turn back to swim away. Other fish appeared to swim through the net or were able to avoid being tangled likely due to the selective mesh sizes of the gill net. </w:t>
        </w:r>
      </w:ins>
      <w:ins w:id="8350" w:author="Dave Contreras" w:date="2019-07-23T15:58:00Z">
        <w:r w:rsidR="006933C7">
          <w:t>During one instance,</w:t>
        </w:r>
      </w:ins>
      <w:ins w:id="8351" w:author="Dave Contreras" w:date="2019-07-23T14:27:00Z">
        <w:r>
          <w:t xml:space="preserve"> we </w:t>
        </w:r>
      </w:ins>
      <w:ins w:id="8352" w:author="Dave Contreras" w:date="2019-07-23T15:58:00Z">
        <w:r w:rsidR="006933C7">
          <w:t>were able to see a</w:t>
        </w:r>
      </w:ins>
      <w:ins w:id="8353" w:author="Dave Contreras" w:date="2019-07-23T14:27:00Z">
        <w:r>
          <w:t xml:space="preserve"> larger fish entangled within the</w:t>
        </w:r>
      </w:ins>
      <w:ins w:id="8354" w:author="Dave Contreras" w:date="2019-07-23T15:58:00Z">
        <w:r w:rsidR="006933C7">
          <w:t xml:space="preserve"> gill</w:t>
        </w:r>
      </w:ins>
      <w:ins w:id="8355" w:author="Dave Contreras" w:date="2019-07-23T14:27:00Z">
        <w:r>
          <w:t xml:space="preserve"> net and</w:t>
        </w:r>
      </w:ins>
      <w:ins w:id="8356" w:author="Dave Contreras" w:date="2019-07-23T15:58:00Z">
        <w:r w:rsidR="006933C7">
          <w:t xml:space="preserve"> were able </w:t>
        </w:r>
      </w:ins>
      <w:ins w:id="8357" w:author="Dave Contreras" w:date="2019-07-23T14:27:00Z">
        <w:r>
          <w:t xml:space="preserve">to identify the fish </w:t>
        </w:r>
      </w:ins>
      <w:ins w:id="8358" w:author="Dave Contreras" w:date="2019-07-23T15:59:00Z">
        <w:r w:rsidR="006933C7">
          <w:t xml:space="preserve">species </w:t>
        </w:r>
      </w:ins>
      <w:ins w:id="8359" w:author="Dave Contreras" w:date="2019-07-23T14:27:00Z">
        <w:r>
          <w:t>once the gill net was retrieved</w:t>
        </w:r>
      </w:ins>
      <w:ins w:id="8360" w:author="Dave Contreras" w:date="2019-07-23T16:02:00Z">
        <w:r w:rsidR="003B73C2">
          <w:t xml:space="preserve"> (</w:t>
        </w:r>
        <w:r w:rsidR="003B73C2">
          <w:fldChar w:fldCharType="begin"/>
        </w:r>
        <w:r w:rsidR="003B73C2">
          <w:instrText xml:space="preserve"> REF _Ref14790152 \h </w:instrText>
        </w:r>
      </w:ins>
      <w:r w:rsidR="003B73C2">
        <w:fldChar w:fldCharType="separate"/>
      </w:r>
      <w:ins w:id="8361" w:author="Dave Contreras" w:date="2019-07-23T16:02:00Z">
        <w:r w:rsidR="003B73C2">
          <w:t xml:space="preserve">Figure </w:t>
        </w:r>
        <w:r w:rsidR="003B73C2">
          <w:rPr>
            <w:noProof/>
          </w:rPr>
          <w:t>30</w:t>
        </w:r>
        <w:r w:rsidR="003B73C2">
          <w:fldChar w:fldCharType="end"/>
        </w:r>
        <w:r w:rsidR="003B73C2">
          <w:t>)</w:t>
        </w:r>
      </w:ins>
      <w:ins w:id="8362" w:author="Dave Contreras" w:date="2019-07-23T14:27:00Z">
        <w:r>
          <w:t xml:space="preserve">. </w:t>
        </w:r>
      </w:ins>
    </w:p>
    <w:p w14:paraId="72282BF5" w14:textId="0A2B444D" w:rsidR="00741F91" w:rsidRDefault="00741F91">
      <w:pPr>
        <w:rPr>
          <w:ins w:id="8363" w:author="Dave Contreras" w:date="2019-07-24T07:09:00Z"/>
        </w:rPr>
      </w:pPr>
    </w:p>
    <w:p w14:paraId="38E7FFD6" w14:textId="77777777" w:rsidR="00741F91" w:rsidRDefault="00741F91">
      <w:pPr>
        <w:rPr>
          <w:ins w:id="8364" w:author="Dave Contreras" w:date="2019-07-23T15:59:00Z"/>
        </w:rPr>
      </w:pPr>
    </w:p>
    <w:p w14:paraId="727BA806" w14:textId="585581B5" w:rsidR="00BD7140" w:rsidRDefault="00A506FB">
      <w:pPr>
        <w:rPr>
          <w:ins w:id="8365" w:author="Dave Contreras" w:date="2019-07-23T15:59:00Z"/>
        </w:rPr>
      </w:pPr>
      <w:ins w:id="8366" w:author="Dave Contreras" w:date="2019-07-24T07:46:00Z">
        <w:r>
          <w:t xml:space="preserve">     </w:t>
        </w:r>
      </w:ins>
    </w:p>
    <w:p w14:paraId="0F706375" w14:textId="65A44483" w:rsidR="00896075" w:rsidRDefault="00896075">
      <w:pPr>
        <w:pStyle w:val="Caption"/>
        <w:rPr>
          <w:ins w:id="8367" w:author="Dave Contreras" w:date="2019-07-24T07:48:00Z"/>
        </w:rPr>
      </w:pPr>
      <w:bookmarkStart w:id="8368" w:name="_Ref14790152"/>
    </w:p>
    <w:p w14:paraId="69E53A97" w14:textId="68C9E076" w:rsidR="00896075" w:rsidRPr="00896075" w:rsidRDefault="00D92415">
      <w:pPr>
        <w:rPr>
          <w:ins w:id="8369" w:author="Dave Contreras" w:date="2019-07-24T07:48:00Z"/>
          <w:rPrChange w:id="8370" w:author="Dave Contreras" w:date="2019-07-24T07:48:00Z">
            <w:rPr>
              <w:ins w:id="8371" w:author="Dave Contreras" w:date="2019-07-24T07:48:00Z"/>
            </w:rPr>
          </w:rPrChange>
        </w:rPr>
        <w:pPrChange w:id="8372" w:author="Dave Contreras" w:date="2019-07-24T07:48:00Z">
          <w:pPr>
            <w:pStyle w:val="Caption"/>
          </w:pPr>
        </w:pPrChange>
      </w:pPr>
      <w:ins w:id="8373" w:author="Dave Contreras" w:date="2019-07-24T07:48:00Z">
        <w:r>
          <w:rPr>
            <w:noProof/>
          </w:rPr>
          <w:lastRenderedPageBreak/>
          <w:drawing>
            <wp:inline distT="0" distB="0" distL="0" distR="0" wp14:anchorId="23B506D4" wp14:editId="059DCADB">
              <wp:extent cx="5943600" cy="3756660"/>
              <wp:effectExtent l="0" t="0" r="0" b="0"/>
              <wp:docPr id="1073741956" name="Picture 10737419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6" name="ARIS Sonar2.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ins>
    </w:p>
    <w:p w14:paraId="0A13FE9A" w14:textId="483E0C73" w:rsidR="00BD7140" w:rsidRPr="00F04590" w:rsidRDefault="00BD7140">
      <w:pPr>
        <w:pStyle w:val="Caption"/>
        <w:rPr>
          <w:rPrChange w:id="8374" w:author="Dave Contreras" w:date="2019-07-23T14:27:00Z">
            <w:rPr/>
          </w:rPrChange>
        </w:rPr>
        <w:pPrChange w:id="8375" w:author="Dave Contreras" w:date="2019-07-23T16:00:00Z">
          <w:pPr>
            <w:pStyle w:val="Heading2"/>
          </w:pPr>
        </w:pPrChange>
      </w:pPr>
      <w:ins w:id="8376" w:author="Dave Contreras" w:date="2019-07-23T16:00:00Z">
        <w:r>
          <w:t xml:space="preserve">Figure </w:t>
        </w:r>
        <w:r>
          <w:fldChar w:fldCharType="begin"/>
        </w:r>
        <w:r>
          <w:instrText xml:space="preserve"> SEQ Figure \* ARABIC </w:instrText>
        </w:r>
      </w:ins>
      <w:r>
        <w:fldChar w:fldCharType="separate"/>
      </w:r>
      <w:ins w:id="8377" w:author="Dave Contreras" w:date="2019-07-24T07:13:00Z">
        <w:r w:rsidR="00F77CC9">
          <w:rPr>
            <w:noProof/>
          </w:rPr>
          <w:t>31</w:t>
        </w:r>
      </w:ins>
      <w:ins w:id="8378" w:author="Dave Contreras" w:date="2019-07-23T16:00:00Z">
        <w:r>
          <w:fldChar w:fldCharType="end"/>
        </w:r>
        <w:bookmarkEnd w:id="8368"/>
        <w:r>
          <w:t xml:space="preserve">. A Channel Catfish caught </w:t>
        </w:r>
      </w:ins>
      <w:ins w:id="8379" w:author="Dave Contreras" w:date="2019-07-23T16:01:00Z">
        <w:r>
          <w:t xml:space="preserve">on ARIS sonar imaging (left) and </w:t>
        </w:r>
        <w:proofErr w:type="spellStart"/>
        <w:r>
          <w:t>idenitfied</w:t>
        </w:r>
        <w:proofErr w:type="spellEnd"/>
        <w:r>
          <w:t xml:space="preserve"> later in the gill net (right).</w:t>
        </w:r>
      </w:ins>
    </w:p>
    <w:p w14:paraId="5DE1B612" w14:textId="3712B70B" w:rsidR="00F4333E" w:rsidRDefault="00F4333E" w:rsidP="00F4333E"/>
    <w:p w14:paraId="6404E70D" w14:textId="5C02339F" w:rsidR="00F4333E" w:rsidRPr="00F4333E" w:rsidRDefault="003A5694" w:rsidP="00F4333E">
      <w:r w:rsidRPr="003A5694">
        <w:rPr>
          <w:b/>
        </w:rPr>
        <w:t>Algae:</w:t>
      </w:r>
      <w:r>
        <w:t xml:space="preserve"> </w:t>
      </w:r>
      <w:r w:rsidR="00F4333E">
        <w:t>There were significant differences in algal communities collected in different microhabitats at Liberty Island (</w:t>
      </w:r>
      <w:r w:rsidR="00F4333E">
        <w:fldChar w:fldCharType="begin"/>
      </w:r>
      <w:r w:rsidR="00F4333E">
        <w:instrText xml:space="preserve"> REF _Ref11409989 \h </w:instrText>
      </w:r>
      <w:r w:rsidR="00F4333E">
        <w:fldChar w:fldCharType="separate"/>
      </w:r>
      <w:r w:rsidR="00F4333E">
        <w:t xml:space="preserve">Table </w:t>
      </w:r>
      <w:r w:rsidR="00F4333E">
        <w:rPr>
          <w:noProof/>
        </w:rPr>
        <w:t>16</w:t>
      </w:r>
      <w:r w:rsidR="00F4333E">
        <w:fldChar w:fldCharType="end"/>
      </w:r>
      <w:r w:rsidR="00F4333E">
        <w:t>)</w:t>
      </w:r>
      <w:r w:rsidR="0013218D">
        <w:t xml:space="preserve">. </w:t>
      </w:r>
      <w:proofErr w:type="gramStart"/>
      <w:r w:rsidR="0013218D">
        <w:t>In particular, pelagic</w:t>
      </w:r>
      <w:proofErr w:type="gramEnd"/>
      <w:r w:rsidR="0013218D">
        <w:t xml:space="preserve"> samples had more </w:t>
      </w:r>
      <w:r w:rsidR="0013218D" w:rsidRPr="003A5694">
        <w:rPr>
          <w:i/>
        </w:rPr>
        <w:t>Microcystis</w:t>
      </w:r>
      <w:r w:rsidR="0013218D">
        <w:t xml:space="preserve">, benthic samples had more </w:t>
      </w:r>
      <w:r w:rsidR="0013218D" w:rsidRPr="003A5694">
        <w:rPr>
          <w:i/>
        </w:rPr>
        <w:t>Oscillatoria</w:t>
      </w:r>
      <w:r w:rsidR="0013218D">
        <w:t xml:space="preserve">, and </w:t>
      </w:r>
      <w:r w:rsidR="001D7151">
        <w:t>filamentous</w:t>
      </w:r>
      <w:r w:rsidR="0013218D">
        <w:t xml:space="preserve"> algae had more </w:t>
      </w:r>
      <w:proofErr w:type="spellStart"/>
      <w:r w:rsidR="0013218D" w:rsidRPr="003A5694">
        <w:rPr>
          <w:i/>
        </w:rPr>
        <w:t>Oedogonium</w:t>
      </w:r>
      <w:proofErr w:type="spellEnd"/>
      <w:r w:rsidR="0013218D">
        <w:t xml:space="preserve"> (</w:t>
      </w:r>
      <w:r w:rsidR="0013218D">
        <w:fldChar w:fldCharType="begin"/>
      </w:r>
      <w:r w:rsidR="0013218D">
        <w:instrText xml:space="preserve"> REF _Ref11410463 \h </w:instrText>
      </w:r>
      <w:r w:rsidR="0013218D">
        <w:fldChar w:fldCharType="separate"/>
      </w:r>
      <w:r w:rsidR="0013218D">
        <w:t xml:space="preserve">Figure </w:t>
      </w:r>
      <w:r w:rsidR="0013218D">
        <w:rPr>
          <w:noProof/>
        </w:rPr>
        <w:t>24</w:t>
      </w:r>
      <w:r w:rsidR="0013218D">
        <w:fldChar w:fldCharType="end"/>
      </w:r>
      <w:r w:rsidR="0013218D">
        <w:t>).  This was apparent from the separation in the NMDS plot (</w:t>
      </w:r>
      <w:r w:rsidR="0013218D">
        <w:fldChar w:fldCharType="begin"/>
      </w:r>
      <w:r w:rsidR="0013218D">
        <w:instrText xml:space="preserve"> REF _Ref11410122 \h </w:instrText>
      </w:r>
      <w:r w:rsidR="0013218D">
        <w:fldChar w:fldCharType="separate"/>
      </w:r>
      <w:r w:rsidR="0013218D">
        <w:t xml:space="preserve">Figure </w:t>
      </w:r>
      <w:r w:rsidR="0013218D">
        <w:rPr>
          <w:noProof/>
        </w:rPr>
        <w:t>24</w:t>
      </w:r>
      <w:r w:rsidR="0013218D">
        <w:fldChar w:fldCharType="end"/>
      </w:r>
      <w:r w:rsidR="0013218D">
        <w:t xml:space="preserve">), however the sample sizes were relatively small. There were surprisingly few taxa pulled out as indicator species. Only </w:t>
      </w:r>
      <w:r>
        <w:t>five</w:t>
      </w:r>
      <w:r w:rsidR="0013218D">
        <w:t xml:space="preserve"> taxa were indicated as being associated with open water, and </w:t>
      </w:r>
      <w:r>
        <w:t>two</w:t>
      </w:r>
      <w:r w:rsidR="0013218D">
        <w:t xml:space="preserve"> species with benthic</w:t>
      </w:r>
      <w:r>
        <w:t>/epiphytic</w:t>
      </w:r>
      <w:r w:rsidR="0013218D">
        <w:t xml:space="preserve"> samples (</w:t>
      </w:r>
      <w:r w:rsidR="0013218D">
        <w:fldChar w:fldCharType="begin"/>
      </w:r>
      <w:r w:rsidR="0013218D">
        <w:instrText xml:space="preserve"> REF _Ref11410553 \h </w:instrText>
      </w:r>
      <w:r w:rsidR="0013218D">
        <w:fldChar w:fldCharType="separate"/>
      </w:r>
      <w:r w:rsidR="0013218D">
        <w:t xml:space="preserve">Table </w:t>
      </w:r>
      <w:r w:rsidR="0013218D">
        <w:rPr>
          <w:noProof/>
        </w:rPr>
        <w:t>17</w:t>
      </w:r>
      <w:r w:rsidR="0013218D">
        <w:fldChar w:fldCharType="end"/>
      </w:r>
      <w:r w:rsidR="0013218D">
        <w:t xml:space="preserve">). </w:t>
      </w:r>
      <w:r>
        <w:t>We attempted to identify indicator species for SAV, EAV, and benthic samples separately, but none were selected until we combined the groups into to groupings: “Pelagic” and “Benthic/epiphytic”.</w:t>
      </w:r>
    </w:p>
    <w:p w14:paraId="5BA55110" w14:textId="654169E7" w:rsidR="0013218D" w:rsidRDefault="001D7151" w:rsidP="0013218D">
      <w:pPr>
        <w:pStyle w:val="Caption"/>
        <w:keepNext/>
      </w:pPr>
      <w:bookmarkStart w:id="8380" w:name="_Ref11409989"/>
      <w:r w:rsidRPr="001D7151">
        <w:rPr>
          <w:b w:val="0"/>
          <w:bCs w:val="0"/>
          <w:smallCaps w:val="0"/>
        </w:rPr>
        <w:lastRenderedPageBreak/>
        <w:t xml:space="preserve"> </w:t>
      </w:r>
      <w:r w:rsidRPr="001D7151">
        <w:rPr>
          <w:noProof/>
        </w:rPr>
        <w:drawing>
          <wp:inline distT="0" distB="0" distL="0" distR="0" wp14:anchorId="3D4E0A85" wp14:editId="6E68DB76">
            <wp:extent cx="5943600" cy="5533396"/>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5486C0A1" w14:textId="32CB2812" w:rsidR="0013218D" w:rsidRDefault="0013218D" w:rsidP="0013218D">
      <w:pPr>
        <w:pStyle w:val="Caption"/>
      </w:pPr>
      <w:bookmarkStart w:id="8381" w:name="_Ref11410463"/>
      <w:r>
        <w:t xml:space="preserve">Figure </w:t>
      </w:r>
      <w:fldSimple w:instr=" SEQ Figure \* ARABIC ">
        <w:ins w:id="8382" w:author="Dave Contreras" w:date="2019-07-24T07:13:00Z">
          <w:r w:rsidR="00F77CC9">
            <w:rPr>
              <w:noProof/>
            </w:rPr>
            <w:t>32</w:t>
          </w:r>
        </w:ins>
        <w:ins w:id="8383" w:author="Dave Contreras" w:date="2019-07-22T13:44:00Z">
          <w:del w:id="8384" w:author="Dave Contreras" w:date="2019-07-23T16:00:00Z">
            <w:r w:rsidR="00AF0116" w:rsidDel="00BD7140">
              <w:rPr>
                <w:noProof/>
              </w:rPr>
              <w:delText>30</w:delText>
            </w:r>
          </w:del>
        </w:ins>
        <w:ins w:id="8385" w:author="Dave Contreras" w:date="2019-07-19T10:42:00Z">
          <w:del w:id="8386" w:author="Dave Contreras" w:date="2019-07-23T16:00:00Z">
            <w:r w:rsidR="00957DB8" w:rsidDel="00BD7140">
              <w:rPr>
                <w:noProof/>
              </w:rPr>
              <w:delText>27</w:delText>
            </w:r>
          </w:del>
        </w:ins>
        <w:del w:id="8387" w:author="Dave Contreras" w:date="2019-07-23T16:00:00Z">
          <w:r w:rsidDel="00BD7140">
            <w:rPr>
              <w:noProof/>
            </w:rPr>
            <w:delText>24</w:delText>
          </w:r>
        </w:del>
      </w:fldSimple>
      <w:bookmarkEnd w:id="8381"/>
      <w:r>
        <w:t xml:space="preserve"> - community composition of algal samples from different microhabitats in Liberty Island.</w:t>
      </w:r>
    </w:p>
    <w:p w14:paraId="0818C637" w14:textId="3112C9E7" w:rsidR="00F4333E" w:rsidRDefault="00F4333E" w:rsidP="00F4333E">
      <w:pPr>
        <w:pStyle w:val="Caption"/>
        <w:keepNext/>
      </w:pPr>
      <w:r>
        <w:t xml:space="preserve">Table </w:t>
      </w:r>
      <w:fldSimple w:instr=" SEQ Table \* ARABIC ">
        <w:ins w:id="8388" w:author="Dave Contreras" w:date="2019-07-22T13:45:00Z">
          <w:r w:rsidR="00AF0116">
            <w:rPr>
              <w:noProof/>
            </w:rPr>
            <w:t>27</w:t>
          </w:r>
        </w:ins>
        <w:ins w:id="8389" w:author="Dave Contreras" w:date="2019-07-19T10:40:00Z">
          <w:del w:id="8390" w:author="Dave Contreras" w:date="2019-07-22T08:39:00Z">
            <w:r w:rsidR="001269F2" w:rsidDel="00257931">
              <w:rPr>
                <w:noProof/>
              </w:rPr>
              <w:delText>22</w:delText>
            </w:r>
          </w:del>
        </w:ins>
        <w:del w:id="8391" w:author="Dave Contreras" w:date="2019-07-22T08:39:00Z">
          <w:r w:rsidR="007F7357" w:rsidDel="00257931">
            <w:rPr>
              <w:noProof/>
            </w:rPr>
            <w:delText>17</w:delText>
          </w:r>
        </w:del>
      </w:fldSimple>
      <w:bookmarkEnd w:id="8380"/>
      <w:r>
        <w:t xml:space="preserve"> – Results of a PERMANOVA comparing algae collected in different habitat types at Liberty Island in March of 2018.</w:t>
      </w:r>
    </w:p>
    <w:tbl>
      <w:tblPr>
        <w:tblW w:w="10850" w:type="dxa"/>
        <w:tblLook w:val="04A0" w:firstRow="1" w:lastRow="0" w:firstColumn="1" w:lastColumn="0" w:noHBand="0" w:noVBand="1"/>
      </w:tblPr>
      <w:tblGrid>
        <w:gridCol w:w="1720"/>
        <w:gridCol w:w="960"/>
        <w:gridCol w:w="1210"/>
        <w:gridCol w:w="1640"/>
        <w:gridCol w:w="1700"/>
        <w:gridCol w:w="1700"/>
        <w:gridCol w:w="960"/>
        <w:gridCol w:w="960"/>
      </w:tblGrid>
      <w:tr w:rsidR="00F4333E" w:rsidRPr="00F4333E" w14:paraId="4C6B1CF8" w14:textId="77777777" w:rsidTr="00F4333E">
        <w:trPr>
          <w:trHeight w:val="300"/>
        </w:trPr>
        <w:tc>
          <w:tcPr>
            <w:tcW w:w="1720" w:type="dxa"/>
            <w:tcBorders>
              <w:top w:val="single" w:sz="4" w:space="0" w:color="auto"/>
              <w:left w:val="nil"/>
              <w:bottom w:val="single" w:sz="4" w:space="0" w:color="auto"/>
              <w:right w:val="nil"/>
            </w:tcBorders>
            <w:shd w:val="clear" w:color="auto" w:fill="auto"/>
            <w:noWrap/>
            <w:vAlign w:val="center"/>
            <w:hideMark/>
          </w:tcPr>
          <w:p w14:paraId="0873535C" w14:textId="412153B4" w:rsidR="00F4333E" w:rsidRPr="00F4333E" w:rsidRDefault="00F4333E" w:rsidP="003A5694">
            <w:pPr>
              <w:rPr>
                <w:rFonts w:eastAsia="Times New Roman"/>
              </w:rPr>
            </w:pPr>
            <w:r w:rsidRPr="00F4333E">
              <w:rPr>
                <w:rFonts w:eastAsia="Times New Roman"/>
              </w:rPr>
              <w:t> </w:t>
            </w:r>
            <w:r w:rsidR="00507CA8">
              <w:rPr>
                <w:rFonts w:eastAsia="Times New Roman"/>
              </w:rPr>
              <w:t>Factor</w:t>
            </w:r>
          </w:p>
        </w:tc>
        <w:tc>
          <w:tcPr>
            <w:tcW w:w="960" w:type="dxa"/>
            <w:tcBorders>
              <w:top w:val="single" w:sz="4" w:space="0" w:color="auto"/>
              <w:left w:val="nil"/>
              <w:bottom w:val="single" w:sz="4" w:space="0" w:color="auto"/>
              <w:right w:val="nil"/>
            </w:tcBorders>
            <w:shd w:val="clear" w:color="auto" w:fill="auto"/>
            <w:noWrap/>
            <w:vAlign w:val="bottom"/>
            <w:hideMark/>
          </w:tcPr>
          <w:p w14:paraId="4B51ADF0" w14:textId="271C0901" w:rsidR="00F4333E" w:rsidRPr="00F4333E" w:rsidRDefault="00692B83" w:rsidP="003A5694">
            <w:pPr>
              <w:rPr>
                <w:rFonts w:ascii="Calibri" w:eastAsia="Times New Roman" w:hAnsi="Calibri"/>
              </w:rPr>
            </w:pPr>
            <w:r>
              <w:rPr>
                <w:rFonts w:ascii="Calibri" w:eastAsia="Times New Roman" w:hAnsi="Calibri"/>
              </w:rPr>
              <w:t>DF</w:t>
            </w:r>
          </w:p>
        </w:tc>
        <w:tc>
          <w:tcPr>
            <w:tcW w:w="1210" w:type="dxa"/>
            <w:tcBorders>
              <w:top w:val="single" w:sz="4" w:space="0" w:color="auto"/>
              <w:left w:val="nil"/>
              <w:bottom w:val="single" w:sz="4" w:space="0" w:color="auto"/>
              <w:right w:val="nil"/>
            </w:tcBorders>
            <w:shd w:val="clear" w:color="auto" w:fill="auto"/>
            <w:noWrap/>
            <w:vAlign w:val="bottom"/>
            <w:hideMark/>
          </w:tcPr>
          <w:p w14:paraId="178AAEE6" w14:textId="77777777" w:rsidR="00F4333E" w:rsidRPr="00F4333E" w:rsidRDefault="00F4333E" w:rsidP="003A5694">
            <w:pPr>
              <w:rPr>
                <w:rFonts w:ascii="Calibri" w:eastAsia="Times New Roman" w:hAnsi="Calibri"/>
              </w:rPr>
            </w:pPr>
            <w:proofErr w:type="spellStart"/>
            <w:r w:rsidRPr="00F4333E">
              <w:rPr>
                <w:rFonts w:ascii="Calibri" w:eastAsia="Times New Roman" w:hAnsi="Calibri"/>
              </w:rPr>
              <w:t>SumsOfSqs</w:t>
            </w:r>
            <w:proofErr w:type="spellEnd"/>
          </w:p>
        </w:tc>
        <w:tc>
          <w:tcPr>
            <w:tcW w:w="1640" w:type="dxa"/>
            <w:tcBorders>
              <w:top w:val="single" w:sz="4" w:space="0" w:color="auto"/>
              <w:left w:val="nil"/>
              <w:bottom w:val="single" w:sz="4" w:space="0" w:color="auto"/>
              <w:right w:val="nil"/>
            </w:tcBorders>
            <w:shd w:val="clear" w:color="auto" w:fill="auto"/>
            <w:noWrap/>
            <w:vAlign w:val="bottom"/>
            <w:hideMark/>
          </w:tcPr>
          <w:p w14:paraId="3E6477CF" w14:textId="77777777" w:rsidR="00F4333E" w:rsidRPr="00F4333E" w:rsidRDefault="00F4333E" w:rsidP="003A5694">
            <w:pPr>
              <w:rPr>
                <w:rFonts w:ascii="Calibri" w:eastAsia="Times New Roman" w:hAnsi="Calibri"/>
              </w:rPr>
            </w:pPr>
            <w:proofErr w:type="spellStart"/>
            <w:r w:rsidRPr="00F4333E">
              <w:rPr>
                <w:rFonts w:ascii="Calibri" w:eastAsia="Times New Roman" w:hAnsi="Calibri"/>
              </w:rPr>
              <w:t>MeanSqs</w:t>
            </w:r>
            <w:proofErr w:type="spellEnd"/>
          </w:p>
        </w:tc>
        <w:tc>
          <w:tcPr>
            <w:tcW w:w="1700" w:type="dxa"/>
            <w:tcBorders>
              <w:top w:val="single" w:sz="4" w:space="0" w:color="auto"/>
              <w:left w:val="nil"/>
              <w:bottom w:val="single" w:sz="4" w:space="0" w:color="auto"/>
              <w:right w:val="nil"/>
            </w:tcBorders>
            <w:shd w:val="clear" w:color="auto" w:fill="auto"/>
            <w:noWrap/>
            <w:vAlign w:val="bottom"/>
            <w:hideMark/>
          </w:tcPr>
          <w:p w14:paraId="2F551A44" w14:textId="7786DD99" w:rsidR="00F4333E" w:rsidRPr="00F4333E" w:rsidRDefault="00507CA8" w:rsidP="003A5694">
            <w:pPr>
              <w:rPr>
                <w:rFonts w:ascii="Calibri" w:eastAsia="Times New Roman" w:hAnsi="Calibri"/>
              </w:rPr>
            </w:pPr>
            <w:r>
              <w:rPr>
                <w:rFonts w:ascii="Calibri" w:eastAsia="Times New Roman" w:hAnsi="Calibri"/>
              </w:rPr>
              <w:t>F value</w:t>
            </w:r>
          </w:p>
        </w:tc>
        <w:tc>
          <w:tcPr>
            <w:tcW w:w="1700" w:type="dxa"/>
            <w:tcBorders>
              <w:top w:val="single" w:sz="4" w:space="0" w:color="auto"/>
              <w:left w:val="nil"/>
              <w:bottom w:val="single" w:sz="4" w:space="0" w:color="auto"/>
              <w:right w:val="nil"/>
            </w:tcBorders>
            <w:shd w:val="clear" w:color="auto" w:fill="auto"/>
            <w:noWrap/>
            <w:vAlign w:val="bottom"/>
            <w:hideMark/>
          </w:tcPr>
          <w:p w14:paraId="6EDD62EA" w14:textId="77777777" w:rsidR="00F4333E" w:rsidRPr="00F4333E" w:rsidRDefault="00F4333E" w:rsidP="003A5694">
            <w:pPr>
              <w:rPr>
                <w:rFonts w:ascii="Calibri" w:eastAsia="Times New Roman" w:hAnsi="Calibri"/>
              </w:rPr>
            </w:pPr>
            <w:r w:rsidRPr="00F4333E">
              <w:rPr>
                <w:rFonts w:ascii="Calibri" w:eastAsia="Times New Roman" w:hAnsi="Calibri"/>
              </w:rPr>
              <w:t>R</w:t>
            </w:r>
            <w:r w:rsidRPr="003A5694">
              <w:rPr>
                <w:rFonts w:ascii="Calibri" w:eastAsia="Times New Roman" w:hAnsi="Calibri"/>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E289E66" w14:textId="0D37A2C1" w:rsidR="00F4333E" w:rsidRPr="00F4333E" w:rsidRDefault="00571CA1" w:rsidP="003A5694">
            <w:pPr>
              <w:rPr>
                <w:rFonts w:ascii="Calibri" w:eastAsia="Times New Roman" w:hAnsi="Calibri"/>
              </w:rPr>
            </w:pPr>
            <w:r>
              <w:rPr>
                <w:rFonts w:ascii="Calibri" w:eastAsia="Times New Roman" w:hAnsi="Calibri"/>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7517E68" w14:textId="77777777" w:rsidR="00F4333E" w:rsidRPr="00F4333E" w:rsidRDefault="00F4333E" w:rsidP="003A5694">
            <w:pPr>
              <w:rPr>
                <w:rFonts w:ascii="Calibri" w:eastAsia="Times New Roman" w:hAnsi="Calibri"/>
              </w:rPr>
            </w:pPr>
            <w:r w:rsidRPr="00F4333E">
              <w:rPr>
                <w:rFonts w:ascii="Calibri" w:eastAsia="Times New Roman" w:hAnsi="Calibri"/>
              </w:rPr>
              <w:t> </w:t>
            </w:r>
          </w:p>
        </w:tc>
      </w:tr>
      <w:tr w:rsidR="00F4333E" w:rsidRPr="00F4333E" w14:paraId="0A2AD1A5" w14:textId="77777777" w:rsidTr="00F4333E">
        <w:trPr>
          <w:trHeight w:val="300"/>
        </w:trPr>
        <w:tc>
          <w:tcPr>
            <w:tcW w:w="1720" w:type="dxa"/>
            <w:tcBorders>
              <w:top w:val="nil"/>
              <w:left w:val="nil"/>
              <w:bottom w:val="nil"/>
              <w:right w:val="nil"/>
            </w:tcBorders>
            <w:shd w:val="clear" w:color="auto" w:fill="auto"/>
            <w:noWrap/>
            <w:vAlign w:val="center"/>
            <w:hideMark/>
          </w:tcPr>
          <w:p w14:paraId="444330FB" w14:textId="77777777" w:rsidR="00F4333E" w:rsidRPr="00F4333E" w:rsidRDefault="00F4333E" w:rsidP="003A5694">
            <w:pPr>
              <w:rPr>
                <w:rFonts w:eastAsia="Times New Roman"/>
              </w:rPr>
            </w:pPr>
            <w:r w:rsidRPr="00F4333E">
              <w:rPr>
                <w:rFonts w:eastAsia="Times New Roman"/>
              </w:rPr>
              <w:t>Habitat</w:t>
            </w:r>
          </w:p>
        </w:tc>
        <w:tc>
          <w:tcPr>
            <w:tcW w:w="960" w:type="dxa"/>
            <w:tcBorders>
              <w:top w:val="nil"/>
              <w:left w:val="nil"/>
              <w:bottom w:val="nil"/>
              <w:right w:val="nil"/>
            </w:tcBorders>
            <w:shd w:val="clear" w:color="auto" w:fill="auto"/>
            <w:noWrap/>
            <w:vAlign w:val="bottom"/>
            <w:hideMark/>
          </w:tcPr>
          <w:p w14:paraId="60BAF3AF" w14:textId="77777777" w:rsidR="00F4333E" w:rsidRPr="00F4333E" w:rsidRDefault="00F4333E" w:rsidP="003A5694">
            <w:pPr>
              <w:rPr>
                <w:rFonts w:ascii="Calibri" w:eastAsia="Times New Roman" w:hAnsi="Calibri"/>
              </w:rPr>
            </w:pPr>
            <w:r w:rsidRPr="00F4333E">
              <w:rPr>
                <w:rFonts w:ascii="Calibri" w:eastAsia="Times New Roman" w:hAnsi="Calibri"/>
              </w:rPr>
              <w:t>4</w:t>
            </w:r>
          </w:p>
        </w:tc>
        <w:tc>
          <w:tcPr>
            <w:tcW w:w="1210" w:type="dxa"/>
            <w:tcBorders>
              <w:top w:val="nil"/>
              <w:left w:val="nil"/>
              <w:bottom w:val="nil"/>
              <w:right w:val="nil"/>
            </w:tcBorders>
            <w:shd w:val="clear" w:color="auto" w:fill="auto"/>
            <w:noWrap/>
            <w:vAlign w:val="bottom"/>
            <w:hideMark/>
          </w:tcPr>
          <w:p w14:paraId="7F236CFE" w14:textId="77777777" w:rsidR="00F4333E" w:rsidRPr="00F4333E" w:rsidRDefault="00F4333E" w:rsidP="003A5694">
            <w:pPr>
              <w:rPr>
                <w:rFonts w:ascii="Calibri" w:eastAsia="Times New Roman" w:hAnsi="Calibri"/>
              </w:rPr>
            </w:pPr>
            <w:r w:rsidRPr="00F4333E">
              <w:rPr>
                <w:rFonts w:ascii="Calibri" w:eastAsia="Times New Roman" w:hAnsi="Calibri"/>
              </w:rPr>
              <w:t>1.3518</w:t>
            </w:r>
          </w:p>
        </w:tc>
        <w:tc>
          <w:tcPr>
            <w:tcW w:w="1640" w:type="dxa"/>
            <w:tcBorders>
              <w:top w:val="nil"/>
              <w:left w:val="nil"/>
              <w:bottom w:val="nil"/>
              <w:right w:val="nil"/>
            </w:tcBorders>
            <w:shd w:val="clear" w:color="auto" w:fill="auto"/>
            <w:noWrap/>
            <w:vAlign w:val="bottom"/>
            <w:hideMark/>
          </w:tcPr>
          <w:p w14:paraId="0D19461C" w14:textId="77777777" w:rsidR="00F4333E" w:rsidRPr="00F4333E" w:rsidRDefault="00F4333E" w:rsidP="003A5694">
            <w:pPr>
              <w:rPr>
                <w:rFonts w:ascii="Calibri" w:eastAsia="Times New Roman" w:hAnsi="Calibri"/>
              </w:rPr>
            </w:pPr>
            <w:r w:rsidRPr="00F4333E">
              <w:rPr>
                <w:rFonts w:ascii="Calibri" w:eastAsia="Times New Roman" w:hAnsi="Calibri"/>
              </w:rPr>
              <w:t>0.33795</w:t>
            </w:r>
          </w:p>
        </w:tc>
        <w:tc>
          <w:tcPr>
            <w:tcW w:w="1700" w:type="dxa"/>
            <w:tcBorders>
              <w:top w:val="nil"/>
              <w:left w:val="nil"/>
              <w:bottom w:val="nil"/>
              <w:right w:val="nil"/>
            </w:tcBorders>
            <w:shd w:val="clear" w:color="auto" w:fill="auto"/>
            <w:noWrap/>
            <w:vAlign w:val="bottom"/>
            <w:hideMark/>
          </w:tcPr>
          <w:p w14:paraId="1DA36123" w14:textId="77777777" w:rsidR="00F4333E" w:rsidRPr="00F4333E" w:rsidRDefault="00F4333E" w:rsidP="003A5694">
            <w:pPr>
              <w:rPr>
                <w:rFonts w:ascii="Calibri" w:eastAsia="Times New Roman" w:hAnsi="Calibri"/>
              </w:rPr>
            </w:pPr>
            <w:r w:rsidRPr="00F4333E">
              <w:rPr>
                <w:rFonts w:ascii="Calibri" w:eastAsia="Times New Roman" w:hAnsi="Calibri"/>
              </w:rPr>
              <w:t>2.4844</w:t>
            </w:r>
          </w:p>
        </w:tc>
        <w:tc>
          <w:tcPr>
            <w:tcW w:w="1700" w:type="dxa"/>
            <w:tcBorders>
              <w:top w:val="nil"/>
              <w:left w:val="nil"/>
              <w:bottom w:val="nil"/>
              <w:right w:val="nil"/>
            </w:tcBorders>
            <w:shd w:val="clear" w:color="auto" w:fill="auto"/>
            <w:noWrap/>
            <w:vAlign w:val="bottom"/>
            <w:hideMark/>
          </w:tcPr>
          <w:p w14:paraId="1FD241B3" w14:textId="77777777" w:rsidR="00F4333E" w:rsidRPr="00F4333E" w:rsidRDefault="00F4333E" w:rsidP="003A5694">
            <w:pPr>
              <w:rPr>
                <w:rFonts w:ascii="Calibri" w:eastAsia="Times New Roman" w:hAnsi="Calibri"/>
              </w:rPr>
            </w:pPr>
            <w:r w:rsidRPr="00F4333E">
              <w:rPr>
                <w:rFonts w:ascii="Calibri" w:eastAsia="Times New Roman" w:hAnsi="Calibri"/>
              </w:rPr>
              <w:t>0.45299</w:t>
            </w:r>
          </w:p>
        </w:tc>
        <w:tc>
          <w:tcPr>
            <w:tcW w:w="960" w:type="dxa"/>
            <w:tcBorders>
              <w:top w:val="nil"/>
              <w:left w:val="nil"/>
              <w:bottom w:val="nil"/>
              <w:right w:val="nil"/>
            </w:tcBorders>
            <w:shd w:val="clear" w:color="auto" w:fill="auto"/>
            <w:noWrap/>
            <w:vAlign w:val="bottom"/>
            <w:hideMark/>
          </w:tcPr>
          <w:p w14:paraId="602F3C87" w14:textId="77777777" w:rsidR="00F4333E" w:rsidRPr="00F4333E" w:rsidRDefault="00F4333E" w:rsidP="003A5694">
            <w:pPr>
              <w:rPr>
                <w:rFonts w:ascii="Calibri" w:eastAsia="Times New Roman" w:hAnsi="Calibri"/>
              </w:rPr>
            </w:pPr>
            <w:r w:rsidRPr="00F4333E">
              <w:rPr>
                <w:rFonts w:ascii="Calibri" w:eastAsia="Times New Roman" w:hAnsi="Calibri"/>
              </w:rPr>
              <w:t>0.003</w:t>
            </w:r>
          </w:p>
        </w:tc>
        <w:tc>
          <w:tcPr>
            <w:tcW w:w="960" w:type="dxa"/>
            <w:tcBorders>
              <w:top w:val="nil"/>
              <w:left w:val="nil"/>
              <w:bottom w:val="nil"/>
              <w:right w:val="nil"/>
            </w:tcBorders>
            <w:shd w:val="clear" w:color="auto" w:fill="auto"/>
            <w:noWrap/>
            <w:vAlign w:val="bottom"/>
            <w:hideMark/>
          </w:tcPr>
          <w:p w14:paraId="0F31F258" w14:textId="77777777" w:rsidR="00F4333E" w:rsidRPr="00F4333E" w:rsidRDefault="00F4333E" w:rsidP="003A5694">
            <w:pPr>
              <w:rPr>
                <w:rFonts w:ascii="Calibri" w:eastAsia="Times New Roman" w:hAnsi="Calibri"/>
              </w:rPr>
            </w:pPr>
            <w:r w:rsidRPr="00F4333E">
              <w:rPr>
                <w:rFonts w:ascii="Calibri" w:eastAsia="Times New Roman" w:hAnsi="Calibri"/>
              </w:rPr>
              <w:t>**</w:t>
            </w:r>
          </w:p>
        </w:tc>
      </w:tr>
      <w:tr w:rsidR="00F4333E" w:rsidRPr="00F4333E" w14:paraId="327B0FF7" w14:textId="77777777" w:rsidTr="00F4333E">
        <w:trPr>
          <w:trHeight w:val="300"/>
        </w:trPr>
        <w:tc>
          <w:tcPr>
            <w:tcW w:w="1720" w:type="dxa"/>
            <w:tcBorders>
              <w:top w:val="nil"/>
              <w:left w:val="nil"/>
              <w:bottom w:val="nil"/>
              <w:right w:val="nil"/>
            </w:tcBorders>
            <w:shd w:val="clear" w:color="auto" w:fill="auto"/>
            <w:noWrap/>
            <w:vAlign w:val="center"/>
            <w:hideMark/>
          </w:tcPr>
          <w:p w14:paraId="27B958D8" w14:textId="77777777" w:rsidR="00F4333E" w:rsidRPr="00F4333E" w:rsidRDefault="00F4333E" w:rsidP="003A5694">
            <w:pPr>
              <w:rPr>
                <w:rFonts w:eastAsia="Times New Roman"/>
              </w:rPr>
            </w:pPr>
            <w:r w:rsidRPr="00F4333E">
              <w:rPr>
                <w:rFonts w:eastAsia="Times New Roman"/>
              </w:rPr>
              <w:t>Residuals</w:t>
            </w:r>
          </w:p>
        </w:tc>
        <w:tc>
          <w:tcPr>
            <w:tcW w:w="960" w:type="dxa"/>
            <w:tcBorders>
              <w:top w:val="nil"/>
              <w:left w:val="nil"/>
              <w:bottom w:val="nil"/>
              <w:right w:val="nil"/>
            </w:tcBorders>
            <w:shd w:val="clear" w:color="auto" w:fill="auto"/>
            <w:noWrap/>
            <w:vAlign w:val="bottom"/>
            <w:hideMark/>
          </w:tcPr>
          <w:p w14:paraId="0C922F43" w14:textId="77777777" w:rsidR="00F4333E" w:rsidRPr="00F4333E" w:rsidRDefault="00F4333E" w:rsidP="003A5694">
            <w:pPr>
              <w:rPr>
                <w:rFonts w:ascii="Calibri" w:eastAsia="Times New Roman" w:hAnsi="Calibri"/>
              </w:rPr>
            </w:pPr>
            <w:r w:rsidRPr="00F4333E">
              <w:rPr>
                <w:rFonts w:ascii="Calibri" w:eastAsia="Times New Roman" w:hAnsi="Calibri"/>
              </w:rPr>
              <w:t>12</w:t>
            </w:r>
          </w:p>
        </w:tc>
        <w:tc>
          <w:tcPr>
            <w:tcW w:w="1210" w:type="dxa"/>
            <w:tcBorders>
              <w:top w:val="nil"/>
              <w:left w:val="nil"/>
              <w:bottom w:val="nil"/>
              <w:right w:val="nil"/>
            </w:tcBorders>
            <w:shd w:val="clear" w:color="auto" w:fill="auto"/>
            <w:noWrap/>
            <w:vAlign w:val="bottom"/>
            <w:hideMark/>
          </w:tcPr>
          <w:p w14:paraId="5F2BDA2E" w14:textId="77777777" w:rsidR="00F4333E" w:rsidRPr="00F4333E" w:rsidRDefault="00F4333E" w:rsidP="003A5694">
            <w:pPr>
              <w:rPr>
                <w:rFonts w:ascii="Calibri" w:eastAsia="Times New Roman" w:hAnsi="Calibri"/>
              </w:rPr>
            </w:pPr>
            <w:r w:rsidRPr="00F4333E">
              <w:rPr>
                <w:rFonts w:ascii="Calibri" w:eastAsia="Times New Roman" w:hAnsi="Calibri"/>
              </w:rPr>
              <w:t>1.6324</w:t>
            </w:r>
          </w:p>
        </w:tc>
        <w:tc>
          <w:tcPr>
            <w:tcW w:w="1640" w:type="dxa"/>
            <w:tcBorders>
              <w:top w:val="nil"/>
              <w:left w:val="nil"/>
              <w:bottom w:val="nil"/>
              <w:right w:val="nil"/>
            </w:tcBorders>
            <w:shd w:val="clear" w:color="auto" w:fill="auto"/>
            <w:noWrap/>
            <w:vAlign w:val="bottom"/>
            <w:hideMark/>
          </w:tcPr>
          <w:p w14:paraId="305E036F" w14:textId="77777777" w:rsidR="00F4333E" w:rsidRPr="00F4333E" w:rsidRDefault="00F4333E" w:rsidP="003A5694">
            <w:pPr>
              <w:rPr>
                <w:rFonts w:ascii="Calibri" w:eastAsia="Times New Roman" w:hAnsi="Calibri"/>
              </w:rPr>
            </w:pPr>
            <w:r w:rsidRPr="00F4333E">
              <w:rPr>
                <w:rFonts w:ascii="Calibri" w:eastAsia="Times New Roman" w:hAnsi="Calibri"/>
              </w:rPr>
              <w:t>0.13603</w:t>
            </w:r>
          </w:p>
        </w:tc>
        <w:tc>
          <w:tcPr>
            <w:tcW w:w="1700" w:type="dxa"/>
            <w:tcBorders>
              <w:top w:val="nil"/>
              <w:left w:val="nil"/>
              <w:bottom w:val="nil"/>
              <w:right w:val="nil"/>
            </w:tcBorders>
            <w:shd w:val="clear" w:color="auto" w:fill="auto"/>
            <w:noWrap/>
            <w:vAlign w:val="bottom"/>
            <w:hideMark/>
          </w:tcPr>
          <w:p w14:paraId="21B6824E" w14:textId="77777777" w:rsidR="00F4333E" w:rsidRPr="00F4333E" w:rsidRDefault="00F4333E" w:rsidP="003A5694">
            <w:pPr>
              <w:rPr>
                <w:rFonts w:ascii="Calibri" w:eastAsia="Times New Roman" w:hAnsi="Calibri"/>
              </w:rPr>
            </w:pPr>
          </w:p>
        </w:tc>
        <w:tc>
          <w:tcPr>
            <w:tcW w:w="1700" w:type="dxa"/>
            <w:tcBorders>
              <w:top w:val="nil"/>
              <w:left w:val="nil"/>
              <w:bottom w:val="nil"/>
              <w:right w:val="nil"/>
            </w:tcBorders>
            <w:shd w:val="clear" w:color="auto" w:fill="auto"/>
            <w:noWrap/>
            <w:vAlign w:val="bottom"/>
            <w:hideMark/>
          </w:tcPr>
          <w:p w14:paraId="71B1C106" w14:textId="77777777" w:rsidR="00F4333E" w:rsidRPr="00F4333E" w:rsidRDefault="00F4333E" w:rsidP="003A5694">
            <w:pPr>
              <w:rPr>
                <w:rFonts w:ascii="Calibri" w:eastAsia="Times New Roman" w:hAnsi="Calibri"/>
              </w:rPr>
            </w:pPr>
            <w:r w:rsidRPr="00F4333E">
              <w:rPr>
                <w:rFonts w:ascii="Calibri" w:eastAsia="Times New Roman" w:hAnsi="Calibri"/>
              </w:rPr>
              <w:t>0.54701</w:t>
            </w:r>
          </w:p>
        </w:tc>
        <w:tc>
          <w:tcPr>
            <w:tcW w:w="960" w:type="dxa"/>
            <w:tcBorders>
              <w:top w:val="nil"/>
              <w:left w:val="nil"/>
              <w:bottom w:val="nil"/>
              <w:right w:val="nil"/>
            </w:tcBorders>
            <w:shd w:val="clear" w:color="auto" w:fill="auto"/>
            <w:noWrap/>
            <w:vAlign w:val="bottom"/>
            <w:hideMark/>
          </w:tcPr>
          <w:p w14:paraId="4B470973" w14:textId="77777777" w:rsidR="00F4333E" w:rsidRPr="00F4333E" w:rsidRDefault="00F4333E" w:rsidP="003A5694">
            <w:pPr>
              <w:rPr>
                <w:rFonts w:ascii="Calibri" w:eastAsia="Times New Roman" w:hAnsi="Calibri"/>
              </w:rPr>
            </w:pPr>
          </w:p>
        </w:tc>
        <w:tc>
          <w:tcPr>
            <w:tcW w:w="960" w:type="dxa"/>
            <w:tcBorders>
              <w:top w:val="nil"/>
              <w:left w:val="nil"/>
              <w:bottom w:val="nil"/>
              <w:right w:val="nil"/>
            </w:tcBorders>
            <w:shd w:val="clear" w:color="auto" w:fill="auto"/>
            <w:noWrap/>
            <w:vAlign w:val="bottom"/>
            <w:hideMark/>
          </w:tcPr>
          <w:p w14:paraId="7F426DCB" w14:textId="77777777" w:rsidR="00F4333E" w:rsidRPr="00F4333E" w:rsidRDefault="00F4333E" w:rsidP="003A5694">
            <w:pPr>
              <w:rPr>
                <w:rFonts w:ascii="Times New Roman" w:eastAsia="Times New Roman" w:hAnsi="Times New Roman" w:cs="Times New Roman"/>
              </w:rPr>
            </w:pPr>
          </w:p>
        </w:tc>
      </w:tr>
      <w:tr w:rsidR="00F4333E" w:rsidRPr="00F4333E" w14:paraId="2EC153D0" w14:textId="77777777" w:rsidTr="00F4333E">
        <w:trPr>
          <w:trHeight w:val="300"/>
        </w:trPr>
        <w:tc>
          <w:tcPr>
            <w:tcW w:w="1720" w:type="dxa"/>
            <w:tcBorders>
              <w:top w:val="nil"/>
              <w:left w:val="nil"/>
              <w:bottom w:val="single" w:sz="4" w:space="0" w:color="auto"/>
              <w:right w:val="nil"/>
            </w:tcBorders>
            <w:shd w:val="clear" w:color="000000" w:fill="FFFFFF"/>
            <w:noWrap/>
            <w:vAlign w:val="center"/>
            <w:hideMark/>
          </w:tcPr>
          <w:p w14:paraId="36203D17" w14:textId="77777777" w:rsidR="00F4333E" w:rsidRPr="00F4333E" w:rsidRDefault="00F4333E" w:rsidP="003A5694">
            <w:pPr>
              <w:rPr>
                <w:rFonts w:eastAsia="Times New Roman"/>
              </w:rPr>
            </w:pPr>
            <w:r w:rsidRPr="00F4333E">
              <w:rPr>
                <w:rFonts w:eastAsia="Times New Roman"/>
              </w:rPr>
              <w:t>Total</w:t>
            </w:r>
          </w:p>
        </w:tc>
        <w:tc>
          <w:tcPr>
            <w:tcW w:w="960" w:type="dxa"/>
            <w:tcBorders>
              <w:top w:val="nil"/>
              <w:left w:val="nil"/>
              <w:bottom w:val="single" w:sz="4" w:space="0" w:color="auto"/>
              <w:right w:val="nil"/>
            </w:tcBorders>
            <w:shd w:val="clear" w:color="auto" w:fill="auto"/>
            <w:noWrap/>
            <w:vAlign w:val="bottom"/>
            <w:hideMark/>
          </w:tcPr>
          <w:p w14:paraId="0DD46457" w14:textId="77777777" w:rsidR="00F4333E" w:rsidRPr="00F4333E" w:rsidRDefault="00F4333E" w:rsidP="003A5694">
            <w:pPr>
              <w:rPr>
                <w:rFonts w:ascii="Calibri" w:eastAsia="Times New Roman" w:hAnsi="Calibri"/>
              </w:rPr>
            </w:pPr>
            <w:r w:rsidRPr="00F4333E">
              <w:rPr>
                <w:rFonts w:ascii="Calibri" w:eastAsia="Times New Roman" w:hAnsi="Calibri"/>
              </w:rPr>
              <w:t>16</w:t>
            </w:r>
          </w:p>
        </w:tc>
        <w:tc>
          <w:tcPr>
            <w:tcW w:w="1210" w:type="dxa"/>
            <w:tcBorders>
              <w:top w:val="nil"/>
              <w:left w:val="nil"/>
              <w:bottom w:val="single" w:sz="4" w:space="0" w:color="auto"/>
              <w:right w:val="nil"/>
            </w:tcBorders>
            <w:shd w:val="clear" w:color="auto" w:fill="auto"/>
            <w:noWrap/>
            <w:vAlign w:val="bottom"/>
            <w:hideMark/>
          </w:tcPr>
          <w:p w14:paraId="281A0DF0" w14:textId="77777777" w:rsidR="00F4333E" w:rsidRPr="00F4333E" w:rsidRDefault="00F4333E" w:rsidP="003A5694">
            <w:pPr>
              <w:rPr>
                <w:rFonts w:ascii="Calibri" w:eastAsia="Times New Roman" w:hAnsi="Calibri"/>
              </w:rPr>
            </w:pPr>
            <w:r w:rsidRPr="00F4333E">
              <w:rPr>
                <w:rFonts w:ascii="Calibri" w:eastAsia="Times New Roman" w:hAnsi="Calibri"/>
              </w:rPr>
              <w:t>2.9842</w:t>
            </w:r>
          </w:p>
        </w:tc>
        <w:tc>
          <w:tcPr>
            <w:tcW w:w="1640" w:type="dxa"/>
            <w:tcBorders>
              <w:top w:val="nil"/>
              <w:left w:val="nil"/>
              <w:bottom w:val="single" w:sz="4" w:space="0" w:color="auto"/>
              <w:right w:val="nil"/>
            </w:tcBorders>
            <w:shd w:val="clear" w:color="auto" w:fill="auto"/>
            <w:noWrap/>
            <w:vAlign w:val="bottom"/>
            <w:hideMark/>
          </w:tcPr>
          <w:p w14:paraId="0A9569BC" w14:textId="77777777" w:rsidR="00F4333E" w:rsidRPr="00F4333E" w:rsidRDefault="00F4333E" w:rsidP="003A5694">
            <w:pPr>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210617F5" w14:textId="77777777" w:rsidR="00F4333E" w:rsidRPr="00F4333E" w:rsidRDefault="00F4333E" w:rsidP="003A5694">
            <w:pPr>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01D1D080" w14:textId="77777777" w:rsidR="00F4333E" w:rsidRPr="00F4333E" w:rsidRDefault="00F4333E" w:rsidP="003A5694">
            <w:pPr>
              <w:rPr>
                <w:rFonts w:ascii="Calibri" w:eastAsia="Times New Roman" w:hAnsi="Calibri"/>
              </w:rPr>
            </w:pPr>
            <w:r w:rsidRPr="00F4333E">
              <w:rPr>
                <w:rFonts w:ascii="Calibri" w:eastAsia="Times New Roman" w:hAnsi="Calibri"/>
              </w:rPr>
              <w:t>1</w:t>
            </w:r>
          </w:p>
        </w:tc>
        <w:tc>
          <w:tcPr>
            <w:tcW w:w="960" w:type="dxa"/>
            <w:tcBorders>
              <w:top w:val="nil"/>
              <w:left w:val="nil"/>
              <w:bottom w:val="single" w:sz="4" w:space="0" w:color="auto"/>
              <w:right w:val="nil"/>
            </w:tcBorders>
            <w:shd w:val="clear" w:color="auto" w:fill="auto"/>
            <w:noWrap/>
            <w:vAlign w:val="bottom"/>
            <w:hideMark/>
          </w:tcPr>
          <w:p w14:paraId="69385E58" w14:textId="77777777" w:rsidR="00F4333E" w:rsidRPr="00F4333E" w:rsidRDefault="00F4333E" w:rsidP="003A5694">
            <w:pPr>
              <w:rPr>
                <w:rFonts w:ascii="Calibri" w:eastAsia="Times New Roman" w:hAnsi="Calibri"/>
              </w:rPr>
            </w:pPr>
            <w:r w:rsidRPr="00F4333E">
              <w:rPr>
                <w:rFonts w:ascii="Calibri" w:eastAsia="Times New Roman" w:hAnsi="Calibri"/>
              </w:rPr>
              <w:t> </w:t>
            </w:r>
          </w:p>
        </w:tc>
        <w:tc>
          <w:tcPr>
            <w:tcW w:w="960" w:type="dxa"/>
            <w:tcBorders>
              <w:top w:val="nil"/>
              <w:left w:val="nil"/>
              <w:bottom w:val="single" w:sz="4" w:space="0" w:color="auto"/>
              <w:right w:val="nil"/>
            </w:tcBorders>
            <w:shd w:val="clear" w:color="auto" w:fill="auto"/>
            <w:noWrap/>
            <w:vAlign w:val="bottom"/>
            <w:hideMark/>
          </w:tcPr>
          <w:p w14:paraId="32883761" w14:textId="77777777" w:rsidR="00F4333E" w:rsidRPr="00F4333E" w:rsidRDefault="00F4333E" w:rsidP="003A5694">
            <w:pPr>
              <w:rPr>
                <w:rFonts w:ascii="Calibri" w:eastAsia="Times New Roman" w:hAnsi="Calibri"/>
              </w:rPr>
            </w:pPr>
            <w:r w:rsidRPr="00F4333E">
              <w:rPr>
                <w:rFonts w:ascii="Calibri" w:eastAsia="Times New Roman" w:hAnsi="Calibri"/>
              </w:rPr>
              <w:t> </w:t>
            </w:r>
          </w:p>
        </w:tc>
      </w:tr>
    </w:tbl>
    <w:p w14:paraId="0A6ED698" w14:textId="77777777" w:rsidR="00F4333E" w:rsidRPr="00F4333E" w:rsidRDefault="00F4333E" w:rsidP="00F4333E"/>
    <w:p w14:paraId="4BCF6AE0" w14:textId="10656A0D" w:rsidR="000412DF" w:rsidRDefault="001D7151" w:rsidP="000412DF">
      <w:pPr>
        <w:keepNext/>
      </w:pPr>
      <w:r w:rsidRPr="001D7151">
        <w:rPr>
          <w:noProof/>
        </w:rPr>
        <w:lastRenderedPageBreak/>
        <w:drawing>
          <wp:inline distT="0" distB="0" distL="0" distR="0" wp14:anchorId="3FE7C0DE" wp14:editId="290D9560">
            <wp:extent cx="5943600" cy="5533396"/>
            <wp:effectExtent l="0" t="0" r="0" b="0"/>
            <wp:docPr id="2972" name="Picture 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6C46BB07" w14:textId="6DB379B7" w:rsidR="00ED1142" w:rsidRDefault="000412DF" w:rsidP="000412DF">
      <w:pPr>
        <w:pStyle w:val="Caption"/>
      </w:pPr>
      <w:bookmarkStart w:id="8392" w:name="_Ref11410122"/>
      <w:r>
        <w:t xml:space="preserve">Figure </w:t>
      </w:r>
      <w:fldSimple w:instr=" SEQ Figure \* ARABIC ">
        <w:ins w:id="8393" w:author="Dave Contreras" w:date="2019-07-24T07:13:00Z">
          <w:r w:rsidR="00F77CC9">
            <w:rPr>
              <w:noProof/>
            </w:rPr>
            <w:t>33</w:t>
          </w:r>
        </w:ins>
        <w:ins w:id="8394" w:author="Dave Contreras" w:date="2019-07-22T13:44:00Z">
          <w:del w:id="8395" w:author="Dave Contreras" w:date="2019-07-23T16:00:00Z">
            <w:r w:rsidR="00AF0116" w:rsidDel="00BD7140">
              <w:rPr>
                <w:noProof/>
              </w:rPr>
              <w:delText>31</w:delText>
            </w:r>
          </w:del>
        </w:ins>
        <w:ins w:id="8396" w:author="Dave Contreras" w:date="2019-07-19T10:42:00Z">
          <w:del w:id="8397" w:author="Dave Contreras" w:date="2019-07-23T16:00:00Z">
            <w:r w:rsidR="00957DB8" w:rsidDel="00BD7140">
              <w:rPr>
                <w:noProof/>
              </w:rPr>
              <w:delText>28</w:delText>
            </w:r>
          </w:del>
        </w:ins>
        <w:del w:id="8398" w:author="Dave Contreras" w:date="2019-07-23T16:00:00Z">
          <w:r w:rsidR="0013218D" w:rsidDel="00BD7140">
            <w:rPr>
              <w:noProof/>
            </w:rPr>
            <w:delText>25</w:delText>
          </w:r>
        </w:del>
      </w:fldSimple>
      <w:bookmarkEnd w:id="8392"/>
      <w:r w:rsidR="003A5694">
        <w:t>.</w:t>
      </w:r>
      <w:r>
        <w:t xml:space="preserve"> NMDS plot of algal samples taken from different habitat types at Liberty Island. The sample </w:t>
      </w:r>
      <w:proofErr w:type="spellStart"/>
      <w:r>
        <w:t>labled</w:t>
      </w:r>
      <w:proofErr w:type="spellEnd"/>
      <w:r>
        <w:t xml:space="preserve"> “other” is a sample of </w:t>
      </w:r>
      <w:r w:rsidR="00F4333E">
        <w:t>filamentous</w:t>
      </w:r>
      <w:r>
        <w:t xml:space="preserve"> algae.</w:t>
      </w:r>
    </w:p>
    <w:p w14:paraId="21B18FCF" w14:textId="1279E575" w:rsidR="00F4333E" w:rsidRDefault="00F4333E" w:rsidP="00F4333E">
      <w:pPr>
        <w:pStyle w:val="Caption"/>
        <w:keepNext/>
      </w:pPr>
      <w:bookmarkStart w:id="8399" w:name="_Ref11410553"/>
      <w:r>
        <w:t xml:space="preserve">Table </w:t>
      </w:r>
      <w:fldSimple w:instr=" SEQ Table \* ARABIC ">
        <w:ins w:id="8400" w:author="Dave Contreras" w:date="2019-07-22T13:45:00Z">
          <w:r w:rsidR="00AF0116">
            <w:rPr>
              <w:noProof/>
            </w:rPr>
            <w:t>28</w:t>
          </w:r>
        </w:ins>
        <w:ins w:id="8401" w:author="Dave Contreras" w:date="2019-07-19T10:40:00Z">
          <w:del w:id="8402" w:author="Dave Contreras" w:date="2019-07-22T08:39:00Z">
            <w:r w:rsidR="001269F2" w:rsidDel="00257931">
              <w:rPr>
                <w:noProof/>
              </w:rPr>
              <w:delText>23</w:delText>
            </w:r>
          </w:del>
        </w:ins>
        <w:del w:id="8403" w:author="Dave Contreras" w:date="2019-07-22T08:39:00Z">
          <w:r w:rsidR="007F7357" w:rsidDel="00257931">
            <w:rPr>
              <w:noProof/>
            </w:rPr>
            <w:delText>18</w:delText>
          </w:r>
        </w:del>
      </w:fldSimple>
      <w:bookmarkEnd w:id="8399"/>
      <w:r w:rsidR="003A5694">
        <w:t>.</w:t>
      </w:r>
      <w:r>
        <w:t xml:space="preserve"> Multilevel pattern analysis of invertebrate associations with wetlands of differing types. </w:t>
      </w:r>
      <w:r w:rsidR="003A5694">
        <w:t>A significant p value indicates the particular taxa was positively associated with a particular habitat type. Habitat types were combined so that there were only two groups, “Pelagic” and “Benthic/epiphytic”.</w:t>
      </w:r>
    </w:p>
    <w:tbl>
      <w:tblPr>
        <w:tblW w:w="5923" w:type="dxa"/>
        <w:tblLook w:val="04A0" w:firstRow="1" w:lastRow="0" w:firstColumn="1" w:lastColumn="0" w:noHBand="0" w:noVBand="1"/>
      </w:tblPr>
      <w:tblGrid>
        <w:gridCol w:w="3043"/>
        <w:gridCol w:w="960"/>
        <w:gridCol w:w="960"/>
        <w:gridCol w:w="960"/>
      </w:tblGrid>
      <w:tr w:rsidR="00F4333E" w:rsidRPr="00835089" w14:paraId="04C550BD" w14:textId="77777777" w:rsidTr="003A5694">
        <w:trPr>
          <w:trHeight w:val="288"/>
        </w:trPr>
        <w:tc>
          <w:tcPr>
            <w:tcW w:w="3043" w:type="dxa"/>
            <w:tcBorders>
              <w:top w:val="single" w:sz="4" w:space="0" w:color="auto"/>
              <w:left w:val="nil"/>
              <w:bottom w:val="single" w:sz="4" w:space="0" w:color="auto"/>
              <w:right w:val="nil"/>
            </w:tcBorders>
            <w:shd w:val="clear" w:color="000000" w:fill="E7E6E6"/>
            <w:noWrap/>
            <w:vAlign w:val="bottom"/>
            <w:hideMark/>
          </w:tcPr>
          <w:p w14:paraId="33E6CEF8" w14:textId="33EFC620"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Pelagic</w:t>
            </w:r>
          </w:p>
        </w:tc>
        <w:tc>
          <w:tcPr>
            <w:tcW w:w="960" w:type="dxa"/>
            <w:tcBorders>
              <w:top w:val="single" w:sz="4" w:space="0" w:color="auto"/>
              <w:left w:val="nil"/>
              <w:bottom w:val="single" w:sz="4" w:space="0" w:color="auto"/>
              <w:right w:val="nil"/>
            </w:tcBorders>
            <w:shd w:val="clear" w:color="000000" w:fill="E7E6E6"/>
            <w:noWrap/>
            <w:vAlign w:val="bottom"/>
            <w:hideMark/>
          </w:tcPr>
          <w:p w14:paraId="389EC09C"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D4FE335"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CCC4D7C"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1C431438" w14:textId="77777777" w:rsidTr="003A5694">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20B7091A"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8E4E4E4"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single" w:sz="4" w:space="0" w:color="auto"/>
              <w:left w:val="nil"/>
              <w:bottom w:val="single" w:sz="4" w:space="0" w:color="auto"/>
              <w:right w:val="nil"/>
            </w:tcBorders>
            <w:shd w:val="clear" w:color="auto" w:fill="auto"/>
            <w:noWrap/>
            <w:vAlign w:val="bottom"/>
            <w:hideMark/>
          </w:tcPr>
          <w:p w14:paraId="702DCC60" w14:textId="38E6A11F" w:rsidR="00F4333E" w:rsidRPr="003A5694" w:rsidRDefault="003A5694" w:rsidP="00B06AD8">
            <w:pPr>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28067F01"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5BEB92D7" w14:textId="77777777" w:rsidTr="003A5694">
        <w:trPr>
          <w:trHeight w:val="288"/>
        </w:trPr>
        <w:tc>
          <w:tcPr>
            <w:tcW w:w="3043" w:type="dxa"/>
            <w:tcBorders>
              <w:top w:val="single" w:sz="4" w:space="0" w:color="auto"/>
              <w:left w:val="nil"/>
              <w:right w:val="nil"/>
            </w:tcBorders>
            <w:shd w:val="clear" w:color="auto" w:fill="auto"/>
            <w:noWrap/>
            <w:vAlign w:val="bottom"/>
          </w:tcPr>
          <w:p w14:paraId="54679D09" w14:textId="2A832E60" w:rsidR="00F4333E" w:rsidRPr="00F4333E" w:rsidRDefault="00F4333E" w:rsidP="00B06AD8">
            <w:pPr>
              <w:rPr>
                <w:rFonts w:ascii="Calibri" w:eastAsia="Times New Roman" w:hAnsi="Calibri" w:cs="Calibri"/>
                <w:i/>
                <w:color w:val="000000"/>
              </w:rPr>
            </w:pPr>
            <w:r w:rsidRPr="00F4333E">
              <w:rPr>
                <w:rFonts w:ascii="Calibri" w:eastAsia="Times New Roman" w:hAnsi="Calibri" w:cs="Calibri"/>
                <w:i/>
                <w:color w:val="000000"/>
              </w:rPr>
              <w:t>Cyclotella</w:t>
            </w:r>
          </w:p>
        </w:tc>
        <w:tc>
          <w:tcPr>
            <w:tcW w:w="960" w:type="dxa"/>
            <w:tcBorders>
              <w:top w:val="single" w:sz="4" w:space="0" w:color="auto"/>
              <w:left w:val="nil"/>
              <w:right w:val="nil"/>
            </w:tcBorders>
            <w:shd w:val="clear" w:color="auto" w:fill="auto"/>
            <w:noWrap/>
            <w:vAlign w:val="bottom"/>
          </w:tcPr>
          <w:p w14:paraId="260057AF" w14:textId="24DF21D6" w:rsidR="00F4333E" w:rsidRPr="00835089" w:rsidRDefault="00F4333E" w:rsidP="00B06AD8">
            <w:pPr>
              <w:rPr>
                <w:rFonts w:ascii="Calibri" w:eastAsia="Times New Roman" w:hAnsi="Calibri" w:cs="Calibri"/>
                <w:color w:val="000000"/>
              </w:rPr>
            </w:pPr>
            <w:r>
              <w:rPr>
                <w:rFonts w:ascii="Calibri" w:eastAsia="Times New Roman" w:hAnsi="Calibri" w:cs="Calibri"/>
                <w:color w:val="000000"/>
              </w:rPr>
              <w:t>0.988</w:t>
            </w:r>
          </w:p>
        </w:tc>
        <w:tc>
          <w:tcPr>
            <w:tcW w:w="960" w:type="dxa"/>
            <w:tcBorders>
              <w:top w:val="single" w:sz="4" w:space="0" w:color="auto"/>
              <w:left w:val="nil"/>
              <w:right w:val="nil"/>
            </w:tcBorders>
            <w:shd w:val="clear" w:color="auto" w:fill="auto"/>
            <w:noWrap/>
            <w:vAlign w:val="bottom"/>
          </w:tcPr>
          <w:p w14:paraId="7630A040" w14:textId="23A75F41" w:rsidR="00F4333E" w:rsidRPr="00835089" w:rsidRDefault="00F4333E" w:rsidP="00B06AD8">
            <w:pPr>
              <w:rPr>
                <w:rFonts w:ascii="Calibri" w:eastAsia="Times New Roman" w:hAnsi="Calibri" w:cs="Calibri"/>
                <w:color w:val="000000"/>
              </w:rPr>
            </w:pPr>
            <w:r>
              <w:rPr>
                <w:rFonts w:ascii="Calibri" w:eastAsia="Times New Roman" w:hAnsi="Calibri" w:cs="Calibri"/>
                <w:color w:val="000000"/>
              </w:rPr>
              <w:t>0.005</w:t>
            </w:r>
          </w:p>
        </w:tc>
        <w:tc>
          <w:tcPr>
            <w:tcW w:w="960" w:type="dxa"/>
            <w:tcBorders>
              <w:top w:val="single" w:sz="4" w:space="0" w:color="auto"/>
              <w:left w:val="nil"/>
              <w:right w:val="nil"/>
            </w:tcBorders>
            <w:shd w:val="clear" w:color="auto" w:fill="auto"/>
            <w:noWrap/>
            <w:vAlign w:val="bottom"/>
          </w:tcPr>
          <w:p w14:paraId="4280A29F" w14:textId="41B0A533" w:rsidR="00F4333E" w:rsidRPr="00835089" w:rsidRDefault="00F4333E" w:rsidP="00B06AD8">
            <w:pPr>
              <w:rPr>
                <w:rFonts w:ascii="Calibri" w:eastAsia="Times New Roman" w:hAnsi="Calibri" w:cs="Calibri"/>
                <w:color w:val="000000"/>
              </w:rPr>
            </w:pPr>
            <w:r>
              <w:rPr>
                <w:rFonts w:ascii="Calibri" w:eastAsia="Times New Roman" w:hAnsi="Calibri" w:cs="Calibri"/>
                <w:color w:val="000000"/>
              </w:rPr>
              <w:t>**</w:t>
            </w:r>
          </w:p>
        </w:tc>
      </w:tr>
      <w:tr w:rsidR="00F4333E" w:rsidRPr="00835089" w14:paraId="2BF6CCA3" w14:textId="77777777" w:rsidTr="00F4333E">
        <w:trPr>
          <w:trHeight w:val="288"/>
        </w:trPr>
        <w:tc>
          <w:tcPr>
            <w:tcW w:w="3043" w:type="dxa"/>
            <w:tcBorders>
              <w:left w:val="nil"/>
              <w:right w:val="nil"/>
            </w:tcBorders>
            <w:shd w:val="clear" w:color="auto" w:fill="auto"/>
            <w:noWrap/>
            <w:vAlign w:val="bottom"/>
          </w:tcPr>
          <w:p w14:paraId="48750B84" w14:textId="6C5F0660" w:rsidR="00F4333E" w:rsidRPr="00F4333E" w:rsidRDefault="00F4333E" w:rsidP="00B06AD8">
            <w:pPr>
              <w:rPr>
                <w:rFonts w:ascii="Calibri" w:eastAsia="Times New Roman" w:hAnsi="Calibri" w:cs="Calibri"/>
                <w:i/>
                <w:color w:val="000000"/>
              </w:rPr>
            </w:pPr>
            <w:proofErr w:type="spellStart"/>
            <w:r w:rsidRPr="00F4333E">
              <w:rPr>
                <w:rFonts w:ascii="Calibri" w:eastAsia="Times New Roman" w:hAnsi="Calibri" w:cs="Calibri"/>
                <w:i/>
                <w:color w:val="000000"/>
              </w:rPr>
              <w:t>Teleaulax</w:t>
            </w:r>
            <w:proofErr w:type="spellEnd"/>
          </w:p>
        </w:tc>
        <w:tc>
          <w:tcPr>
            <w:tcW w:w="960" w:type="dxa"/>
            <w:tcBorders>
              <w:left w:val="nil"/>
              <w:right w:val="nil"/>
            </w:tcBorders>
            <w:shd w:val="clear" w:color="auto" w:fill="auto"/>
            <w:noWrap/>
            <w:vAlign w:val="bottom"/>
          </w:tcPr>
          <w:p w14:paraId="4D47A2AA" w14:textId="120E16B1" w:rsidR="00F4333E" w:rsidRPr="00835089" w:rsidRDefault="00F4333E" w:rsidP="00B06AD8">
            <w:pPr>
              <w:rPr>
                <w:rFonts w:ascii="Calibri" w:eastAsia="Times New Roman" w:hAnsi="Calibri" w:cs="Calibri"/>
                <w:color w:val="000000"/>
              </w:rPr>
            </w:pPr>
            <w:r>
              <w:rPr>
                <w:rFonts w:ascii="Calibri" w:eastAsia="Times New Roman" w:hAnsi="Calibri" w:cs="Calibri"/>
                <w:color w:val="000000"/>
              </w:rPr>
              <w:t>0.983</w:t>
            </w:r>
          </w:p>
        </w:tc>
        <w:tc>
          <w:tcPr>
            <w:tcW w:w="960" w:type="dxa"/>
            <w:tcBorders>
              <w:left w:val="nil"/>
              <w:right w:val="nil"/>
            </w:tcBorders>
            <w:shd w:val="clear" w:color="auto" w:fill="auto"/>
            <w:noWrap/>
            <w:vAlign w:val="bottom"/>
          </w:tcPr>
          <w:p w14:paraId="50383A2F" w14:textId="636BF91E" w:rsidR="00F4333E" w:rsidRPr="00835089" w:rsidRDefault="00F4333E" w:rsidP="00B06AD8">
            <w:pPr>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181D0288" w14:textId="15EB4D81" w:rsidR="00F4333E" w:rsidRPr="00835089" w:rsidRDefault="00F4333E" w:rsidP="00B06AD8">
            <w:pPr>
              <w:rPr>
                <w:rFonts w:ascii="Calibri" w:eastAsia="Times New Roman" w:hAnsi="Calibri" w:cs="Calibri"/>
                <w:color w:val="000000"/>
              </w:rPr>
            </w:pPr>
            <w:r>
              <w:rPr>
                <w:rFonts w:ascii="Calibri" w:eastAsia="Times New Roman" w:hAnsi="Calibri" w:cs="Calibri"/>
                <w:color w:val="000000"/>
              </w:rPr>
              <w:t>**</w:t>
            </w:r>
          </w:p>
        </w:tc>
      </w:tr>
      <w:tr w:rsidR="006A26B0" w:rsidRPr="00835089" w14:paraId="02C0F2C5" w14:textId="77777777" w:rsidTr="00F4333E">
        <w:trPr>
          <w:trHeight w:val="288"/>
        </w:trPr>
        <w:tc>
          <w:tcPr>
            <w:tcW w:w="3043" w:type="dxa"/>
            <w:tcBorders>
              <w:left w:val="nil"/>
              <w:right w:val="nil"/>
            </w:tcBorders>
            <w:shd w:val="clear" w:color="auto" w:fill="auto"/>
            <w:noWrap/>
            <w:vAlign w:val="bottom"/>
          </w:tcPr>
          <w:p w14:paraId="11F5F6B2" w14:textId="544DF310" w:rsidR="006A26B0" w:rsidRPr="00F4333E" w:rsidRDefault="006A26B0" w:rsidP="00B06AD8">
            <w:pPr>
              <w:rPr>
                <w:rFonts w:ascii="Calibri" w:eastAsia="Times New Roman" w:hAnsi="Calibri" w:cs="Calibri"/>
                <w:i/>
                <w:color w:val="000000"/>
              </w:rPr>
            </w:pPr>
            <w:proofErr w:type="spellStart"/>
            <w:r>
              <w:rPr>
                <w:rFonts w:ascii="Calibri" w:eastAsia="Times New Roman" w:hAnsi="Calibri" w:cs="Calibri"/>
                <w:i/>
                <w:color w:val="000000"/>
              </w:rPr>
              <w:t>Monoraphidium</w:t>
            </w:r>
            <w:proofErr w:type="spellEnd"/>
          </w:p>
        </w:tc>
        <w:tc>
          <w:tcPr>
            <w:tcW w:w="960" w:type="dxa"/>
            <w:tcBorders>
              <w:left w:val="nil"/>
              <w:right w:val="nil"/>
            </w:tcBorders>
            <w:shd w:val="clear" w:color="auto" w:fill="auto"/>
            <w:noWrap/>
            <w:vAlign w:val="bottom"/>
          </w:tcPr>
          <w:p w14:paraId="2405D00D" w14:textId="69CB3EA9" w:rsidR="006A26B0" w:rsidRDefault="006A26B0" w:rsidP="00B06AD8">
            <w:pPr>
              <w:rPr>
                <w:rFonts w:ascii="Calibri" w:eastAsia="Times New Roman" w:hAnsi="Calibri" w:cs="Calibri"/>
                <w:color w:val="000000"/>
              </w:rPr>
            </w:pPr>
            <w:r>
              <w:rPr>
                <w:rFonts w:ascii="Calibri" w:eastAsia="Times New Roman" w:hAnsi="Calibri" w:cs="Calibri"/>
                <w:color w:val="000000"/>
              </w:rPr>
              <w:t>0.924</w:t>
            </w:r>
          </w:p>
        </w:tc>
        <w:tc>
          <w:tcPr>
            <w:tcW w:w="960" w:type="dxa"/>
            <w:tcBorders>
              <w:left w:val="nil"/>
              <w:right w:val="nil"/>
            </w:tcBorders>
            <w:shd w:val="clear" w:color="auto" w:fill="auto"/>
            <w:noWrap/>
            <w:vAlign w:val="bottom"/>
          </w:tcPr>
          <w:p w14:paraId="0E0B3DD8" w14:textId="0A5AFC85" w:rsidR="006A26B0" w:rsidRDefault="006A26B0" w:rsidP="00B06AD8">
            <w:pPr>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60504702" w14:textId="67C281DA" w:rsidR="006A26B0" w:rsidRDefault="006A26B0" w:rsidP="00B06AD8">
            <w:pPr>
              <w:rPr>
                <w:rFonts w:ascii="Calibri" w:eastAsia="Times New Roman" w:hAnsi="Calibri" w:cs="Calibri"/>
                <w:color w:val="000000"/>
              </w:rPr>
            </w:pPr>
            <w:r>
              <w:rPr>
                <w:rFonts w:ascii="Calibri" w:eastAsia="Times New Roman" w:hAnsi="Calibri" w:cs="Calibri"/>
                <w:color w:val="000000"/>
              </w:rPr>
              <w:t>**</w:t>
            </w:r>
          </w:p>
        </w:tc>
      </w:tr>
      <w:tr w:rsidR="006A26B0" w:rsidRPr="00835089" w14:paraId="43759531" w14:textId="77777777" w:rsidTr="00F4333E">
        <w:trPr>
          <w:trHeight w:val="288"/>
        </w:trPr>
        <w:tc>
          <w:tcPr>
            <w:tcW w:w="3043" w:type="dxa"/>
            <w:tcBorders>
              <w:left w:val="nil"/>
              <w:right w:val="nil"/>
            </w:tcBorders>
            <w:shd w:val="clear" w:color="auto" w:fill="auto"/>
            <w:noWrap/>
            <w:vAlign w:val="bottom"/>
          </w:tcPr>
          <w:p w14:paraId="6F0F2A96" w14:textId="468D9F8F" w:rsidR="006A26B0" w:rsidRPr="00F4333E" w:rsidRDefault="006A26B0" w:rsidP="00B06AD8">
            <w:pPr>
              <w:rPr>
                <w:rFonts w:ascii="Calibri" w:eastAsia="Times New Roman" w:hAnsi="Calibri" w:cs="Calibri"/>
                <w:i/>
                <w:color w:val="000000"/>
              </w:rPr>
            </w:pPr>
            <w:proofErr w:type="spellStart"/>
            <w:r>
              <w:rPr>
                <w:rFonts w:ascii="Calibri" w:eastAsia="Times New Roman" w:hAnsi="Calibri" w:cs="Calibri"/>
                <w:i/>
                <w:color w:val="000000"/>
              </w:rPr>
              <w:t>Cryptomonas</w:t>
            </w:r>
            <w:proofErr w:type="spellEnd"/>
          </w:p>
        </w:tc>
        <w:tc>
          <w:tcPr>
            <w:tcW w:w="960" w:type="dxa"/>
            <w:tcBorders>
              <w:left w:val="nil"/>
              <w:right w:val="nil"/>
            </w:tcBorders>
            <w:shd w:val="clear" w:color="auto" w:fill="auto"/>
            <w:noWrap/>
            <w:vAlign w:val="bottom"/>
          </w:tcPr>
          <w:p w14:paraId="33E1A1A6" w14:textId="269194F7" w:rsidR="006A26B0" w:rsidRDefault="006A26B0" w:rsidP="00B06AD8">
            <w:pPr>
              <w:rPr>
                <w:rFonts w:ascii="Calibri" w:eastAsia="Times New Roman" w:hAnsi="Calibri" w:cs="Calibri"/>
                <w:color w:val="000000"/>
              </w:rPr>
            </w:pPr>
            <w:r>
              <w:rPr>
                <w:rFonts w:ascii="Calibri" w:eastAsia="Times New Roman" w:hAnsi="Calibri" w:cs="Calibri"/>
                <w:color w:val="000000"/>
              </w:rPr>
              <w:t>0.896</w:t>
            </w:r>
          </w:p>
        </w:tc>
        <w:tc>
          <w:tcPr>
            <w:tcW w:w="960" w:type="dxa"/>
            <w:tcBorders>
              <w:left w:val="nil"/>
              <w:right w:val="nil"/>
            </w:tcBorders>
            <w:shd w:val="clear" w:color="auto" w:fill="auto"/>
            <w:noWrap/>
            <w:vAlign w:val="bottom"/>
          </w:tcPr>
          <w:p w14:paraId="7203248F" w14:textId="7876589E" w:rsidR="006A26B0" w:rsidRDefault="006A26B0" w:rsidP="00B06AD8">
            <w:pPr>
              <w:rPr>
                <w:rFonts w:ascii="Calibri" w:eastAsia="Times New Roman" w:hAnsi="Calibri" w:cs="Calibri"/>
                <w:color w:val="000000"/>
              </w:rPr>
            </w:pPr>
            <w:r>
              <w:rPr>
                <w:rFonts w:ascii="Calibri" w:eastAsia="Times New Roman" w:hAnsi="Calibri" w:cs="Calibri"/>
                <w:color w:val="000000"/>
              </w:rPr>
              <w:t>0.010</w:t>
            </w:r>
          </w:p>
        </w:tc>
        <w:tc>
          <w:tcPr>
            <w:tcW w:w="960" w:type="dxa"/>
            <w:tcBorders>
              <w:left w:val="nil"/>
              <w:right w:val="nil"/>
            </w:tcBorders>
            <w:shd w:val="clear" w:color="auto" w:fill="auto"/>
            <w:noWrap/>
            <w:vAlign w:val="bottom"/>
          </w:tcPr>
          <w:p w14:paraId="7D9E782F" w14:textId="6F329C9B" w:rsidR="006A26B0" w:rsidRDefault="006A26B0" w:rsidP="00B06AD8">
            <w:pPr>
              <w:rPr>
                <w:rFonts w:ascii="Calibri" w:eastAsia="Times New Roman" w:hAnsi="Calibri" w:cs="Calibri"/>
                <w:color w:val="000000"/>
              </w:rPr>
            </w:pPr>
            <w:r>
              <w:rPr>
                <w:rFonts w:ascii="Calibri" w:eastAsia="Times New Roman" w:hAnsi="Calibri" w:cs="Calibri"/>
                <w:color w:val="000000"/>
              </w:rPr>
              <w:t>*</w:t>
            </w:r>
          </w:p>
        </w:tc>
      </w:tr>
      <w:tr w:rsidR="00F4333E" w:rsidRPr="00835089" w14:paraId="79322CE7" w14:textId="77777777" w:rsidTr="00F4333E">
        <w:trPr>
          <w:trHeight w:val="288"/>
        </w:trPr>
        <w:tc>
          <w:tcPr>
            <w:tcW w:w="3043" w:type="dxa"/>
            <w:tcBorders>
              <w:left w:val="nil"/>
              <w:right w:val="nil"/>
            </w:tcBorders>
            <w:shd w:val="clear" w:color="auto" w:fill="auto"/>
            <w:noWrap/>
            <w:vAlign w:val="bottom"/>
          </w:tcPr>
          <w:p w14:paraId="10272635" w14:textId="557D791F" w:rsidR="00F4333E" w:rsidRPr="00F4333E" w:rsidRDefault="00F4333E" w:rsidP="00B06AD8">
            <w:pPr>
              <w:rPr>
                <w:rFonts w:ascii="Calibri" w:eastAsia="Times New Roman" w:hAnsi="Calibri" w:cs="Calibri"/>
                <w:i/>
                <w:color w:val="000000"/>
              </w:rPr>
            </w:pPr>
            <w:proofErr w:type="spellStart"/>
            <w:r w:rsidRPr="00F4333E">
              <w:rPr>
                <w:rFonts w:ascii="Calibri" w:eastAsia="Times New Roman" w:hAnsi="Calibri" w:cs="Calibri"/>
                <w:i/>
                <w:color w:val="000000"/>
              </w:rPr>
              <w:t>Achnanthidium</w:t>
            </w:r>
            <w:proofErr w:type="spellEnd"/>
          </w:p>
        </w:tc>
        <w:tc>
          <w:tcPr>
            <w:tcW w:w="960" w:type="dxa"/>
            <w:tcBorders>
              <w:left w:val="nil"/>
              <w:right w:val="nil"/>
            </w:tcBorders>
            <w:shd w:val="clear" w:color="auto" w:fill="auto"/>
            <w:noWrap/>
            <w:vAlign w:val="bottom"/>
          </w:tcPr>
          <w:p w14:paraId="48F17CEB" w14:textId="0382DFEE" w:rsidR="00F4333E" w:rsidRPr="00835089" w:rsidRDefault="00F4333E" w:rsidP="00B06AD8">
            <w:pPr>
              <w:rPr>
                <w:rFonts w:ascii="Calibri" w:eastAsia="Times New Roman" w:hAnsi="Calibri" w:cs="Calibri"/>
                <w:color w:val="000000"/>
              </w:rPr>
            </w:pPr>
            <w:r>
              <w:rPr>
                <w:rFonts w:ascii="Calibri" w:eastAsia="Times New Roman" w:hAnsi="Calibri" w:cs="Calibri"/>
                <w:color w:val="000000"/>
              </w:rPr>
              <w:t>0.754</w:t>
            </w:r>
          </w:p>
        </w:tc>
        <w:tc>
          <w:tcPr>
            <w:tcW w:w="960" w:type="dxa"/>
            <w:tcBorders>
              <w:left w:val="nil"/>
              <w:right w:val="nil"/>
            </w:tcBorders>
            <w:shd w:val="clear" w:color="auto" w:fill="auto"/>
            <w:noWrap/>
            <w:vAlign w:val="bottom"/>
          </w:tcPr>
          <w:p w14:paraId="73523004" w14:textId="1D1D30CE" w:rsidR="00F4333E" w:rsidRPr="00835089" w:rsidRDefault="00F4333E" w:rsidP="00B06AD8">
            <w:pPr>
              <w:rPr>
                <w:rFonts w:ascii="Calibri" w:eastAsia="Times New Roman" w:hAnsi="Calibri" w:cs="Calibri"/>
                <w:color w:val="000000"/>
              </w:rPr>
            </w:pPr>
            <w:r>
              <w:rPr>
                <w:rFonts w:ascii="Calibri" w:eastAsia="Times New Roman" w:hAnsi="Calibri" w:cs="Calibri"/>
                <w:color w:val="000000"/>
              </w:rPr>
              <w:t>0.0</w:t>
            </w:r>
            <w:r w:rsidR="006A26B0">
              <w:rPr>
                <w:rFonts w:ascii="Calibri" w:eastAsia="Times New Roman" w:hAnsi="Calibri" w:cs="Calibri"/>
                <w:color w:val="000000"/>
              </w:rPr>
              <w:t>2</w:t>
            </w:r>
            <w:r>
              <w:rPr>
                <w:rFonts w:ascii="Calibri" w:eastAsia="Times New Roman" w:hAnsi="Calibri" w:cs="Calibri"/>
                <w:color w:val="000000"/>
              </w:rPr>
              <w:t>0</w:t>
            </w:r>
          </w:p>
        </w:tc>
        <w:tc>
          <w:tcPr>
            <w:tcW w:w="960" w:type="dxa"/>
            <w:tcBorders>
              <w:left w:val="nil"/>
              <w:right w:val="nil"/>
            </w:tcBorders>
            <w:shd w:val="clear" w:color="auto" w:fill="auto"/>
            <w:noWrap/>
            <w:vAlign w:val="bottom"/>
          </w:tcPr>
          <w:p w14:paraId="3308F1D4" w14:textId="2963CF34" w:rsidR="00F4333E" w:rsidRPr="00835089" w:rsidRDefault="006A26B0" w:rsidP="00B06AD8">
            <w:pPr>
              <w:rPr>
                <w:rFonts w:ascii="Calibri" w:eastAsia="Times New Roman" w:hAnsi="Calibri" w:cs="Calibri"/>
                <w:color w:val="000000"/>
              </w:rPr>
            </w:pPr>
            <w:r>
              <w:rPr>
                <w:rFonts w:ascii="Calibri" w:eastAsia="Times New Roman" w:hAnsi="Calibri" w:cs="Calibri"/>
                <w:color w:val="000000"/>
              </w:rPr>
              <w:t>*</w:t>
            </w:r>
          </w:p>
        </w:tc>
      </w:tr>
      <w:tr w:rsidR="00F4333E" w:rsidRPr="00835089" w14:paraId="4A6EDACF" w14:textId="77777777" w:rsidTr="00F4333E">
        <w:trPr>
          <w:trHeight w:val="288"/>
        </w:trPr>
        <w:tc>
          <w:tcPr>
            <w:tcW w:w="3043" w:type="dxa"/>
            <w:tcBorders>
              <w:left w:val="nil"/>
              <w:right w:val="nil"/>
            </w:tcBorders>
            <w:shd w:val="clear" w:color="auto" w:fill="auto"/>
            <w:noWrap/>
            <w:vAlign w:val="bottom"/>
          </w:tcPr>
          <w:p w14:paraId="11C6EED6" w14:textId="77777777" w:rsidR="00F4333E" w:rsidRPr="00F4333E" w:rsidRDefault="00F4333E" w:rsidP="00B06AD8">
            <w:pPr>
              <w:rPr>
                <w:rFonts w:ascii="Calibri" w:eastAsia="Times New Roman" w:hAnsi="Calibri" w:cs="Calibri"/>
                <w:i/>
                <w:color w:val="000000"/>
              </w:rPr>
            </w:pPr>
          </w:p>
        </w:tc>
        <w:tc>
          <w:tcPr>
            <w:tcW w:w="960" w:type="dxa"/>
            <w:tcBorders>
              <w:left w:val="nil"/>
              <w:right w:val="nil"/>
            </w:tcBorders>
            <w:shd w:val="clear" w:color="auto" w:fill="auto"/>
            <w:noWrap/>
            <w:vAlign w:val="bottom"/>
          </w:tcPr>
          <w:p w14:paraId="17C543C3" w14:textId="77777777" w:rsidR="00F4333E" w:rsidRPr="00835089" w:rsidRDefault="00F4333E" w:rsidP="00B06AD8">
            <w:pPr>
              <w:rPr>
                <w:rFonts w:ascii="Calibri" w:eastAsia="Times New Roman" w:hAnsi="Calibri" w:cs="Calibri"/>
                <w:color w:val="000000"/>
              </w:rPr>
            </w:pPr>
          </w:p>
        </w:tc>
        <w:tc>
          <w:tcPr>
            <w:tcW w:w="960" w:type="dxa"/>
            <w:tcBorders>
              <w:left w:val="nil"/>
              <w:right w:val="nil"/>
            </w:tcBorders>
            <w:shd w:val="clear" w:color="auto" w:fill="auto"/>
            <w:noWrap/>
            <w:vAlign w:val="bottom"/>
          </w:tcPr>
          <w:p w14:paraId="05C55647" w14:textId="77777777" w:rsidR="00F4333E" w:rsidRPr="00835089" w:rsidRDefault="00F4333E" w:rsidP="00B06AD8">
            <w:pPr>
              <w:rPr>
                <w:rFonts w:ascii="Calibri" w:eastAsia="Times New Roman" w:hAnsi="Calibri" w:cs="Calibri"/>
                <w:color w:val="000000"/>
              </w:rPr>
            </w:pPr>
          </w:p>
        </w:tc>
        <w:tc>
          <w:tcPr>
            <w:tcW w:w="960" w:type="dxa"/>
            <w:tcBorders>
              <w:left w:val="nil"/>
              <w:right w:val="nil"/>
            </w:tcBorders>
            <w:shd w:val="clear" w:color="auto" w:fill="auto"/>
            <w:noWrap/>
            <w:vAlign w:val="bottom"/>
          </w:tcPr>
          <w:p w14:paraId="7E8B8B60" w14:textId="77777777" w:rsidR="00F4333E" w:rsidRPr="00835089" w:rsidRDefault="00F4333E" w:rsidP="00B06AD8">
            <w:pPr>
              <w:rPr>
                <w:rFonts w:ascii="Calibri" w:eastAsia="Times New Roman" w:hAnsi="Calibri" w:cs="Calibri"/>
                <w:color w:val="000000"/>
              </w:rPr>
            </w:pPr>
          </w:p>
        </w:tc>
      </w:tr>
      <w:tr w:rsidR="00F4333E" w:rsidRPr="00835089" w14:paraId="7780319D" w14:textId="77777777" w:rsidTr="00F4333E">
        <w:trPr>
          <w:trHeight w:val="288"/>
        </w:trPr>
        <w:tc>
          <w:tcPr>
            <w:tcW w:w="3043" w:type="dxa"/>
            <w:tcBorders>
              <w:left w:val="nil"/>
              <w:bottom w:val="nil"/>
              <w:right w:val="nil"/>
            </w:tcBorders>
            <w:shd w:val="clear" w:color="auto" w:fill="auto"/>
            <w:noWrap/>
            <w:vAlign w:val="bottom"/>
            <w:hideMark/>
          </w:tcPr>
          <w:p w14:paraId="1C8EA1E3" w14:textId="77777777" w:rsidR="00F4333E" w:rsidRPr="00835089" w:rsidRDefault="00F4333E" w:rsidP="00B06AD8">
            <w:pPr>
              <w:rPr>
                <w:rFonts w:ascii="Calibri" w:eastAsia="Times New Roman" w:hAnsi="Calibri" w:cs="Calibri"/>
                <w:color w:val="000000"/>
              </w:rPr>
            </w:pPr>
          </w:p>
        </w:tc>
        <w:tc>
          <w:tcPr>
            <w:tcW w:w="960" w:type="dxa"/>
            <w:tcBorders>
              <w:left w:val="nil"/>
              <w:bottom w:val="nil"/>
              <w:right w:val="nil"/>
            </w:tcBorders>
            <w:shd w:val="clear" w:color="auto" w:fill="auto"/>
            <w:noWrap/>
            <w:vAlign w:val="bottom"/>
            <w:hideMark/>
          </w:tcPr>
          <w:p w14:paraId="26E542BB" w14:textId="77777777" w:rsidR="00F4333E" w:rsidRPr="00835089" w:rsidRDefault="00F4333E" w:rsidP="00B06AD8">
            <w:pPr>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443DBB6D" w14:textId="77777777" w:rsidR="00F4333E" w:rsidRPr="00835089" w:rsidRDefault="00F4333E" w:rsidP="00B06AD8">
            <w:pPr>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0F4C26FB" w14:textId="77777777" w:rsidR="00F4333E" w:rsidRPr="00835089" w:rsidRDefault="00F4333E" w:rsidP="00B06AD8">
            <w:pPr>
              <w:rPr>
                <w:rFonts w:ascii="Times New Roman" w:eastAsia="Times New Roman" w:hAnsi="Times New Roman" w:cs="Times New Roman"/>
                <w:sz w:val="20"/>
                <w:szCs w:val="20"/>
              </w:rPr>
            </w:pPr>
          </w:p>
        </w:tc>
      </w:tr>
      <w:tr w:rsidR="00F4333E" w:rsidRPr="003A5694" w14:paraId="65B6E2FE" w14:textId="77777777" w:rsidTr="00B06AD8">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BFC4A5A" w14:textId="2227D76D" w:rsidR="00F4333E" w:rsidRPr="003A5694" w:rsidRDefault="00F4333E" w:rsidP="00B06AD8">
            <w:pPr>
              <w:rPr>
                <w:rFonts w:ascii="Lucida Console" w:eastAsia="Times New Roman" w:hAnsi="Lucida Console" w:cs="Calibri"/>
                <w:b/>
                <w:color w:val="000000"/>
                <w:sz w:val="20"/>
                <w:szCs w:val="20"/>
              </w:rPr>
            </w:pPr>
            <w:r w:rsidRPr="003A5694">
              <w:rPr>
                <w:rFonts w:ascii="Lucida Console" w:eastAsia="Times New Roman" w:hAnsi="Lucida Console" w:cs="Calibri"/>
                <w:b/>
                <w:color w:val="000000"/>
                <w:sz w:val="20"/>
                <w:szCs w:val="20"/>
              </w:rPr>
              <w:lastRenderedPageBreak/>
              <w:t>Benthic</w:t>
            </w:r>
            <w:r w:rsidR="006A26B0" w:rsidRPr="003A5694">
              <w:rPr>
                <w:rFonts w:ascii="Lucida Console" w:eastAsia="Times New Roman" w:hAnsi="Lucida Console" w:cs="Calibri"/>
                <w:b/>
                <w:color w:val="000000"/>
                <w:sz w:val="20"/>
                <w:szCs w:val="20"/>
              </w:rPr>
              <w:t>/epiphytic</w:t>
            </w:r>
          </w:p>
        </w:tc>
        <w:tc>
          <w:tcPr>
            <w:tcW w:w="960" w:type="dxa"/>
            <w:tcBorders>
              <w:top w:val="single" w:sz="4" w:space="0" w:color="auto"/>
              <w:left w:val="nil"/>
              <w:bottom w:val="single" w:sz="4" w:space="0" w:color="auto"/>
              <w:right w:val="nil"/>
            </w:tcBorders>
            <w:shd w:val="clear" w:color="000000" w:fill="E7E6E6"/>
            <w:noWrap/>
            <w:vAlign w:val="bottom"/>
            <w:hideMark/>
          </w:tcPr>
          <w:p w14:paraId="68BD0AFA"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75B0013"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91E97EB"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3A5694" w14:paraId="56BE2581" w14:textId="77777777" w:rsidTr="003A5694">
        <w:trPr>
          <w:trHeight w:val="288"/>
        </w:trPr>
        <w:tc>
          <w:tcPr>
            <w:tcW w:w="3043" w:type="dxa"/>
            <w:tcBorders>
              <w:top w:val="nil"/>
              <w:left w:val="nil"/>
              <w:bottom w:val="single" w:sz="4" w:space="0" w:color="auto"/>
              <w:right w:val="nil"/>
            </w:tcBorders>
            <w:shd w:val="clear" w:color="auto" w:fill="auto"/>
            <w:noWrap/>
            <w:vAlign w:val="bottom"/>
            <w:hideMark/>
          </w:tcPr>
          <w:p w14:paraId="342F1532"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nil"/>
              <w:left w:val="nil"/>
              <w:bottom w:val="single" w:sz="4" w:space="0" w:color="auto"/>
              <w:right w:val="nil"/>
            </w:tcBorders>
            <w:shd w:val="clear" w:color="auto" w:fill="auto"/>
            <w:noWrap/>
            <w:vAlign w:val="bottom"/>
            <w:hideMark/>
          </w:tcPr>
          <w:p w14:paraId="0D4D00B9"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nil"/>
              <w:left w:val="nil"/>
              <w:bottom w:val="single" w:sz="4" w:space="0" w:color="auto"/>
              <w:right w:val="nil"/>
            </w:tcBorders>
            <w:shd w:val="clear" w:color="auto" w:fill="auto"/>
            <w:noWrap/>
            <w:vAlign w:val="bottom"/>
            <w:hideMark/>
          </w:tcPr>
          <w:p w14:paraId="5E217FB7" w14:textId="2843B0FE" w:rsidR="00F4333E" w:rsidRPr="003A5694" w:rsidRDefault="003A5694" w:rsidP="00B06AD8">
            <w:pPr>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nil"/>
              <w:left w:val="nil"/>
              <w:bottom w:val="single" w:sz="4" w:space="0" w:color="auto"/>
              <w:right w:val="nil"/>
            </w:tcBorders>
            <w:shd w:val="clear" w:color="auto" w:fill="auto"/>
            <w:noWrap/>
            <w:vAlign w:val="bottom"/>
            <w:hideMark/>
          </w:tcPr>
          <w:p w14:paraId="462D6666"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7CD830E8" w14:textId="77777777" w:rsidTr="003A5694">
        <w:trPr>
          <w:trHeight w:val="288"/>
        </w:trPr>
        <w:tc>
          <w:tcPr>
            <w:tcW w:w="3043" w:type="dxa"/>
            <w:tcBorders>
              <w:top w:val="single" w:sz="4" w:space="0" w:color="auto"/>
              <w:left w:val="nil"/>
              <w:right w:val="nil"/>
            </w:tcBorders>
            <w:shd w:val="clear" w:color="auto" w:fill="auto"/>
            <w:noWrap/>
            <w:vAlign w:val="center"/>
            <w:hideMark/>
          </w:tcPr>
          <w:p w14:paraId="1783BB08" w14:textId="6E049804" w:rsidR="00F4333E" w:rsidRPr="00F4333E" w:rsidRDefault="006A26B0" w:rsidP="00B06AD8">
            <w:pPr>
              <w:rPr>
                <w:rFonts w:ascii="Lucida Console" w:eastAsia="Times New Roman" w:hAnsi="Lucida Console" w:cs="Calibri"/>
                <w:i/>
                <w:color w:val="000000"/>
                <w:sz w:val="20"/>
                <w:szCs w:val="20"/>
              </w:rPr>
            </w:pPr>
            <w:proofErr w:type="spellStart"/>
            <w:r>
              <w:rPr>
                <w:rFonts w:ascii="Lucida Console" w:eastAsia="Times New Roman" w:hAnsi="Lucida Console" w:cs="Calibri"/>
                <w:i/>
                <w:color w:val="000000"/>
                <w:sz w:val="20"/>
                <w:szCs w:val="20"/>
              </w:rPr>
              <w:t>Melosira</w:t>
            </w:r>
            <w:proofErr w:type="spellEnd"/>
          </w:p>
        </w:tc>
        <w:tc>
          <w:tcPr>
            <w:tcW w:w="960" w:type="dxa"/>
            <w:tcBorders>
              <w:top w:val="single" w:sz="4" w:space="0" w:color="auto"/>
              <w:left w:val="nil"/>
              <w:right w:val="nil"/>
            </w:tcBorders>
            <w:shd w:val="clear" w:color="auto" w:fill="auto"/>
            <w:noWrap/>
            <w:vAlign w:val="bottom"/>
            <w:hideMark/>
          </w:tcPr>
          <w:p w14:paraId="33AAEAF6" w14:textId="2DE31F8C" w:rsidR="00F4333E" w:rsidRPr="00835089" w:rsidRDefault="006A26B0" w:rsidP="00B06AD8">
            <w:pPr>
              <w:jc w:val="right"/>
              <w:rPr>
                <w:rFonts w:ascii="Calibri" w:eastAsia="Times New Roman" w:hAnsi="Calibri" w:cs="Calibri"/>
                <w:color w:val="000000"/>
              </w:rPr>
            </w:pPr>
            <w:r>
              <w:rPr>
                <w:rFonts w:ascii="Calibri" w:eastAsia="Times New Roman" w:hAnsi="Calibri" w:cs="Calibri"/>
                <w:color w:val="000000"/>
              </w:rPr>
              <w:t>0.895</w:t>
            </w:r>
          </w:p>
        </w:tc>
        <w:tc>
          <w:tcPr>
            <w:tcW w:w="960" w:type="dxa"/>
            <w:tcBorders>
              <w:top w:val="single" w:sz="4" w:space="0" w:color="auto"/>
              <w:left w:val="nil"/>
              <w:right w:val="nil"/>
            </w:tcBorders>
            <w:shd w:val="clear" w:color="auto" w:fill="auto"/>
            <w:noWrap/>
            <w:vAlign w:val="bottom"/>
            <w:hideMark/>
          </w:tcPr>
          <w:p w14:paraId="3F04BD07" w14:textId="01029F5F" w:rsidR="00F4333E" w:rsidRPr="00835089" w:rsidRDefault="006A26B0" w:rsidP="00B06AD8">
            <w:pPr>
              <w:jc w:val="right"/>
              <w:rPr>
                <w:rFonts w:ascii="Calibri" w:eastAsia="Times New Roman" w:hAnsi="Calibri" w:cs="Calibri"/>
                <w:color w:val="000000"/>
              </w:rPr>
            </w:pPr>
            <w:r>
              <w:rPr>
                <w:rFonts w:ascii="Calibri" w:eastAsia="Times New Roman" w:hAnsi="Calibri" w:cs="Calibri"/>
                <w:color w:val="000000"/>
              </w:rPr>
              <w:t>0.025</w:t>
            </w:r>
          </w:p>
        </w:tc>
        <w:tc>
          <w:tcPr>
            <w:tcW w:w="960" w:type="dxa"/>
            <w:tcBorders>
              <w:top w:val="single" w:sz="4" w:space="0" w:color="auto"/>
              <w:left w:val="nil"/>
              <w:right w:val="nil"/>
            </w:tcBorders>
            <w:shd w:val="clear" w:color="auto" w:fill="auto"/>
            <w:noWrap/>
            <w:vAlign w:val="bottom"/>
            <w:hideMark/>
          </w:tcPr>
          <w:p w14:paraId="33D49155" w14:textId="77777777" w:rsidR="00F4333E" w:rsidRPr="00835089" w:rsidRDefault="00F4333E" w:rsidP="00B06AD8">
            <w:pPr>
              <w:rPr>
                <w:rFonts w:ascii="Calibri" w:eastAsia="Times New Roman" w:hAnsi="Calibri" w:cs="Calibri"/>
                <w:color w:val="000000"/>
              </w:rPr>
            </w:pPr>
            <w:r w:rsidRPr="00835089">
              <w:rPr>
                <w:rFonts w:ascii="Calibri" w:eastAsia="Times New Roman" w:hAnsi="Calibri" w:cs="Calibri"/>
                <w:color w:val="000000"/>
              </w:rPr>
              <w:t>*</w:t>
            </w:r>
          </w:p>
        </w:tc>
      </w:tr>
      <w:tr w:rsidR="006A26B0" w:rsidRPr="00835089" w14:paraId="41497D06" w14:textId="77777777" w:rsidTr="003A5694">
        <w:trPr>
          <w:trHeight w:val="288"/>
        </w:trPr>
        <w:tc>
          <w:tcPr>
            <w:tcW w:w="3043" w:type="dxa"/>
            <w:tcBorders>
              <w:left w:val="nil"/>
              <w:bottom w:val="single" w:sz="4" w:space="0" w:color="auto"/>
              <w:right w:val="nil"/>
            </w:tcBorders>
            <w:shd w:val="clear" w:color="auto" w:fill="auto"/>
            <w:noWrap/>
            <w:vAlign w:val="center"/>
          </w:tcPr>
          <w:p w14:paraId="473A2DDD" w14:textId="171C7F7A" w:rsidR="006A26B0" w:rsidRDefault="006A26B0" w:rsidP="00B06AD8">
            <w:pPr>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O</w:t>
            </w:r>
            <w:r w:rsidR="00651EE8">
              <w:rPr>
                <w:rFonts w:ascii="Lucida Console" w:eastAsia="Times New Roman" w:hAnsi="Lucida Console" w:cs="Calibri"/>
                <w:i/>
                <w:color w:val="000000"/>
                <w:sz w:val="20"/>
                <w:szCs w:val="20"/>
              </w:rPr>
              <w:t>s</w:t>
            </w:r>
            <w:r>
              <w:rPr>
                <w:rFonts w:ascii="Lucida Console" w:eastAsia="Times New Roman" w:hAnsi="Lucida Console" w:cs="Calibri"/>
                <w:i/>
                <w:color w:val="000000"/>
                <w:sz w:val="20"/>
                <w:szCs w:val="20"/>
              </w:rPr>
              <w:t>cillatoria</w:t>
            </w:r>
          </w:p>
        </w:tc>
        <w:tc>
          <w:tcPr>
            <w:tcW w:w="960" w:type="dxa"/>
            <w:tcBorders>
              <w:left w:val="nil"/>
              <w:bottom w:val="single" w:sz="4" w:space="0" w:color="auto"/>
              <w:right w:val="nil"/>
            </w:tcBorders>
            <w:shd w:val="clear" w:color="auto" w:fill="auto"/>
            <w:noWrap/>
            <w:vAlign w:val="bottom"/>
          </w:tcPr>
          <w:p w14:paraId="1DFE6150" w14:textId="0ACC068B" w:rsidR="006A26B0" w:rsidRDefault="006A26B0" w:rsidP="00B06AD8">
            <w:pPr>
              <w:jc w:val="right"/>
              <w:rPr>
                <w:rFonts w:ascii="Calibri" w:eastAsia="Times New Roman" w:hAnsi="Calibri" w:cs="Calibri"/>
                <w:color w:val="000000"/>
              </w:rPr>
            </w:pPr>
            <w:r>
              <w:rPr>
                <w:rFonts w:ascii="Calibri" w:eastAsia="Times New Roman" w:hAnsi="Calibri" w:cs="Calibri"/>
                <w:color w:val="000000"/>
              </w:rPr>
              <w:t>0.858</w:t>
            </w:r>
          </w:p>
        </w:tc>
        <w:tc>
          <w:tcPr>
            <w:tcW w:w="960" w:type="dxa"/>
            <w:tcBorders>
              <w:left w:val="nil"/>
              <w:bottom w:val="single" w:sz="4" w:space="0" w:color="auto"/>
              <w:right w:val="nil"/>
            </w:tcBorders>
            <w:shd w:val="clear" w:color="auto" w:fill="auto"/>
            <w:noWrap/>
            <w:vAlign w:val="bottom"/>
          </w:tcPr>
          <w:p w14:paraId="42E7EE5D" w14:textId="311B57C3" w:rsidR="006A26B0" w:rsidRDefault="006A26B0" w:rsidP="00B06AD8">
            <w:pPr>
              <w:jc w:val="right"/>
              <w:rPr>
                <w:rFonts w:ascii="Calibri" w:eastAsia="Times New Roman" w:hAnsi="Calibri" w:cs="Calibri"/>
                <w:color w:val="000000"/>
              </w:rPr>
            </w:pPr>
            <w:r>
              <w:rPr>
                <w:rFonts w:ascii="Calibri" w:eastAsia="Times New Roman" w:hAnsi="Calibri" w:cs="Calibri"/>
                <w:color w:val="000000"/>
              </w:rPr>
              <w:t>0.030</w:t>
            </w:r>
          </w:p>
        </w:tc>
        <w:tc>
          <w:tcPr>
            <w:tcW w:w="960" w:type="dxa"/>
            <w:tcBorders>
              <w:left w:val="nil"/>
              <w:bottom w:val="single" w:sz="4" w:space="0" w:color="auto"/>
              <w:right w:val="nil"/>
            </w:tcBorders>
            <w:shd w:val="clear" w:color="auto" w:fill="auto"/>
            <w:noWrap/>
            <w:vAlign w:val="bottom"/>
          </w:tcPr>
          <w:p w14:paraId="56B03762" w14:textId="5CA8B695" w:rsidR="006A26B0" w:rsidRPr="00835089" w:rsidRDefault="006A26B0" w:rsidP="00B06AD8">
            <w:pPr>
              <w:rPr>
                <w:rFonts w:ascii="Calibri" w:eastAsia="Times New Roman" w:hAnsi="Calibri" w:cs="Calibri"/>
                <w:color w:val="000000"/>
              </w:rPr>
            </w:pPr>
            <w:r>
              <w:rPr>
                <w:rFonts w:ascii="Calibri" w:eastAsia="Times New Roman" w:hAnsi="Calibri" w:cs="Calibri"/>
                <w:color w:val="000000"/>
              </w:rPr>
              <w:t>*</w:t>
            </w:r>
          </w:p>
        </w:tc>
      </w:tr>
      <w:tr w:rsidR="00F4333E" w:rsidRPr="00835089" w14:paraId="09667D1D" w14:textId="77777777" w:rsidTr="00B06AD8">
        <w:trPr>
          <w:trHeight w:val="288"/>
        </w:trPr>
        <w:tc>
          <w:tcPr>
            <w:tcW w:w="3043" w:type="dxa"/>
            <w:tcBorders>
              <w:top w:val="nil"/>
              <w:left w:val="nil"/>
              <w:bottom w:val="nil"/>
              <w:right w:val="nil"/>
            </w:tcBorders>
            <w:shd w:val="clear" w:color="auto" w:fill="auto"/>
            <w:noWrap/>
            <w:vAlign w:val="center"/>
            <w:hideMark/>
          </w:tcPr>
          <w:p w14:paraId="0CD93BFB" w14:textId="77777777" w:rsidR="00F4333E" w:rsidRPr="00835089" w:rsidRDefault="00F4333E" w:rsidP="00B06AD8">
            <w:pP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4DEBDDD" w14:textId="77777777" w:rsidR="00F4333E" w:rsidRPr="00835089" w:rsidRDefault="00F4333E" w:rsidP="00B06AD8">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0268B2B" w14:textId="77777777" w:rsidR="00F4333E" w:rsidRPr="00835089" w:rsidRDefault="00F4333E" w:rsidP="00B06AD8">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1B5E031" w14:textId="77777777" w:rsidR="00F4333E" w:rsidRPr="00835089" w:rsidRDefault="00F4333E" w:rsidP="00B06AD8">
            <w:pPr>
              <w:rPr>
                <w:rFonts w:ascii="Times New Roman" w:eastAsia="Times New Roman" w:hAnsi="Times New Roman" w:cs="Times New Roman"/>
                <w:sz w:val="20"/>
                <w:szCs w:val="20"/>
              </w:rPr>
            </w:pPr>
          </w:p>
        </w:tc>
      </w:tr>
    </w:tbl>
    <w:p w14:paraId="0D7E97E6" w14:textId="363564B8" w:rsidR="000412DF" w:rsidRPr="00ED1142" w:rsidRDefault="000412DF" w:rsidP="00ED1142"/>
    <w:p w14:paraId="782F5988" w14:textId="547E032D" w:rsidR="00AE09A7" w:rsidRDefault="00AE09A7" w:rsidP="00AE09A7">
      <w:pPr>
        <w:pStyle w:val="Heading2"/>
      </w:pPr>
      <w:bookmarkStart w:id="8404" w:name="_Toc14978214"/>
      <w:r>
        <w:t>Discussion</w:t>
      </w:r>
      <w:bookmarkEnd w:id="8404"/>
    </w:p>
    <w:p w14:paraId="014CBA94" w14:textId="779E8273" w:rsidR="0013218D" w:rsidRDefault="0013218D" w:rsidP="0013218D"/>
    <w:p w14:paraId="5ABBFAB0" w14:textId="58F672EA" w:rsidR="003B73C2" w:rsidRDefault="003B73C2" w:rsidP="003B73C2">
      <w:pPr>
        <w:pStyle w:val="Heading2"/>
        <w:rPr>
          <w:ins w:id="8405" w:author="Dave Contreras" w:date="2019-07-23T16:02:00Z"/>
        </w:rPr>
      </w:pPr>
      <w:bookmarkStart w:id="8406" w:name="_Toc14978215"/>
      <w:ins w:id="8407" w:author="Dave Contreras" w:date="2019-07-23T16:02:00Z">
        <w:r>
          <w:t>ARIS</w:t>
        </w:r>
        <w:bookmarkEnd w:id="8406"/>
      </w:ins>
    </w:p>
    <w:p w14:paraId="21ED50B5" w14:textId="0BA2F528" w:rsidR="003B73C2" w:rsidRDefault="003B73C2">
      <w:pPr>
        <w:rPr>
          <w:ins w:id="8408" w:author="Dave Contreras" w:date="2019-07-23T16:02:00Z"/>
        </w:rPr>
        <w:pPrChange w:id="8409" w:author="Dave Contreras" w:date="2019-07-23T16:16:00Z">
          <w:pPr>
            <w:pStyle w:val="Heading2"/>
          </w:pPr>
        </w:pPrChange>
      </w:pPr>
      <w:ins w:id="8410" w:author="Dave Contreras" w:date="2019-07-23T16:03:00Z">
        <w:r>
          <w:t xml:space="preserve">Observing fish </w:t>
        </w:r>
      </w:ins>
      <w:ins w:id="8411" w:author="Dave Contreras" w:date="2019-07-23T16:04:00Z">
        <w:r>
          <w:t xml:space="preserve">behavior around the gill net did seem probable. Fishes </w:t>
        </w:r>
      </w:ins>
      <w:ins w:id="8412" w:author="Dave Contreras" w:date="2019-07-23T16:05:00Z">
        <w:r>
          <w:t>of various s</w:t>
        </w:r>
      </w:ins>
      <w:ins w:id="8413" w:author="Dave Contreras" w:date="2019-07-23T16:07:00Z">
        <w:r>
          <w:t>izes</w:t>
        </w:r>
      </w:ins>
      <w:ins w:id="8414" w:author="Dave Contreras" w:date="2019-07-23T16:05:00Z">
        <w:r>
          <w:t xml:space="preserve"> </w:t>
        </w:r>
      </w:ins>
      <w:ins w:id="8415" w:author="Dave Contreras" w:date="2019-07-23T16:04:00Z">
        <w:r>
          <w:t xml:space="preserve">were </w:t>
        </w:r>
      </w:ins>
      <w:ins w:id="8416" w:author="Dave Contreras" w:date="2019-07-23T16:06:00Z">
        <w:r>
          <w:t>seen</w:t>
        </w:r>
      </w:ins>
      <w:ins w:id="8417" w:author="Dave Contreras" w:date="2019-07-23T16:07:00Z">
        <w:r>
          <w:t xml:space="preserve"> actively swimming</w:t>
        </w:r>
      </w:ins>
      <w:ins w:id="8418" w:author="Dave Contreras" w:date="2019-07-23T16:08:00Z">
        <w:r>
          <w:t xml:space="preserve"> </w:t>
        </w:r>
      </w:ins>
      <w:ins w:id="8419" w:author="Dave Contreras" w:date="2019-07-23T16:07:00Z">
        <w:r>
          <w:t>away from</w:t>
        </w:r>
      </w:ins>
      <w:ins w:id="8420" w:author="Dave Contreras" w:date="2019-07-23T16:08:00Z">
        <w:r>
          <w:t>,</w:t>
        </w:r>
      </w:ins>
      <w:ins w:id="8421" w:author="Dave Contreras" w:date="2019-07-23T16:07:00Z">
        <w:r>
          <w:t xml:space="preserve"> </w:t>
        </w:r>
        <w:proofErr w:type="spellStart"/>
        <w:r>
          <w:t>through</w:t>
        </w:r>
        <w:proofErr w:type="spellEnd"/>
        <w:r>
          <w:t xml:space="preserve">, and ensnared in the net. </w:t>
        </w:r>
      </w:ins>
      <w:ins w:id="8422" w:author="Dave Contreras" w:date="2019-07-23T16:09:00Z">
        <w:r>
          <w:t xml:space="preserve">Although </w:t>
        </w:r>
        <w:r w:rsidR="005F2C55">
          <w:t xml:space="preserve">the ARIS </w:t>
        </w:r>
      </w:ins>
      <w:ins w:id="8423" w:author="Dave Contreras" w:date="2019-07-24T07:49:00Z">
        <w:r w:rsidR="0003233D">
          <w:t>will</w:t>
        </w:r>
      </w:ins>
      <w:ins w:id="8424" w:author="Dave Contreras" w:date="2019-07-23T16:09:00Z">
        <w:r w:rsidR="005F2C55">
          <w:t xml:space="preserve"> not be able to image smaller fish, those should not affect the efficiency of the gill net as </w:t>
        </w:r>
      </w:ins>
      <w:ins w:id="8425" w:author="Dave Contreras" w:date="2019-07-23T16:10:00Z">
        <w:r w:rsidR="005F2C55">
          <w:t>the mesh sizes do not targ</w:t>
        </w:r>
      </w:ins>
      <w:ins w:id="8426" w:author="Dave Contreras" w:date="2019-07-23T16:11:00Z">
        <w:r w:rsidR="005F2C55">
          <w:t>et those smaller sized fishes. Based on our brief use of the ARIS imaging software, identifying fish to species may prove difficult and</w:t>
        </w:r>
      </w:ins>
      <w:ins w:id="8427" w:author="Dave Contreras" w:date="2019-07-23T16:12:00Z">
        <w:r w:rsidR="005F2C55">
          <w:t xml:space="preserve"> will </w:t>
        </w:r>
      </w:ins>
      <w:ins w:id="8428" w:author="Dave Contreras" w:date="2019-07-23T16:13:00Z">
        <w:r w:rsidR="005F2C55">
          <w:t>r</w:t>
        </w:r>
      </w:ins>
      <w:ins w:id="8429" w:author="Dave Contreras" w:date="2019-07-23T16:12:00Z">
        <w:r w:rsidR="005F2C55">
          <w:t>equire identifying fish based on movement</w:t>
        </w:r>
      </w:ins>
      <w:ins w:id="8430" w:author="Dave Contreras" w:date="2019-07-23T16:16:00Z">
        <w:r w:rsidR="00C10506">
          <w:t xml:space="preserve"> patterns</w:t>
        </w:r>
      </w:ins>
      <w:ins w:id="8431" w:author="Dave Contreras" w:date="2019-07-23T16:14:00Z">
        <w:r w:rsidR="005F2C55">
          <w:t xml:space="preserve"> and</w:t>
        </w:r>
      </w:ins>
      <w:ins w:id="8432" w:author="Dave Contreras" w:date="2019-07-23T16:13:00Z">
        <w:r w:rsidR="005F2C55">
          <w:t xml:space="preserve"> </w:t>
        </w:r>
      </w:ins>
      <w:ins w:id="8433" w:author="Dave Contreras" w:date="2019-07-23T16:12:00Z">
        <w:r w:rsidR="005F2C55">
          <w:t>body shape.</w:t>
        </w:r>
      </w:ins>
      <w:ins w:id="8434" w:author="Dave Contreras" w:date="2019-07-23T16:14:00Z">
        <w:r w:rsidR="005F2C55">
          <w:t xml:space="preserve"> </w:t>
        </w:r>
      </w:ins>
      <w:ins w:id="8435" w:author="Dave Contreras" w:date="2019-07-23T16:17:00Z">
        <w:r w:rsidR="00C867E9">
          <w:t>However, other patterns such as the flux of fish in and out of tidal w</w:t>
        </w:r>
      </w:ins>
      <w:ins w:id="8436" w:author="Dave Contreras" w:date="2019-07-23T16:18:00Z">
        <w:r w:rsidR="00C867E9">
          <w:t xml:space="preserve">etlands may prove useful to understand how at which times of the </w:t>
        </w:r>
        <w:proofErr w:type="gramStart"/>
        <w:r w:rsidR="00C867E9">
          <w:t>years</w:t>
        </w:r>
        <w:proofErr w:type="gramEnd"/>
        <w:r w:rsidR="00C867E9">
          <w:t xml:space="preserve"> wetlands are being utilized</w:t>
        </w:r>
      </w:ins>
      <w:ins w:id="8437" w:author="Dave Contreras" w:date="2019-07-23T16:19:00Z">
        <w:r w:rsidR="00C867E9">
          <w:t>.</w:t>
        </w:r>
      </w:ins>
    </w:p>
    <w:p w14:paraId="6AF52C93" w14:textId="77777777" w:rsidR="003B73C2" w:rsidRPr="003B73C2" w:rsidRDefault="003B73C2">
      <w:pPr>
        <w:rPr>
          <w:ins w:id="8438" w:author="Dave Contreras" w:date="2019-07-23T16:02:00Z"/>
          <w:rPrChange w:id="8439" w:author="Dave Contreras" w:date="2019-07-23T16:02:00Z">
            <w:rPr>
              <w:ins w:id="8440" w:author="Dave Contreras" w:date="2019-07-23T16:02:00Z"/>
            </w:rPr>
          </w:rPrChange>
        </w:rPr>
        <w:pPrChange w:id="8441" w:author="Dave Contreras" w:date="2019-07-23T16:02:00Z">
          <w:pPr>
            <w:pStyle w:val="Heading2"/>
          </w:pPr>
        </w:pPrChange>
      </w:pPr>
    </w:p>
    <w:p w14:paraId="43FDA98B" w14:textId="31443D38" w:rsidR="003A5694" w:rsidRDefault="003A5694" w:rsidP="003A5694">
      <w:pPr>
        <w:pStyle w:val="Heading2"/>
      </w:pPr>
      <w:bookmarkStart w:id="8442" w:name="_Toc14978216"/>
      <w:r>
        <w:t>Algae</w:t>
      </w:r>
      <w:bookmarkEnd w:id="8442"/>
    </w:p>
    <w:p w14:paraId="21004053" w14:textId="375B489E" w:rsidR="00640759" w:rsidRDefault="00640759" w:rsidP="00640759">
      <w:r>
        <w:t>We expected to observe significantly different communities exiting the wetland than are observed in the exterior channel, and that differences will be driven by higher abundances of epibenthic and epiphytic taxa in the wetland channels. Samples from the surface of vegetation and benthic substrates within the wetland will have greater overlap in community composition when compared to tidal channels than with exterior channels. However, our sample size during 2018 was too small to make any firm conclusions about taxa that can be labeled as definitively “benthic” or “pelagic”.</w:t>
      </w:r>
    </w:p>
    <w:p w14:paraId="2D77381A" w14:textId="0DCEF9BF" w:rsidR="00640759" w:rsidRDefault="006941B4" w:rsidP="007F7357">
      <w:r>
        <w:t>There were some significant differences in communities between microhabitats, but the degree of overlap between hulls on the NMDS is difficult to interpret with only a few samples per group. It does seem that the benthic, epiphytic, and filamentous samples cluster together, while the pelagic samples form a separate grouping</w:t>
      </w:r>
      <w:r w:rsidR="00640759">
        <w:t xml:space="preserve"> (</w:t>
      </w:r>
      <w:r w:rsidR="00640759">
        <w:fldChar w:fldCharType="begin"/>
      </w:r>
      <w:r w:rsidR="00640759">
        <w:instrText xml:space="preserve"> REF _Ref11410122 \h </w:instrText>
      </w:r>
      <w:r w:rsidR="003A5694">
        <w:instrText xml:space="preserve"> \* MERGEFORMAT </w:instrText>
      </w:r>
      <w:r w:rsidR="00640759">
        <w:fldChar w:fldCharType="separate"/>
      </w:r>
      <w:r w:rsidR="00640759">
        <w:t xml:space="preserve">Figure </w:t>
      </w:r>
      <w:r w:rsidR="00640759">
        <w:rPr>
          <w:noProof/>
        </w:rPr>
        <w:t>25</w:t>
      </w:r>
      <w:r w:rsidR="00640759">
        <w:fldChar w:fldCharType="end"/>
      </w:r>
      <w:r w:rsidR="00640759">
        <w:t>)</w:t>
      </w:r>
      <w:r>
        <w:t xml:space="preserve">. There were also few species identified as “indicators” for </w:t>
      </w:r>
      <w:r w:rsidR="00651EE8">
        <w:t>of pelagic versus benthic/epiphytic habitats</w:t>
      </w:r>
      <w:r>
        <w:t xml:space="preserve">. </w:t>
      </w:r>
      <w:r w:rsidR="00484658">
        <w:t xml:space="preserve">Of the indicator species that were identified, </w:t>
      </w:r>
      <w:r w:rsidR="00484658" w:rsidRPr="00640759">
        <w:rPr>
          <w:i/>
        </w:rPr>
        <w:t>Cyclotella</w:t>
      </w:r>
      <w:r w:rsidR="00484658">
        <w:t xml:space="preserve"> is a centric diatom</w:t>
      </w:r>
      <w:r w:rsidR="00FF6A4D">
        <w:t xml:space="preserve"> considered to be good zooplankton food and historically common in the LSZ </w:t>
      </w:r>
      <w:r w:rsidR="00FF6A4D">
        <w:fldChar w:fldCharType="begin"/>
      </w:r>
      <w:r w:rsidR="00FF6A4D">
        <w:instrText xml:space="preserve"> ADDIN EN.CITE &lt;EndNote&gt;&lt;Cite&gt;&lt;Author&gt;Lehman&lt;/Author&gt;&lt;Year&gt;2000&lt;/Year&gt;&lt;RecNum&gt;591&lt;/RecNum&gt;&lt;DisplayText&gt;(Lehman 2000)&lt;/DisplayText&gt;&lt;record&gt;&lt;rec-number&gt;591&lt;/rec-number&gt;&lt;foreign-keys&gt;&lt;key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rsidR="00FF6A4D">
        <w:fldChar w:fldCharType="separate"/>
      </w:r>
      <w:r w:rsidR="00FF6A4D">
        <w:rPr>
          <w:noProof/>
        </w:rPr>
        <w:t>(Lehman 2000)</w:t>
      </w:r>
      <w:r w:rsidR="00FF6A4D">
        <w:fldChar w:fldCharType="end"/>
      </w:r>
      <w:r w:rsidR="00484658">
        <w:t xml:space="preserve">. </w:t>
      </w:r>
      <w:proofErr w:type="spellStart"/>
      <w:r w:rsidR="00484658" w:rsidRPr="00640759">
        <w:rPr>
          <w:i/>
        </w:rPr>
        <w:t>Teleaulax</w:t>
      </w:r>
      <w:proofErr w:type="spellEnd"/>
      <w:r w:rsidR="00484658">
        <w:t xml:space="preserve"> is a generalist </w:t>
      </w:r>
      <w:proofErr w:type="spellStart"/>
      <w:r w:rsidR="00484658">
        <w:t>mixotorophic</w:t>
      </w:r>
      <w:proofErr w:type="spellEnd"/>
      <w:r w:rsidR="00484658">
        <w:t xml:space="preserve"> </w:t>
      </w:r>
      <w:proofErr w:type="spellStart"/>
      <w:r w:rsidR="00484658">
        <w:t>cryptophyte</w:t>
      </w:r>
      <w:proofErr w:type="spellEnd"/>
      <w:r w:rsidR="00484658">
        <w:t xml:space="preserve"> that can withstand varying salinities, light availability, and temperatures </w:t>
      </w:r>
      <w:r w:rsidR="00484658">
        <w:fldChar w:fldCharType="begin"/>
      </w:r>
      <w:r w:rsidR="00484658">
        <w:instrText xml:space="preserve"> ADDIN EN.CITE &lt;EndNote&gt;&lt;Cite&gt;&lt;Author&gt;Cloern&lt;/Author&gt;&lt;Year&gt;2005&lt;/Year&gt;&lt;RecNum&gt;311&lt;/RecNum&gt;&lt;DisplayText&gt;(Cloern and Dufford 2005)&lt;/DisplayText&gt;&lt;record&gt;&lt;rec-number&gt;311&lt;/rec-number&gt;&lt;foreign-keys&gt;&lt;key app="EN" db-id="std9wdt06dea0ber50cpepe0azprxd52vwpp" timestamp="1558710983"&gt;311&lt;/key&gt;&lt;key app="ENWeb" db-id=""&gt;0&lt;/key&gt;&lt;/foreign-keys&gt;&lt;ref-type name="Journal Article"&gt;17&lt;/ref-type&gt;&lt;contributors&gt;&lt;authors&gt;&lt;author&gt;Cloern, James E.&lt;/author&gt;&lt;author&gt;Dufford, Richard&lt;/author&gt;&lt;/authors&gt;&lt;/contributors&gt;&lt;titles&gt;&lt;title&gt;Phytoplankton community ecology: principles applied in San Francisco Bay&lt;/title&gt;&lt;secondary-title&gt;Marine Ecology Progress Series&lt;/secondary-title&gt;&lt;/titles&gt;&lt;periodical&gt;&lt;full-title&gt;Marine Ecology Progress Series&lt;/full-title&gt;&lt;/periodical&gt;&lt;pages&gt;11-28&lt;/pages&gt;&lt;volume&gt;285&lt;/volume&gt;&lt;dates&gt;&lt;year&gt;2005&lt;/year&gt;&lt;/dates&gt;&lt;accession-num&gt;BIOSIS:PREV200500194084&lt;/accession-num&gt;&lt;label&gt;KH, estuarine phytoplankton&lt;/label&gt;&lt;urls&gt;&lt;related-urls&gt;&lt;url&gt;&amp;lt;Go to ISI&amp;gt;://PREV200500194084&lt;/url&gt;&lt;/related-urls&gt;&lt;/urls&gt;&lt;/record&gt;&lt;/Cite&gt;&lt;/EndNote&gt;</w:instrText>
      </w:r>
      <w:r w:rsidR="00484658">
        <w:fldChar w:fldCharType="separate"/>
      </w:r>
      <w:r w:rsidR="00484658">
        <w:rPr>
          <w:noProof/>
        </w:rPr>
        <w:t>(Cloern and Dufford 2005)</w:t>
      </w:r>
      <w:r w:rsidR="00484658">
        <w:fldChar w:fldCharType="end"/>
      </w:r>
      <w:r w:rsidR="00484658">
        <w:t xml:space="preserve">. </w:t>
      </w:r>
      <w:proofErr w:type="spellStart"/>
      <w:r w:rsidR="000660AD" w:rsidRPr="00640759">
        <w:rPr>
          <w:i/>
        </w:rPr>
        <w:t>Monoraphidium</w:t>
      </w:r>
      <w:proofErr w:type="spellEnd"/>
      <w:r w:rsidR="000660AD">
        <w:t xml:space="preserve"> is a green algae found to be abundant in the central Delta and considered to be good zooplankton food </w:t>
      </w:r>
      <w:r w:rsidR="000660AD">
        <w:fldChar w:fldCharType="begin"/>
      </w:r>
      <w:r w:rsidR="000660AD">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rsidR="000660AD">
        <w:fldChar w:fldCharType="separate"/>
      </w:r>
      <w:r w:rsidR="000660AD">
        <w:rPr>
          <w:noProof/>
        </w:rPr>
        <w:t>(Lehman et al. 2010)</w:t>
      </w:r>
      <w:r w:rsidR="000660AD">
        <w:fldChar w:fldCharType="end"/>
      </w:r>
      <w:r w:rsidR="000660AD">
        <w:t xml:space="preserve">. </w:t>
      </w:r>
      <w:proofErr w:type="spellStart"/>
      <w:r w:rsidR="000660AD" w:rsidRPr="000660AD">
        <w:rPr>
          <w:i/>
        </w:rPr>
        <w:t>Cryptomonas</w:t>
      </w:r>
      <w:proofErr w:type="spellEnd"/>
      <w:r w:rsidR="000660AD">
        <w:t xml:space="preserve"> is a small </w:t>
      </w:r>
      <w:proofErr w:type="spellStart"/>
      <w:r w:rsidR="000660AD">
        <w:t>cryptophyte</w:t>
      </w:r>
      <w:proofErr w:type="spellEnd"/>
      <w:r w:rsidR="000660AD">
        <w:t xml:space="preserve"> considered to be highly nutritious </w:t>
      </w:r>
      <w:r w:rsidR="000660AD">
        <w:fldChar w:fldCharType="begin"/>
      </w:r>
      <w:r w:rsidR="005E1164">
        <w:instrText xml:space="preserve"> ADDIN EN.CITE &lt;EndNote&gt;&lt;Cite&gt;&lt;Author&gt;BURNS&lt;/Author&gt;&lt;Year&gt;2011&lt;/Year&gt;&lt;RecNum&gt;2608&lt;/RecNum&gt;&lt;DisplayText&gt;(Burns et al. 2011)&lt;/DisplayText&gt;&lt;record&gt;&lt;rec-number&gt;2608&lt;/rec-number&gt;&lt;foreign-keys&gt;&lt;key app="EN" db-id="std9wdt06dea0ber50cpepe0azprxd52vwpp" timestamp="1558713504"&gt;2608&lt;/key&gt;&lt;/foreign-keys&gt;&lt;ref-type name="Journal Article"&gt;17&lt;/ref-type&gt;&lt;contributors&gt;&lt;authors&gt;&lt;author&gt;Burns, Carolyn W.&lt;/author&gt;&lt;author&gt;Brett, Michael T.&lt;/author&gt;&lt;author&gt;Schallenberg, Marc&lt;/author&gt;&lt;/authors&gt;&lt;/contributors&gt;&lt;titles&gt;&lt;title&gt;A comparison of the trophic transfer of fatty acids in freshwater plankton by cladocerans and calanoid copepods&lt;/title&gt;&lt;secondary-title&gt;Freshwater Biology&lt;/secondary-title&gt;&lt;/titles&gt;&lt;periodical&gt;&lt;full-title&gt;Freshwater Biology&lt;/full-title&gt;&lt;/periodical&gt;&lt;pages&gt;889-903&lt;/pages&gt;&lt;volume&gt;56&lt;/volume&gt;&lt;number&gt;5&lt;/number&gt;&lt;dates&gt;&lt;year&gt;2011&lt;/year&gt;&lt;/dates&gt;&lt;urls&gt;&lt;related-urls&gt;&lt;url&gt;https://onlinelibrary.wiley.com/doi/abs/10.1111/j.1365-2427.2010.02534.x&lt;/url&gt;&lt;/related-urls&gt;&lt;/urls&gt;&lt;electronic-resource-num&gt;doi:10.1111/j.1365-2427.2010.02534.x&lt;/electronic-resource-num&gt;&lt;/record&gt;&lt;/Cite&gt;&lt;/EndNote&gt;</w:instrText>
      </w:r>
      <w:r w:rsidR="000660AD">
        <w:fldChar w:fldCharType="separate"/>
      </w:r>
      <w:r w:rsidR="005E1164">
        <w:rPr>
          <w:noProof/>
        </w:rPr>
        <w:t>(Burns et al. 2011)</w:t>
      </w:r>
      <w:r w:rsidR="000660AD">
        <w:fldChar w:fldCharType="end"/>
      </w:r>
      <w:r w:rsidR="000660AD">
        <w:t xml:space="preserve">, but rarely consumed by zooplankton </w:t>
      </w:r>
      <w:r w:rsidR="000660AD">
        <w:fldChar w:fldCharType="begin"/>
      </w:r>
      <w:r w:rsidR="000660AD">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0660AD">
        <w:fldChar w:fldCharType="separate"/>
      </w:r>
      <w:r w:rsidR="000660AD">
        <w:rPr>
          <w:noProof/>
        </w:rPr>
        <w:t>(Kimmerer et al. 2018a)</w:t>
      </w:r>
      <w:r w:rsidR="000660AD">
        <w:fldChar w:fldCharType="end"/>
      </w:r>
      <w:r w:rsidR="000660AD">
        <w:t xml:space="preserve"> and found to be associated with the toxic cyanobacteria </w:t>
      </w:r>
      <w:r w:rsidR="00640759" w:rsidRPr="00640759">
        <w:rPr>
          <w:i/>
        </w:rPr>
        <w:t>Microcystis</w:t>
      </w:r>
      <w:r w:rsidR="000660AD">
        <w:t xml:space="preserve"> </w:t>
      </w:r>
      <w:r w:rsidR="000660AD">
        <w:fldChar w:fldCharType="begin"/>
      </w:r>
      <w:r w:rsidR="000660AD">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rsidR="000660AD">
        <w:fldChar w:fldCharType="separate"/>
      </w:r>
      <w:r w:rsidR="000660AD">
        <w:rPr>
          <w:noProof/>
        </w:rPr>
        <w:t>(Lehman et al. 2010)</w:t>
      </w:r>
      <w:r w:rsidR="000660AD">
        <w:fldChar w:fldCharType="end"/>
      </w:r>
      <w:r w:rsidR="000660AD">
        <w:t xml:space="preserve">, though no </w:t>
      </w:r>
      <w:r w:rsidR="00640759" w:rsidRPr="00640759">
        <w:rPr>
          <w:i/>
        </w:rPr>
        <w:t>Microcystis</w:t>
      </w:r>
      <w:r w:rsidR="000660AD" w:rsidRPr="00640759">
        <w:rPr>
          <w:i/>
        </w:rPr>
        <w:t xml:space="preserve"> </w:t>
      </w:r>
      <w:r w:rsidR="000660AD">
        <w:t xml:space="preserve">was found in these samples. </w:t>
      </w:r>
      <w:proofErr w:type="spellStart"/>
      <w:r w:rsidR="00484658" w:rsidRPr="00640759">
        <w:rPr>
          <w:i/>
        </w:rPr>
        <w:t>Achanathidium</w:t>
      </w:r>
      <w:proofErr w:type="spellEnd"/>
      <w:r w:rsidR="00484658" w:rsidRPr="00640759">
        <w:rPr>
          <w:i/>
        </w:rPr>
        <w:t xml:space="preserve"> </w:t>
      </w:r>
      <w:r w:rsidR="00484658">
        <w:t xml:space="preserve">is a </w:t>
      </w:r>
      <w:r w:rsidR="001E2D56">
        <w:t xml:space="preserve">genus of </w:t>
      </w:r>
      <w:r w:rsidR="00484658">
        <w:t>pennate diatom</w:t>
      </w:r>
      <w:r w:rsidR="001E2D56">
        <w:t>s that are more often benthic than pelagic</w:t>
      </w:r>
      <w:r w:rsidR="00F93F92">
        <w:t xml:space="preserve"> </w:t>
      </w:r>
      <w:r w:rsidR="00F93F92">
        <w:fldChar w:fldCharType="begin"/>
      </w:r>
      <w:r w:rsidR="00F93F92">
        <w:instrText xml:space="preserve"> ADDIN EN.CITE &lt;EndNote&gt;&lt;Cite&gt;&lt;Author&gt;Potapova&lt;/Author&gt;&lt;Year&gt;2007&lt;/Year&gt;&lt;RecNum&gt;2745&lt;/RecNum&gt;&lt;DisplayText&gt;(Potapova and Hamilton 2007)&lt;/DisplayText&gt;&lt;record&gt;&lt;rec-number&gt;2745&lt;/rec-number&gt;&lt;foreign-keys&gt;&lt;key app="EN" db-id="std9wdt06dea0ber50cpepe0azprxd52vwpp" timestamp="1561504142"&gt;2745&lt;/key&gt;&lt;/foreign-keys&gt;&lt;ref-type name="Journal Article"&gt;17&lt;/ref-type&gt;&lt;contributors&gt;&lt;authors&gt;&lt;author&gt;Potapova, Marina&lt;/author&gt;&lt;author&gt;Hamilton, Paul B&lt;/author&gt;&lt;/authors&gt;&lt;/contributors&gt;&lt;titles&gt;&lt;title&gt;Morphological and ecological variation within the Achnanthidium minutissimum (Bacillariophyceae) species complex 1&lt;/title&gt;&lt;secondary-title&gt;Journal of phycology&lt;/secondary-title&gt;&lt;/titles&gt;&lt;periodical&gt;&lt;full-title&gt;Journal of phycology&lt;/full-title&gt;&lt;/periodical&gt;&lt;pages&gt;561-575&lt;/pages&gt;&lt;volume&gt;43&lt;/volume&gt;&lt;number&gt;3&lt;/number&gt;&lt;dates&gt;&lt;year&gt;2007&lt;/year&gt;&lt;/dates&gt;&lt;isbn&gt;0022-3646&lt;/isbn&gt;&lt;urls&gt;&lt;/urls&gt;&lt;/record&gt;&lt;/Cite&gt;&lt;/EndNote&gt;</w:instrText>
      </w:r>
      <w:r w:rsidR="00F93F92">
        <w:fldChar w:fldCharType="separate"/>
      </w:r>
      <w:r w:rsidR="00F93F92">
        <w:rPr>
          <w:noProof/>
        </w:rPr>
        <w:t>(Potapova and Hamilton 2007)</w:t>
      </w:r>
      <w:r w:rsidR="00F93F92">
        <w:fldChar w:fldCharType="end"/>
      </w:r>
      <w:r w:rsidR="001E2D56">
        <w:t xml:space="preserve">, so it was somewhat surprising to </w:t>
      </w:r>
      <w:r w:rsidR="00F93F92">
        <w:t xml:space="preserve">see it associated with the “pelagic” samples. </w:t>
      </w:r>
      <w:r w:rsidR="00651EE8">
        <w:t>This may have been an</w:t>
      </w:r>
      <w:r w:rsidR="00F93F92">
        <w:t xml:space="preserve"> artifact of our low sample </w:t>
      </w:r>
      <w:proofErr w:type="gramStart"/>
      <w:r w:rsidR="00F93F92">
        <w:t>size</w:t>
      </w:r>
      <w:r w:rsidR="00651EE8">
        <w:t>, or</w:t>
      </w:r>
      <w:proofErr w:type="gramEnd"/>
      <w:r w:rsidR="00651EE8">
        <w:t xml:space="preserve"> may be due to the high wind-wave </w:t>
      </w:r>
      <w:proofErr w:type="spellStart"/>
      <w:r w:rsidR="00651EE8">
        <w:t>resuspention</w:t>
      </w:r>
      <w:proofErr w:type="spellEnd"/>
      <w:r w:rsidR="00651EE8">
        <w:t xml:space="preserve"> of benthic sediments common on Liberty Island</w:t>
      </w:r>
      <w:r w:rsidR="00F93F92">
        <w:t xml:space="preserve">.  </w:t>
      </w:r>
      <w:r w:rsidR="00651EE8">
        <w:t xml:space="preserve">The indicators for benthic/epiphytic habitats were </w:t>
      </w:r>
      <w:proofErr w:type="spellStart"/>
      <w:r w:rsidR="00651EE8" w:rsidRPr="00640759">
        <w:rPr>
          <w:i/>
        </w:rPr>
        <w:t>Melosira</w:t>
      </w:r>
      <w:proofErr w:type="spellEnd"/>
      <w:r w:rsidR="00651EE8">
        <w:t>, a chain-forming centric diatom, and</w:t>
      </w:r>
      <w:r w:rsidR="00172AA1">
        <w:t xml:space="preserve"> </w:t>
      </w:r>
      <w:r w:rsidR="00172AA1" w:rsidRPr="00640759">
        <w:rPr>
          <w:i/>
        </w:rPr>
        <w:t>Oscillatoria,</w:t>
      </w:r>
      <w:r w:rsidR="00172AA1">
        <w:t xml:space="preserve"> a chain-forming cyanobacteria that can produce toxins </w:t>
      </w:r>
      <w:r w:rsidR="00172AA1">
        <w:fldChar w:fldCharType="begin"/>
      </w:r>
      <w:r w:rsidR="00172AA1">
        <w:instrText xml:space="preserve"> ADDIN EN.CITE &lt;EndNote&gt;&lt;Cite&gt;&lt;Author&gt;Paerl&lt;/Author&gt;&lt;Year&gt;2013&lt;/Year&gt;&lt;RecNum&gt;2746&lt;/RecNum&gt;&lt;DisplayText&gt;(Paerl and Otten 2013)&lt;/DisplayText&gt;&lt;record&gt;&lt;rec-number&gt;2746&lt;/rec-number&gt;&lt;foreign-keys&gt;&lt;key app="EN" db-id="std9wdt06dea0ber50cpepe0azprxd52vwpp" timestamp="1561564165"&gt;2746&lt;/key&gt;&lt;/foreign-keys&gt;&lt;ref-type name="Journal Article"&gt;17&lt;/ref-type&gt;&lt;contributors&gt;&lt;authors&gt;&lt;author&gt;Paerl, Hans W.&lt;/author&gt;&lt;author&gt;Otten, Timothy G.&lt;/author&gt;&lt;/authors&gt;&lt;/contributors&gt;&lt;titles&gt;&lt;title&gt;Harmful Cyanobacterial Blooms: Causes, Consequences, and Controls&lt;/title&gt;&lt;secondary-title&gt;Microbial Ecology&lt;/secondary-title&gt;&lt;/titles&gt;&lt;periodical&gt;&lt;full-title&gt;Microbial ecology&lt;/full-title&gt;&lt;/periodical&gt;&lt;pages&gt;995-1010&lt;/pages&gt;&lt;volume&gt;65&lt;/volume&gt;&lt;number&gt;4&lt;/number&gt;&lt;dates&gt;&lt;year&gt;2013&lt;/year&gt;&lt;pub-dates&gt;&lt;date&gt;May 01&lt;/date&gt;&lt;/pub-dates&gt;&lt;/dates&gt;&lt;isbn&gt;1432-184X&lt;/isbn&gt;&lt;label&gt;Paerl2013&lt;/label&gt;&lt;work-type&gt;journal article&lt;/work-type&gt;&lt;urls&gt;&lt;related-urls&gt;&lt;url&gt;https://doi.org/10.1007/s00248-012-0159-y&lt;/url&gt;&lt;/related-urls&gt;&lt;/urls&gt;&lt;electronic-resource-num&gt;10.1007/s00248-012-0159-y&lt;/electronic-resource-num&gt;&lt;/record&gt;&lt;/Cite&gt;&lt;/EndNote&gt;</w:instrText>
      </w:r>
      <w:r w:rsidR="00172AA1">
        <w:fldChar w:fldCharType="separate"/>
      </w:r>
      <w:r w:rsidR="00172AA1">
        <w:rPr>
          <w:noProof/>
        </w:rPr>
        <w:t>(Paerl and Otten 2013)</w:t>
      </w:r>
      <w:r w:rsidR="00172AA1">
        <w:fldChar w:fldCharType="end"/>
      </w:r>
      <w:r w:rsidR="00172AA1">
        <w:t xml:space="preserve">. </w:t>
      </w:r>
    </w:p>
    <w:p w14:paraId="6A842E33" w14:textId="7A23DA4D" w:rsidR="00484658" w:rsidRPr="00640759" w:rsidRDefault="00640759" w:rsidP="007F7357">
      <w:r>
        <w:t>We repeated our sampling of microhabitats in 2019 at a difference site (Little Honker Bay</w:t>
      </w:r>
      <w:proofErr w:type="gramStart"/>
      <w:r>
        <w:t>), and</w:t>
      </w:r>
      <w:proofErr w:type="gramEnd"/>
      <w:r>
        <w:t xml:space="preserve"> will re-sample some of these sites in 2020. With an increased sample size at a wider variety of sites, we may be able to make inferences as to differences in epibenthic versus pelagic contributions to phytoplankton at various wetland sites. </w:t>
      </w:r>
    </w:p>
    <w:p w14:paraId="7F9C8EBC" w14:textId="5AF0C8A2" w:rsidR="00FF4058" w:rsidRDefault="00E170EA" w:rsidP="007F7357">
      <w:pPr>
        <w:pStyle w:val="Heading1"/>
        <w:spacing w:before="0"/>
      </w:pPr>
      <w:bookmarkStart w:id="8443" w:name="_Toc14978217"/>
      <w:commentRangeStart w:id="8444"/>
      <w:commentRangeStart w:id="8445"/>
      <w:r w:rsidRPr="00E170EA">
        <w:lastRenderedPageBreak/>
        <w:t>Endangered Species Act Take</w:t>
      </w:r>
      <w:commentRangeEnd w:id="8444"/>
      <w:r w:rsidR="002C06F6">
        <w:rPr>
          <w:rStyle w:val="CommentReference"/>
          <w:rFonts w:asciiTheme="minorHAnsi" w:eastAsiaTheme="minorEastAsia" w:hAnsiTheme="minorHAnsi" w:cstheme="minorBidi"/>
          <w:b/>
          <w:bCs/>
          <w:color w:val="auto"/>
        </w:rPr>
        <w:commentReference w:id="8444"/>
      </w:r>
      <w:commentRangeEnd w:id="8445"/>
      <w:r w:rsidR="00F50193">
        <w:rPr>
          <w:rStyle w:val="CommentReference"/>
          <w:rFonts w:asciiTheme="minorHAnsi" w:eastAsiaTheme="minorEastAsia" w:hAnsiTheme="minorHAnsi" w:cstheme="minorBidi"/>
          <w:color w:val="auto"/>
        </w:rPr>
        <w:commentReference w:id="8445"/>
      </w:r>
      <w:bookmarkEnd w:id="8443"/>
    </w:p>
    <w:p w14:paraId="624DE2FD" w14:textId="77777777" w:rsidR="007F7357" w:rsidRPr="007F7357" w:rsidRDefault="007F7357" w:rsidP="007F7357"/>
    <w:p w14:paraId="0901F849" w14:textId="46E899C6" w:rsidR="007F7357" w:rsidRPr="007F7357" w:rsidRDefault="007F7357" w:rsidP="007F7357">
      <w:pPr>
        <w:pStyle w:val="Caption"/>
        <w:keepNext/>
      </w:pPr>
      <w:r>
        <w:t xml:space="preserve">Table </w:t>
      </w:r>
      <w:fldSimple w:instr=" SEQ Table \* ARABIC ">
        <w:ins w:id="8446" w:author="Dave Contreras" w:date="2019-07-22T13:45:00Z">
          <w:r w:rsidR="00AF0116">
            <w:rPr>
              <w:noProof/>
            </w:rPr>
            <w:t>29</w:t>
          </w:r>
        </w:ins>
        <w:ins w:id="8447" w:author="Dave Contreras" w:date="2019-07-19T10:40:00Z">
          <w:del w:id="8448" w:author="Dave Contreras" w:date="2019-07-22T08:39:00Z">
            <w:r w:rsidR="001269F2" w:rsidDel="00257931">
              <w:rPr>
                <w:noProof/>
              </w:rPr>
              <w:delText>24</w:delText>
            </w:r>
          </w:del>
        </w:ins>
        <w:del w:id="8449" w:author="Dave Contreras" w:date="2019-07-22T08:39:00Z">
          <w:r w:rsidDel="00257931">
            <w:rPr>
              <w:noProof/>
            </w:rPr>
            <w:delText>19</w:delText>
          </w:r>
        </w:del>
      </w:fldSimple>
      <w:r w:rsidRPr="007F7357">
        <w:t>. Take of listed fish species in all FRP sampling</w:t>
      </w:r>
      <w:r>
        <w:t xml:space="preserve"> during 2018</w:t>
      </w:r>
      <w:r w:rsidRPr="007F7357">
        <w:t>. Gears not listed had zero take.</w:t>
      </w:r>
    </w:p>
    <w:tbl>
      <w:tblPr>
        <w:tblW w:w="9831" w:type="dxa"/>
        <w:tblInd w:w="-481" w:type="dxa"/>
        <w:tblLayout w:type="fixed"/>
        <w:tblLook w:val="04A0" w:firstRow="1" w:lastRow="0" w:firstColumn="1" w:lastColumn="0" w:noHBand="0" w:noVBand="1"/>
      </w:tblPr>
      <w:tblGrid>
        <w:gridCol w:w="921"/>
        <w:gridCol w:w="1080"/>
        <w:gridCol w:w="1080"/>
        <w:gridCol w:w="1170"/>
        <w:gridCol w:w="810"/>
        <w:gridCol w:w="900"/>
        <w:gridCol w:w="990"/>
        <w:gridCol w:w="900"/>
        <w:gridCol w:w="990"/>
        <w:gridCol w:w="990"/>
      </w:tblGrid>
      <w:tr w:rsidR="007F7357" w:rsidRPr="00C154E5" w14:paraId="1AFC9A82" w14:textId="77777777" w:rsidTr="00C154E5">
        <w:trPr>
          <w:trHeight w:val="460"/>
        </w:trPr>
        <w:tc>
          <w:tcPr>
            <w:tcW w:w="921" w:type="dxa"/>
            <w:tcBorders>
              <w:bottom w:val="single" w:sz="4" w:space="0" w:color="auto"/>
            </w:tcBorders>
            <w:shd w:val="clear" w:color="auto" w:fill="auto"/>
            <w:tcMar>
              <w:top w:w="80" w:type="dxa"/>
              <w:left w:w="80" w:type="dxa"/>
              <w:bottom w:w="80" w:type="dxa"/>
              <w:right w:w="80" w:type="dxa"/>
            </w:tcMar>
          </w:tcPr>
          <w:p w14:paraId="341CC5A6" w14:textId="77777777" w:rsidR="007F7357" w:rsidRPr="00C154E5" w:rsidRDefault="007F7357" w:rsidP="00D64CDF">
            <w:pPr>
              <w:rPr>
                <w:rFonts w:cstheme="minorHAnsi"/>
                <w:b/>
              </w:rPr>
            </w:pPr>
          </w:p>
        </w:tc>
        <w:tc>
          <w:tcPr>
            <w:tcW w:w="8910" w:type="dxa"/>
            <w:gridSpan w:val="9"/>
            <w:tcBorders>
              <w:bottom w:val="single" w:sz="4" w:space="0" w:color="auto"/>
            </w:tcBorders>
          </w:tcPr>
          <w:p w14:paraId="311202A7" w14:textId="1915E9A4" w:rsidR="007F7357" w:rsidRPr="00C154E5" w:rsidRDefault="007F7357" w:rsidP="00D64CDF">
            <w:pPr>
              <w:pStyle w:val="Body"/>
              <w:jc w:val="center"/>
              <w:rPr>
                <w:rFonts w:asciiTheme="minorHAnsi" w:hAnsiTheme="minorHAnsi" w:cstheme="minorHAnsi"/>
                <w:b/>
              </w:rPr>
            </w:pPr>
            <w:r w:rsidRPr="00C154E5">
              <w:rPr>
                <w:rFonts w:asciiTheme="minorHAnsi" w:hAnsiTheme="minorHAnsi" w:cstheme="minorHAnsi"/>
                <w:b/>
              </w:rPr>
              <w:t>Listed fish species take</w:t>
            </w:r>
          </w:p>
        </w:tc>
      </w:tr>
      <w:tr w:rsidR="007F7357" w:rsidRPr="00C154E5" w14:paraId="41224002"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67C03EE5" w14:textId="77777777" w:rsidR="007F7357" w:rsidRPr="00C154E5" w:rsidRDefault="007F7357" w:rsidP="006D6D1F">
            <w:pPr>
              <w:pStyle w:val="Body"/>
              <w:jc w:val="center"/>
              <w:rPr>
                <w:rFonts w:asciiTheme="minorHAnsi" w:hAnsiTheme="minorHAnsi" w:cstheme="minorHAnsi"/>
                <w:b/>
              </w:rPr>
            </w:pPr>
            <w:r w:rsidRPr="00C154E5">
              <w:rPr>
                <w:rFonts w:asciiTheme="minorHAnsi" w:hAnsiTheme="minorHAnsi" w:cstheme="minorHAnsi"/>
                <w:b/>
              </w:rPr>
              <w:t>Gear Type</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26F7D024" w14:textId="77777777" w:rsidR="007F7357" w:rsidRPr="00C154E5" w:rsidRDefault="007F7357" w:rsidP="006D6D1F">
            <w:pPr>
              <w:pStyle w:val="Body"/>
              <w:jc w:val="center"/>
              <w:rPr>
                <w:rFonts w:asciiTheme="minorHAnsi" w:hAnsiTheme="minorHAnsi" w:cstheme="minorHAnsi"/>
                <w:b/>
              </w:rPr>
            </w:pPr>
            <w:r w:rsidRPr="00C154E5">
              <w:rPr>
                <w:rFonts w:asciiTheme="minorHAnsi" w:hAnsiTheme="minorHAnsi" w:cstheme="minorHAnsi"/>
                <w:b/>
              </w:rPr>
              <w:t>Chinook Salmon</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BF8C0D6" w14:textId="77777777" w:rsidR="007F7357" w:rsidRPr="00C154E5" w:rsidRDefault="007F7357" w:rsidP="006D6D1F">
            <w:pPr>
              <w:pStyle w:val="Body"/>
              <w:jc w:val="center"/>
              <w:rPr>
                <w:rFonts w:asciiTheme="minorHAnsi" w:hAnsiTheme="minorHAnsi" w:cstheme="minorHAnsi"/>
                <w:b/>
              </w:rPr>
            </w:pPr>
            <w:r w:rsidRPr="00C154E5">
              <w:rPr>
                <w:rFonts w:asciiTheme="minorHAnsi" w:hAnsiTheme="minorHAnsi" w:cstheme="minorHAnsi"/>
                <w:b/>
              </w:rPr>
              <w:t>Steelhead</w:t>
            </w:r>
          </w:p>
        </w:tc>
        <w:tc>
          <w:tcPr>
            <w:tcW w:w="1170" w:type="dxa"/>
            <w:tcBorders>
              <w:top w:val="single" w:sz="4" w:space="0" w:color="auto"/>
              <w:bottom w:val="single" w:sz="4" w:space="0" w:color="auto"/>
            </w:tcBorders>
            <w:vAlign w:val="center"/>
          </w:tcPr>
          <w:p w14:paraId="610A775B" w14:textId="77777777" w:rsidR="007F7357" w:rsidRPr="00C154E5" w:rsidRDefault="007F7357" w:rsidP="006D6D1F">
            <w:pPr>
              <w:pStyle w:val="Body"/>
              <w:jc w:val="center"/>
              <w:rPr>
                <w:rFonts w:asciiTheme="minorHAnsi" w:hAnsiTheme="minorHAnsi" w:cstheme="minorHAnsi"/>
                <w:b/>
              </w:rPr>
            </w:pPr>
            <w:r w:rsidRPr="00C154E5">
              <w:rPr>
                <w:rFonts w:asciiTheme="minorHAnsi" w:hAnsiTheme="minorHAnsi" w:cstheme="minorHAnsi"/>
                <w:b/>
              </w:rPr>
              <w:t>Delta Smelt (larval)</w:t>
            </w:r>
          </w:p>
        </w:tc>
        <w:tc>
          <w:tcPr>
            <w:tcW w:w="810" w:type="dxa"/>
            <w:tcBorders>
              <w:top w:val="single" w:sz="4" w:space="0" w:color="auto"/>
              <w:bottom w:val="single" w:sz="4" w:space="0" w:color="auto"/>
            </w:tcBorders>
          </w:tcPr>
          <w:p w14:paraId="6991BEF0" w14:textId="77777777" w:rsidR="007F7357" w:rsidRPr="00C154E5" w:rsidRDefault="007F7357" w:rsidP="006D6D1F">
            <w:pPr>
              <w:pStyle w:val="Body"/>
              <w:jc w:val="center"/>
              <w:rPr>
                <w:rFonts w:asciiTheme="minorHAnsi" w:hAnsiTheme="minorHAnsi" w:cstheme="minorHAnsi"/>
                <w:b/>
              </w:rPr>
            </w:pPr>
            <w:r w:rsidRPr="00C154E5">
              <w:rPr>
                <w:rFonts w:asciiTheme="minorHAnsi" w:hAnsiTheme="minorHAnsi" w:cstheme="minorHAnsi"/>
                <w:b/>
              </w:rPr>
              <w:t>Delta Smelt (</w:t>
            </w:r>
            <w:proofErr w:type="spellStart"/>
            <w:r w:rsidRPr="00C154E5">
              <w:rPr>
                <w:rFonts w:asciiTheme="minorHAnsi" w:hAnsiTheme="minorHAnsi" w:cstheme="minorHAnsi"/>
                <w:b/>
              </w:rPr>
              <w:t>juv</w:t>
            </w:r>
            <w:proofErr w:type="spellEnd"/>
            <w:r w:rsidRPr="00C154E5">
              <w:rPr>
                <w:rFonts w:asciiTheme="minorHAnsi" w:hAnsiTheme="minorHAnsi" w:cstheme="minorHAnsi"/>
                <w:b/>
              </w:rPr>
              <w:t>)</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756F813" w14:textId="77777777" w:rsidR="007F7357" w:rsidRPr="00C154E5" w:rsidRDefault="007F7357" w:rsidP="006D6D1F">
            <w:pPr>
              <w:pStyle w:val="Body"/>
              <w:jc w:val="center"/>
              <w:rPr>
                <w:rFonts w:asciiTheme="minorHAnsi" w:hAnsiTheme="minorHAnsi" w:cstheme="minorHAnsi"/>
                <w:b/>
              </w:rPr>
            </w:pPr>
            <w:r w:rsidRPr="00C154E5">
              <w:rPr>
                <w:rFonts w:asciiTheme="minorHAnsi" w:hAnsiTheme="minorHAnsi" w:cstheme="minorHAnsi"/>
                <w:b/>
              </w:rPr>
              <w:t>Delta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E77A02E" w14:textId="77777777" w:rsidR="007F7357" w:rsidRPr="00C154E5" w:rsidRDefault="007F7357" w:rsidP="006D6D1F">
            <w:pPr>
              <w:pStyle w:val="Body"/>
              <w:jc w:val="center"/>
              <w:rPr>
                <w:rFonts w:asciiTheme="minorHAnsi" w:hAnsiTheme="minorHAnsi" w:cstheme="minorHAnsi"/>
                <w:b/>
              </w:rPr>
            </w:pPr>
            <w:r w:rsidRPr="00C154E5">
              <w:rPr>
                <w:rFonts w:asciiTheme="minorHAnsi" w:hAnsiTheme="minorHAnsi" w:cstheme="minorHAnsi"/>
                <w:b/>
              </w:rPr>
              <w:t>Longfin Smelt (larval)</w:t>
            </w:r>
          </w:p>
        </w:tc>
        <w:tc>
          <w:tcPr>
            <w:tcW w:w="900" w:type="dxa"/>
            <w:tcBorders>
              <w:top w:val="single" w:sz="4" w:space="0" w:color="auto"/>
              <w:bottom w:val="single" w:sz="4" w:space="0" w:color="auto"/>
            </w:tcBorders>
          </w:tcPr>
          <w:p w14:paraId="4E48F627" w14:textId="77777777" w:rsidR="007F7357" w:rsidRPr="00C154E5" w:rsidRDefault="007F7357" w:rsidP="006D6D1F">
            <w:pPr>
              <w:pStyle w:val="Body"/>
              <w:jc w:val="center"/>
              <w:rPr>
                <w:rFonts w:asciiTheme="minorHAnsi" w:hAnsiTheme="minorHAnsi" w:cstheme="minorHAnsi"/>
                <w:b/>
              </w:rPr>
            </w:pPr>
            <w:r w:rsidRPr="00C154E5">
              <w:rPr>
                <w:rFonts w:asciiTheme="minorHAnsi" w:hAnsiTheme="minorHAnsi" w:cstheme="minorHAnsi"/>
                <w:b/>
              </w:rPr>
              <w:t>Longfin Smelt (</w:t>
            </w:r>
            <w:proofErr w:type="spellStart"/>
            <w:r w:rsidRPr="00C154E5">
              <w:rPr>
                <w:rFonts w:asciiTheme="minorHAnsi" w:hAnsiTheme="minorHAnsi" w:cstheme="minorHAnsi"/>
                <w:b/>
              </w:rPr>
              <w:t>juv</w:t>
            </w:r>
            <w:proofErr w:type="spellEnd"/>
            <w:r w:rsidRPr="00C154E5">
              <w:rPr>
                <w:rFonts w:asciiTheme="minorHAnsi" w:hAnsiTheme="minorHAnsi" w:cstheme="minorHAnsi"/>
                <w:b/>
              </w:rPr>
              <w:t>)</w:t>
            </w:r>
          </w:p>
        </w:tc>
        <w:tc>
          <w:tcPr>
            <w:tcW w:w="990" w:type="dxa"/>
            <w:tcBorders>
              <w:top w:val="single" w:sz="4" w:space="0" w:color="auto"/>
              <w:bottom w:val="single" w:sz="4" w:space="0" w:color="auto"/>
            </w:tcBorders>
            <w:vAlign w:val="center"/>
          </w:tcPr>
          <w:p w14:paraId="6018104E" w14:textId="77777777" w:rsidR="007F7357" w:rsidRPr="00C154E5" w:rsidRDefault="007F7357" w:rsidP="006D6D1F">
            <w:pPr>
              <w:pStyle w:val="Body"/>
              <w:jc w:val="center"/>
              <w:rPr>
                <w:rFonts w:asciiTheme="minorHAnsi" w:hAnsiTheme="minorHAnsi" w:cstheme="minorHAnsi"/>
                <w:b/>
              </w:rPr>
            </w:pPr>
            <w:r w:rsidRPr="00C154E5">
              <w:rPr>
                <w:rFonts w:asciiTheme="minorHAnsi" w:hAnsiTheme="minorHAnsi" w:cstheme="minorHAnsi"/>
                <w:b/>
              </w:rPr>
              <w:t>Longfin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6366DE2" w14:textId="77777777" w:rsidR="007F7357" w:rsidRPr="00C154E5" w:rsidRDefault="007F7357" w:rsidP="006D6D1F">
            <w:pPr>
              <w:pStyle w:val="Body"/>
              <w:jc w:val="center"/>
              <w:rPr>
                <w:rFonts w:asciiTheme="minorHAnsi" w:hAnsiTheme="minorHAnsi" w:cstheme="minorHAnsi"/>
                <w:b/>
              </w:rPr>
            </w:pPr>
            <w:r w:rsidRPr="00C154E5">
              <w:rPr>
                <w:rFonts w:asciiTheme="minorHAnsi" w:hAnsiTheme="minorHAnsi" w:cstheme="minorHAnsi"/>
                <w:b/>
              </w:rPr>
              <w:t>Green Sturgeon</w:t>
            </w:r>
          </w:p>
        </w:tc>
      </w:tr>
      <w:tr w:rsidR="007F7357" w:rsidRPr="007F7357" w14:paraId="1A6DB77B" w14:textId="77777777" w:rsidTr="00C154E5">
        <w:trPr>
          <w:trHeight w:val="180"/>
        </w:trPr>
        <w:tc>
          <w:tcPr>
            <w:tcW w:w="921" w:type="dxa"/>
            <w:tcBorders>
              <w:top w:val="single" w:sz="4" w:space="0" w:color="auto"/>
            </w:tcBorders>
            <w:shd w:val="clear" w:color="auto" w:fill="auto"/>
            <w:tcMar>
              <w:top w:w="80" w:type="dxa"/>
              <w:left w:w="80" w:type="dxa"/>
              <w:bottom w:w="80" w:type="dxa"/>
              <w:right w:w="80" w:type="dxa"/>
            </w:tcMar>
            <w:vAlign w:val="center"/>
          </w:tcPr>
          <w:p w14:paraId="59FE5C73" w14:textId="77777777"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Mysid Trawls</w:t>
            </w:r>
          </w:p>
        </w:tc>
        <w:tc>
          <w:tcPr>
            <w:tcW w:w="1080" w:type="dxa"/>
            <w:tcBorders>
              <w:top w:val="single" w:sz="4" w:space="0" w:color="auto"/>
            </w:tcBorders>
            <w:shd w:val="clear" w:color="auto" w:fill="auto"/>
            <w:tcMar>
              <w:top w:w="80" w:type="dxa"/>
              <w:left w:w="80" w:type="dxa"/>
              <w:bottom w:w="80" w:type="dxa"/>
              <w:right w:w="80" w:type="dxa"/>
            </w:tcMar>
            <w:vAlign w:val="center"/>
          </w:tcPr>
          <w:p w14:paraId="04594A7C" w14:textId="77777777"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0</w:t>
            </w:r>
          </w:p>
        </w:tc>
        <w:tc>
          <w:tcPr>
            <w:tcW w:w="1080" w:type="dxa"/>
            <w:tcBorders>
              <w:top w:val="single" w:sz="4" w:space="0" w:color="auto"/>
            </w:tcBorders>
            <w:shd w:val="clear" w:color="auto" w:fill="auto"/>
            <w:tcMar>
              <w:top w:w="80" w:type="dxa"/>
              <w:left w:w="80" w:type="dxa"/>
              <w:bottom w:w="80" w:type="dxa"/>
              <w:right w:w="80" w:type="dxa"/>
            </w:tcMar>
            <w:vAlign w:val="center"/>
          </w:tcPr>
          <w:p w14:paraId="708B390E" w14:textId="77777777"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0</w:t>
            </w:r>
          </w:p>
        </w:tc>
        <w:tc>
          <w:tcPr>
            <w:tcW w:w="1170" w:type="dxa"/>
            <w:tcBorders>
              <w:top w:val="single" w:sz="4" w:space="0" w:color="auto"/>
            </w:tcBorders>
            <w:vAlign w:val="center"/>
          </w:tcPr>
          <w:p w14:paraId="2818CF44" w14:textId="7B4E5CCA" w:rsidR="007F7357" w:rsidRPr="007F7357" w:rsidRDefault="007F7357" w:rsidP="005E39DB">
            <w:pPr>
              <w:pStyle w:val="Body"/>
              <w:jc w:val="center"/>
              <w:rPr>
                <w:rFonts w:asciiTheme="minorHAnsi" w:hAnsiTheme="minorHAnsi" w:cstheme="minorHAnsi"/>
              </w:rPr>
            </w:pPr>
            <w:r w:rsidRPr="007F7357">
              <w:rPr>
                <w:rFonts w:asciiTheme="minorHAnsi" w:hAnsiTheme="minorHAnsi" w:cstheme="minorHAnsi"/>
              </w:rPr>
              <w:t>2</w:t>
            </w:r>
          </w:p>
        </w:tc>
        <w:tc>
          <w:tcPr>
            <w:tcW w:w="810" w:type="dxa"/>
            <w:tcBorders>
              <w:top w:val="single" w:sz="4" w:space="0" w:color="auto"/>
            </w:tcBorders>
            <w:vAlign w:val="center"/>
          </w:tcPr>
          <w:p w14:paraId="5AD41CDF" w14:textId="2BB445C4" w:rsidR="007F7357" w:rsidRPr="007F7357" w:rsidRDefault="007F7357" w:rsidP="006C69C5">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top w:val="single" w:sz="4" w:space="0" w:color="auto"/>
            </w:tcBorders>
            <w:shd w:val="clear" w:color="auto" w:fill="auto"/>
            <w:tcMar>
              <w:top w:w="80" w:type="dxa"/>
              <w:left w:w="80" w:type="dxa"/>
              <w:bottom w:w="80" w:type="dxa"/>
              <w:right w:w="80" w:type="dxa"/>
            </w:tcMar>
            <w:vAlign w:val="center"/>
          </w:tcPr>
          <w:p w14:paraId="1664878F" w14:textId="3DE536B6"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9B125AF" w14:textId="797FD74F"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25</w:t>
            </w:r>
          </w:p>
        </w:tc>
        <w:tc>
          <w:tcPr>
            <w:tcW w:w="900" w:type="dxa"/>
            <w:tcBorders>
              <w:top w:val="single" w:sz="4" w:space="0" w:color="auto"/>
            </w:tcBorders>
            <w:vAlign w:val="center"/>
          </w:tcPr>
          <w:p w14:paraId="0BFF6EEA" w14:textId="65A87180" w:rsidR="007F7357" w:rsidRPr="007F7357" w:rsidRDefault="007F7357" w:rsidP="0094066F">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vAlign w:val="center"/>
          </w:tcPr>
          <w:p w14:paraId="614EAD4B" w14:textId="0A17217B"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25B0F7B" w14:textId="77777777"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0</w:t>
            </w:r>
          </w:p>
        </w:tc>
      </w:tr>
      <w:tr w:rsidR="007F7357" w:rsidRPr="007F7357" w14:paraId="6722032D" w14:textId="77777777" w:rsidTr="00C154E5">
        <w:trPr>
          <w:trHeight w:val="180"/>
        </w:trPr>
        <w:tc>
          <w:tcPr>
            <w:tcW w:w="921" w:type="dxa"/>
            <w:tcBorders>
              <w:bottom w:val="single" w:sz="4" w:space="0" w:color="auto"/>
            </w:tcBorders>
            <w:shd w:val="clear" w:color="auto" w:fill="auto"/>
            <w:tcMar>
              <w:top w:w="80" w:type="dxa"/>
              <w:left w:w="80" w:type="dxa"/>
              <w:bottom w:w="80" w:type="dxa"/>
              <w:right w:w="80" w:type="dxa"/>
            </w:tcMar>
            <w:vAlign w:val="center"/>
          </w:tcPr>
          <w:p w14:paraId="189F4D21" w14:textId="5CC1753D"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Beach Seine</w:t>
            </w:r>
          </w:p>
        </w:tc>
        <w:tc>
          <w:tcPr>
            <w:tcW w:w="1080" w:type="dxa"/>
            <w:tcBorders>
              <w:bottom w:val="single" w:sz="4" w:space="0" w:color="auto"/>
            </w:tcBorders>
            <w:shd w:val="clear" w:color="auto" w:fill="auto"/>
            <w:tcMar>
              <w:top w:w="80" w:type="dxa"/>
              <w:left w:w="80" w:type="dxa"/>
              <w:bottom w:w="80" w:type="dxa"/>
              <w:right w:w="80" w:type="dxa"/>
            </w:tcMar>
            <w:vAlign w:val="center"/>
          </w:tcPr>
          <w:p w14:paraId="75E32B04" w14:textId="7F5E1BE3"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2 (fall-run)</w:t>
            </w:r>
          </w:p>
        </w:tc>
        <w:tc>
          <w:tcPr>
            <w:tcW w:w="1080" w:type="dxa"/>
            <w:tcBorders>
              <w:bottom w:val="single" w:sz="4" w:space="0" w:color="auto"/>
            </w:tcBorders>
            <w:shd w:val="clear" w:color="auto" w:fill="auto"/>
            <w:tcMar>
              <w:top w:w="80" w:type="dxa"/>
              <w:left w:w="80" w:type="dxa"/>
              <w:bottom w:w="80" w:type="dxa"/>
              <w:right w:w="80" w:type="dxa"/>
            </w:tcMar>
            <w:vAlign w:val="center"/>
          </w:tcPr>
          <w:p w14:paraId="26F632AA" w14:textId="77777777"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0</w:t>
            </w:r>
          </w:p>
        </w:tc>
        <w:tc>
          <w:tcPr>
            <w:tcW w:w="1170" w:type="dxa"/>
            <w:tcBorders>
              <w:bottom w:val="single" w:sz="4" w:space="0" w:color="auto"/>
            </w:tcBorders>
            <w:vAlign w:val="center"/>
          </w:tcPr>
          <w:p w14:paraId="4E026120" w14:textId="297C83BB"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0</w:t>
            </w:r>
          </w:p>
        </w:tc>
        <w:tc>
          <w:tcPr>
            <w:tcW w:w="810" w:type="dxa"/>
            <w:tcBorders>
              <w:bottom w:val="single" w:sz="4" w:space="0" w:color="auto"/>
            </w:tcBorders>
            <w:vAlign w:val="center"/>
          </w:tcPr>
          <w:p w14:paraId="4C54D966" w14:textId="77777777" w:rsidR="007F7357" w:rsidRPr="007F7357" w:rsidRDefault="007F7357" w:rsidP="006C69C5">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shd w:val="clear" w:color="auto" w:fill="auto"/>
            <w:tcMar>
              <w:top w:w="80" w:type="dxa"/>
              <w:left w:w="80" w:type="dxa"/>
              <w:bottom w:w="80" w:type="dxa"/>
              <w:right w:w="80" w:type="dxa"/>
            </w:tcMar>
            <w:vAlign w:val="center"/>
          </w:tcPr>
          <w:p w14:paraId="6E24F08C" w14:textId="77777777"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1A2D2A8A" w14:textId="4E88C4BF"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vAlign w:val="center"/>
          </w:tcPr>
          <w:p w14:paraId="51C5B764" w14:textId="02881556" w:rsidR="007F7357" w:rsidRPr="007F7357" w:rsidRDefault="007F7357" w:rsidP="006C69C5">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vAlign w:val="center"/>
          </w:tcPr>
          <w:p w14:paraId="29194734" w14:textId="5F8FD9D3"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49CD617E" w14:textId="77777777"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0</w:t>
            </w:r>
          </w:p>
        </w:tc>
      </w:tr>
      <w:tr w:rsidR="007F7357" w:rsidRPr="00204F99" w14:paraId="520CEB81"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BC17307" w14:textId="77777777" w:rsidR="007F7357" w:rsidRPr="00204F99" w:rsidRDefault="007F7357" w:rsidP="006D6D1F">
            <w:pPr>
              <w:pStyle w:val="Body"/>
              <w:jc w:val="center"/>
              <w:rPr>
                <w:rFonts w:asciiTheme="minorHAnsi" w:hAnsiTheme="minorHAnsi" w:cstheme="minorHAnsi"/>
                <w:b/>
              </w:rPr>
            </w:pPr>
            <w:r w:rsidRPr="00204F99">
              <w:rPr>
                <w:rFonts w:asciiTheme="minorHAnsi" w:hAnsiTheme="minorHAnsi" w:cstheme="minorHAnsi"/>
                <w:b/>
              </w:rPr>
              <w:t>Total</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FB92DFE" w14:textId="3E008A8F" w:rsidR="007F7357" w:rsidRPr="00204F99" w:rsidRDefault="007F7357" w:rsidP="006D6D1F">
            <w:pPr>
              <w:pStyle w:val="Body"/>
              <w:jc w:val="center"/>
              <w:rPr>
                <w:rFonts w:asciiTheme="minorHAnsi" w:hAnsiTheme="minorHAnsi" w:cstheme="minorHAnsi"/>
                <w:b/>
              </w:rPr>
            </w:pPr>
            <w:r w:rsidRPr="00204F99">
              <w:rPr>
                <w:rFonts w:asciiTheme="minorHAnsi" w:hAnsiTheme="minorHAnsi" w:cstheme="minorHAnsi"/>
                <w:b/>
              </w:rPr>
              <w:t>2</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E263DF2" w14:textId="77777777" w:rsidR="007F7357" w:rsidRPr="00204F99" w:rsidRDefault="007F7357" w:rsidP="006D6D1F">
            <w:pPr>
              <w:pStyle w:val="Body"/>
              <w:jc w:val="center"/>
              <w:rPr>
                <w:rFonts w:asciiTheme="minorHAnsi" w:hAnsiTheme="minorHAnsi" w:cstheme="minorHAnsi"/>
                <w:b/>
              </w:rPr>
            </w:pPr>
            <w:r w:rsidRPr="00204F99">
              <w:rPr>
                <w:rFonts w:asciiTheme="minorHAnsi" w:hAnsiTheme="minorHAnsi" w:cstheme="minorHAnsi"/>
                <w:b/>
              </w:rPr>
              <w:t>0</w:t>
            </w:r>
          </w:p>
        </w:tc>
        <w:tc>
          <w:tcPr>
            <w:tcW w:w="1170" w:type="dxa"/>
            <w:tcBorders>
              <w:top w:val="single" w:sz="4" w:space="0" w:color="auto"/>
              <w:bottom w:val="single" w:sz="4" w:space="0" w:color="auto"/>
            </w:tcBorders>
            <w:vAlign w:val="center"/>
          </w:tcPr>
          <w:p w14:paraId="6C232A21" w14:textId="7F4CBD21" w:rsidR="007F7357" w:rsidRPr="00204F99" w:rsidRDefault="007F7357" w:rsidP="005E39DB">
            <w:pPr>
              <w:pStyle w:val="Body"/>
              <w:jc w:val="center"/>
              <w:rPr>
                <w:rFonts w:asciiTheme="minorHAnsi" w:hAnsiTheme="minorHAnsi" w:cstheme="minorHAnsi"/>
                <w:b/>
              </w:rPr>
            </w:pPr>
            <w:r w:rsidRPr="00204F99">
              <w:rPr>
                <w:rFonts w:asciiTheme="minorHAnsi" w:hAnsiTheme="minorHAnsi" w:cstheme="minorHAnsi"/>
                <w:b/>
              </w:rPr>
              <w:t>2</w:t>
            </w:r>
          </w:p>
        </w:tc>
        <w:tc>
          <w:tcPr>
            <w:tcW w:w="810" w:type="dxa"/>
            <w:tcBorders>
              <w:top w:val="single" w:sz="4" w:space="0" w:color="auto"/>
              <w:bottom w:val="single" w:sz="4" w:space="0" w:color="auto"/>
            </w:tcBorders>
            <w:vAlign w:val="center"/>
          </w:tcPr>
          <w:p w14:paraId="1C141D31" w14:textId="38F1A140" w:rsidR="007F7357" w:rsidRPr="00204F99" w:rsidRDefault="007F7357" w:rsidP="005E39DB">
            <w:pPr>
              <w:pStyle w:val="Body"/>
              <w:jc w:val="center"/>
              <w:rPr>
                <w:rFonts w:asciiTheme="minorHAnsi" w:hAnsiTheme="minorHAnsi" w:cstheme="minorHAnsi"/>
                <w:b/>
              </w:rPr>
            </w:pPr>
            <w:r w:rsidRPr="00204F99">
              <w:rPr>
                <w:rFonts w:asciiTheme="minorHAnsi" w:hAnsiTheme="minorHAnsi" w:cstheme="minorHAnsi"/>
                <w:b/>
              </w:rPr>
              <w:t>0</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B0952D" w14:textId="543884E1" w:rsidR="007F7357" w:rsidRPr="00204F99" w:rsidRDefault="007F7357" w:rsidP="006D6D1F">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357B7E9" w14:textId="38F71BA6" w:rsidR="007F7357" w:rsidRPr="00204F99" w:rsidRDefault="007F7357" w:rsidP="00E01A4F">
            <w:pPr>
              <w:pStyle w:val="Body"/>
              <w:jc w:val="center"/>
              <w:rPr>
                <w:rFonts w:asciiTheme="minorHAnsi" w:hAnsiTheme="minorHAnsi" w:cstheme="minorHAnsi"/>
                <w:b/>
              </w:rPr>
            </w:pPr>
            <w:r w:rsidRPr="00204F99">
              <w:rPr>
                <w:rFonts w:asciiTheme="minorHAnsi" w:hAnsiTheme="minorHAnsi" w:cstheme="minorHAnsi"/>
                <w:b/>
              </w:rPr>
              <w:t>25</w:t>
            </w:r>
          </w:p>
        </w:tc>
        <w:tc>
          <w:tcPr>
            <w:tcW w:w="900" w:type="dxa"/>
            <w:tcBorders>
              <w:top w:val="single" w:sz="4" w:space="0" w:color="auto"/>
              <w:bottom w:val="single" w:sz="4" w:space="0" w:color="auto"/>
            </w:tcBorders>
            <w:vAlign w:val="center"/>
          </w:tcPr>
          <w:p w14:paraId="07375A50" w14:textId="073D587C" w:rsidR="007F7357" w:rsidRPr="00204F99" w:rsidRDefault="007F7357" w:rsidP="006C69C5">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vAlign w:val="center"/>
          </w:tcPr>
          <w:p w14:paraId="71905B7E" w14:textId="3B31536A" w:rsidR="007F7357" w:rsidRPr="00204F99" w:rsidRDefault="007F7357" w:rsidP="00327F28">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12E5F6" w14:textId="77777777" w:rsidR="007F7357" w:rsidRPr="00204F99" w:rsidRDefault="007F7357" w:rsidP="006D6D1F">
            <w:pPr>
              <w:pStyle w:val="Body"/>
              <w:jc w:val="center"/>
              <w:rPr>
                <w:rFonts w:asciiTheme="minorHAnsi" w:hAnsiTheme="minorHAnsi" w:cstheme="minorHAnsi"/>
                <w:b/>
              </w:rPr>
            </w:pPr>
            <w:r w:rsidRPr="00204F99">
              <w:rPr>
                <w:rFonts w:asciiTheme="minorHAnsi" w:hAnsiTheme="minorHAnsi" w:cstheme="minorHAnsi"/>
                <w:b/>
              </w:rPr>
              <w:t>0</w:t>
            </w:r>
          </w:p>
        </w:tc>
      </w:tr>
    </w:tbl>
    <w:p w14:paraId="767FC0F9" w14:textId="393DB2A8" w:rsidR="00A27634" w:rsidRPr="00853999" w:rsidRDefault="00A27634" w:rsidP="001A4BBD">
      <w:pPr>
        <w:rPr>
          <w:rFonts w:ascii="Times New Roman" w:hAnsi="Times New Roman" w:cs="Times New Roman"/>
        </w:rPr>
      </w:pPr>
    </w:p>
    <w:p w14:paraId="1E1AFBAF" w14:textId="77777777" w:rsidR="00A27634" w:rsidRDefault="00A27634">
      <w:pPr>
        <w:rPr>
          <w:rFonts w:asciiTheme="majorHAnsi" w:eastAsiaTheme="majorEastAsia" w:hAnsiTheme="majorHAnsi" w:cstheme="majorBidi"/>
          <w:b/>
          <w:bCs/>
          <w:color w:val="365F91" w:themeColor="accent1" w:themeShade="BF"/>
          <w:sz w:val="28"/>
          <w:szCs w:val="28"/>
        </w:rPr>
      </w:pPr>
      <w:bookmarkStart w:id="8450" w:name="_Toc433352596"/>
      <w:r>
        <w:br w:type="page"/>
      </w:r>
    </w:p>
    <w:p w14:paraId="495BD4DC" w14:textId="0284CCE3" w:rsidR="00C0435E" w:rsidRDefault="00A27634" w:rsidP="006A0C1B">
      <w:pPr>
        <w:pStyle w:val="Heading1"/>
      </w:pPr>
      <w:bookmarkStart w:id="8451" w:name="_Toc14978218"/>
      <w:r w:rsidRPr="008414E0">
        <w:lastRenderedPageBreak/>
        <w:t>References</w:t>
      </w:r>
      <w:bookmarkEnd w:id="8450"/>
      <w:bookmarkEnd w:id="8451"/>
    </w:p>
    <w:p w14:paraId="57787468" w14:textId="77777777" w:rsidR="001751B9" w:rsidRPr="001751B9" w:rsidRDefault="00C0435E" w:rsidP="001751B9">
      <w:pPr>
        <w:pStyle w:val="EndNoteBibliography"/>
        <w:ind w:left="720" w:hanging="720"/>
      </w:pPr>
      <w:r>
        <w:fldChar w:fldCharType="begin"/>
      </w:r>
      <w:r>
        <w:instrText xml:space="preserve"> ADDIN EN.REFLIST </w:instrText>
      </w:r>
      <w:r>
        <w:fldChar w:fldCharType="separate"/>
      </w:r>
      <w:r w:rsidR="001751B9" w:rsidRPr="001751B9">
        <w:t xml:space="preserve">Ahearn, D. S., J. H. Viers, J. F. Mount, and R. A. Dahlgren. 2006. Priming the productivity pump: flood pulse driven trends in suspended algal biomass distribution across a restored floodplain. Freshwater Biology 51:1417-1433. </w:t>
      </w:r>
    </w:p>
    <w:p w14:paraId="384A67EA" w14:textId="77777777" w:rsidR="001751B9" w:rsidRPr="001751B9" w:rsidRDefault="001751B9" w:rsidP="001751B9">
      <w:pPr>
        <w:pStyle w:val="EndNoteBibliography"/>
        <w:ind w:left="720" w:hanging="720"/>
      </w:pPr>
      <w:r w:rsidRPr="001751B9">
        <w:t>American Public Health Association (APHA). 2017. Standard methods for the examination of water and wastewater, 23 edition. American Public Health Association, American Water Works Association, and Water Environment Federation.</w:t>
      </w:r>
    </w:p>
    <w:p w14:paraId="34248526" w14:textId="081983A8" w:rsidR="001751B9" w:rsidRPr="001751B9" w:rsidRDefault="001751B9" w:rsidP="001751B9">
      <w:pPr>
        <w:pStyle w:val="EndNoteBibliography"/>
        <w:ind w:left="720" w:hanging="720"/>
      </w:pPr>
      <w:r w:rsidRPr="001751B9">
        <w:t xml:space="preserve">Bates, D., M. Maechler, B. Bolker, and S. Walker. 2016. lme4: Linear Mixed-Effects Models using 'Eigen' and S4. The Comprehensive R Archive Network (CRAN). </w:t>
      </w:r>
      <w:hyperlink r:id="rId83" w:history="1">
        <w:r w:rsidRPr="001751B9">
          <w:rPr>
            <w:rStyle w:val="Hyperlink"/>
          </w:rPr>
          <w:t>https://github.com/lme4/lme4/</w:t>
        </w:r>
      </w:hyperlink>
      <w:r w:rsidRPr="001751B9">
        <w:t xml:space="preserve"> </w:t>
      </w:r>
      <w:hyperlink r:id="rId84" w:history="1">
        <w:r w:rsidRPr="001751B9">
          <w:rPr>
            <w:rStyle w:val="Hyperlink"/>
          </w:rPr>
          <w:t>http://lme4.r-forge.r-project.org</w:t>
        </w:r>
      </w:hyperlink>
    </w:p>
    <w:p w14:paraId="632981D4" w14:textId="77777777" w:rsidR="001751B9" w:rsidRPr="001751B9" w:rsidRDefault="001751B9" w:rsidP="001751B9">
      <w:pPr>
        <w:pStyle w:val="EndNoteBibliography"/>
        <w:ind w:left="720" w:hanging="720"/>
      </w:pPr>
      <w:r w:rsidRPr="001751B9">
        <w:t xml:space="preserve">Baxter, R., L. R. Brown, G. Castillo, L. Conrad, S. Culberson, M. Dekar, F. Feyrer, L. Grimaldo, T. Hunt, J. Kirsch, A. Mueller-Solger, S. Slater, T. Sommer, and K. Souza. 2015. An updated conceptual model for Delta Smelt: our evolving understanding of an estuarine fish. Interagency Ecological Program, Sacramento, CA. </w:t>
      </w:r>
    </w:p>
    <w:p w14:paraId="7F11A5D0" w14:textId="77777777" w:rsidR="001751B9" w:rsidRPr="001751B9" w:rsidRDefault="001751B9" w:rsidP="001751B9">
      <w:pPr>
        <w:pStyle w:val="EndNoteBibliography"/>
        <w:ind w:left="720" w:hanging="720"/>
      </w:pPr>
      <w:r w:rsidRPr="001751B9">
        <w:t>Bennett, W. A., and J. R. Burau. 2015. Riders on the Storm: Selective Tidal Movements Facilitate the Spawning Migration of Threatened Delta Smelt in the San Francisco Estuary. Estuaries and Coasts 38(3):826-835. 10.1007/s12237-014-9877-3</w:t>
      </w:r>
    </w:p>
    <w:p w14:paraId="25B8E084" w14:textId="77777777" w:rsidR="001751B9" w:rsidRPr="001751B9" w:rsidRDefault="001751B9" w:rsidP="001751B9">
      <w:pPr>
        <w:pStyle w:val="EndNoteBibliography"/>
        <w:ind w:left="720" w:hanging="720"/>
      </w:pPr>
      <w:r w:rsidRPr="001751B9">
        <w:t xml:space="preserve">Bollens, S. M., J. Breckenridge, J. R. Cordell, C. Simenstad, and O. Kalata. 2014. Zooplankton of tidal marsh channels in relation to environmental variables in the upper San Francisco Estuary. Aquatic Biology 21:205-219. </w:t>
      </w:r>
    </w:p>
    <w:p w14:paraId="3D6D0359" w14:textId="77777777" w:rsidR="001751B9" w:rsidRPr="001751B9" w:rsidRDefault="001751B9" w:rsidP="001751B9">
      <w:pPr>
        <w:pStyle w:val="EndNoteBibliography"/>
        <w:ind w:left="720" w:hanging="720"/>
      </w:pPr>
      <w:r w:rsidRPr="001751B9">
        <w:t xml:space="preserve">Bottom, D. L., A. Baptista, J. Burke, L. Campbell, E. Casillas, S. Hinton, D. A. Jay, M. A. Lott, G. McCabe, R. McNatt, M. Ramirez, G. C. Roegner, S. C.A., S. Spilseth, L. Stamatiou, D. Teel, and J. E. Zamon. 2011. Estuarine habitat and juvenile salmon: current and historical linkages in the Lower Columbia River and Estuary. Northwest Fisheries Science Center, U.S. National Marine Fisheries Service, National Oceanic and Atmospheric Administration, Seattle, WA. </w:t>
      </w:r>
    </w:p>
    <w:p w14:paraId="418EE11C" w14:textId="77777777" w:rsidR="001751B9" w:rsidRPr="001751B9" w:rsidRDefault="001751B9" w:rsidP="001751B9">
      <w:pPr>
        <w:pStyle w:val="EndNoteBibliography"/>
        <w:ind w:left="720" w:hanging="720"/>
      </w:pPr>
      <w:r w:rsidRPr="001751B9">
        <w:t xml:space="preserve">Bouley, P., and W. J. Kimmerer. 2006. Ecology of a highly abundant, introduced cyclopoid copepod in a temperate estuary. Marine Ecology Progress Series 324:219-228. </w:t>
      </w:r>
    </w:p>
    <w:p w14:paraId="1FC34B9E" w14:textId="77777777" w:rsidR="001751B9" w:rsidRPr="001751B9" w:rsidRDefault="001751B9" w:rsidP="001751B9">
      <w:pPr>
        <w:pStyle w:val="EndNoteBibliography"/>
        <w:ind w:left="720" w:hanging="720"/>
      </w:pPr>
      <w:r w:rsidRPr="001751B9">
        <w:t>Boyer, K., E. Borgnis, J. Miller, J. Moderan, and M. Patten. 2013. Habitat Values of Native SAV (</w:t>
      </w:r>
      <w:r w:rsidRPr="001751B9">
        <w:rPr>
          <w:i/>
        </w:rPr>
        <w:t>Stukenia spp</w:t>
      </w:r>
      <w:r w:rsidRPr="001751B9">
        <w:t xml:space="preserve">.) in the Low Salinity Zone of San Francisco Estuary, Final Project Report. Delta Stewardship Council, Sacramento, CA. </w:t>
      </w:r>
    </w:p>
    <w:p w14:paraId="75C6B317" w14:textId="77777777" w:rsidR="001751B9" w:rsidRPr="001751B9" w:rsidRDefault="001751B9" w:rsidP="001751B9">
      <w:pPr>
        <w:pStyle w:val="EndNoteBibliography"/>
        <w:ind w:left="720" w:hanging="720"/>
      </w:pPr>
      <w:r w:rsidRPr="001751B9">
        <w:t>Brandes, P. L., and J. S. McLain. 2000. Juvenile Chinook salmon abundance, distribution, and survival in the Sacramento-San Joaquin Estuary. Citeseer.</w:t>
      </w:r>
    </w:p>
    <w:p w14:paraId="78704BD3" w14:textId="77777777" w:rsidR="001751B9" w:rsidRPr="001751B9" w:rsidRDefault="001751B9" w:rsidP="001751B9">
      <w:pPr>
        <w:pStyle w:val="EndNoteBibliography"/>
        <w:ind w:left="720" w:hanging="720"/>
      </w:pPr>
      <w:r w:rsidRPr="001751B9">
        <w:t xml:space="preserve">Brown, L. R. 2003. Will tidal wetland restoration enhance populations of native fishes? San Francisco Estuary and Watershed Science 1(1):43 pages. </w:t>
      </w:r>
    </w:p>
    <w:p w14:paraId="7EAF45B8" w14:textId="77777777" w:rsidR="001751B9" w:rsidRPr="001751B9" w:rsidRDefault="001751B9" w:rsidP="001751B9">
      <w:pPr>
        <w:pStyle w:val="EndNoteBibliography"/>
        <w:ind w:left="720" w:hanging="720"/>
      </w:pPr>
      <w:r w:rsidRPr="001751B9">
        <w:t xml:space="preserve">Brown, L. R., R. Baxter, G. Castillo, L. Conrad, S. Culberson, G. Erickson, F. Feyrer, S. Fong, K. Gehrts, L. Grimaldo, B. Herbold, J. Kirsch, A. Mueller-Solger, S. Slater, T. Sommer, K. Souza, and E. Van Nieuwenhuyse. 2014. Synthesis of studies in the fall low salinity zone of the San Francisco Estuary, September-December 2011. U.S. Department of the Interior, U.S. Geological Survey, Sacramento, CA. </w:t>
      </w:r>
    </w:p>
    <w:p w14:paraId="5958DE4B" w14:textId="77777777" w:rsidR="001751B9" w:rsidRPr="001751B9" w:rsidRDefault="001751B9" w:rsidP="001751B9">
      <w:pPr>
        <w:pStyle w:val="EndNoteBibliography"/>
        <w:ind w:left="720" w:hanging="720"/>
      </w:pPr>
      <w:r w:rsidRPr="001751B9">
        <w:t xml:space="preserve">Brown, L. R., W. Kimmerer, J. L. Conrad, S. Lesmeister, and A. Mueller–Solger. 2016. Food webs of the Delta, Suisun Bay, and Suisun Marsh: an update on current understanding and possibilities for management. San Francisco Estuary and Watershed Science 14(3). </w:t>
      </w:r>
    </w:p>
    <w:p w14:paraId="4FA24CBF" w14:textId="77777777" w:rsidR="001751B9" w:rsidRPr="001751B9" w:rsidRDefault="001751B9" w:rsidP="001751B9">
      <w:pPr>
        <w:pStyle w:val="EndNoteBibliography"/>
        <w:ind w:left="720" w:hanging="720"/>
      </w:pPr>
      <w:r w:rsidRPr="001751B9">
        <w:t>Burns, C. W., M. T. Brett, and M. Schallenberg. 2011. A comparison of the trophic transfer of fatty acids in freshwater plankton by cladocerans and calanoid copepods. Freshwater Biology 56(5):889-903. doi:10.1111/j.1365-2427.2010.02534.x</w:t>
      </w:r>
    </w:p>
    <w:p w14:paraId="08D0C83B" w14:textId="77777777" w:rsidR="001751B9" w:rsidRPr="001751B9" w:rsidRDefault="001751B9" w:rsidP="001751B9">
      <w:pPr>
        <w:pStyle w:val="EndNoteBibliography"/>
        <w:ind w:left="720" w:hanging="720"/>
      </w:pPr>
      <w:r w:rsidRPr="001751B9">
        <w:t xml:space="preserve">Busby, M. S., and R. A. Barnhart. 1995. Potential food sources and feeding ecology of juvenile fall chinook salmon in California's Mattole River lagoon. California Fish and Game 81(4):133-146. </w:t>
      </w:r>
    </w:p>
    <w:p w14:paraId="795B27D6" w14:textId="57EBE55F" w:rsidR="001751B9" w:rsidRPr="001751B9" w:rsidRDefault="001751B9" w:rsidP="001751B9">
      <w:pPr>
        <w:pStyle w:val="EndNoteBibliography"/>
        <w:ind w:left="720" w:hanging="720"/>
      </w:pPr>
      <w:r w:rsidRPr="001751B9">
        <w:lastRenderedPageBreak/>
        <w:t xml:space="preserve">Cáceres, M. D., and F. Jansen. 2016. Package: indicspecies. Studying the statistical relationship between species and groups of sites. The Comprehensive R Archive Network (CRAN). </w:t>
      </w:r>
      <w:hyperlink r:id="rId85" w:history="1">
        <w:r w:rsidRPr="001751B9">
          <w:rPr>
            <w:rStyle w:val="Hyperlink"/>
          </w:rPr>
          <w:t>https://cran.r-project.org/package=indicspecies</w:t>
        </w:r>
      </w:hyperlink>
    </w:p>
    <w:p w14:paraId="0AFD2893" w14:textId="77777777" w:rsidR="001751B9" w:rsidRPr="001751B9" w:rsidRDefault="001751B9" w:rsidP="001751B9">
      <w:pPr>
        <w:pStyle w:val="EndNoteBibliography"/>
        <w:ind w:left="720" w:hanging="720"/>
      </w:pPr>
      <w:r w:rsidRPr="001751B9">
        <w:t xml:space="preserve">Canuel, E. A., J. E. Cloern, D. B. Ringelberg, J. B. Guckert, and G. H. Rau. 1995. Molecular and Isotopic Tracers Used to Examine Sources of Organic Matter and its Incorporation Into the Food Webs of San Francisco Bay. Limnology and Oceanography 40(1):67-81. </w:t>
      </w:r>
    </w:p>
    <w:p w14:paraId="52159E91" w14:textId="77777777" w:rsidR="001751B9" w:rsidRPr="001751B9" w:rsidRDefault="001751B9" w:rsidP="001751B9">
      <w:pPr>
        <w:pStyle w:val="EndNoteBibliography"/>
        <w:ind w:left="720" w:hanging="720"/>
      </w:pPr>
      <w:r w:rsidRPr="001751B9">
        <w:t xml:space="preserve">Cloern, J. E., and R. Dufford. 2005. Phytoplankton community ecology: principles applied in San Francisco Bay. Marine Ecology Progress Series 285:11-28. </w:t>
      </w:r>
    </w:p>
    <w:p w14:paraId="345E3983" w14:textId="77777777" w:rsidR="001751B9" w:rsidRPr="001751B9" w:rsidRDefault="001751B9" w:rsidP="001751B9">
      <w:pPr>
        <w:pStyle w:val="EndNoteBibliography"/>
        <w:ind w:left="720" w:hanging="720"/>
      </w:pPr>
      <w:r w:rsidRPr="001751B9">
        <w:t xml:space="preserve">Cloern, J. E., K. A. Hieb, T. Jacobson, B. Sanso, E. Di Lorenzo, M. T. Stacey, J. L. Largier, W. Meiring, W. T. Peterson, T. M. Powell, M. Winder, and A. D. Jassby. 2010. Biological communities in San Francisco Bay track large-sale climate forcing over the North Pacific. Geophysical Research Letters 37(L21602):6 pages. </w:t>
      </w:r>
    </w:p>
    <w:p w14:paraId="68141732" w14:textId="77777777" w:rsidR="001751B9" w:rsidRPr="001751B9" w:rsidRDefault="001751B9" w:rsidP="001751B9">
      <w:pPr>
        <w:pStyle w:val="EndNoteBibliography"/>
        <w:ind w:left="720" w:hanging="720"/>
      </w:pPr>
      <w:r w:rsidRPr="001751B9">
        <w:t xml:space="preserve">Contreras, D., R. Hartman, and S. Sherman. 2017. Pilot Study Phase II: Results from 2016 gear evaluation in the North Delta. California Department of Fish and Wildlife, Fish Restoration Program, Stockton, CA. </w:t>
      </w:r>
    </w:p>
    <w:p w14:paraId="43AF1229" w14:textId="77777777" w:rsidR="001751B9" w:rsidRPr="001751B9" w:rsidRDefault="001751B9" w:rsidP="001751B9">
      <w:pPr>
        <w:pStyle w:val="EndNoteBibliography"/>
        <w:ind w:left="720" w:hanging="720"/>
      </w:pPr>
      <w:r w:rsidRPr="001751B9">
        <w:t xml:space="preserve">Contreras, D., R. Hartman, and S. Sherman. 2018. Sampling fish and invertebrate resources in tidal wetlands of the Sacramento-San Joaquin Delta: Report on Phase III Pilot Monitoring, 2017. California Department of Fish and Wildlife, Stockton, CA. </w:t>
      </w:r>
    </w:p>
    <w:p w14:paraId="6DEEC5EF" w14:textId="77777777" w:rsidR="001751B9" w:rsidRPr="001751B9" w:rsidRDefault="001751B9" w:rsidP="001751B9">
      <w:pPr>
        <w:pStyle w:val="EndNoteBibliography"/>
        <w:ind w:left="720" w:hanging="720"/>
      </w:pPr>
      <w:r w:rsidRPr="001751B9">
        <w:t xml:space="preserve">Contreras, D., R. Hartman, S. Sherman, A. Furler, and A. Low. 2016. Pilot study phase I: Results from 2015 gear methodology trials in the North Delta. California Department of FIsh and Wildlife, Fish Restoration Program, Stockton, CA. </w:t>
      </w:r>
    </w:p>
    <w:p w14:paraId="5F86C987" w14:textId="77777777" w:rsidR="001751B9" w:rsidRPr="001751B9" w:rsidRDefault="001751B9" w:rsidP="001751B9">
      <w:pPr>
        <w:pStyle w:val="EndNoteBibliography"/>
        <w:ind w:left="720" w:hanging="720"/>
      </w:pPr>
      <w:r w:rsidRPr="001751B9">
        <w:t xml:space="preserve">David, A. T., C. S. Ellings, I. Woo, C. A. Simenstad, J. Y. Takekawa, K. L. Turner, A. L. Smith, and J. E. Takekawa. 2014. Foraging and Growth Potential of Juvenile Chinook Salmon after Tidal Restoration of a Large River Delta. Transactions of the American Fisheries Society 143(6):1515-1529. </w:t>
      </w:r>
    </w:p>
    <w:p w14:paraId="18310739" w14:textId="77777777" w:rsidR="001751B9" w:rsidRPr="001751B9" w:rsidRDefault="001751B9" w:rsidP="001751B9">
      <w:pPr>
        <w:pStyle w:val="EndNoteBibliography"/>
        <w:ind w:left="720" w:hanging="720"/>
      </w:pPr>
      <w:r w:rsidRPr="001751B9">
        <w:t>David, A. T., P. A. L. Goertler, S. H. Munsch, B. R. Jones, C. A. Simenstad, J. D. Toft, J. R. Cordell, E. R. Howe, A. Gray, M. P. Hannam, W. Matsubu, and E. E. Morgan. 2016a. Influences of Natural and Anthropogenic Factors and Tidal Restoration on Terrestrial Arthropod Assemblages in West Coast North American Estuarine Wetlands. Estuaries and Coasts 39(5):1491-1504. 10.1007/s12237-016-0091-3</w:t>
      </w:r>
    </w:p>
    <w:p w14:paraId="4D110E30" w14:textId="77777777" w:rsidR="001751B9" w:rsidRPr="001751B9" w:rsidRDefault="001751B9" w:rsidP="001751B9">
      <w:pPr>
        <w:pStyle w:val="EndNoteBibliography"/>
        <w:ind w:left="720" w:hanging="720"/>
      </w:pPr>
      <w:r w:rsidRPr="001751B9">
        <w:t xml:space="preserve">David, A. T., C. A. Simenstad, J. R. Cordell, J. D. TOft, C. S. Ellings, A. Gray, and H. B. Berge. 2016b. Wetland loss, juvenile salmon foraging performance, and density dependence in Pacific Northwest estuaries. Estuaries and Coasts 39:767-780. </w:t>
      </w:r>
    </w:p>
    <w:p w14:paraId="699D6E35" w14:textId="77777777" w:rsidR="001751B9" w:rsidRPr="001751B9" w:rsidRDefault="001751B9" w:rsidP="001751B9">
      <w:pPr>
        <w:pStyle w:val="EndNoteBibliography"/>
        <w:ind w:left="720" w:hanging="720"/>
      </w:pPr>
      <w:r w:rsidRPr="001751B9">
        <w:t>Downing, B. D., B. A. Bergamaschi, C. Kendall, T. E. C. Kraus, K. J. Dennis, J. A. Carter, and T. S. Von Dessonneck. 2016. Using Continuous Underway Isotope Measurements To Map Water Residence Time in Hydrodynamically Complex Tidal Environments. Environmental Science &amp; Technology 50(24):13387-13396. 10.1021/acs.est.6b05745</w:t>
      </w:r>
    </w:p>
    <w:p w14:paraId="41722305" w14:textId="77777777" w:rsidR="001751B9" w:rsidRPr="001751B9" w:rsidRDefault="001751B9" w:rsidP="001751B9">
      <w:pPr>
        <w:pStyle w:val="EndNoteBibliography"/>
        <w:ind w:left="720" w:hanging="720"/>
      </w:pPr>
      <w:r w:rsidRPr="001751B9">
        <w:t xml:space="preserve">Duffy, E. J., D. A. Beauchamp, R. M. Sweeting, R. J. Beamish, and J. S. Brennan. 2010. Ontogenetic diet shifts of juvenile Chinook salmon in nearshore and offshore habitats of Puget Sound. Transactions of the American Fisheries Society 139(3):803-823. </w:t>
      </w:r>
    </w:p>
    <w:p w14:paraId="798F4F36" w14:textId="77777777" w:rsidR="001751B9" w:rsidRPr="001751B9" w:rsidRDefault="001751B9" w:rsidP="001751B9">
      <w:pPr>
        <w:pStyle w:val="EndNoteBibliography"/>
        <w:ind w:left="720" w:hanging="720"/>
      </w:pPr>
      <w:r w:rsidRPr="001751B9">
        <w:t xml:space="preserve">Glibert, P. M., R. Dugdale, F. P. Wilkerson, A. E. Parker, J. Alexander, E. Antell, S. Blaser, A. Johnson, J. Lee, T. Lee, S. Murasko, and S. Strong. 2014. Major–but rare–spring blooms in 2014 in San Francisco Bay Delta, California, a result of the long-term drought, increased residence time, and altered nutrient loads and forms. Journal of Experimental Marine Biology and Ecology 460:8-18. </w:t>
      </w:r>
    </w:p>
    <w:p w14:paraId="78D580E2" w14:textId="77777777" w:rsidR="001751B9" w:rsidRPr="001751B9" w:rsidRDefault="001751B9" w:rsidP="001751B9">
      <w:pPr>
        <w:pStyle w:val="EndNoteBibliography"/>
        <w:ind w:left="720" w:hanging="720"/>
      </w:pPr>
      <w:r w:rsidRPr="001751B9">
        <w:t>Goertler, P., K. Jones, J. Cordell, B. Schreier, and T. Sommer. 2018. Effects of Extreme Hydrologic Regimes on Juvenile Chinook Salmon Prey Resources and Diet Composition in a Large River Floodplain. Transactions of the American Fisheries Society 147(2):287-299. doi:10.1002/tafs.10028</w:t>
      </w:r>
    </w:p>
    <w:p w14:paraId="1945A0A4" w14:textId="77777777" w:rsidR="001751B9" w:rsidRPr="001751B9" w:rsidRDefault="001751B9" w:rsidP="001751B9">
      <w:pPr>
        <w:pStyle w:val="EndNoteBibliography"/>
        <w:ind w:left="720" w:hanging="720"/>
      </w:pPr>
      <w:r w:rsidRPr="001751B9">
        <w:lastRenderedPageBreak/>
        <w:t>Goertler, P., K. Jones, J. Kirsch, J. L. Conrad, and T. Sommer. 2017. Chinook Salmon. S. Sherman, R. Hartman, and D. Contreras, editors. Effects of Tidal Wetland Restoration on Fish: A Suite of Conceptual Models, Interagency Ecological Program Technical Report 91. Department of Water Resources, Sacramento, CA.</w:t>
      </w:r>
    </w:p>
    <w:p w14:paraId="3FF85D1F" w14:textId="77777777" w:rsidR="001751B9" w:rsidRPr="001751B9" w:rsidRDefault="001751B9" w:rsidP="001751B9">
      <w:pPr>
        <w:pStyle w:val="EndNoteBibliography"/>
        <w:ind w:left="720" w:hanging="720"/>
      </w:pPr>
      <w:r w:rsidRPr="001751B9">
        <w:t xml:space="preserve">Gray, A., C. A. Simenstad, D. L. Bottom, and T. J. Cornwell. 2002. Contrasting functional performance of juvenile salmon habitat in recovering wetlands of the Salmon River estuary, Oregon, U.S.A. Restoration Ecology 10(3):514-526. </w:t>
      </w:r>
    </w:p>
    <w:p w14:paraId="1BE3477F" w14:textId="77777777" w:rsidR="001751B9" w:rsidRPr="001751B9" w:rsidRDefault="001751B9" w:rsidP="001751B9">
      <w:pPr>
        <w:pStyle w:val="EndNoteBibliography"/>
        <w:ind w:left="720" w:hanging="720"/>
      </w:pPr>
      <w:r w:rsidRPr="001751B9">
        <w:t>Grimaldo, L., F. Feyrer, J. Burns, and D. Maniscalco. 2017. Sampling Uncharted Waters: Examining Rearing Habitat of Larval Longfin Smelt (</w:t>
      </w:r>
      <w:r w:rsidRPr="001751B9">
        <w:rPr>
          <w:i/>
        </w:rPr>
        <w:t>Spirinchus thaleichthys</w:t>
      </w:r>
      <w:r w:rsidRPr="001751B9">
        <w:t xml:space="preserve">) in the Upper San Francisco Estuary. Estuaries and Coasts:1-14. </w:t>
      </w:r>
    </w:p>
    <w:p w14:paraId="1C8EA71E" w14:textId="77777777" w:rsidR="001751B9" w:rsidRPr="001751B9" w:rsidRDefault="001751B9" w:rsidP="001751B9">
      <w:pPr>
        <w:pStyle w:val="EndNoteBibliography"/>
        <w:ind w:left="720" w:hanging="720"/>
      </w:pPr>
      <w:r w:rsidRPr="001751B9">
        <w:t>Hammock, B. G., R. Hartman, S. B. Slater, A. Hennessy, and S. J. Teh. 2019. Tidal Wetlands Associated with Foraging Success of Delta Smelt. Estuaries and Coasts. 10.1007/s12237-019-00521-5</w:t>
      </w:r>
    </w:p>
    <w:p w14:paraId="0B0CA010" w14:textId="77777777" w:rsidR="001751B9" w:rsidRPr="001751B9" w:rsidRDefault="001751B9" w:rsidP="001751B9">
      <w:pPr>
        <w:pStyle w:val="EndNoteBibliography"/>
        <w:ind w:left="720" w:hanging="720"/>
      </w:pPr>
      <w:r w:rsidRPr="001751B9">
        <w:t>Hartman, R., L. Brown, and J. Hobbs. 2017a. Food Web Conceptual Model. S. Sherman, R. Hartman, and D. Contreras, editors. Effects of Tidal Wetland Restoration on Fish: A Suite of Conceptual Models, Interagency Ecological Program Technical Report 91. Department of Water Resources, Sacramento, CA.</w:t>
      </w:r>
    </w:p>
    <w:p w14:paraId="54EDA313" w14:textId="77777777" w:rsidR="001751B9" w:rsidRPr="001751B9" w:rsidRDefault="001751B9" w:rsidP="001751B9">
      <w:pPr>
        <w:pStyle w:val="EndNoteBibliography"/>
        <w:ind w:left="720" w:hanging="720"/>
      </w:pPr>
      <w:r w:rsidRPr="001751B9">
        <w:t>Hartman, R., B. Herbold, K. Kayfetz, and S. Culberson. 2017b. Regional Transport Conceptual Model for Tidal Wetland Restoration. S. Sherman, R. Hartman, and D. Contreras, editors. Effects of Tidal Wetland Restoration on Fish: A Suite of Conceptual Models, Interagency Ecological Program Technical Report 91. Department of Water Resources, Sacramento, CA.</w:t>
      </w:r>
    </w:p>
    <w:p w14:paraId="497B3059" w14:textId="77777777" w:rsidR="001751B9" w:rsidRPr="001751B9" w:rsidRDefault="001751B9" w:rsidP="001751B9">
      <w:pPr>
        <w:pStyle w:val="EndNoteBibliography"/>
        <w:ind w:left="720" w:hanging="720"/>
      </w:pPr>
      <w:r w:rsidRPr="001751B9">
        <w:t xml:space="preserve">Hennessy, A. 2009. Zooplankton Meta Data. IEP Bay-Delta Monitoring and Analysis Section, Department of Water Resources, Sacramento, CA. </w:t>
      </w:r>
    </w:p>
    <w:p w14:paraId="4A1C20D6" w14:textId="77777777" w:rsidR="001751B9" w:rsidRPr="001751B9" w:rsidRDefault="001751B9" w:rsidP="001751B9">
      <w:pPr>
        <w:pStyle w:val="EndNoteBibliography"/>
        <w:ind w:left="720" w:hanging="720"/>
      </w:pPr>
      <w:r w:rsidRPr="001751B9">
        <w:t xml:space="preserve">Hennessy, A., and T. Enderlein. 2013. Zooplankton monitoring 2011. IEP Newsletter 26(1):23-30. </w:t>
      </w:r>
    </w:p>
    <w:p w14:paraId="5A65B875" w14:textId="77777777" w:rsidR="001751B9" w:rsidRPr="001751B9" w:rsidRDefault="001751B9" w:rsidP="001751B9">
      <w:pPr>
        <w:pStyle w:val="EndNoteBibliography"/>
        <w:ind w:left="720" w:hanging="720"/>
      </w:pPr>
      <w:r w:rsidRPr="001751B9">
        <w:t xml:space="preserve">Herbold, B., D. M. Baltz, L. Brown, R. Grossinger, W. Kimmerer, P. Lehman, C. S. Simenstad, C. Wilcox, and M. Nobriga. 2014. The role of tidal marsh restoration in fish management in the San Francisco Estuary. San Francisco Estuary and Watershed Science 12(1). </w:t>
      </w:r>
    </w:p>
    <w:p w14:paraId="117B9749" w14:textId="77777777" w:rsidR="001751B9" w:rsidRPr="001751B9" w:rsidRDefault="001751B9" w:rsidP="001751B9">
      <w:pPr>
        <w:pStyle w:val="EndNoteBibliography"/>
        <w:ind w:left="720" w:hanging="720"/>
      </w:pPr>
      <w:r w:rsidRPr="001751B9">
        <w:t xml:space="preserve">Howe, E. R., C. A. Simenstad, J. D. Toft, J. R. Cordell, and S. M. Bollens. 2014. Macroinvertebrate prey availability and fish diet selectivity in relation to environmental variables in natural and restoring North San Francisco Bay tidal marsh channels. San Francisco Estuary and Watershed Science 12(1). </w:t>
      </w:r>
    </w:p>
    <w:p w14:paraId="1834BAA7" w14:textId="77777777" w:rsidR="001751B9" w:rsidRPr="001751B9" w:rsidRDefault="001751B9" w:rsidP="001751B9">
      <w:pPr>
        <w:pStyle w:val="EndNoteBibliography"/>
        <w:ind w:left="720" w:hanging="720"/>
      </w:pPr>
      <w:r w:rsidRPr="001751B9">
        <w:t xml:space="preserve">IEP Tidal Wetland Monitoring Project Work Team (PWT). 2017. Tidal wetland monitoring framework for the upper San Francisco Estuary: Standard Operating Procedures. </w:t>
      </w:r>
    </w:p>
    <w:p w14:paraId="2CCB75F8" w14:textId="77777777" w:rsidR="001751B9" w:rsidRPr="001751B9" w:rsidRDefault="001751B9" w:rsidP="001751B9">
      <w:pPr>
        <w:pStyle w:val="EndNoteBibliography"/>
        <w:ind w:left="720" w:hanging="720"/>
      </w:pPr>
      <w:r w:rsidRPr="001751B9">
        <w:t xml:space="preserve">Jassby, A. 2008. Phytoplankton in the upper San Francisco Estuary: recent biomass trends, their causes and their trophic significance. San Francisco Estuary and Watershed Science 6(1):24 pages. </w:t>
      </w:r>
    </w:p>
    <w:p w14:paraId="0B6CF5A4" w14:textId="77777777" w:rsidR="001751B9" w:rsidRPr="001751B9" w:rsidRDefault="001751B9" w:rsidP="001751B9">
      <w:pPr>
        <w:pStyle w:val="EndNoteBibliography"/>
        <w:ind w:left="720" w:hanging="720"/>
      </w:pPr>
      <w:r w:rsidRPr="001751B9">
        <w:t>Katz, J. V. E., C. Jeffres, J. L. Conrad, T. R. Sommer, J. Martinez, S. Brumbaugh, N. Corline, and P. B. Moyle. 2017. Floodplain farm fields provide novel rearing habitat for Chinook salmon. Plos ONE 12(6):e0177409. 10.1371/journal.pone.0177409</w:t>
      </w:r>
    </w:p>
    <w:p w14:paraId="50874782" w14:textId="77777777" w:rsidR="001751B9" w:rsidRPr="001751B9" w:rsidRDefault="001751B9" w:rsidP="001751B9">
      <w:pPr>
        <w:pStyle w:val="EndNoteBibliography"/>
        <w:ind w:left="720" w:hanging="720"/>
      </w:pPr>
      <w:r w:rsidRPr="001751B9">
        <w:t>Kimmerer, W., T. R. Ignoffo, B. Bemowski, J. Modéran, A. Holmes, and B. Bergamaschi. 2018a. Zooplankton Dynamics in the Cache Slough Complex of the Upper San Francisco Estuary. San Francisco Estuary and Watershed Science 16(3). 10.15447/sfews.2018v16iss3art4</w:t>
      </w:r>
    </w:p>
    <w:p w14:paraId="6CF3C16A" w14:textId="77777777" w:rsidR="001751B9" w:rsidRPr="001751B9" w:rsidRDefault="001751B9" w:rsidP="001751B9">
      <w:pPr>
        <w:pStyle w:val="EndNoteBibliography"/>
        <w:ind w:left="720" w:hanging="720"/>
      </w:pPr>
      <w:r w:rsidRPr="001751B9">
        <w:t xml:space="preserve">Kimmerer, W. J. 2002. Effects of freshwater flow on abundance of estuarine organisms: physical effects or trophic linkages? Marine Ecology Progress Series 243:39-55. </w:t>
      </w:r>
    </w:p>
    <w:p w14:paraId="3A714490" w14:textId="77777777" w:rsidR="001751B9" w:rsidRPr="001751B9" w:rsidRDefault="001751B9" w:rsidP="001751B9">
      <w:pPr>
        <w:pStyle w:val="EndNoteBibliography"/>
        <w:ind w:left="720" w:hanging="720"/>
      </w:pPr>
      <w:r w:rsidRPr="001751B9">
        <w:t xml:space="preserve">Kimmerer, W. J., J. R. Burau, and W. A. Bennett. 1998. Tidally oriented vertical migration and position maintenance of zooplankton in a temperate estuary. Limnology &amp; Oceanography 43(7):1697-1709. </w:t>
      </w:r>
    </w:p>
    <w:p w14:paraId="17E2EDB8" w14:textId="77777777" w:rsidR="001751B9" w:rsidRPr="001751B9" w:rsidRDefault="001751B9" w:rsidP="001751B9">
      <w:pPr>
        <w:pStyle w:val="EndNoteBibliography"/>
        <w:ind w:left="720" w:hanging="720"/>
      </w:pPr>
      <w:r w:rsidRPr="001751B9">
        <w:t xml:space="preserve">Kimmerer, W. J., T. R. Ignoffo, K. R. Kayfetz, and A. M. Slaughter. 2018b. Effects of freshwater flow and phytoplankton biomass on growth, reproduction, and spatial subsidies of the estuarine copepod </w:t>
      </w:r>
      <w:r w:rsidRPr="001751B9">
        <w:rPr>
          <w:i/>
        </w:rPr>
        <w:t>Pseudodiaptomus forbesi</w:t>
      </w:r>
      <w:r w:rsidRPr="001751B9">
        <w:t>. Hydrobiologia 807(1):113-130. 10.1007/s10750-017-3385-y</w:t>
      </w:r>
    </w:p>
    <w:p w14:paraId="12A2232D" w14:textId="690292E8" w:rsidR="001751B9" w:rsidRPr="001751B9" w:rsidRDefault="001751B9" w:rsidP="001751B9">
      <w:pPr>
        <w:pStyle w:val="EndNoteBibliography"/>
        <w:ind w:left="720" w:hanging="720"/>
      </w:pPr>
      <w:r w:rsidRPr="001751B9">
        <w:lastRenderedPageBreak/>
        <w:t xml:space="preserve">Kimmerer, W. J., and L. Lougee. 2015. Bivalve grazing causes substantial mortality to an estuarine copepod population. Journal of Experimental Marine Biology and Ecology 473:53-63. </w:t>
      </w:r>
      <w:hyperlink r:id="rId86" w:history="1">
        <w:r w:rsidRPr="001751B9">
          <w:rPr>
            <w:rStyle w:val="Hyperlink"/>
          </w:rPr>
          <w:t>http://dx.doi.org/10.1016/j.jembe.2015.08.005</w:t>
        </w:r>
      </w:hyperlink>
    </w:p>
    <w:p w14:paraId="61BA0B64" w14:textId="3B99E720" w:rsidR="001751B9" w:rsidRDefault="001751B9" w:rsidP="001751B9">
      <w:pPr>
        <w:pStyle w:val="EndNoteBibliography"/>
        <w:ind w:left="720" w:hanging="720"/>
        <w:rPr>
          <w:ins w:id="8452" w:author="Dave Contreras" w:date="2019-07-23T12:46:00Z"/>
        </w:rPr>
      </w:pPr>
      <w:r w:rsidRPr="001751B9">
        <w:t xml:space="preserve">Kimmerer, W. J., and J. K. Thompson. 2014. Phytoplankton growth balanced by clam and zooplankton grazing and net transport into the low-salinity zone of the San Francisco Estuary. Estuaries and Coasts:1-17. </w:t>
      </w:r>
    </w:p>
    <w:p w14:paraId="1A447E7C" w14:textId="51C0BC26" w:rsidR="00257ED3" w:rsidRPr="001751B9" w:rsidRDefault="00257ED3">
      <w:pPr>
        <w:ind w:left="720" w:hanging="720"/>
        <w:pPrChange w:id="8453" w:author="Dave Contreras" w:date="2019-07-23T12:47:00Z">
          <w:pPr>
            <w:pStyle w:val="EndNoteBibliography"/>
            <w:ind w:left="720" w:hanging="720"/>
          </w:pPr>
        </w:pPrChange>
      </w:pPr>
      <w:proofErr w:type="spellStart"/>
      <w:ins w:id="8454" w:author="Dave Contreras" w:date="2019-07-23T12:46:00Z">
        <w:r>
          <w:t>Kratville</w:t>
        </w:r>
        <w:proofErr w:type="spellEnd"/>
        <w:r>
          <w:t>, D. 2008. Sacramento-San Joaquin Delta Regional Ecosystem Restoration Implementation Plan. Semi-Final Species Life History Conceptual Model: Sacramento Splittail (</w:t>
        </w:r>
        <w:proofErr w:type="spellStart"/>
        <w:r w:rsidRPr="00DF3BD8">
          <w:rPr>
            <w:i/>
            <w:iCs/>
            <w:rPrChange w:id="8455" w:author="Dave Contreras" w:date="2019-07-23T12:47:00Z">
              <w:rPr/>
            </w:rPrChange>
          </w:rPr>
          <w:t>Pogonichthys</w:t>
        </w:r>
        <w:proofErr w:type="spellEnd"/>
        <w:r w:rsidRPr="00DF3BD8">
          <w:rPr>
            <w:i/>
            <w:iCs/>
            <w:rPrChange w:id="8456" w:author="Dave Contreras" w:date="2019-07-23T12:47:00Z">
              <w:rPr/>
            </w:rPrChange>
          </w:rPr>
          <w:t xml:space="preserve"> </w:t>
        </w:r>
        <w:proofErr w:type="spellStart"/>
        <w:r w:rsidRPr="00DF3BD8">
          <w:rPr>
            <w:i/>
            <w:iCs/>
            <w:rPrChange w:id="8457" w:author="Dave Contreras" w:date="2019-07-23T12:47:00Z">
              <w:rPr/>
            </w:rPrChange>
          </w:rPr>
          <w:t>macrolepidotus</w:t>
        </w:r>
        <w:proofErr w:type="spellEnd"/>
        <w:r>
          <w:t>). September 3, 2008. 35 pp.</w:t>
        </w:r>
      </w:ins>
    </w:p>
    <w:p w14:paraId="55F216D0" w14:textId="77777777" w:rsidR="001751B9" w:rsidRPr="001751B9" w:rsidRDefault="001751B9" w:rsidP="001751B9">
      <w:pPr>
        <w:pStyle w:val="EndNoteBibliography"/>
        <w:ind w:left="720" w:hanging="720"/>
      </w:pPr>
      <w:r w:rsidRPr="001751B9">
        <w:t xml:space="preserve">Lehman, P., S. Teh, G. Boyer, M. Nobriga, E. Bass, and C. Hogle. 2010. Initial impacts of </w:t>
      </w:r>
      <w:r w:rsidRPr="001751B9">
        <w:rPr>
          <w:i/>
        </w:rPr>
        <w:t>Microcystis aeruginosa</w:t>
      </w:r>
      <w:r w:rsidRPr="001751B9">
        <w:t xml:space="preserve"> blooms on the aquatic food web in the San Francisco Estuary. Hydrobiologia 637(1):229-248. </w:t>
      </w:r>
    </w:p>
    <w:p w14:paraId="67DA7B90" w14:textId="77777777" w:rsidR="001751B9" w:rsidRPr="001751B9" w:rsidRDefault="001751B9" w:rsidP="001751B9">
      <w:pPr>
        <w:pStyle w:val="EndNoteBibliography"/>
        <w:ind w:left="720" w:hanging="720"/>
      </w:pPr>
      <w:r w:rsidRPr="001751B9">
        <w:t xml:space="preserve">Lehman, P. W. 2000. Phytoplankton biomass, cell diameter, and species composition in the low salinity zone of northern San Francisco Bay Estuary. Estuaries 23(2):216-230. </w:t>
      </w:r>
    </w:p>
    <w:p w14:paraId="0BB96D84" w14:textId="77777777" w:rsidR="001751B9" w:rsidRPr="001751B9" w:rsidRDefault="001751B9" w:rsidP="001751B9">
      <w:pPr>
        <w:pStyle w:val="EndNoteBibliography"/>
        <w:ind w:left="720" w:hanging="720"/>
      </w:pPr>
      <w:r w:rsidRPr="001751B9">
        <w:t>Lehman, P. W., S. Mayr, L. Liu, and A. Tang. 2015. Tidal day organic and inorganic material flux of ponds in the Liberty Island freshwater tidal wetland. Springer Plus 4:273. DOI 10.1186/s40064-015-1068-6</w:t>
      </w:r>
    </w:p>
    <w:p w14:paraId="3797367A" w14:textId="19FF6355" w:rsidR="001751B9" w:rsidRDefault="001751B9" w:rsidP="001751B9">
      <w:pPr>
        <w:pStyle w:val="EndNoteBibliography"/>
        <w:ind w:left="720" w:hanging="720"/>
        <w:rPr>
          <w:ins w:id="8458" w:author="Dave Contreras" w:date="2019-07-23T11:35:00Z"/>
        </w:rPr>
      </w:pPr>
      <w:r w:rsidRPr="001751B9">
        <w:t>Lucas, L. V., and J. K. Thompson. 2012. Changing restoration rules: Exotic bivalves interact with residence time and depth to control phytoplankton productivity. Ecosphere 3(12):art117. 10.1890/es12-00251.1</w:t>
      </w:r>
    </w:p>
    <w:p w14:paraId="29FBCEFA" w14:textId="2568DD0D" w:rsidR="00E278F6" w:rsidRDefault="00E278F6">
      <w:pPr>
        <w:autoSpaceDE w:val="0"/>
        <w:autoSpaceDN w:val="0"/>
        <w:adjustRightInd w:val="0"/>
        <w:ind w:left="720" w:hanging="720"/>
        <w:rPr>
          <w:ins w:id="8459" w:author="Dave Contreras" w:date="2019-07-23T11:36:00Z"/>
        </w:rPr>
        <w:pPrChange w:id="8460" w:author="Dave Contreras" w:date="2019-07-23T11:36:00Z">
          <w:pPr>
            <w:autoSpaceDE w:val="0"/>
            <w:autoSpaceDN w:val="0"/>
            <w:adjustRightInd w:val="0"/>
          </w:pPr>
        </w:pPrChange>
      </w:pPr>
      <w:ins w:id="8461" w:author="Dave Contreras" w:date="2019-07-23T11:36:00Z">
        <w:r w:rsidRPr="00824851">
          <w:rPr>
            <w:rFonts w:eastAsia="Calibri" w:cs="Arial"/>
          </w:rPr>
          <w:t xml:space="preserve">Mahardja, B., M.J. </w:t>
        </w:r>
        <w:proofErr w:type="spellStart"/>
        <w:r w:rsidRPr="00824851">
          <w:rPr>
            <w:rFonts w:eastAsia="Calibri" w:cs="Arial"/>
          </w:rPr>
          <w:t>Farruggia</w:t>
        </w:r>
        <w:proofErr w:type="spellEnd"/>
        <w:r w:rsidRPr="00824851">
          <w:rPr>
            <w:rFonts w:eastAsia="Calibri" w:cs="Arial"/>
          </w:rPr>
          <w:t xml:space="preserve">, B. Schreier, T. Sommer. 2017. Evidence of a Shift in the Littoral Fish Community of the Sacramento-San Joaquin Delta. </w:t>
        </w:r>
        <w:proofErr w:type="spellStart"/>
        <w:r w:rsidRPr="00824851">
          <w:t>PLoS</w:t>
        </w:r>
        <w:proofErr w:type="spellEnd"/>
        <w:r w:rsidRPr="00824851">
          <w:t xml:space="preserve"> ONE 12(1): e0170683. </w:t>
        </w:r>
        <w:proofErr w:type="gramStart"/>
        <w:r w:rsidRPr="00824851">
          <w:t>doi:10.1371/journal.pone</w:t>
        </w:r>
        <w:proofErr w:type="gramEnd"/>
        <w:r w:rsidRPr="00824851">
          <w:t>.0170683</w:t>
        </w:r>
      </w:ins>
    </w:p>
    <w:p w14:paraId="759281E0" w14:textId="68CE1FC4" w:rsidR="00B94217" w:rsidRPr="001751B9" w:rsidDel="00E278F6" w:rsidRDefault="00B94217" w:rsidP="001751B9">
      <w:pPr>
        <w:pStyle w:val="EndNoteBibliography"/>
        <w:ind w:left="720" w:hanging="720"/>
        <w:rPr>
          <w:del w:id="8462" w:author="Dave Contreras" w:date="2019-07-23T11:36:00Z"/>
        </w:rPr>
      </w:pPr>
    </w:p>
    <w:p w14:paraId="58E8E9FE" w14:textId="77777777" w:rsidR="001751B9" w:rsidRPr="001751B9" w:rsidRDefault="001751B9" w:rsidP="001751B9">
      <w:pPr>
        <w:pStyle w:val="EndNoteBibliography"/>
        <w:ind w:left="720" w:hanging="720"/>
      </w:pPr>
      <w:r w:rsidRPr="001751B9">
        <w:t xml:space="preserve">Maier, G. O., and C. A. Simenstad. 2009. The role of marsh-derived macrodetritus to the food webs of juvenile Chinook salmon in a large altered estuary. Estuaries and Coasts 32(5):984-998. </w:t>
      </w:r>
    </w:p>
    <w:p w14:paraId="3A22A65B" w14:textId="303637BB" w:rsidR="001751B9" w:rsidRPr="001751B9" w:rsidRDefault="001751B9" w:rsidP="001751B9">
      <w:pPr>
        <w:pStyle w:val="EndNoteBibliography"/>
        <w:ind w:left="720" w:hanging="720"/>
      </w:pPr>
      <w:r w:rsidRPr="001751B9">
        <w:t xml:space="preserve">Marineau, E. D., M. J. Perryman, S. Lawler, R. Hartman, and P. D. Pratt. 2019. Management of invasive Water Hyacinth as Both a Nuisance Weed and Invertebrate Habitat. San Francisco Estuary and Watershed Science 17(2):1-19. </w:t>
      </w:r>
      <w:hyperlink r:id="rId87" w:history="1">
        <w:r w:rsidRPr="001751B9">
          <w:rPr>
            <w:rStyle w:val="Hyperlink"/>
          </w:rPr>
          <w:t>https://doi.org/10.15447/sfews.2019v17iss5</w:t>
        </w:r>
      </w:hyperlink>
    </w:p>
    <w:p w14:paraId="10EE6973" w14:textId="77777777" w:rsidR="001751B9" w:rsidRPr="001751B9" w:rsidRDefault="001751B9" w:rsidP="001751B9">
      <w:pPr>
        <w:pStyle w:val="EndNoteBibliography"/>
        <w:ind w:left="720" w:hanging="720"/>
      </w:pPr>
      <w:r w:rsidRPr="001751B9">
        <w:t xml:space="preserve">McLain, J., and G. Castillo. 2009. Nearshore areas used by fry Chinook Salmon, </w:t>
      </w:r>
      <w:r w:rsidRPr="001751B9">
        <w:rPr>
          <w:i/>
        </w:rPr>
        <w:t>Oncorhynchus tshawytscha</w:t>
      </w:r>
      <w:r w:rsidRPr="001751B9">
        <w:t xml:space="preserve">, in the northwestern Sacramento–San Joaquin Delta, California. San Francisco Estuary and Watershed Science 7(2). </w:t>
      </w:r>
    </w:p>
    <w:p w14:paraId="532913CA" w14:textId="67F37ECF" w:rsidR="001751B9" w:rsidRDefault="001751B9" w:rsidP="001751B9">
      <w:pPr>
        <w:pStyle w:val="EndNoteBibliography"/>
        <w:ind w:left="720" w:hanging="720"/>
        <w:rPr>
          <w:ins w:id="8463" w:author="Dave Contreras" w:date="2019-07-23T12:42:00Z"/>
        </w:rPr>
      </w:pPr>
      <w:r w:rsidRPr="001751B9">
        <w:t>Michel, C. J., A. J. Ammann, S. T. Lindley, P. T. Sandstrom, E. D. Chapman, M. J. Thomas, G. P. Singer, A. P. Klimley, and R. B. MacFarlane. 2015. Chinook salmon outmigration survival in wet and dry years in California’s Sacramento River. Canadian Journal of Fisheries and Aquatic Sciences 72(11):1749-1759. 10.1139/cjfas-2014-0528</w:t>
      </w:r>
    </w:p>
    <w:p w14:paraId="0354B2AE" w14:textId="64276AFF" w:rsidR="00D80DFB" w:rsidRPr="001751B9" w:rsidRDefault="00C50A35" w:rsidP="001751B9">
      <w:pPr>
        <w:pStyle w:val="EndNoteBibliography"/>
        <w:ind w:left="720" w:hanging="720"/>
      </w:pPr>
      <w:ins w:id="8464" w:author="Dave Contreras" w:date="2019-07-23T12:42:00Z">
        <w:r>
          <w:t>Moyle, P.B. 200</w:t>
        </w:r>
      </w:ins>
      <w:ins w:id="8465" w:author="Dave Contreras" w:date="2019-07-23T12:43:00Z">
        <w:r>
          <w:t>2. Inland fishes of California. Berekely: University of California Press.</w:t>
        </w:r>
      </w:ins>
    </w:p>
    <w:p w14:paraId="6C7BCDF3" w14:textId="77777777" w:rsidR="001751B9" w:rsidRPr="001751B9" w:rsidRDefault="001751B9" w:rsidP="001751B9">
      <w:pPr>
        <w:pStyle w:val="EndNoteBibliography"/>
        <w:ind w:left="720" w:hanging="720"/>
      </w:pPr>
      <w:r w:rsidRPr="001751B9">
        <w:t xml:space="preserve">Moyle, P. B., A. D. Manfree, and P. L. Fiedler. 2013. The Future of Suisun Marsh as Mitigation Habitat. San Francisco Estuary and Watershed Science 11(3). </w:t>
      </w:r>
    </w:p>
    <w:p w14:paraId="589AF496" w14:textId="77777777" w:rsidR="001751B9" w:rsidRPr="001751B9" w:rsidRDefault="001751B9" w:rsidP="001751B9">
      <w:pPr>
        <w:pStyle w:val="EndNoteBibliography"/>
        <w:ind w:left="720" w:hanging="720"/>
      </w:pPr>
      <w:r w:rsidRPr="001751B9">
        <w:t>Moyle, P. B., A. D. Manfree, and P. L. Fiedler. 2014. Suisun Marsh: Ecological History and Possible Futures. Univ of California Press, Berkeley, CA.</w:t>
      </w:r>
    </w:p>
    <w:p w14:paraId="0EAB5571" w14:textId="36FDE87F" w:rsidR="001751B9" w:rsidRDefault="001751B9" w:rsidP="001751B9">
      <w:pPr>
        <w:pStyle w:val="EndNoteBibliography"/>
        <w:ind w:left="720" w:hanging="720"/>
        <w:rPr>
          <w:ins w:id="8466" w:author="Dave Contreras" w:date="2019-07-24T06:38:00Z"/>
        </w:rPr>
      </w:pPr>
      <w:r w:rsidRPr="001751B9">
        <w:t>Muller-Solger, A. B., A. D. Jassby, and D. C. Muller-Navarra. 2002. Nutritional quality of food resources for zooplankton (</w:t>
      </w:r>
      <w:r w:rsidRPr="001751B9">
        <w:rPr>
          <w:i/>
        </w:rPr>
        <w:t>Daphnia</w:t>
      </w:r>
      <w:r w:rsidRPr="001751B9">
        <w:t xml:space="preserve">) in a tidal freshwater system (Sacramento-San Joaquin River Delta). Limnology and Oceanography 47(5):1468-1476. </w:t>
      </w:r>
    </w:p>
    <w:p w14:paraId="45CD2388" w14:textId="367DA1A9" w:rsidR="00A350A6" w:rsidRPr="001751B9" w:rsidRDefault="00EF4F2E" w:rsidP="001751B9">
      <w:pPr>
        <w:pStyle w:val="EndNoteBibliography"/>
        <w:ind w:left="720" w:hanging="720"/>
      </w:pPr>
      <w:ins w:id="8467" w:author="Dave Contreras" w:date="2019-07-24T06:38:00Z">
        <w:r>
          <w:t>Nielson, L.A. and D.L. Joh</w:t>
        </w:r>
      </w:ins>
      <w:ins w:id="8468" w:author="Dave Contreras" w:date="2019-07-24T06:39:00Z">
        <w:r>
          <w:t>n</w:t>
        </w:r>
      </w:ins>
      <w:ins w:id="8469" w:author="Dave Contreras" w:date="2019-07-24T06:38:00Z">
        <w:r>
          <w:t>son</w:t>
        </w:r>
      </w:ins>
      <w:ins w:id="8470" w:author="Dave Contreras" w:date="2019-07-24T06:39:00Z">
        <w:r>
          <w:t xml:space="preserve">. 1983. Fisheries Techinques. </w:t>
        </w:r>
      </w:ins>
      <w:ins w:id="8471" w:author="Dave Contreras" w:date="2019-07-24T06:40:00Z">
        <w:r w:rsidR="009058E8">
          <w:t xml:space="preserve">Virginia: </w:t>
        </w:r>
        <w:r w:rsidR="00B26619">
          <w:t>Southern Printing Company.</w:t>
        </w:r>
      </w:ins>
    </w:p>
    <w:p w14:paraId="0FF00942" w14:textId="77777777" w:rsidR="001751B9" w:rsidRPr="001751B9" w:rsidRDefault="001751B9" w:rsidP="001751B9">
      <w:pPr>
        <w:pStyle w:val="EndNoteBibliography"/>
        <w:ind w:left="720" w:hanging="720"/>
      </w:pPr>
      <w:r w:rsidRPr="001751B9">
        <w:t xml:space="preserve">Ode, P., A. E. Fetscher, and L. B. Busse. 2016. Standard operating procedures (SOP) for the collection of field data for bioassessments of California wadable streams: benthic macroinvertebrates, algae, and physical habitat. California State Water Resources Control Board Surface Water Ambient Monitoring Program (SWAMP) Bioassessment SOP 004. </w:t>
      </w:r>
    </w:p>
    <w:p w14:paraId="2401FB1E" w14:textId="77777777" w:rsidR="001751B9" w:rsidRPr="001751B9" w:rsidRDefault="001751B9" w:rsidP="001751B9">
      <w:pPr>
        <w:pStyle w:val="EndNoteBibliography"/>
        <w:ind w:left="720" w:hanging="720"/>
      </w:pPr>
      <w:r w:rsidRPr="001751B9">
        <w:lastRenderedPageBreak/>
        <w:t xml:space="preserve">Oksanen, J., F. G. Blanchet, R. Kindt, P. Legendre, P. R. Minchin, R. B. O'Hara, G. L. Simpson, and P. Solymos. 2016. Community Ecology Package "vegan". Comprehensive R Archive Network (CRAN). </w:t>
      </w:r>
    </w:p>
    <w:p w14:paraId="7FCB8439" w14:textId="77777777" w:rsidR="001751B9" w:rsidRPr="001751B9" w:rsidRDefault="001751B9" w:rsidP="001751B9">
      <w:pPr>
        <w:pStyle w:val="EndNoteBibliography"/>
        <w:ind w:left="720" w:hanging="720"/>
      </w:pPr>
      <w:r w:rsidRPr="001751B9">
        <w:t xml:space="preserve">Orsi, J. J. 1995. Food habits of several abundant zooplankton species in the Sacramento-San Joaquin estuary. Interagency Ecological Program for the Sacramento-San Joaquin Estuary (IEP), Stockton, CA. </w:t>
      </w:r>
    </w:p>
    <w:p w14:paraId="1DCC5ED8" w14:textId="77777777" w:rsidR="001751B9" w:rsidRPr="001751B9" w:rsidRDefault="001751B9" w:rsidP="001751B9">
      <w:pPr>
        <w:pStyle w:val="EndNoteBibliography"/>
        <w:ind w:left="720" w:hanging="720"/>
      </w:pPr>
      <w:r w:rsidRPr="001751B9">
        <w:t>Paerl, H. W., and T. G. Otten. 2013. Harmful Cyanobacterial Blooms: Causes, Consequences, and Controls. Microbial ecology 65(4):995-1010. 10.1007/s00248-012-0159-y</w:t>
      </w:r>
    </w:p>
    <w:p w14:paraId="074177A4" w14:textId="77777777" w:rsidR="001751B9" w:rsidRPr="001751B9" w:rsidRDefault="001751B9" w:rsidP="001751B9">
      <w:pPr>
        <w:pStyle w:val="EndNoteBibliography"/>
        <w:ind w:left="720" w:hanging="720"/>
      </w:pPr>
      <w:r w:rsidRPr="001751B9">
        <w:t xml:space="preserve">Potapova, M., and P. B. Hamilton. 2007. Morphological and ecological variation within the Achnanthidium minutissimum (Bacillariophyceae) species complex 1. Journal of phycology 43(3):561-575. </w:t>
      </w:r>
    </w:p>
    <w:p w14:paraId="3BD1BDA4" w14:textId="77777777" w:rsidR="001751B9" w:rsidRPr="001751B9" w:rsidRDefault="001751B9" w:rsidP="001751B9">
      <w:pPr>
        <w:pStyle w:val="EndNoteBibliography"/>
        <w:ind w:left="720" w:hanging="720"/>
      </w:pPr>
      <w:r w:rsidRPr="001751B9">
        <w:t xml:space="preserve">Schroeter, R. E., T. A. O'Rear, M. J. Young, and P. B. Moyle. 2015. The aquatic trophic ecology of Suisun Marsh, San Francisco Estuary, California, during autumn in a wet year. San Francisco Estuary and Watershed Science 13(3). </w:t>
      </w:r>
    </w:p>
    <w:p w14:paraId="58258389" w14:textId="77777777" w:rsidR="001751B9" w:rsidRPr="001751B9" w:rsidRDefault="001751B9" w:rsidP="001751B9">
      <w:pPr>
        <w:pStyle w:val="EndNoteBibliography"/>
        <w:ind w:left="720" w:hanging="720"/>
      </w:pPr>
      <w:r w:rsidRPr="001751B9">
        <w:t>Sherman, S., R. Hartman, and D. Contreras, editors. 2017. Effects of Tidal Wetland Restoration on Fish: A Suite of Conceptual Models. Department of Water Resources, Sacramento, CA.</w:t>
      </w:r>
    </w:p>
    <w:p w14:paraId="5C9F9094" w14:textId="77777777" w:rsidR="001751B9" w:rsidRPr="001751B9" w:rsidRDefault="001751B9" w:rsidP="001751B9">
      <w:pPr>
        <w:pStyle w:val="EndNoteBibliography"/>
        <w:ind w:left="720" w:hanging="720"/>
      </w:pPr>
      <w:r w:rsidRPr="001751B9">
        <w:t>Shreffler, D. K., C. A. Simenstad, and R. M. Thom. 1992. Foraging by juvenile salmon in a restored estuarine wetland. Estuaries 15(2):204. 10.2307/1352693</w:t>
      </w:r>
    </w:p>
    <w:p w14:paraId="20D7E1B4" w14:textId="27FCA9A2" w:rsidR="001751B9" w:rsidRPr="001751B9" w:rsidRDefault="001751B9" w:rsidP="001751B9">
      <w:pPr>
        <w:pStyle w:val="EndNoteBibliography"/>
        <w:ind w:left="720" w:hanging="720"/>
      </w:pPr>
      <w:r w:rsidRPr="001751B9">
        <w:t xml:space="preserve">Simenstad, C. A., and J. R. Cordell. 2000. Ecological assessment criteria for restoring anadromous salmonid habitat in Pacific Northwest estuaries. Ecological Engineering 15(3–4):283-302. </w:t>
      </w:r>
      <w:hyperlink r:id="rId88" w:history="1">
        <w:r w:rsidRPr="001751B9">
          <w:rPr>
            <w:rStyle w:val="Hyperlink"/>
          </w:rPr>
          <w:t>http://dx.doi.org/10.1016/S0925-8574(00)00082-3</w:t>
        </w:r>
      </w:hyperlink>
    </w:p>
    <w:p w14:paraId="1685B634" w14:textId="77777777" w:rsidR="001751B9" w:rsidRPr="001751B9" w:rsidRDefault="001751B9" w:rsidP="001751B9">
      <w:pPr>
        <w:pStyle w:val="EndNoteBibliography"/>
        <w:ind w:left="720" w:hanging="720"/>
      </w:pPr>
      <w:r w:rsidRPr="001751B9">
        <w:t xml:space="preserve">Slater, S. B., and R. D. Baxter. 2014. Diet, prey selection and body condition of age-0 Delta Smelt, </w:t>
      </w:r>
      <w:r w:rsidRPr="001751B9">
        <w:rPr>
          <w:i/>
        </w:rPr>
        <w:t>Hypomesus transpacificus</w:t>
      </w:r>
      <w:r w:rsidRPr="001751B9">
        <w:t xml:space="preserve">, in the upper San Francisco Estuary. San Francisco Estuary and Watershed Science 14(4). </w:t>
      </w:r>
    </w:p>
    <w:p w14:paraId="5A1D87B9" w14:textId="77777777" w:rsidR="001751B9" w:rsidRPr="001751B9" w:rsidRDefault="001751B9" w:rsidP="001751B9">
      <w:pPr>
        <w:pStyle w:val="EndNoteBibliography"/>
        <w:ind w:left="720" w:hanging="720"/>
      </w:pPr>
      <w:r w:rsidRPr="001751B9">
        <w:t xml:space="preserve">Sobczak, W. V., J. E. Cloern, A. D. Jassby, B. E. Cole, T. S. Schraga, and A. Arnsberg. 2005. Detritus fuels ecosystem metabolism but not metazoan food webs in San Francisco Estuary's freshwater Delta. Estuaries 28(1):122-135. </w:t>
      </w:r>
    </w:p>
    <w:p w14:paraId="39F91668" w14:textId="77777777" w:rsidR="001751B9" w:rsidRPr="001751B9" w:rsidRDefault="001751B9" w:rsidP="001751B9">
      <w:pPr>
        <w:pStyle w:val="EndNoteBibliography"/>
        <w:ind w:left="720" w:hanging="720"/>
      </w:pPr>
      <w:r w:rsidRPr="001751B9">
        <w:t xml:space="preserve">Sobczak, W. V., J. E. Cloern, A. D. Jassby, and A. B. Muller-Solger. 2002. Bioavailability of organic matter in a highly disturbed estuary: The role of detrital and algal resources. Proceedings of the National Academy of Sciences 99(12):8101-8105. </w:t>
      </w:r>
    </w:p>
    <w:p w14:paraId="7EF7531F" w14:textId="77777777" w:rsidR="001751B9" w:rsidRPr="001751B9" w:rsidRDefault="001751B9" w:rsidP="001751B9">
      <w:pPr>
        <w:pStyle w:val="EndNoteBibliography"/>
        <w:ind w:left="720" w:hanging="720"/>
      </w:pPr>
      <w:r w:rsidRPr="001751B9">
        <w:t xml:space="preserve">Sommer, T., and F. Mejia. 2013. A place to call home: a synthesis of Delta Smelt habitat in the upper San Francisco Estuary. San Francisco Estuary and Watershed Science 11(2):25 pages. </w:t>
      </w:r>
    </w:p>
    <w:p w14:paraId="46120B6A" w14:textId="77777777" w:rsidR="001751B9" w:rsidRPr="001751B9" w:rsidRDefault="001751B9" w:rsidP="001751B9">
      <w:pPr>
        <w:pStyle w:val="EndNoteBibliography"/>
        <w:ind w:left="720" w:hanging="720"/>
      </w:pPr>
      <w:r w:rsidRPr="001751B9">
        <w:t xml:space="preserve">Sommer, T., K. Reece, F. Mejia, and M. Nobriga. 2009. Delta smelt life-history contingents: a possible upstream rearing strategy. IEP Newsletter 22(1):11-13. </w:t>
      </w:r>
    </w:p>
    <w:p w14:paraId="068F5054" w14:textId="77777777" w:rsidR="001751B9" w:rsidRPr="001751B9" w:rsidRDefault="001751B9" w:rsidP="001751B9">
      <w:pPr>
        <w:pStyle w:val="EndNoteBibliography"/>
        <w:ind w:left="720" w:hanging="720"/>
      </w:pPr>
      <w:r w:rsidRPr="001751B9">
        <w:t xml:space="preserve">Sommer, T. R., W. C. Harrell, A. M. Solger, B. Tom, and W. Kimmerer. 2004. Effects of flow variation on channel and floodplain biota and habitats of the Sacramento River, California, USA. Aquatic Conservation 14(3):247-261. </w:t>
      </w:r>
    </w:p>
    <w:p w14:paraId="46F7FA25" w14:textId="77777777" w:rsidR="001751B9" w:rsidRPr="001751B9" w:rsidRDefault="001751B9" w:rsidP="001751B9">
      <w:pPr>
        <w:pStyle w:val="EndNoteBibliography"/>
        <w:ind w:left="720" w:hanging="720"/>
      </w:pPr>
      <w:r w:rsidRPr="001751B9">
        <w:t xml:space="preserve">Sommer, T. R., M. L. Nobriga, W. C. Harrell, W. Batham, and W. J. Kimmerer. 2001. Floodplain rearing of juvenile chinook salmon: Evidence of enhanced growth and survival. Canadian Journal of Fisheries and Aquatic Sciences 58(2):325-333. </w:t>
      </w:r>
    </w:p>
    <w:p w14:paraId="0096197A" w14:textId="77777777" w:rsidR="001751B9" w:rsidRPr="001751B9" w:rsidRDefault="001751B9" w:rsidP="001751B9">
      <w:pPr>
        <w:pStyle w:val="EndNoteBibliography"/>
        <w:ind w:left="720" w:hanging="720"/>
      </w:pPr>
      <w:r w:rsidRPr="001751B9">
        <w:t>Strong, S. E. 2015. Dissolved inorganic nitrogen and chlorophyll-a at a restored site in Suisun Marsh. San Francisco State University.</w:t>
      </w:r>
    </w:p>
    <w:p w14:paraId="49E26CBE" w14:textId="77777777" w:rsidR="001751B9" w:rsidRPr="001751B9" w:rsidRDefault="001751B9" w:rsidP="001751B9">
      <w:pPr>
        <w:pStyle w:val="EndNoteBibliography"/>
        <w:ind w:left="720" w:hanging="720"/>
      </w:pPr>
      <w:r w:rsidRPr="001751B9">
        <w:t>Thompson, B., J. A. Ranasinghe, S. Lowe, A. Melwani, and S. B. Weisberg. 2013. Benthic macrofaunal assemblages of the San Francisco Estuary and Delta, USA. Environmental Monitoring and Assessment 185(3):2281-2295. 10.1007/s10661-012-2708-8</w:t>
      </w:r>
    </w:p>
    <w:p w14:paraId="32E38FED" w14:textId="77777777" w:rsidR="001751B9" w:rsidRPr="001751B9" w:rsidRDefault="001751B9" w:rsidP="001751B9">
      <w:pPr>
        <w:pStyle w:val="EndNoteBibliography"/>
        <w:ind w:left="720" w:hanging="720"/>
      </w:pPr>
      <w:r w:rsidRPr="001751B9">
        <w:t xml:space="preserve">Tiffan, K. F., J. M. Erhardt, and S. J. St. John. 2014. Prey Availability, Consumption, and Quality Contribute to Variation in Growth of Subyearling Chinook Salmon Rearing in Riverine and Reservoir Habitats. Transactions of the American Fisheries Society 143(1):219-229. </w:t>
      </w:r>
    </w:p>
    <w:p w14:paraId="398394ED" w14:textId="77777777" w:rsidR="001751B9" w:rsidRPr="001751B9" w:rsidRDefault="001751B9" w:rsidP="001751B9">
      <w:pPr>
        <w:pStyle w:val="EndNoteBibliography"/>
        <w:ind w:left="720" w:hanging="720"/>
      </w:pPr>
      <w:r w:rsidRPr="001751B9">
        <w:lastRenderedPageBreak/>
        <w:t xml:space="preserve">Turner, A. M., and J. C. Trexler. 1997. Sampling aquatic invertebrates from marshes: evaluating the options. Journal of the North American Benthological Society 16(3):694-709. </w:t>
      </w:r>
    </w:p>
    <w:p w14:paraId="5C9AF74D" w14:textId="77777777" w:rsidR="001751B9" w:rsidRPr="001751B9" w:rsidRDefault="001751B9" w:rsidP="001751B9">
      <w:pPr>
        <w:pStyle w:val="EndNoteBibliography"/>
        <w:ind w:left="720" w:hanging="720"/>
      </w:pPr>
      <w:r w:rsidRPr="001751B9">
        <w:t>Utermöhl, H. 1958. Methods of collecting plankton for various purposes are discussed. SIL Communications, 1953-1996 9(1):1-38. 10.1080/05384680.1958.11904091</w:t>
      </w:r>
    </w:p>
    <w:p w14:paraId="7D7B0CC9" w14:textId="77777777" w:rsidR="001751B9" w:rsidRPr="001751B9" w:rsidRDefault="001751B9" w:rsidP="001751B9">
      <w:pPr>
        <w:pStyle w:val="EndNoteBibliography"/>
        <w:ind w:left="720" w:hanging="720"/>
      </w:pPr>
      <w:r w:rsidRPr="001751B9">
        <w:t xml:space="preserve">Wells, E. 2015. IEP Environmental Monitoring Program Benthos Metadata. C. D. o. W. Resources, editor. Division of Environmental Services, Bay-Delta Monitoring and Analysis Section, West Sacramento, CA. </w:t>
      </w:r>
    </w:p>
    <w:p w14:paraId="42C914AD" w14:textId="28390B62" w:rsidR="001751B9" w:rsidRPr="001751B9" w:rsidRDefault="001751B9" w:rsidP="001751B9">
      <w:pPr>
        <w:pStyle w:val="EndNoteBibliography"/>
        <w:ind w:left="720" w:hanging="720"/>
      </w:pPr>
      <w:r w:rsidRPr="001751B9">
        <w:t xml:space="preserve">Whitley, S. N., and S. M. Bollens. 2014. Fish assemblages across a vegetation gradient in a restoring tidal freshwater wetland: diets and potential for resource competition. Environmental Biology of Fishes 97(6):659-674. </w:t>
      </w:r>
      <w:hyperlink r:id="rId89" w:history="1">
        <w:r w:rsidRPr="001751B9">
          <w:rPr>
            <w:rStyle w:val="Hyperlink"/>
          </w:rPr>
          <w:t>http://dx.doi.org/10.1007/s10641-013-0168-9</w:t>
        </w:r>
      </w:hyperlink>
    </w:p>
    <w:p w14:paraId="2FF04409" w14:textId="77777777" w:rsidR="001751B9" w:rsidRPr="001751B9" w:rsidRDefault="001751B9" w:rsidP="001751B9">
      <w:pPr>
        <w:pStyle w:val="EndNoteBibliography"/>
        <w:ind w:left="720" w:hanging="720"/>
      </w:pPr>
      <w:r w:rsidRPr="001751B9">
        <w:t xml:space="preserve">Williams, J. G. 2012. Juvenile Chinook Salmon (Oncorhynchus tshawytscha) in and Around the San Francisco Estuary. San Francisco Estuary and Watershed Science 10(3). </w:t>
      </w:r>
    </w:p>
    <w:p w14:paraId="0DD2D7BD" w14:textId="77777777" w:rsidR="001751B9" w:rsidRPr="001751B9" w:rsidRDefault="001751B9" w:rsidP="001751B9">
      <w:pPr>
        <w:pStyle w:val="EndNoteBibliography"/>
        <w:ind w:left="720" w:hanging="720"/>
      </w:pPr>
      <w:r w:rsidRPr="001751B9">
        <w:t xml:space="preserve">Winder, M., and A. D. Jassby. 2011. Shifts in zooplankton community structure: implications for food web processes in the upper San Francisco Estuary. Estuaries and Coasts 34(4):675-690. </w:t>
      </w:r>
    </w:p>
    <w:p w14:paraId="7D8A5D38" w14:textId="77777777" w:rsidR="001751B9" w:rsidRPr="001751B9" w:rsidRDefault="001751B9" w:rsidP="001751B9">
      <w:pPr>
        <w:pStyle w:val="EndNoteBibliography"/>
        <w:ind w:left="720" w:hanging="720"/>
      </w:pPr>
      <w:r w:rsidRPr="001751B9">
        <w:t xml:space="preserve">Wong, A. 2012. Bryte Chemical Laboratory Quality Assurance Manual. C. D. o. W. Resources, editor. State of California, The Resources Agency, West Sacramento, CA. </w:t>
      </w:r>
    </w:p>
    <w:p w14:paraId="5B11E428" w14:textId="77777777" w:rsidR="001751B9" w:rsidRPr="001751B9" w:rsidRDefault="001751B9" w:rsidP="001751B9">
      <w:pPr>
        <w:pStyle w:val="EndNoteBibliography"/>
        <w:ind w:left="720" w:hanging="720"/>
      </w:pPr>
      <w:r w:rsidRPr="001751B9">
        <w:t xml:space="preserve">Yoshiyama, R. M., F. W. Fisher, and P. B. Moyle. 1998. Historical abundance and decline of Chinook salmon in the Central Valley region of California. North American Journal of Fisheries Management 18(3):487-521. </w:t>
      </w:r>
    </w:p>
    <w:p w14:paraId="35623BF1" w14:textId="77777777" w:rsidR="001751B9" w:rsidRPr="001751B9" w:rsidRDefault="001751B9" w:rsidP="001751B9">
      <w:pPr>
        <w:pStyle w:val="EndNoteBibliography"/>
        <w:ind w:left="720" w:hanging="720"/>
      </w:pPr>
      <w:r w:rsidRPr="001751B9">
        <w:t xml:space="preserve">Young, M. J., J. L. Conrad, A. J. Bibian, and A. Sih. 2018. The Effect of Submersed Aquatic Vegetation on Invertebrates Important in Diets of Juvenile Largemouth Bass, </w:t>
      </w:r>
      <w:r w:rsidRPr="001751B9">
        <w:rPr>
          <w:i/>
        </w:rPr>
        <w:t>Micropterus salmoides</w:t>
      </w:r>
      <w:r w:rsidRPr="001751B9">
        <w:t xml:space="preserve">. San Francisco Estuary and Watershed Science 16(2). </w:t>
      </w:r>
    </w:p>
    <w:p w14:paraId="2E3C346B" w14:textId="11B3AF8C" w:rsidR="00C0435E" w:rsidRDefault="00C0435E" w:rsidP="00C0435E">
      <w:r>
        <w:fldChar w:fldCharType="end"/>
      </w:r>
    </w:p>
    <w:p w14:paraId="4A2CB6B5" w14:textId="019AA8DD" w:rsidR="00AD55F2" w:rsidRDefault="00AD55F2"/>
    <w:sectPr w:rsidR="00AD55F2" w:rsidSect="00286EA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62" w:author="Hartman, Rosemary@Wildlife" w:date="2019-04-17T03:56:00Z" w:initials="HR">
    <w:p w14:paraId="22213E99" w14:textId="4AB73A57" w:rsidR="006933C7" w:rsidRDefault="006933C7">
      <w:pPr>
        <w:pStyle w:val="CommentText"/>
      </w:pPr>
      <w:r>
        <w:rPr>
          <w:rStyle w:val="CommentReference"/>
        </w:rPr>
        <w:annotationRef/>
      </w:r>
      <w:r>
        <w:t>need to revise once analysis is complete</w:t>
      </w:r>
    </w:p>
  </w:comment>
  <w:comment w:id="688" w:author="Hartman, Rosemary@Wildlife [2]" w:date="2019-05-21T12:43:00Z" w:initials="HR">
    <w:p w14:paraId="4E7798F0" w14:textId="6BF3C99F" w:rsidR="006933C7" w:rsidRDefault="006933C7">
      <w:pPr>
        <w:pStyle w:val="CommentText"/>
      </w:pPr>
      <w:r>
        <w:rPr>
          <w:rStyle w:val="CommentReference"/>
        </w:rPr>
        <w:annotationRef/>
      </w:r>
      <w:r>
        <w:t>cite workplan</w:t>
      </w:r>
    </w:p>
  </w:comment>
  <w:comment w:id="818" w:author="Hartman, Rosemary@Wildlife [2]" w:date="2019-05-17T14:02:00Z" w:initials="HR">
    <w:p w14:paraId="1EFF8305" w14:textId="74330520" w:rsidR="006933C7" w:rsidRDefault="006933C7">
      <w:pPr>
        <w:pStyle w:val="CommentText"/>
      </w:pPr>
      <w:r>
        <w:rPr>
          <w:rStyle w:val="CommentReference"/>
        </w:rPr>
        <w:annotationRef/>
      </w:r>
      <w:r>
        <w:t>Stacy and I discussed leaving this out for now, writing it up when we have all the data</w:t>
      </w:r>
    </w:p>
  </w:comment>
  <w:comment w:id="847" w:author="Hartman, Rosemary@DWR" w:date="2019-07-02T10:01:00Z" w:initials="HR">
    <w:p w14:paraId="49366015" w14:textId="26C32B65" w:rsidR="006933C7" w:rsidRDefault="006933C7">
      <w:pPr>
        <w:pStyle w:val="CommentText"/>
      </w:pPr>
      <w:r>
        <w:rPr>
          <w:rStyle w:val="CommentReference"/>
        </w:rPr>
        <w:annotationRef/>
      </w:r>
      <w:r>
        <w:t>Describe fish surveys</w:t>
      </w:r>
    </w:p>
  </w:comment>
  <w:comment w:id="875" w:author="Hartman, Rosemary@DWR" w:date="2019-07-02T10:01:00Z" w:initials="HR">
    <w:p w14:paraId="286494F0" w14:textId="34E959C2" w:rsidR="006933C7" w:rsidRDefault="006933C7">
      <w:pPr>
        <w:pStyle w:val="CommentText"/>
      </w:pPr>
      <w:r>
        <w:rPr>
          <w:rStyle w:val="CommentReference"/>
        </w:rPr>
        <w:annotationRef/>
      </w:r>
      <w:r>
        <w:t>Dave to fill in fish surveys</w:t>
      </w:r>
    </w:p>
  </w:comment>
  <w:comment w:id="908" w:author="Hartman, Rosemary@DWR" w:date="2019-07-02T09:34:00Z" w:initials="HR">
    <w:p w14:paraId="572A3D2C" w14:textId="2FB2C78C" w:rsidR="006933C7" w:rsidRDefault="006933C7">
      <w:pPr>
        <w:pStyle w:val="CommentText"/>
      </w:pPr>
      <w:r>
        <w:rPr>
          <w:rStyle w:val="CommentReference"/>
        </w:rPr>
        <w:annotationRef/>
      </w:r>
      <w:r>
        <w:t>Dan – please edit based on your analyses</w:t>
      </w:r>
    </w:p>
  </w:comment>
  <w:comment w:id="988" w:author="Dave Contreras" w:date="2019-07-02T11:59:00Z" w:initials="CD">
    <w:p w14:paraId="54B9EA1B" w14:textId="76DA1128" w:rsidR="006933C7" w:rsidRDefault="006933C7">
      <w:pPr>
        <w:pStyle w:val="CommentText"/>
      </w:pPr>
      <w:r>
        <w:rPr>
          <w:rStyle w:val="CommentReference"/>
        </w:rPr>
        <w:annotationRef/>
      </w:r>
      <w:r>
        <w:t>check</w:t>
      </w:r>
    </w:p>
  </w:comment>
  <w:comment w:id="1012" w:author="Dave Contreras" w:date="2019-07-02T11:59:00Z" w:initials="CD">
    <w:p w14:paraId="3F58DB29" w14:textId="77777777" w:rsidR="006933C7" w:rsidRDefault="006933C7" w:rsidP="003E3118">
      <w:pPr>
        <w:pStyle w:val="CommentText"/>
      </w:pPr>
      <w:r>
        <w:rPr>
          <w:rStyle w:val="CommentReference"/>
        </w:rPr>
        <w:annotationRef/>
      </w:r>
      <w:r>
        <w:t>check</w:t>
      </w:r>
    </w:p>
  </w:comment>
  <w:comment w:id="2119" w:author="Dave Contreras" w:date="2019-07-23T13:37:00Z" w:initials="CD">
    <w:p w14:paraId="6CB582E8" w14:textId="6B1497F8" w:rsidR="006933C7" w:rsidRDefault="006933C7">
      <w:pPr>
        <w:pStyle w:val="CommentText"/>
      </w:pPr>
      <w:r>
        <w:rPr>
          <w:rStyle w:val="CommentReference"/>
        </w:rPr>
        <w:annotationRef/>
      </w:r>
      <w:r>
        <w:t>Add Island to names</w:t>
      </w:r>
    </w:p>
  </w:comment>
  <w:comment w:id="2124" w:author="Dave Contreras" w:date="2019-07-23T13:37:00Z" w:initials="CD">
    <w:p w14:paraId="1016EBC0" w14:textId="02BF8493" w:rsidR="006933C7" w:rsidRDefault="006933C7">
      <w:pPr>
        <w:pStyle w:val="CommentText"/>
      </w:pPr>
      <w:r>
        <w:rPr>
          <w:rStyle w:val="CommentReference"/>
        </w:rPr>
        <w:annotationRef/>
      </w:r>
      <w:r>
        <w:t>Add Island to names</w:t>
      </w:r>
    </w:p>
  </w:comment>
  <w:comment w:id="5729" w:author="Dave Contreras" w:date="2019-07-23T13:36:00Z" w:initials="CD">
    <w:p w14:paraId="33A0718F" w14:textId="1F73E3B7" w:rsidR="006933C7" w:rsidRDefault="006933C7">
      <w:pPr>
        <w:pStyle w:val="CommentText"/>
      </w:pPr>
      <w:r>
        <w:rPr>
          <w:rStyle w:val="CommentReference"/>
        </w:rPr>
        <w:annotationRef/>
      </w:r>
      <w:r>
        <w:t>Add Island to names</w:t>
      </w:r>
    </w:p>
  </w:comment>
  <w:comment w:id="5732" w:author="Dave Contreras" w:date="2019-07-23T13:37:00Z" w:initials="CD">
    <w:p w14:paraId="0FBB8F96" w14:textId="34CB0CC4" w:rsidR="006933C7" w:rsidRDefault="006933C7">
      <w:pPr>
        <w:pStyle w:val="CommentText"/>
      </w:pPr>
      <w:r>
        <w:rPr>
          <w:rStyle w:val="CommentReference"/>
        </w:rPr>
        <w:annotationRef/>
      </w:r>
      <w:r>
        <w:t>Add Island to names</w:t>
      </w:r>
    </w:p>
  </w:comment>
  <w:comment w:id="8444" w:author="Hartman, Rosemary@Wildlife" w:date="2019-01-29T07:01:00Z" w:initials="HR">
    <w:p w14:paraId="7CE71C1E" w14:textId="77CD3CF4" w:rsidR="006933C7" w:rsidRDefault="006933C7">
      <w:pPr>
        <w:pStyle w:val="CommentText"/>
      </w:pPr>
      <w:r>
        <w:rPr>
          <w:rStyle w:val="CommentReference"/>
        </w:rPr>
        <w:annotationRef/>
      </w:r>
      <w:r>
        <w:t>We should probably break out IEP take versus BO take.</w:t>
      </w:r>
    </w:p>
  </w:comment>
  <w:comment w:id="8445" w:author="Dave Contreras" w:date="2019-07-24T07:50:00Z" w:initials="CD">
    <w:p w14:paraId="4C36A84A" w14:textId="22A0B183" w:rsidR="00F50193" w:rsidRDefault="00F50193">
      <w:pPr>
        <w:pStyle w:val="CommentText"/>
      </w:pPr>
      <w:r>
        <w:rPr>
          <w:rStyle w:val="CommentReference"/>
        </w:rPr>
        <w:annotationRef/>
      </w:r>
      <w:r>
        <w:t>Since our catch was so low, we should probably do that if we have time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2213E99" w15:done="0"/>
  <w15:commentEx w15:paraId="4E7798F0" w15:done="0"/>
  <w15:commentEx w15:paraId="1EFF8305" w15:done="0"/>
  <w15:commentEx w15:paraId="49366015" w15:done="0"/>
  <w15:commentEx w15:paraId="286494F0" w15:done="0"/>
  <w15:commentEx w15:paraId="572A3D2C" w15:done="0"/>
  <w15:commentEx w15:paraId="54B9EA1B" w15:done="0"/>
  <w15:commentEx w15:paraId="3F58DB29" w15:done="0"/>
  <w15:commentEx w15:paraId="6CB582E8" w15:done="0"/>
  <w15:commentEx w15:paraId="1016EBC0" w15:done="0"/>
  <w15:commentEx w15:paraId="33A0718F" w15:done="0"/>
  <w15:commentEx w15:paraId="0FBB8F96" w15:done="0"/>
  <w15:commentEx w15:paraId="7CE71C1E" w15:done="0"/>
  <w15:commentEx w15:paraId="4C36A84A" w15:paraIdParent="7CE71C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213E99" w16cid:durableId="20612289"/>
  <w16cid:commentId w16cid:paraId="4E7798F0" w16cid:durableId="208E70EA"/>
  <w16cid:commentId w16cid:paraId="1EFF8305" w16cid:durableId="20893D77"/>
  <w16cid:commentId w16cid:paraId="49366015" w16cid:durableId="20C5A9E2"/>
  <w16cid:commentId w16cid:paraId="286494F0" w16cid:durableId="20C5A9EF"/>
  <w16cid:commentId w16cid:paraId="572A3D2C" w16cid:durableId="20C5A3A9"/>
  <w16cid:commentId w16cid:paraId="54B9EA1B" w16cid:durableId="20C5C5B7"/>
  <w16cid:commentId w16cid:paraId="3F58DB29" w16cid:durableId="20DC0708"/>
  <w16cid:commentId w16cid:paraId="6CB582E8" w16cid:durableId="20E18C0F"/>
  <w16cid:commentId w16cid:paraId="1016EBC0" w16cid:durableId="20E18C13"/>
  <w16cid:commentId w16cid:paraId="33A0718F" w16cid:durableId="20E18BDA"/>
  <w16cid:commentId w16cid:paraId="0FBB8F96" w16cid:durableId="20E18C00"/>
  <w16cid:commentId w16cid:paraId="7CE71C1E" w16cid:durableId="1FFA78E7"/>
  <w16cid:commentId w16cid:paraId="4C36A84A" w16cid:durableId="20E28C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B1384B" w14:textId="77777777" w:rsidR="007A6C43" w:rsidRDefault="007A6C43">
      <w:r>
        <w:separator/>
      </w:r>
    </w:p>
  </w:endnote>
  <w:endnote w:type="continuationSeparator" w:id="0">
    <w:p w14:paraId="605E2929" w14:textId="77777777" w:rsidR="007A6C43" w:rsidRDefault="007A6C43">
      <w:r>
        <w:continuationSeparator/>
      </w:r>
    </w:p>
  </w:endnote>
  <w:endnote w:type="continuationNotice" w:id="1">
    <w:p w14:paraId="0C51C2CB" w14:textId="77777777" w:rsidR="007A6C43" w:rsidRDefault="007A6C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Italic">
    <w:altName w:val="Calibri"/>
    <w:charset w:val="00"/>
    <w:family w:val="auto"/>
    <w:pitch w:val="default"/>
  </w:font>
  <w:font w:name="Trebuchet MS Bold">
    <w:panose1 w:val="020B0703020202020204"/>
    <w:charset w:val="00"/>
    <w:family w:val="roman"/>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D6BA4" w14:textId="77777777" w:rsidR="006933C7" w:rsidRDefault="006933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69559" w14:textId="3E12053A" w:rsidR="006933C7" w:rsidRDefault="006933C7">
    <w:pPr>
      <w:pStyle w:val="Footer"/>
      <w:tabs>
        <w:tab w:val="clear" w:pos="9360"/>
        <w:tab w:val="right" w:pos="9340"/>
      </w:tabs>
      <w:jc w:val="right"/>
    </w:pPr>
    <w:r>
      <w:fldChar w:fldCharType="begin"/>
    </w:r>
    <w:r>
      <w:instrText xml:space="preserve"> PAGE </w:instrText>
    </w:r>
    <w:r>
      <w:fldChar w:fldCharType="separate"/>
    </w:r>
    <w:r>
      <w:rPr>
        <w:noProof/>
      </w:rPr>
      <w:t>18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E6B6DE" w14:textId="77777777" w:rsidR="006933C7" w:rsidRDefault="006933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55173D" w14:textId="77777777" w:rsidR="007A6C43" w:rsidRDefault="007A6C43">
      <w:r>
        <w:separator/>
      </w:r>
    </w:p>
  </w:footnote>
  <w:footnote w:type="continuationSeparator" w:id="0">
    <w:p w14:paraId="5A74E120" w14:textId="77777777" w:rsidR="007A6C43" w:rsidRDefault="007A6C43">
      <w:r>
        <w:continuationSeparator/>
      </w:r>
    </w:p>
  </w:footnote>
  <w:footnote w:type="continuationNotice" w:id="1">
    <w:p w14:paraId="41065CF3" w14:textId="77777777" w:rsidR="007A6C43" w:rsidRDefault="007A6C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DB9CC" w14:textId="77777777" w:rsidR="006933C7" w:rsidRDefault="006933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6103F" w14:textId="44DD8E98" w:rsidR="006933C7" w:rsidRDefault="006933C7">
    <w:pPr>
      <w:pStyle w:val="Header"/>
      <w:tabs>
        <w:tab w:val="clear" w:pos="9360"/>
        <w:tab w:val="right" w:pos="9340"/>
      </w:tabs>
    </w:pPr>
    <w:r>
      <w:t>2018 Fish Restoration Program Report</w: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16C644" w14:textId="77777777" w:rsidR="006933C7" w:rsidRDefault="006933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7C1D"/>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24681"/>
    <w:multiLevelType w:val="multilevel"/>
    <w:tmpl w:val="1AEE5E8A"/>
    <w:styleLink w:val="List0"/>
    <w:lvl w:ilvl="0">
      <w:start w:val="1"/>
      <w:numFmt w:val="bullet"/>
      <w:lvlText w:val="•"/>
      <w:lvlJc w:val="left"/>
      <w:rPr>
        <w:rFonts w:ascii="Trebuchet MS" w:eastAsia="Trebuchet MS" w:hAnsi="Trebuchet MS" w:cs="Trebuchet MS"/>
        <w:position w:val="0"/>
        <w:rtl w:val="0"/>
      </w:rPr>
    </w:lvl>
    <w:lvl w:ilvl="1">
      <w:start w:val="1"/>
      <w:numFmt w:val="bullet"/>
      <w:lvlText w:val="o"/>
      <w:lvlJc w:val="left"/>
      <w:rPr>
        <w:rFonts w:ascii="Trebuchet MS" w:eastAsia="Trebuchet MS" w:hAnsi="Trebuchet MS" w:cs="Trebuchet MS"/>
        <w:position w:val="0"/>
        <w:rtl w:val="0"/>
      </w:rPr>
    </w:lvl>
    <w:lvl w:ilvl="2">
      <w:start w:val="1"/>
      <w:numFmt w:val="bullet"/>
      <w:lvlText w:val="▪"/>
      <w:lvlJc w:val="left"/>
      <w:rPr>
        <w:rFonts w:ascii="Trebuchet MS" w:eastAsia="Trebuchet MS" w:hAnsi="Trebuchet MS" w:cs="Trebuchet MS"/>
        <w:position w:val="0"/>
        <w:rtl w:val="0"/>
      </w:rPr>
    </w:lvl>
    <w:lvl w:ilvl="3">
      <w:start w:val="1"/>
      <w:numFmt w:val="bullet"/>
      <w:lvlText w:val="•"/>
      <w:lvlJc w:val="left"/>
      <w:rPr>
        <w:rFonts w:ascii="Trebuchet MS" w:eastAsia="Trebuchet MS" w:hAnsi="Trebuchet MS" w:cs="Trebuchet MS"/>
        <w:position w:val="0"/>
        <w:rtl w:val="0"/>
      </w:rPr>
    </w:lvl>
    <w:lvl w:ilvl="4">
      <w:start w:val="1"/>
      <w:numFmt w:val="bullet"/>
      <w:lvlText w:val="o"/>
      <w:lvlJc w:val="left"/>
      <w:rPr>
        <w:rFonts w:ascii="Trebuchet MS" w:eastAsia="Trebuchet MS" w:hAnsi="Trebuchet MS" w:cs="Trebuchet MS"/>
        <w:position w:val="0"/>
        <w:rtl w:val="0"/>
      </w:rPr>
    </w:lvl>
    <w:lvl w:ilvl="5">
      <w:start w:val="1"/>
      <w:numFmt w:val="bullet"/>
      <w:lvlText w:val="▪"/>
      <w:lvlJc w:val="left"/>
      <w:rPr>
        <w:rFonts w:ascii="Trebuchet MS" w:eastAsia="Trebuchet MS" w:hAnsi="Trebuchet MS" w:cs="Trebuchet MS"/>
        <w:position w:val="0"/>
        <w:rtl w:val="0"/>
      </w:rPr>
    </w:lvl>
    <w:lvl w:ilvl="6">
      <w:start w:val="1"/>
      <w:numFmt w:val="bullet"/>
      <w:lvlText w:val="•"/>
      <w:lvlJc w:val="left"/>
      <w:rPr>
        <w:rFonts w:ascii="Trebuchet MS" w:eastAsia="Trebuchet MS" w:hAnsi="Trebuchet MS" w:cs="Trebuchet MS"/>
        <w:position w:val="0"/>
        <w:rtl w:val="0"/>
      </w:rPr>
    </w:lvl>
    <w:lvl w:ilvl="7">
      <w:start w:val="1"/>
      <w:numFmt w:val="bullet"/>
      <w:lvlText w:val="o"/>
      <w:lvlJc w:val="left"/>
      <w:rPr>
        <w:rFonts w:ascii="Trebuchet MS" w:eastAsia="Trebuchet MS" w:hAnsi="Trebuchet MS" w:cs="Trebuchet MS"/>
        <w:position w:val="0"/>
        <w:rtl w:val="0"/>
      </w:rPr>
    </w:lvl>
    <w:lvl w:ilvl="8">
      <w:start w:val="1"/>
      <w:numFmt w:val="bullet"/>
      <w:lvlText w:val="▪"/>
      <w:lvlJc w:val="left"/>
      <w:rPr>
        <w:rFonts w:ascii="Trebuchet MS" w:eastAsia="Trebuchet MS" w:hAnsi="Trebuchet MS" w:cs="Trebuchet MS"/>
        <w:position w:val="0"/>
        <w:rtl w:val="0"/>
      </w:rPr>
    </w:lvl>
  </w:abstractNum>
  <w:abstractNum w:abstractNumId="2" w15:restartNumberingAfterBreak="0">
    <w:nsid w:val="0F310DB3"/>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D7055"/>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83B82"/>
    <w:multiLevelType w:val="hybridMultilevel"/>
    <w:tmpl w:val="687E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D4B20"/>
    <w:multiLevelType w:val="hybridMultilevel"/>
    <w:tmpl w:val="8426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2F3DCA"/>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2D5D61"/>
    <w:multiLevelType w:val="hybridMultilevel"/>
    <w:tmpl w:val="189C6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9554E8"/>
    <w:multiLevelType w:val="multilevel"/>
    <w:tmpl w:val="06F8980C"/>
    <w:styleLink w:val="List4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9" w15:restartNumberingAfterBreak="0">
    <w:nsid w:val="41A10E3B"/>
    <w:multiLevelType w:val="multilevel"/>
    <w:tmpl w:val="4224D48C"/>
    <w:styleLink w:val="List6"/>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0" w15:restartNumberingAfterBreak="0">
    <w:nsid w:val="46E878B4"/>
    <w:multiLevelType w:val="hybridMultilevel"/>
    <w:tmpl w:val="DCF68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8B483B"/>
    <w:multiLevelType w:val="multilevel"/>
    <w:tmpl w:val="A95E0104"/>
    <w:styleLink w:val="List5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2" w15:restartNumberingAfterBreak="0">
    <w:nsid w:val="4AED33C2"/>
    <w:multiLevelType w:val="multilevel"/>
    <w:tmpl w:val="9A1A81B4"/>
    <w:styleLink w:val="List2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3" w15:restartNumberingAfterBreak="0">
    <w:nsid w:val="5C741902"/>
    <w:multiLevelType w:val="multilevel"/>
    <w:tmpl w:val="3D5E9622"/>
    <w:styleLink w:val="List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4" w15:restartNumberingAfterBreak="0">
    <w:nsid w:val="5D095E85"/>
    <w:multiLevelType w:val="multilevel"/>
    <w:tmpl w:val="AE7434AE"/>
    <w:styleLink w:val="List3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5" w15:restartNumberingAfterBreak="0">
    <w:nsid w:val="5E2B6E20"/>
    <w:multiLevelType w:val="hybridMultilevel"/>
    <w:tmpl w:val="36F4B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4236E1"/>
    <w:multiLevelType w:val="multilevel"/>
    <w:tmpl w:val="13B8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C6553B"/>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DD5C79"/>
    <w:multiLevelType w:val="hybridMultilevel"/>
    <w:tmpl w:val="B50AC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56EC1"/>
    <w:multiLevelType w:val="hybridMultilevel"/>
    <w:tmpl w:val="82CC3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3"/>
  </w:num>
  <w:num w:numId="3">
    <w:abstractNumId w:val="12"/>
  </w:num>
  <w:num w:numId="4">
    <w:abstractNumId w:val="14"/>
  </w:num>
  <w:num w:numId="5">
    <w:abstractNumId w:val="8"/>
  </w:num>
  <w:num w:numId="6">
    <w:abstractNumId w:val="11"/>
  </w:num>
  <w:num w:numId="7">
    <w:abstractNumId w:val="9"/>
  </w:num>
  <w:num w:numId="8">
    <w:abstractNumId w:val="7"/>
  </w:num>
  <w:num w:numId="9">
    <w:abstractNumId w:val="3"/>
  </w:num>
  <w:num w:numId="10">
    <w:abstractNumId w:val="5"/>
  </w:num>
  <w:num w:numId="11">
    <w:abstractNumId w:val="0"/>
  </w:num>
  <w:num w:numId="12">
    <w:abstractNumId w:val="18"/>
  </w:num>
  <w:num w:numId="13">
    <w:abstractNumId w:val="15"/>
  </w:num>
  <w:num w:numId="14">
    <w:abstractNumId w:val="2"/>
  </w:num>
  <w:num w:numId="15">
    <w:abstractNumId w:val="19"/>
  </w:num>
  <w:num w:numId="16">
    <w:abstractNumId w:val="6"/>
  </w:num>
  <w:num w:numId="17">
    <w:abstractNumId w:val="4"/>
  </w:num>
  <w:num w:numId="18">
    <w:abstractNumId w:val="17"/>
  </w:num>
  <w:num w:numId="19">
    <w:abstractNumId w:val="10"/>
  </w:num>
  <w:num w:numId="20">
    <w:abstractNumId w:val="16"/>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rtman, Rosemary@DWR">
    <w15:presenceInfo w15:providerId="AD" w15:userId="S-1-5-21-1801674531-1979792683-2146972089-85240"/>
  </w15:person>
  <w15:person w15:author="Hartman, Rosemary@Wildlife">
    <w15:presenceInfo w15:providerId="AD" w15:userId="S-1-5-21-3546993493-1090657416-820600998-24831"/>
  </w15:person>
  <w15:person w15:author="Hartman, Rosemary@Wildlife [2]">
    <w15:presenceInfo w15:providerId="AD" w15:userId="S::Rosemary.Hartman@wildlife.ca.gov::7df20e5c-ad23-4563-947d-8871cad42ac3"/>
  </w15:person>
  <w15:person w15:author="Dave Contreras">
    <w15:presenceInfo w15:providerId="AD" w15:userId="S::Dave.Contreras@wildlife.ca.gov::935a5709-d4f6-49b2-a94a-43c743c547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Trans Amer Fish Soc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td9wdt06dea0ber50cpepe0azprxd52vwpp&quot;&gt;My EndNote Library-Saved&lt;record-ids&gt;&lt;item&gt;12&lt;/item&gt;&lt;item&gt;141&lt;/item&gt;&lt;item&gt;181&lt;/item&gt;&lt;item&gt;193&lt;/item&gt;&lt;item&gt;311&lt;/item&gt;&lt;item&gt;312&lt;/item&gt;&lt;item&gt;539&lt;/item&gt;&lt;item&gt;591&lt;/item&gt;&lt;item&gt;726&lt;/item&gt;&lt;item&gt;954&lt;/item&gt;&lt;item&gt;958&lt;/item&gt;&lt;item&gt;964&lt;/item&gt;&lt;item&gt;1117&lt;/item&gt;&lt;item&gt;1145&lt;/item&gt;&lt;item&gt;1152&lt;/item&gt;&lt;item&gt;1177&lt;/item&gt;&lt;item&gt;1185&lt;/item&gt;&lt;item&gt;1187&lt;/item&gt;&lt;item&gt;1212&lt;/item&gt;&lt;item&gt;1221&lt;/item&gt;&lt;item&gt;1223&lt;/item&gt;&lt;item&gt;1246&lt;/item&gt;&lt;item&gt;1252&lt;/item&gt;&lt;item&gt;1275&lt;/item&gt;&lt;item&gt;1299&lt;/item&gt;&lt;item&gt;1301&lt;/item&gt;&lt;item&gt;1516&lt;/item&gt;&lt;item&gt;1571&lt;/item&gt;&lt;item&gt;1572&lt;/item&gt;&lt;item&gt;1581&lt;/item&gt;&lt;item&gt;1604&lt;/item&gt;&lt;item&gt;1618&lt;/item&gt;&lt;item&gt;1643&lt;/item&gt;&lt;item&gt;1696&lt;/item&gt;&lt;item&gt;1874&lt;/item&gt;&lt;item&gt;1876&lt;/item&gt;&lt;item&gt;1879&lt;/item&gt;&lt;item&gt;1928&lt;/item&gt;&lt;item&gt;1953&lt;/item&gt;&lt;item&gt;1997&lt;/item&gt;&lt;item&gt;2028&lt;/item&gt;&lt;item&gt;2125&lt;/item&gt;&lt;item&gt;2144&lt;/item&gt;&lt;item&gt;2255&lt;/item&gt;&lt;item&gt;2276&lt;/item&gt;&lt;item&gt;2318&lt;/item&gt;&lt;item&gt;2346&lt;/item&gt;&lt;item&gt;2358&lt;/item&gt;&lt;item&gt;2374&lt;/item&gt;&lt;item&gt;2375&lt;/item&gt;&lt;item&gt;2425&lt;/item&gt;&lt;item&gt;2468&lt;/item&gt;&lt;item&gt;2477&lt;/item&gt;&lt;item&gt;2495&lt;/item&gt;&lt;item&gt;2498&lt;/item&gt;&lt;item&gt;2499&lt;/item&gt;&lt;item&gt;2500&lt;/item&gt;&lt;item&gt;2508&lt;/item&gt;&lt;item&gt;2525&lt;/item&gt;&lt;item&gt;2526&lt;/item&gt;&lt;item&gt;2529&lt;/item&gt;&lt;item&gt;2539&lt;/item&gt;&lt;item&gt;2548&lt;/item&gt;&lt;item&gt;2549&lt;/item&gt;&lt;item&gt;2551&lt;/item&gt;&lt;item&gt;2572&lt;/item&gt;&lt;item&gt;2601&lt;/item&gt;&lt;item&gt;2604&lt;/item&gt;&lt;item&gt;2608&lt;/item&gt;&lt;item&gt;2611&lt;/item&gt;&lt;item&gt;2634&lt;/item&gt;&lt;item&gt;2641&lt;/item&gt;&lt;item&gt;2642&lt;/item&gt;&lt;item&gt;2645&lt;/item&gt;&lt;item&gt;2646&lt;/item&gt;&lt;item&gt;2691&lt;/item&gt;&lt;item&gt;2694&lt;/item&gt;&lt;item&gt;2719&lt;/item&gt;&lt;item&gt;2720&lt;/item&gt;&lt;item&gt;2722&lt;/item&gt;&lt;item&gt;2723&lt;/item&gt;&lt;item&gt;2736&lt;/item&gt;&lt;item&gt;2745&lt;/item&gt;&lt;item&gt;2746&lt;/item&gt;&lt;item&gt;2748&lt;/item&gt;&lt;item&gt;2751&lt;/item&gt;&lt;item&gt;2752&lt;/item&gt;&lt;/record-ids&gt;&lt;/item&gt;&lt;/Libraries&gt;"/>
  </w:docVars>
  <w:rsids>
    <w:rsidRoot w:val="00A27634"/>
    <w:rsid w:val="00001495"/>
    <w:rsid w:val="0000188A"/>
    <w:rsid w:val="00002EC3"/>
    <w:rsid w:val="0000345F"/>
    <w:rsid w:val="00003BD0"/>
    <w:rsid w:val="0000444B"/>
    <w:rsid w:val="00004BCF"/>
    <w:rsid w:val="00005A07"/>
    <w:rsid w:val="00005B97"/>
    <w:rsid w:val="0001118D"/>
    <w:rsid w:val="00015DEC"/>
    <w:rsid w:val="00016554"/>
    <w:rsid w:val="00020EB4"/>
    <w:rsid w:val="00024D53"/>
    <w:rsid w:val="00026582"/>
    <w:rsid w:val="00026900"/>
    <w:rsid w:val="0003233D"/>
    <w:rsid w:val="0003440B"/>
    <w:rsid w:val="0003468F"/>
    <w:rsid w:val="000348A0"/>
    <w:rsid w:val="00035F20"/>
    <w:rsid w:val="00036197"/>
    <w:rsid w:val="00036FB2"/>
    <w:rsid w:val="00040461"/>
    <w:rsid w:val="000412DF"/>
    <w:rsid w:val="00046700"/>
    <w:rsid w:val="00050DAF"/>
    <w:rsid w:val="000513A6"/>
    <w:rsid w:val="00051A5E"/>
    <w:rsid w:val="000527ED"/>
    <w:rsid w:val="00053AE7"/>
    <w:rsid w:val="00056F69"/>
    <w:rsid w:val="00061A8C"/>
    <w:rsid w:val="0006202E"/>
    <w:rsid w:val="0006310E"/>
    <w:rsid w:val="00065849"/>
    <w:rsid w:val="000660AD"/>
    <w:rsid w:val="00067FA7"/>
    <w:rsid w:val="000725C9"/>
    <w:rsid w:val="00073C04"/>
    <w:rsid w:val="00075AF9"/>
    <w:rsid w:val="000768D4"/>
    <w:rsid w:val="00082848"/>
    <w:rsid w:val="000841F2"/>
    <w:rsid w:val="0008458E"/>
    <w:rsid w:val="000866B5"/>
    <w:rsid w:val="00091729"/>
    <w:rsid w:val="000921AA"/>
    <w:rsid w:val="00092D69"/>
    <w:rsid w:val="000942D3"/>
    <w:rsid w:val="00094D1A"/>
    <w:rsid w:val="00096F9D"/>
    <w:rsid w:val="000975B5"/>
    <w:rsid w:val="000A0C73"/>
    <w:rsid w:val="000A74E5"/>
    <w:rsid w:val="000B2773"/>
    <w:rsid w:val="000B36FB"/>
    <w:rsid w:val="000B3A1F"/>
    <w:rsid w:val="000B4C30"/>
    <w:rsid w:val="000C107C"/>
    <w:rsid w:val="000C2268"/>
    <w:rsid w:val="000C3CF1"/>
    <w:rsid w:val="000C6306"/>
    <w:rsid w:val="000C7824"/>
    <w:rsid w:val="000D4384"/>
    <w:rsid w:val="000D4856"/>
    <w:rsid w:val="000D6EEB"/>
    <w:rsid w:val="000D7FFB"/>
    <w:rsid w:val="000E33EF"/>
    <w:rsid w:val="000E3C99"/>
    <w:rsid w:val="000E485F"/>
    <w:rsid w:val="000E5379"/>
    <w:rsid w:val="000E594F"/>
    <w:rsid w:val="000E59B2"/>
    <w:rsid w:val="000E5D42"/>
    <w:rsid w:val="000E5EBA"/>
    <w:rsid w:val="000E6EA9"/>
    <w:rsid w:val="000E7293"/>
    <w:rsid w:val="000F18C7"/>
    <w:rsid w:val="000F1ED8"/>
    <w:rsid w:val="000F22A8"/>
    <w:rsid w:val="000F3D71"/>
    <w:rsid w:val="000F5B43"/>
    <w:rsid w:val="000F5D76"/>
    <w:rsid w:val="00100AD3"/>
    <w:rsid w:val="00104106"/>
    <w:rsid w:val="00104A3D"/>
    <w:rsid w:val="00106179"/>
    <w:rsid w:val="00106CCB"/>
    <w:rsid w:val="001103F5"/>
    <w:rsid w:val="0011108E"/>
    <w:rsid w:val="00111371"/>
    <w:rsid w:val="00111FA0"/>
    <w:rsid w:val="00114A86"/>
    <w:rsid w:val="001164F9"/>
    <w:rsid w:val="00120B83"/>
    <w:rsid w:val="00122C5A"/>
    <w:rsid w:val="00124E3B"/>
    <w:rsid w:val="00125DAE"/>
    <w:rsid w:val="001269F2"/>
    <w:rsid w:val="00127F21"/>
    <w:rsid w:val="00131521"/>
    <w:rsid w:val="00131AFA"/>
    <w:rsid w:val="0013218D"/>
    <w:rsid w:val="00132847"/>
    <w:rsid w:val="00132D2D"/>
    <w:rsid w:val="0013436E"/>
    <w:rsid w:val="00141368"/>
    <w:rsid w:val="0014219E"/>
    <w:rsid w:val="00142331"/>
    <w:rsid w:val="001430AF"/>
    <w:rsid w:val="0014369B"/>
    <w:rsid w:val="001441E6"/>
    <w:rsid w:val="00146E36"/>
    <w:rsid w:val="00150919"/>
    <w:rsid w:val="00151A5A"/>
    <w:rsid w:val="00151D4B"/>
    <w:rsid w:val="0015655C"/>
    <w:rsid w:val="00157B80"/>
    <w:rsid w:val="0016099A"/>
    <w:rsid w:val="001616E3"/>
    <w:rsid w:val="00162653"/>
    <w:rsid w:val="001628E9"/>
    <w:rsid w:val="001660C9"/>
    <w:rsid w:val="00167699"/>
    <w:rsid w:val="00170BE3"/>
    <w:rsid w:val="00170CCB"/>
    <w:rsid w:val="00172AA1"/>
    <w:rsid w:val="00172DD8"/>
    <w:rsid w:val="00172F2D"/>
    <w:rsid w:val="0017460B"/>
    <w:rsid w:val="001751B9"/>
    <w:rsid w:val="0017586D"/>
    <w:rsid w:val="0017738C"/>
    <w:rsid w:val="00184094"/>
    <w:rsid w:val="00184CEF"/>
    <w:rsid w:val="00186201"/>
    <w:rsid w:val="001862DF"/>
    <w:rsid w:val="0018706D"/>
    <w:rsid w:val="00187FB5"/>
    <w:rsid w:val="00190AE9"/>
    <w:rsid w:val="001943C5"/>
    <w:rsid w:val="00195259"/>
    <w:rsid w:val="001960A1"/>
    <w:rsid w:val="001961AE"/>
    <w:rsid w:val="00197E04"/>
    <w:rsid w:val="001A0F50"/>
    <w:rsid w:val="001A1FB6"/>
    <w:rsid w:val="001A24E6"/>
    <w:rsid w:val="001A2FC1"/>
    <w:rsid w:val="001A3270"/>
    <w:rsid w:val="001A4439"/>
    <w:rsid w:val="001A4BBD"/>
    <w:rsid w:val="001A6316"/>
    <w:rsid w:val="001B03AB"/>
    <w:rsid w:val="001B1483"/>
    <w:rsid w:val="001B1D78"/>
    <w:rsid w:val="001B3E4B"/>
    <w:rsid w:val="001B60A9"/>
    <w:rsid w:val="001C0474"/>
    <w:rsid w:val="001C168D"/>
    <w:rsid w:val="001C2E0E"/>
    <w:rsid w:val="001C5D0C"/>
    <w:rsid w:val="001C7AAF"/>
    <w:rsid w:val="001D1D33"/>
    <w:rsid w:val="001D2C3E"/>
    <w:rsid w:val="001D370D"/>
    <w:rsid w:val="001D3CBA"/>
    <w:rsid w:val="001D47F8"/>
    <w:rsid w:val="001D5C10"/>
    <w:rsid w:val="001D6995"/>
    <w:rsid w:val="001D7151"/>
    <w:rsid w:val="001E18E0"/>
    <w:rsid w:val="001E1ABD"/>
    <w:rsid w:val="001E2057"/>
    <w:rsid w:val="001E25F7"/>
    <w:rsid w:val="001E2D56"/>
    <w:rsid w:val="001E35E5"/>
    <w:rsid w:val="001E4797"/>
    <w:rsid w:val="001E4B5E"/>
    <w:rsid w:val="001E5A92"/>
    <w:rsid w:val="001F13AC"/>
    <w:rsid w:val="001F1882"/>
    <w:rsid w:val="001F1AAA"/>
    <w:rsid w:val="001F4224"/>
    <w:rsid w:val="001F449C"/>
    <w:rsid w:val="001F637D"/>
    <w:rsid w:val="001F76EF"/>
    <w:rsid w:val="0020456D"/>
    <w:rsid w:val="00204F4E"/>
    <w:rsid w:val="00204F99"/>
    <w:rsid w:val="00206AD3"/>
    <w:rsid w:val="00207BFB"/>
    <w:rsid w:val="002109AE"/>
    <w:rsid w:val="00211B4F"/>
    <w:rsid w:val="00212473"/>
    <w:rsid w:val="00212E01"/>
    <w:rsid w:val="0021579C"/>
    <w:rsid w:val="00216AF1"/>
    <w:rsid w:val="002200DE"/>
    <w:rsid w:val="0023062C"/>
    <w:rsid w:val="00232E24"/>
    <w:rsid w:val="002335A5"/>
    <w:rsid w:val="002339DB"/>
    <w:rsid w:val="002348BE"/>
    <w:rsid w:val="00237062"/>
    <w:rsid w:val="0024040B"/>
    <w:rsid w:val="00245BD5"/>
    <w:rsid w:val="00245C7B"/>
    <w:rsid w:val="00251DD9"/>
    <w:rsid w:val="0025345D"/>
    <w:rsid w:val="00253860"/>
    <w:rsid w:val="002571DC"/>
    <w:rsid w:val="00257931"/>
    <w:rsid w:val="00257C96"/>
    <w:rsid w:val="00257ED3"/>
    <w:rsid w:val="00260EBB"/>
    <w:rsid w:val="00262370"/>
    <w:rsid w:val="0026247E"/>
    <w:rsid w:val="002636F9"/>
    <w:rsid w:val="002638DF"/>
    <w:rsid w:val="0026600B"/>
    <w:rsid w:val="00270AAD"/>
    <w:rsid w:val="0027289F"/>
    <w:rsid w:val="00274852"/>
    <w:rsid w:val="00275CC8"/>
    <w:rsid w:val="002769AD"/>
    <w:rsid w:val="0027769E"/>
    <w:rsid w:val="0028049E"/>
    <w:rsid w:val="002809CB"/>
    <w:rsid w:val="0028137B"/>
    <w:rsid w:val="00281EC0"/>
    <w:rsid w:val="00282315"/>
    <w:rsid w:val="0028550D"/>
    <w:rsid w:val="002858AE"/>
    <w:rsid w:val="00286EA2"/>
    <w:rsid w:val="00287B46"/>
    <w:rsid w:val="00291F0F"/>
    <w:rsid w:val="00292645"/>
    <w:rsid w:val="0029695B"/>
    <w:rsid w:val="002A1DEB"/>
    <w:rsid w:val="002A331B"/>
    <w:rsid w:val="002A335B"/>
    <w:rsid w:val="002A7FD9"/>
    <w:rsid w:val="002B19D2"/>
    <w:rsid w:val="002B235D"/>
    <w:rsid w:val="002B2F22"/>
    <w:rsid w:val="002B3C21"/>
    <w:rsid w:val="002B3FE6"/>
    <w:rsid w:val="002B6D03"/>
    <w:rsid w:val="002B7972"/>
    <w:rsid w:val="002C06F6"/>
    <w:rsid w:val="002C160C"/>
    <w:rsid w:val="002C3100"/>
    <w:rsid w:val="002C33A7"/>
    <w:rsid w:val="002C502A"/>
    <w:rsid w:val="002C50FB"/>
    <w:rsid w:val="002D43B3"/>
    <w:rsid w:val="002D47EB"/>
    <w:rsid w:val="002D4CCF"/>
    <w:rsid w:val="002E4068"/>
    <w:rsid w:val="002E5AD6"/>
    <w:rsid w:val="002E5DBC"/>
    <w:rsid w:val="002F4FF9"/>
    <w:rsid w:val="002F5B54"/>
    <w:rsid w:val="002F79C9"/>
    <w:rsid w:val="002F7B22"/>
    <w:rsid w:val="003002E0"/>
    <w:rsid w:val="003109B0"/>
    <w:rsid w:val="00311C99"/>
    <w:rsid w:val="0031291C"/>
    <w:rsid w:val="00313829"/>
    <w:rsid w:val="00321492"/>
    <w:rsid w:val="00324533"/>
    <w:rsid w:val="00324FC0"/>
    <w:rsid w:val="003256C0"/>
    <w:rsid w:val="00326E89"/>
    <w:rsid w:val="00326FB7"/>
    <w:rsid w:val="00327C04"/>
    <w:rsid w:val="00327F28"/>
    <w:rsid w:val="00331400"/>
    <w:rsid w:val="00331E36"/>
    <w:rsid w:val="0033566F"/>
    <w:rsid w:val="0034055B"/>
    <w:rsid w:val="0034467E"/>
    <w:rsid w:val="00346409"/>
    <w:rsid w:val="00351DBD"/>
    <w:rsid w:val="00352473"/>
    <w:rsid w:val="003524DA"/>
    <w:rsid w:val="003528D0"/>
    <w:rsid w:val="00356031"/>
    <w:rsid w:val="003577E1"/>
    <w:rsid w:val="00360460"/>
    <w:rsid w:val="003637A8"/>
    <w:rsid w:val="00364CE1"/>
    <w:rsid w:val="003706A9"/>
    <w:rsid w:val="00371248"/>
    <w:rsid w:val="00376A34"/>
    <w:rsid w:val="0038025A"/>
    <w:rsid w:val="00382AE5"/>
    <w:rsid w:val="00383111"/>
    <w:rsid w:val="00385ADE"/>
    <w:rsid w:val="003876FF"/>
    <w:rsid w:val="00387CAC"/>
    <w:rsid w:val="003905FB"/>
    <w:rsid w:val="00390BF2"/>
    <w:rsid w:val="003918A8"/>
    <w:rsid w:val="00392A27"/>
    <w:rsid w:val="003942B0"/>
    <w:rsid w:val="003950FE"/>
    <w:rsid w:val="0039678E"/>
    <w:rsid w:val="0039682F"/>
    <w:rsid w:val="0039751D"/>
    <w:rsid w:val="003975AF"/>
    <w:rsid w:val="003976C7"/>
    <w:rsid w:val="00397B74"/>
    <w:rsid w:val="003A0D97"/>
    <w:rsid w:val="003A118F"/>
    <w:rsid w:val="003A23C3"/>
    <w:rsid w:val="003A36C1"/>
    <w:rsid w:val="003A5694"/>
    <w:rsid w:val="003A5F56"/>
    <w:rsid w:val="003B0171"/>
    <w:rsid w:val="003B0E2F"/>
    <w:rsid w:val="003B0E58"/>
    <w:rsid w:val="003B1921"/>
    <w:rsid w:val="003B2A28"/>
    <w:rsid w:val="003B3CD2"/>
    <w:rsid w:val="003B73C2"/>
    <w:rsid w:val="003C49C9"/>
    <w:rsid w:val="003C668A"/>
    <w:rsid w:val="003C700C"/>
    <w:rsid w:val="003D15A8"/>
    <w:rsid w:val="003D27C8"/>
    <w:rsid w:val="003D3ED7"/>
    <w:rsid w:val="003D759C"/>
    <w:rsid w:val="003D7CDE"/>
    <w:rsid w:val="003E1053"/>
    <w:rsid w:val="003E2169"/>
    <w:rsid w:val="003E3118"/>
    <w:rsid w:val="003E5E98"/>
    <w:rsid w:val="003E61E1"/>
    <w:rsid w:val="003E66BD"/>
    <w:rsid w:val="003E73FD"/>
    <w:rsid w:val="003F11AB"/>
    <w:rsid w:val="003F1B2E"/>
    <w:rsid w:val="003F2F0C"/>
    <w:rsid w:val="003F4720"/>
    <w:rsid w:val="003F4E36"/>
    <w:rsid w:val="003F5902"/>
    <w:rsid w:val="00401277"/>
    <w:rsid w:val="0040136D"/>
    <w:rsid w:val="0040392C"/>
    <w:rsid w:val="00404C29"/>
    <w:rsid w:val="0040732A"/>
    <w:rsid w:val="00410070"/>
    <w:rsid w:val="004107D2"/>
    <w:rsid w:val="004113AF"/>
    <w:rsid w:val="00412155"/>
    <w:rsid w:val="00412EAB"/>
    <w:rsid w:val="004149C7"/>
    <w:rsid w:val="0041521A"/>
    <w:rsid w:val="004164CC"/>
    <w:rsid w:val="00420E1B"/>
    <w:rsid w:val="00422A64"/>
    <w:rsid w:val="00424239"/>
    <w:rsid w:val="00424578"/>
    <w:rsid w:val="004248AD"/>
    <w:rsid w:val="004279B1"/>
    <w:rsid w:val="00430874"/>
    <w:rsid w:val="004319AF"/>
    <w:rsid w:val="00433737"/>
    <w:rsid w:val="00435AD2"/>
    <w:rsid w:val="00435D1C"/>
    <w:rsid w:val="004367A0"/>
    <w:rsid w:val="00437363"/>
    <w:rsid w:val="00437E4D"/>
    <w:rsid w:val="00442ADA"/>
    <w:rsid w:val="00446CEC"/>
    <w:rsid w:val="00451B6A"/>
    <w:rsid w:val="00456787"/>
    <w:rsid w:val="0045680A"/>
    <w:rsid w:val="00456936"/>
    <w:rsid w:val="00457A81"/>
    <w:rsid w:val="00460766"/>
    <w:rsid w:val="00462D91"/>
    <w:rsid w:val="00463B5C"/>
    <w:rsid w:val="00464071"/>
    <w:rsid w:val="0046706B"/>
    <w:rsid w:val="00471D53"/>
    <w:rsid w:val="004736AD"/>
    <w:rsid w:val="00474F86"/>
    <w:rsid w:val="004770E7"/>
    <w:rsid w:val="0048077D"/>
    <w:rsid w:val="004814A8"/>
    <w:rsid w:val="00482734"/>
    <w:rsid w:val="004827A9"/>
    <w:rsid w:val="00483E85"/>
    <w:rsid w:val="004841D5"/>
    <w:rsid w:val="00484658"/>
    <w:rsid w:val="00485996"/>
    <w:rsid w:val="00486002"/>
    <w:rsid w:val="00486ACF"/>
    <w:rsid w:val="00486F77"/>
    <w:rsid w:val="0049171B"/>
    <w:rsid w:val="00493082"/>
    <w:rsid w:val="00493312"/>
    <w:rsid w:val="00493B9B"/>
    <w:rsid w:val="00494A26"/>
    <w:rsid w:val="004953DE"/>
    <w:rsid w:val="004A17D6"/>
    <w:rsid w:val="004A2EDB"/>
    <w:rsid w:val="004A65AC"/>
    <w:rsid w:val="004B10DD"/>
    <w:rsid w:val="004B1CB7"/>
    <w:rsid w:val="004B25CC"/>
    <w:rsid w:val="004B2DDE"/>
    <w:rsid w:val="004B3164"/>
    <w:rsid w:val="004B324D"/>
    <w:rsid w:val="004B4160"/>
    <w:rsid w:val="004B582B"/>
    <w:rsid w:val="004B76C4"/>
    <w:rsid w:val="004C10DA"/>
    <w:rsid w:val="004C182E"/>
    <w:rsid w:val="004C330A"/>
    <w:rsid w:val="004C4562"/>
    <w:rsid w:val="004C4EF3"/>
    <w:rsid w:val="004C5977"/>
    <w:rsid w:val="004C73F8"/>
    <w:rsid w:val="004C7A01"/>
    <w:rsid w:val="004D0172"/>
    <w:rsid w:val="004D1BE2"/>
    <w:rsid w:val="004D27AA"/>
    <w:rsid w:val="004D3A89"/>
    <w:rsid w:val="004D3B90"/>
    <w:rsid w:val="004D3C07"/>
    <w:rsid w:val="004D3CF7"/>
    <w:rsid w:val="004D4E2D"/>
    <w:rsid w:val="004D5675"/>
    <w:rsid w:val="004D7CBD"/>
    <w:rsid w:val="004E039D"/>
    <w:rsid w:val="004E1D7F"/>
    <w:rsid w:val="004E4F1C"/>
    <w:rsid w:val="004E65F8"/>
    <w:rsid w:val="004F244C"/>
    <w:rsid w:val="004F290C"/>
    <w:rsid w:val="004F2DA8"/>
    <w:rsid w:val="004F5A58"/>
    <w:rsid w:val="004F7B85"/>
    <w:rsid w:val="00500686"/>
    <w:rsid w:val="0050095C"/>
    <w:rsid w:val="00503C98"/>
    <w:rsid w:val="00503EB6"/>
    <w:rsid w:val="005055E3"/>
    <w:rsid w:val="00506360"/>
    <w:rsid w:val="00506CB0"/>
    <w:rsid w:val="005071A7"/>
    <w:rsid w:val="00507C48"/>
    <w:rsid w:val="00507CA8"/>
    <w:rsid w:val="005110AC"/>
    <w:rsid w:val="00511A5F"/>
    <w:rsid w:val="00512875"/>
    <w:rsid w:val="00512D7D"/>
    <w:rsid w:val="005141E2"/>
    <w:rsid w:val="00520FA9"/>
    <w:rsid w:val="00522550"/>
    <w:rsid w:val="00525349"/>
    <w:rsid w:val="00537C2F"/>
    <w:rsid w:val="00540E3A"/>
    <w:rsid w:val="00543844"/>
    <w:rsid w:val="005468F5"/>
    <w:rsid w:val="00547330"/>
    <w:rsid w:val="00550D7A"/>
    <w:rsid w:val="0055298E"/>
    <w:rsid w:val="0055315D"/>
    <w:rsid w:val="00554225"/>
    <w:rsid w:val="00555DDC"/>
    <w:rsid w:val="00560E17"/>
    <w:rsid w:val="00561360"/>
    <w:rsid w:val="00562959"/>
    <w:rsid w:val="00565FC5"/>
    <w:rsid w:val="0056639C"/>
    <w:rsid w:val="00571CA1"/>
    <w:rsid w:val="0057287B"/>
    <w:rsid w:val="00572922"/>
    <w:rsid w:val="00573E63"/>
    <w:rsid w:val="00575204"/>
    <w:rsid w:val="0057549B"/>
    <w:rsid w:val="0057666D"/>
    <w:rsid w:val="00576DF4"/>
    <w:rsid w:val="0058066E"/>
    <w:rsid w:val="00580AEA"/>
    <w:rsid w:val="00580DC0"/>
    <w:rsid w:val="0058312C"/>
    <w:rsid w:val="0058402F"/>
    <w:rsid w:val="00585DA2"/>
    <w:rsid w:val="0058777B"/>
    <w:rsid w:val="00593797"/>
    <w:rsid w:val="0059462B"/>
    <w:rsid w:val="005959D1"/>
    <w:rsid w:val="00595A1D"/>
    <w:rsid w:val="00597940"/>
    <w:rsid w:val="005A1EEF"/>
    <w:rsid w:val="005A2849"/>
    <w:rsid w:val="005A379A"/>
    <w:rsid w:val="005A5255"/>
    <w:rsid w:val="005A7D52"/>
    <w:rsid w:val="005B02A2"/>
    <w:rsid w:val="005B1E51"/>
    <w:rsid w:val="005B346D"/>
    <w:rsid w:val="005B4144"/>
    <w:rsid w:val="005B76BE"/>
    <w:rsid w:val="005C2E0D"/>
    <w:rsid w:val="005C5F24"/>
    <w:rsid w:val="005C7121"/>
    <w:rsid w:val="005D190D"/>
    <w:rsid w:val="005D1C64"/>
    <w:rsid w:val="005D3FBD"/>
    <w:rsid w:val="005D3FCC"/>
    <w:rsid w:val="005D4D0C"/>
    <w:rsid w:val="005D4E46"/>
    <w:rsid w:val="005D6199"/>
    <w:rsid w:val="005D79CA"/>
    <w:rsid w:val="005D7A3C"/>
    <w:rsid w:val="005E08C7"/>
    <w:rsid w:val="005E1164"/>
    <w:rsid w:val="005E18CC"/>
    <w:rsid w:val="005E1E4E"/>
    <w:rsid w:val="005E2672"/>
    <w:rsid w:val="005E2AF7"/>
    <w:rsid w:val="005E39DB"/>
    <w:rsid w:val="005E3DA8"/>
    <w:rsid w:val="005E7D1D"/>
    <w:rsid w:val="005F2C55"/>
    <w:rsid w:val="005F4DC8"/>
    <w:rsid w:val="005F58B9"/>
    <w:rsid w:val="005F5F7E"/>
    <w:rsid w:val="006015CC"/>
    <w:rsid w:val="0060231A"/>
    <w:rsid w:val="00602601"/>
    <w:rsid w:val="00612342"/>
    <w:rsid w:val="00612DE0"/>
    <w:rsid w:val="006147BF"/>
    <w:rsid w:val="0062294D"/>
    <w:rsid w:val="00623B54"/>
    <w:rsid w:val="00627DC7"/>
    <w:rsid w:val="00631AC3"/>
    <w:rsid w:val="006355DC"/>
    <w:rsid w:val="006362A6"/>
    <w:rsid w:val="006363B9"/>
    <w:rsid w:val="00637F58"/>
    <w:rsid w:val="00640759"/>
    <w:rsid w:val="0064239A"/>
    <w:rsid w:val="0064372E"/>
    <w:rsid w:val="0064488F"/>
    <w:rsid w:val="00644981"/>
    <w:rsid w:val="0064748A"/>
    <w:rsid w:val="0065066F"/>
    <w:rsid w:val="00650A58"/>
    <w:rsid w:val="006513F4"/>
    <w:rsid w:val="00651EE8"/>
    <w:rsid w:val="00652F16"/>
    <w:rsid w:val="00654037"/>
    <w:rsid w:val="00661D85"/>
    <w:rsid w:val="006634BF"/>
    <w:rsid w:val="006649CD"/>
    <w:rsid w:val="00665B97"/>
    <w:rsid w:val="0067147F"/>
    <w:rsid w:val="00671C37"/>
    <w:rsid w:val="006733D0"/>
    <w:rsid w:val="00674388"/>
    <w:rsid w:val="00674876"/>
    <w:rsid w:val="00674BAC"/>
    <w:rsid w:val="00675EEA"/>
    <w:rsid w:val="006762BF"/>
    <w:rsid w:val="0067793C"/>
    <w:rsid w:val="00682837"/>
    <w:rsid w:val="006843BD"/>
    <w:rsid w:val="00685815"/>
    <w:rsid w:val="006876AE"/>
    <w:rsid w:val="00687EE5"/>
    <w:rsid w:val="00690A74"/>
    <w:rsid w:val="00692B83"/>
    <w:rsid w:val="006933C7"/>
    <w:rsid w:val="006941B4"/>
    <w:rsid w:val="006942E8"/>
    <w:rsid w:val="006947B3"/>
    <w:rsid w:val="00697C79"/>
    <w:rsid w:val="006A0472"/>
    <w:rsid w:val="006A0AC7"/>
    <w:rsid w:val="006A0C1B"/>
    <w:rsid w:val="006A26B0"/>
    <w:rsid w:val="006A2ADF"/>
    <w:rsid w:val="006A3616"/>
    <w:rsid w:val="006A491A"/>
    <w:rsid w:val="006A6983"/>
    <w:rsid w:val="006A6E17"/>
    <w:rsid w:val="006B0143"/>
    <w:rsid w:val="006B05FB"/>
    <w:rsid w:val="006B096A"/>
    <w:rsid w:val="006B0D73"/>
    <w:rsid w:val="006B1764"/>
    <w:rsid w:val="006B264F"/>
    <w:rsid w:val="006B30EF"/>
    <w:rsid w:val="006B6BA5"/>
    <w:rsid w:val="006C0032"/>
    <w:rsid w:val="006C3A32"/>
    <w:rsid w:val="006C4891"/>
    <w:rsid w:val="006C69C5"/>
    <w:rsid w:val="006D1AE5"/>
    <w:rsid w:val="006D1BFF"/>
    <w:rsid w:val="006D3B16"/>
    <w:rsid w:val="006D601C"/>
    <w:rsid w:val="006D6D1F"/>
    <w:rsid w:val="006E1026"/>
    <w:rsid w:val="006E5CF8"/>
    <w:rsid w:val="006E6AD6"/>
    <w:rsid w:val="006E7DD5"/>
    <w:rsid w:val="006F19A7"/>
    <w:rsid w:val="006F1B07"/>
    <w:rsid w:val="006F2BCC"/>
    <w:rsid w:val="006F462F"/>
    <w:rsid w:val="006F6894"/>
    <w:rsid w:val="00712B0A"/>
    <w:rsid w:val="00712CD7"/>
    <w:rsid w:val="00714AC3"/>
    <w:rsid w:val="00715B71"/>
    <w:rsid w:val="00716098"/>
    <w:rsid w:val="0072131E"/>
    <w:rsid w:val="00721EEE"/>
    <w:rsid w:val="007263FB"/>
    <w:rsid w:val="00730E98"/>
    <w:rsid w:val="0073160C"/>
    <w:rsid w:val="00731F96"/>
    <w:rsid w:val="00733A19"/>
    <w:rsid w:val="007359BB"/>
    <w:rsid w:val="0073653E"/>
    <w:rsid w:val="00737EC8"/>
    <w:rsid w:val="0074128D"/>
    <w:rsid w:val="00741F91"/>
    <w:rsid w:val="00743FA0"/>
    <w:rsid w:val="0074536E"/>
    <w:rsid w:val="0075364B"/>
    <w:rsid w:val="00754E6E"/>
    <w:rsid w:val="00754EEE"/>
    <w:rsid w:val="00755F1B"/>
    <w:rsid w:val="00756008"/>
    <w:rsid w:val="00762728"/>
    <w:rsid w:val="00762B5E"/>
    <w:rsid w:val="00764767"/>
    <w:rsid w:val="0076589C"/>
    <w:rsid w:val="007739E0"/>
    <w:rsid w:val="00776480"/>
    <w:rsid w:val="00782BCA"/>
    <w:rsid w:val="00783150"/>
    <w:rsid w:val="00784817"/>
    <w:rsid w:val="00785F58"/>
    <w:rsid w:val="00787C63"/>
    <w:rsid w:val="00790F9F"/>
    <w:rsid w:val="00790FF7"/>
    <w:rsid w:val="007955EE"/>
    <w:rsid w:val="007A3320"/>
    <w:rsid w:val="007A3E3C"/>
    <w:rsid w:val="007A6701"/>
    <w:rsid w:val="007A6743"/>
    <w:rsid w:val="007A6BBF"/>
    <w:rsid w:val="007A6C43"/>
    <w:rsid w:val="007A7657"/>
    <w:rsid w:val="007B01DD"/>
    <w:rsid w:val="007B0944"/>
    <w:rsid w:val="007B0A95"/>
    <w:rsid w:val="007B0AB4"/>
    <w:rsid w:val="007B20AA"/>
    <w:rsid w:val="007B3D13"/>
    <w:rsid w:val="007B3E71"/>
    <w:rsid w:val="007B550A"/>
    <w:rsid w:val="007B5712"/>
    <w:rsid w:val="007B669D"/>
    <w:rsid w:val="007C100D"/>
    <w:rsid w:val="007C4A1E"/>
    <w:rsid w:val="007C7DED"/>
    <w:rsid w:val="007D0365"/>
    <w:rsid w:val="007D193D"/>
    <w:rsid w:val="007D19DE"/>
    <w:rsid w:val="007D3287"/>
    <w:rsid w:val="007D6298"/>
    <w:rsid w:val="007D7049"/>
    <w:rsid w:val="007E08D9"/>
    <w:rsid w:val="007E0F9F"/>
    <w:rsid w:val="007E2AF9"/>
    <w:rsid w:val="007E42F8"/>
    <w:rsid w:val="007E44FF"/>
    <w:rsid w:val="007E49B8"/>
    <w:rsid w:val="007F0B91"/>
    <w:rsid w:val="007F3629"/>
    <w:rsid w:val="007F4697"/>
    <w:rsid w:val="007F501F"/>
    <w:rsid w:val="007F7357"/>
    <w:rsid w:val="007F73EA"/>
    <w:rsid w:val="008011B4"/>
    <w:rsid w:val="00801B6C"/>
    <w:rsid w:val="00813443"/>
    <w:rsid w:val="00813536"/>
    <w:rsid w:val="00813A52"/>
    <w:rsid w:val="00815963"/>
    <w:rsid w:val="0081661E"/>
    <w:rsid w:val="00820F7B"/>
    <w:rsid w:val="00825D0C"/>
    <w:rsid w:val="00832A3B"/>
    <w:rsid w:val="00834E6A"/>
    <w:rsid w:val="00835089"/>
    <w:rsid w:val="0083729A"/>
    <w:rsid w:val="00837FA2"/>
    <w:rsid w:val="00840D88"/>
    <w:rsid w:val="008414E0"/>
    <w:rsid w:val="00841DE9"/>
    <w:rsid w:val="0084221B"/>
    <w:rsid w:val="0084626F"/>
    <w:rsid w:val="00847BD8"/>
    <w:rsid w:val="00850091"/>
    <w:rsid w:val="0085051D"/>
    <w:rsid w:val="00850B89"/>
    <w:rsid w:val="00854EA1"/>
    <w:rsid w:val="00855BCB"/>
    <w:rsid w:val="00855E13"/>
    <w:rsid w:val="008560F5"/>
    <w:rsid w:val="00856A15"/>
    <w:rsid w:val="00862129"/>
    <w:rsid w:val="00862879"/>
    <w:rsid w:val="00862C42"/>
    <w:rsid w:val="00863277"/>
    <w:rsid w:val="00865FBA"/>
    <w:rsid w:val="00867AE5"/>
    <w:rsid w:val="00870FF1"/>
    <w:rsid w:val="008714A5"/>
    <w:rsid w:val="00871802"/>
    <w:rsid w:val="00871B45"/>
    <w:rsid w:val="00872CDA"/>
    <w:rsid w:val="00874D33"/>
    <w:rsid w:val="00874D67"/>
    <w:rsid w:val="0087549A"/>
    <w:rsid w:val="008825FD"/>
    <w:rsid w:val="00890088"/>
    <w:rsid w:val="0089482B"/>
    <w:rsid w:val="00895938"/>
    <w:rsid w:val="00896075"/>
    <w:rsid w:val="0089699F"/>
    <w:rsid w:val="008A02B4"/>
    <w:rsid w:val="008A394D"/>
    <w:rsid w:val="008A686F"/>
    <w:rsid w:val="008B037D"/>
    <w:rsid w:val="008B0736"/>
    <w:rsid w:val="008B1634"/>
    <w:rsid w:val="008B1984"/>
    <w:rsid w:val="008B57A4"/>
    <w:rsid w:val="008B6ACF"/>
    <w:rsid w:val="008C14E8"/>
    <w:rsid w:val="008C1DF5"/>
    <w:rsid w:val="008C670C"/>
    <w:rsid w:val="008D0028"/>
    <w:rsid w:val="008D138F"/>
    <w:rsid w:val="008D1CC8"/>
    <w:rsid w:val="008D4483"/>
    <w:rsid w:val="008D4C4D"/>
    <w:rsid w:val="008D5578"/>
    <w:rsid w:val="008D5B5F"/>
    <w:rsid w:val="008D5D8A"/>
    <w:rsid w:val="008D61F7"/>
    <w:rsid w:val="008D6842"/>
    <w:rsid w:val="008D6E83"/>
    <w:rsid w:val="008D72B7"/>
    <w:rsid w:val="008E08AB"/>
    <w:rsid w:val="008E2BFA"/>
    <w:rsid w:val="008E3C79"/>
    <w:rsid w:val="008E6636"/>
    <w:rsid w:val="008E6A18"/>
    <w:rsid w:val="008E78C9"/>
    <w:rsid w:val="008F098C"/>
    <w:rsid w:val="008F3A6B"/>
    <w:rsid w:val="008F3AF9"/>
    <w:rsid w:val="008F3FC2"/>
    <w:rsid w:val="008F4470"/>
    <w:rsid w:val="008F4689"/>
    <w:rsid w:val="008F4F65"/>
    <w:rsid w:val="008F5990"/>
    <w:rsid w:val="0090008B"/>
    <w:rsid w:val="00901A77"/>
    <w:rsid w:val="009033C1"/>
    <w:rsid w:val="00903C19"/>
    <w:rsid w:val="0090423E"/>
    <w:rsid w:val="00904542"/>
    <w:rsid w:val="009058E8"/>
    <w:rsid w:val="00906616"/>
    <w:rsid w:val="0091397C"/>
    <w:rsid w:val="00925AE9"/>
    <w:rsid w:val="00926D3D"/>
    <w:rsid w:val="00927467"/>
    <w:rsid w:val="009278C2"/>
    <w:rsid w:val="00930546"/>
    <w:rsid w:val="009305BA"/>
    <w:rsid w:val="0093400B"/>
    <w:rsid w:val="0094066F"/>
    <w:rsid w:val="00945283"/>
    <w:rsid w:val="00945F05"/>
    <w:rsid w:val="00946CAB"/>
    <w:rsid w:val="009516EF"/>
    <w:rsid w:val="009551DA"/>
    <w:rsid w:val="00955422"/>
    <w:rsid w:val="009574D9"/>
    <w:rsid w:val="00957700"/>
    <w:rsid w:val="00957DB8"/>
    <w:rsid w:val="00957E15"/>
    <w:rsid w:val="00960BB5"/>
    <w:rsid w:val="009655E0"/>
    <w:rsid w:val="00971C93"/>
    <w:rsid w:val="00976A91"/>
    <w:rsid w:val="0098180E"/>
    <w:rsid w:val="009862C7"/>
    <w:rsid w:val="00986682"/>
    <w:rsid w:val="00987A07"/>
    <w:rsid w:val="00990905"/>
    <w:rsid w:val="009922C3"/>
    <w:rsid w:val="00992978"/>
    <w:rsid w:val="00994B99"/>
    <w:rsid w:val="00996C14"/>
    <w:rsid w:val="00996CE3"/>
    <w:rsid w:val="009A0479"/>
    <w:rsid w:val="009A054C"/>
    <w:rsid w:val="009A282E"/>
    <w:rsid w:val="009A4B4A"/>
    <w:rsid w:val="009A7F58"/>
    <w:rsid w:val="009B0AEC"/>
    <w:rsid w:val="009B1322"/>
    <w:rsid w:val="009B3CE0"/>
    <w:rsid w:val="009B432D"/>
    <w:rsid w:val="009B4B8C"/>
    <w:rsid w:val="009B5124"/>
    <w:rsid w:val="009B67E9"/>
    <w:rsid w:val="009B6E15"/>
    <w:rsid w:val="009C0E07"/>
    <w:rsid w:val="009C4718"/>
    <w:rsid w:val="009C51C6"/>
    <w:rsid w:val="009C6887"/>
    <w:rsid w:val="009C7A35"/>
    <w:rsid w:val="009D0FA6"/>
    <w:rsid w:val="009E09FF"/>
    <w:rsid w:val="009E151C"/>
    <w:rsid w:val="009E4922"/>
    <w:rsid w:val="009E736F"/>
    <w:rsid w:val="009E7682"/>
    <w:rsid w:val="009F05B4"/>
    <w:rsid w:val="009F0933"/>
    <w:rsid w:val="009F1B88"/>
    <w:rsid w:val="009F2782"/>
    <w:rsid w:val="009F6D45"/>
    <w:rsid w:val="009F7207"/>
    <w:rsid w:val="009F731B"/>
    <w:rsid w:val="00A01AC6"/>
    <w:rsid w:val="00A01D35"/>
    <w:rsid w:val="00A02055"/>
    <w:rsid w:val="00A036B3"/>
    <w:rsid w:val="00A04FDC"/>
    <w:rsid w:val="00A0716C"/>
    <w:rsid w:val="00A14274"/>
    <w:rsid w:val="00A14391"/>
    <w:rsid w:val="00A15FE6"/>
    <w:rsid w:val="00A2179C"/>
    <w:rsid w:val="00A227A7"/>
    <w:rsid w:val="00A22DED"/>
    <w:rsid w:val="00A234BD"/>
    <w:rsid w:val="00A23E74"/>
    <w:rsid w:val="00A242AF"/>
    <w:rsid w:val="00A27634"/>
    <w:rsid w:val="00A30587"/>
    <w:rsid w:val="00A31570"/>
    <w:rsid w:val="00A31738"/>
    <w:rsid w:val="00A31739"/>
    <w:rsid w:val="00A32501"/>
    <w:rsid w:val="00A328C4"/>
    <w:rsid w:val="00A32F35"/>
    <w:rsid w:val="00A33A6F"/>
    <w:rsid w:val="00A350A6"/>
    <w:rsid w:val="00A357F4"/>
    <w:rsid w:val="00A35AA4"/>
    <w:rsid w:val="00A4319A"/>
    <w:rsid w:val="00A433A1"/>
    <w:rsid w:val="00A44062"/>
    <w:rsid w:val="00A44E2E"/>
    <w:rsid w:val="00A45309"/>
    <w:rsid w:val="00A46213"/>
    <w:rsid w:val="00A46C76"/>
    <w:rsid w:val="00A5019B"/>
    <w:rsid w:val="00A505D6"/>
    <w:rsid w:val="00A506FB"/>
    <w:rsid w:val="00A51A65"/>
    <w:rsid w:val="00A51CF2"/>
    <w:rsid w:val="00A52718"/>
    <w:rsid w:val="00A5441F"/>
    <w:rsid w:val="00A54786"/>
    <w:rsid w:val="00A618C7"/>
    <w:rsid w:val="00A62E21"/>
    <w:rsid w:val="00A6359E"/>
    <w:rsid w:val="00A65BD9"/>
    <w:rsid w:val="00A65E8D"/>
    <w:rsid w:val="00A67E53"/>
    <w:rsid w:val="00A70FE6"/>
    <w:rsid w:val="00A72681"/>
    <w:rsid w:val="00A75219"/>
    <w:rsid w:val="00A82E6B"/>
    <w:rsid w:val="00A83D11"/>
    <w:rsid w:val="00A87B3D"/>
    <w:rsid w:val="00A91192"/>
    <w:rsid w:val="00A93BE3"/>
    <w:rsid w:val="00A972F4"/>
    <w:rsid w:val="00A97FDB"/>
    <w:rsid w:val="00AA0F60"/>
    <w:rsid w:val="00AA4EA6"/>
    <w:rsid w:val="00AA52A9"/>
    <w:rsid w:val="00AA53AE"/>
    <w:rsid w:val="00AA5C94"/>
    <w:rsid w:val="00AA6878"/>
    <w:rsid w:val="00AA6A70"/>
    <w:rsid w:val="00AB1066"/>
    <w:rsid w:val="00AB1861"/>
    <w:rsid w:val="00AB69C5"/>
    <w:rsid w:val="00AB78CE"/>
    <w:rsid w:val="00AB79EC"/>
    <w:rsid w:val="00AC03DB"/>
    <w:rsid w:val="00AC17D9"/>
    <w:rsid w:val="00AC2DD4"/>
    <w:rsid w:val="00AC3222"/>
    <w:rsid w:val="00AC6E6F"/>
    <w:rsid w:val="00AC74C5"/>
    <w:rsid w:val="00AD08C8"/>
    <w:rsid w:val="00AD1F90"/>
    <w:rsid w:val="00AD2CD2"/>
    <w:rsid w:val="00AD3920"/>
    <w:rsid w:val="00AD392D"/>
    <w:rsid w:val="00AD55F2"/>
    <w:rsid w:val="00AD5DB0"/>
    <w:rsid w:val="00AE0477"/>
    <w:rsid w:val="00AE09A7"/>
    <w:rsid w:val="00AE09E8"/>
    <w:rsid w:val="00AE15AA"/>
    <w:rsid w:val="00AE35D6"/>
    <w:rsid w:val="00AE42A8"/>
    <w:rsid w:val="00AE56D7"/>
    <w:rsid w:val="00AE73E7"/>
    <w:rsid w:val="00AF0116"/>
    <w:rsid w:val="00AF499C"/>
    <w:rsid w:val="00AF5F82"/>
    <w:rsid w:val="00AF6179"/>
    <w:rsid w:val="00AF65EB"/>
    <w:rsid w:val="00AF66AD"/>
    <w:rsid w:val="00AF6965"/>
    <w:rsid w:val="00B00C95"/>
    <w:rsid w:val="00B00ECD"/>
    <w:rsid w:val="00B022AD"/>
    <w:rsid w:val="00B03A1A"/>
    <w:rsid w:val="00B058C7"/>
    <w:rsid w:val="00B05ECC"/>
    <w:rsid w:val="00B06AD8"/>
    <w:rsid w:val="00B0765E"/>
    <w:rsid w:val="00B12634"/>
    <w:rsid w:val="00B14E38"/>
    <w:rsid w:val="00B2199A"/>
    <w:rsid w:val="00B23F34"/>
    <w:rsid w:val="00B264BD"/>
    <w:rsid w:val="00B26619"/>
    <w:rsid w:val="00B26EC0"/>
    <w:rsid w:val="00B3125F"/>
    <w:rsid w:val="00B40B03"/>
    <w:rsid w:val="00B45E5D"/>
    <w:rsid w:val="00B5279C"/>
    <w:rsid w:val="00B5437F"/>
    <w:rsid w:val="00B5455D"/>
    <w:rsid w:val="00B54AE8"/>
    <w:rsid w:val="00B55DFC"/>
    <w:rsid w:val="00B5711F"/>
    <w:rsid w:val="00B60764"/>
    <w:rsid w:val="00B6174B"/>
    <w:rsid w:val="00B618F3"/>
    <w:rsid w:val="00B62667"/>
    <w:rsid w:val="00B6266E"/>
    <w:rsid w:val="00B627D8"/>
    <w:rsid w:val="00B65EF5"/>
    <w:rsid w:val="00B676C1"/>
    <w:rsid w:val="00B71833"/>
    <w:rsid w:val="00B724FB"/>
    <w:rsid w:val="00B73149"/>
    <w:rsid w:val="00B7463F"/>
    <w:rsid w:val="00B762BF"/>
    <w:rsid w:val="00B766A7"/>
    <w:rsid w:val="00B82835"/>
    <w:rsid w:val="00B836E5"/>
    <w:rsid w:val="00B83705"/>
    <w:rsid w:val="00B9143F"/>
    <w:rsid w:val="00B93D04"/>
    <w:rsid w:val="00B94217"/>
    <w:rsid w:val="00B94AE1"/>
    <w:rsid w:val="00B951E7"/>
    <w:rsid w:val="00B97869"/>
    <w:rsid w:val="00BA1949"/>
    <w:rsid w:val="00BA1A04"/>
    <w:rsid w:val="00BA2EEE"/>
    <w:rsid w:val="00BA643C"/>
    <w:rsid w:val="00BA6F40"/>
    <w:rsid w:val="00BA7ABF"/>
    <w:rsid w:val="00BB07E8"/>
    <w:rsid w:val="00BB2573"/>
    <w:rsid w:val="00BB6260"/>
    <w:rsid w:val="00BB6695"/>
    <w:rsid w:val="00BB674A"/>
    <w:rsid w:val="00BB6C0B"/>
    <w:rsid w:val="00BB7B26"/>
    <w:rsid w:val="00BB7C0B"/>
    <w:rsid w:val="00BC1016"/>
    <w:rsid w:val="00BD0C21"/>
    <w:rsid w:val="00BD356A"/>
    <w:rsid w:val="00BD3675"/>
    <w:rsid w:val="00BD6DB5"/>
    <w:rsid w:val="00BD7140"/>
    <w:rsid w:val="00BE1134"/>
    <w:rsid w:val="00BE20F8"/>
    <w:rsid w:val="00BE22A0"/>
    <w:rsid w:val="00BE3E52"/>
    <w:rsid w:val="00BE478B"/>
    <w:rsid w:val="00BE5423"/>
    <w:rsid w:val="00BE54D8"/>
    <w:rsid w:val="00BE630B"/>
    <w:rsid w:val="00BE6773"/>
    <w:rsid w:val="00BE76F9"/>
    <w:rsid w:val="00BF12C0"/>
    <w:rsid w:val="00BF21A3"/>
    <w:rsid w:val="00BF2BCE"/>
    <w:rsid w:val="00BF525A"/>
    <w:rsid w:val="00BF7F0A"/>
    <w:rsid w:val="00C02597"/>
    <w:rsid w:val="00C0435E"/>
    <w:rsid w:val="00C0471A"/>
    <w:rsid w:val="00C10506"/>
    <w:rsid w:val="00C106DD"/>
    <w:rsid w:val="00C10BF0"/>
    <w:rsid w:val="00C12D39"/>
    <w:rsid w:val="00C154E5"/>
    <w:rsid w:val="00C16D0F"/>
    <w:rsid w:val="00C17C55"/>
    <w:rsid w:val="00C212F8"/>
    <w:rsid w:val="00C21500"/>
    <w:rsid w:val="00C21588"/>
    <w:rsid w:val="00C22785"/>
    <w:rsid w:val="00C30862"/>
    <w:rsid w:val="00C31514"/>
    <w:rsid w:val="00C35865"/>
    <w:rsid w:val="00C36800"/>
    <w:rsid w:val="00C36E09"/>
    <w:rsid w:val="00C370CB"/>
    <w:rsid w:val="00C37A53"/>
    <w:rsid w:val="00C37B04"/>
    <w:rsid w:val="00C4375D"/>
    <w:rsid w:val="00C43F0F"/>
    <w:rsid w:val="00C44B24"/>
    <w:rsid w:val="00C46A54"/>
    <w:rsid w:val="00C478D2"/>
    <w:rsid w:val="00C509FE"/>
    <w:rsid w:val="00C50A35"/>
    <w:rsid w:val="00C555C8"/>
    <w:rsid w:val="00C61CE3"/>
    <w:rsid w:val="00C63028"/>
    <w:rsid w:val="00C64D88"/>
    <w:rsid w:val="00C712AB"/>
    <w:rsid w:val="00C749AD"/>
    <w:rsid w:val="00C76385"/>
    <w:rsid w:val="00C801BD"/>
    <w:rsid w:val="00C830BF"/>
    <w:rsid w:val="00C866CA"/>
    <w:rsid w:val="00C867E9"/>
    <w:rsid w:val="00C90142"/>
    <w:rsid w:val="00C92AA9"/>
    <w:rsid w:val="00C946AC"/>
    <w:rsid w:val="00C95283"/>
    <w:rsid w:val="00C9653E"/>
    <w:rsid w:val="00CA241B"/>
    <w:rsid w:val="00CA3B47"/>
    <w:rsid w:val="00CA6297"/>
    <w:rsid w:val="00CB071B"/>
    <w:rsid w:val="00CB0AE5"/>
    <w:rsid w:val="00CB501A"/>
    <w:rsid w:val="00CC248D"/>
    <w:rsid w:val="00CC30DD"/>
    <w:rsid w:val="00CC327C"/>
    <w:rsid w:val="00CC4434"/>
    <w:rsid w:val="00CC4E95"/>
    <w:rsid w:val="00CC5BB1"/>
    <w:rsid w:val="00CD01C2"/>
    <w:rsid w:val="00CD15C1"/>
    <w:rsid w:val="00CD48A1"/>
    <w:rsid w:val="00CD6D68"/>
    <w:rsid w:val="00CE1F75"/>
    <w:rsid w:val="00CE266D"/>
    <w:rsid w:val="00CE3BEF"/>
    <w:rsid w:val="00CE3CE5"/>
    <w:rsid w:val="00CE47AB"/>
    <w:rsid w:val="00CF1C15"/>
    <w:rsid w:val="00CF23FA"/>
    <w:rsid w:val="00CF2BBE"/>
    <w:rsid w:val="00CF4045"/>
    <w:rsid w:val="00CF6AD6"/>
    <w:rsid w:val="00D00FE0"/>
    <w:rsid w:val="00D04648"/>
    <w:rsid w:val="00D04F11"/>
    <w:rsid w:val="00D0513C"/>
    <w:rsid w:val="00D06C46"/>
    <w:rsid w:val="00D11944"/>
    <w:rsid w:val="00D13DAA"/>
    <w:rsid w:val="00D14076"/>
    <w:rsid w:val="00D170F2"/>
    <w:rsid w:val="00D174ED"/>
    <w:rsid w:val="00D2471F"/>
    <w:rsid w:val="00D25A40"/>
    <w:rsid w:val="00D27543"/>
    <w:rsid w:val="00D30241"/>
    <w:rsid w:val="00D32905"/>
    <w:rsid w:val="00D35978"/>
    <w:rsid w:val="00D3651D"/>
    <w:rsid w:val="00D36868"/>
    <w:rsid w:val="00D37BD2"/>
    <w:rsid w:val="00D37F2B"/>
    <w:rsid w:val="00D410BB"/>
    <w:rsid w:val="00D4187E"/>
    <w:rsid w:val="00D43B05"/>
    <w:rsid w:val="00D4770A"/>
    <w:rsid w:val="00D47CED"/>
    <w:rsid w:val="00D50842"/>
    <w:rsid w:val="00D52CA3"/>
    <w:rsid w:val="00D538F7"/>
    <w:rsid w:val="00D53C64"/>
    <w:rsid w:val="00D53D45"/>
    <w:rsid w:val="00D55F58"/>
    <w:rsid w:val="00D57030"/>
    <w:rsid w:val="00D608CA"/>
    <w:rsid w:val="00D62DD4"/>
    <w:rsid w:val="00D6358D"/>
    <w:rsid w:val="00D639C1"/>
    <w:rsid w:val="00D63A73"/>
    <w:rsid w:val="00D63CB1"/>
    <w:rsid w:val="00D64CDF"/>
    <w:rsid w:val="00D65F3D"/>
    <w:rsid w:val="00D742EF"/>
    <w:rsid w:val="00D75904"/>
    <w:rsid w:val="00D75FC7"/>
    <w:rsid w:val="00D7623E"/>
    <w:rsid w:val="00D77360"/>
    <w:rsid w:val="00D77E16"/>
    <w:rsid w:val="00D80DFB"/>
    <w:rsid w:val="00D82412"/>
    <w:rsid w:val="00D83EF8"/>
    <w:rsid w:val="00D83FCF"/>
    <w:rsid w:val="00D86F8F"/>
    <w:rsid w:val="00D92415"/>
    <w:rsid w:val="00D92945"/>
    <w:rsid w:val="00D92F7D"/>
    <w:rsid w:val="00D94ED6"/>
    <w:rsid w:val="00D957A6"/>
    <w:rsid w:val="00D95B10"/>
    <w:rsid w:val="00DA2D41"/>
    <w:rsid w:val="00DA6A92"/>
    <w:rsid w:val="00DA7935"/>
    <w:rsid w:val="00DB03C7"/>
    <w:rsid w:val="00DB075D"/>
    <w:rsid w:val="00DB0CAD"/>
    <w:rsid w:val="00DB30FC"/>
    <w:rsid w:val="00DB4F89"/>
    <w:rsid w:val="00DB55F3"/>
    <w:rsid w:val="00DC4A42"/>
    <w:rsid w:val="00DD1AB6"/>
    <w:rsid w:val="00DD3284"/>
    <w:rsid w:val="00DD3C7A"/>
    <w:rsid w:val="00DD4B64"/>
    <w:rsid w:val="00DD4D93"/>
    <w:rsid w:val="00DD5548"/>
    <w:rsid w:val="00DD5C6E"/>
    <w:rsid w:val="00DD77AB"/>
    <w:rsid w:val="00DE1524"/>
    <w:rsid w:val="00DE1EF9"/>
    <w:rsid w:val="00DE22C7"/>
    <w:rsid w:val="00DE46C1"/>
    <w:rsid w:val="00DE5C1D"/>
    <w:rsid w:val="00DF06D2"/>
    <w:rsid w:val="00DF16F9"/>
    <w:rsid w:val="00DF1D1A"/>
    <w:rsid w:val="00DF2F09"/>
    <w:rsid w:val="00DF3BD8"/>
    <w:rsid w:val="00DF62B5"/>
    <w:rsid w:val="00E0054D"/>
    <w:rsid w:val="00E005DE"/>
    <w:rsid w:val="00E01A4F"/>
    <w:rsid w:val="00E02103"/>
    <w:rsid w:val="00E02670"/>
    <w:rsid w:val="00E02B80"/>
    <w:rsid w:val="00E032C5"/>
    <w:rsid w:val="00E146CF"/>
    <w:rsid w:val="00E147BE"/>
    <w:rsid w:val="00E15568"/>
    <w:rsid w:val="00E16246"/>
    <w:rsid w:val="00E163E5"/>
    <w:rsid w:val="00E170EA"/>
    <w:rsid w:val="00E21093"/>
    <w:rsid w:val="00E22DCF"/>
    <w:rsid w:val="00E234AD"/>
    <w:rsid w:val="00E25C17"/>
    <w:rsid w:val="00E2658F"/>
    <w:rsid w:val="00E2687D"/>
    <w:rsid w:val="00E278F6"/>
    <w:rsid w:val="00E335FD"/>
    <w:rsid w:val="00E351D4"/>
    <w:rsid w:val="00E35C59"/>
    <w:rsid w:val="00E4338D"/>
    <w:rsid w:val="00E45942"/>
    <w:rsid w:val="00E463E1"/>
    <w:rsid w:val="00E52600"/>
    <w:rsid w:val="00E5316F"/>
    <w:rsid w:val="00E542EC"/>
    <w:rsid w:val="00E5513B"/>
    <w:rsid w:val="00E5622B"/>
    <w:rsid w:val="00E56397"/>
    <w:rsid w:val="00E57C45"/>
    <w:rsid w:val="00E60641"/>
    <w:rsid w:val="00E609BC"/>
    <w:rsid w:val="00E62242"/>
    <w:rsid w:val="00E62992"/>
    <w:rsid w:val="00E62DDA"/>
    <w:rsid w:val="00E63CC8"/>
    <w:rsid w:val="00E65486"/>
    <w:rsid w:val="00E66B5E"/>
    <w:rsid w:val="00E67D51"/>
    <w:rsid w:val="00E7033D"/>
    <w:rsid w:val="00E706FE"/>
    <w:rsid w:val="00E70C0F"/>
    <w:rsid w:val="00E73960"/>
    <w:rsid w:val="00E74A31"/>
    <w:rsid w:val="00E74C1F"/>
    <w:rsid w:val="00E75BFD"/>
    <w:rsid w:val="00E75E62"/>
    <w:rsid w:val="00E76FCD"/>
    <w:rsid w:val="00E77658"/>
    <w:rsid w:val="00E8030B"/>
    <w:rsid w:val="00E809E4"/>
    <w:rsid w:val="00E85A61"/>
    <w:rsid w:val="00E866FC"/>
    <w:rsid w:val="00E86C5D"/>
    <w:rsid w:val="00E9179C"/>
    <w:rsid w:val="00E917E0"/>
    <w:rsid w:val="00E942DF"/>
    <w:rsid w:val="00E94F56"/>
    <w:rsid w:val="00EA21AC"/>
    <w:rsid w:val="00EA4EB4"/>
    <w:rsid w:val="00EB0222"/>
    <w:rsid w:val="00EB04E4"/>
    <w:rsid w:val="00EB29BD"/>
    <w:rsid w:val="00EB6105"/>
    <w:rsid w:val="00EC34F4"/>
    <w:rsid w:val="00EC41B8"/>
    <w:rsid w:val="00EC45A1"/>
    <w:rsid w:val="00EC4D7C"/>
    <w:rsid w:val="00EC6904"/>
    <w:rsid w:val="00EC6B9B"/>
    <w:rsid w:val="00EC75FD"/>
    <w:rsid w:val="00EC7C8A"/>
    <w:rsid w:val="00ED077E"/>
    <w:rsid w:val="00ED1142"/>
    <w:rsid w:val="00ED18EE"/>
    <w:rsid w:val="00ED2259"/>
    <w:rsid w:val="00EE0A13"/>
    <w:rsid w:val="00EE27DF"/>
    <w:rsid w:val="00EE3114"/>
    <w:rsid w:val="00EE34B1"/>
    <w:rsid w:val="00EE44D3"/>
    <w:rsid w:val="00EE555B"/>
    <w:rsid w:val="00EE7F02"/>
    <w:rsid w:val="00EF0D37"/>
    <w:rsid w:val="00EF0D85"/>
    <w:rsid w:val="00EF3754"/>
    <w:rsid w:val="00EF4F2E"/>
    <w:rsid w:val="00EF5DE2"/>
    <w:rsid w:val="00EF677D"/>
    <w:rsid w:val="00EF70DA"/>
    <w:rsid w:val="00F00930"/>
    <w:rsid w:val="00F017C6"/>
    <w:rsid w:val="00F04590"/>
    <w:rsid w:val="00F07C37"/>
    <w:rsid w:val="00F11AFD"/>
    <w:rsid w:val="00F13F8E"/>
    <w:rsid w:val="00F14858"/>
    <w:rsid w:val="00F14903"/>
    <w:rsid w:val="00F16D57"/>
    <w:rsid w:val="00F17BF0"/>
    <w:rsid w:val="00F21D09"/>
    <w:rsid w:val="00F21EDF"/>
    <w:rsid w:val="00F23A4E"/>
    <w:rsid w:val="00F26350"/>
    <w:rsid w:val="00F27CF9"/>
    <w:rsid w:val="00F3218A"/>
    <w:rsid w:val="00F32638"/>
    <w:rsid w:val="00F326FB"/>
    <w:rsid w:val="00F3305C"/>
    <w:rsid w:val="00F402DA"/>
    <w:rsid w:val="00F41E90"/>
    <w:rsid w:val="00F4333E"/>
    <w:rsid w:val="00F45578"/>
    <w:rsid w:val="00F45C89"/>
    <w:rsid w:val="00F50193"/>
    <w:rsid w:val="00F51BAE"/>
    <w:rsid w:val="00F55FE5"/>
    <w:rsid w:val="00F56D89"/>
    <w:rsid w:val="00F57718"/>
    <w:rsid w:val="00F57AC8"/>
    <w:rsid w:val="00F6203B"/>
    <w:rsid w:val="00F621B2"/>
    <w:rsid w:val="00F640C3"/>
    <w:rsid w:val="00F667F2"/>
    <w:rsid w:val="00F6728C"/>
    <w:rsid w:val="00F67BEE"/>
    <w:rsid w:val="00F702BD"/>
    <w:rsid w:val="00F73A66"/>
    <w:rsid w:val="00F74016"/>
    <w:rsid w:val="00F75567"/>
    <w:rsid w:val="00F776C4"/>
    <w:rsid w:val="00F77CC9"/>
    <w:rsid w:val="00F80258"/>
    <w:rsid w:val="00F813C6"/>
    <w:rsid w:val="00F829AA"/>
    <w:rsid w:val="00F92250"/>
    <w:rsid w:val="00F9277E"/>
    <w:rsid w:val="00F93F92"/>
    <w:rsid w:val="00F947C5"/>
    <w:rsid w:val="00F96F16"/>
    <w:rsid w:val="00FA3456"/>
    <w:rsid w:val="00FA373A"/>
    <w:rsid w:val="00FA3A65"/>
    <w:rsid w:val="00FA3C70"/>
    <w:rsid w:val="00FA5153"/>
    <w:rsid w:val="00FA6A93"/>
    <w:rsid w:val="00FA71D8"/>
    <w:rsid w:val="00FA7916"/>
    <w:rsid w:val="00FB107E"/>
    <w:rsid w:val="00FB1B6C"/>
    <w:rsid w:val="00FB2B04"/>
    <w:rsid w:val="00FC0F80"/>
    <w:rsid w:val="00FC375B"/>
    <w:rsid w:val="00FC60B1"/>
    <w:rsid w:val="00FC7475"/>
    <w:rsid w:val="00FC7916"/>
    <w:rsid w:val="00FD0970"/>
    <w:rsid w:val="00FD46D8"/>
    <w:rsid w:val="00FD4D54"/>
    <w:rsid w:val="00FD67DB"/>
    <w:rsid w:val="00FE0FE4"/>
    <w:rsid w:val="00FE14A8"/>
    <w:rsid w:val="00FE278C"/>
    <w:rsid w:val="00FE345A"/>
    <w:rsid w:val="00FE36AB"/>
    <w:rsid w:val="00FF27B7"/>
    <w:rsid w:val="00FF4058"/>
    <w:rsid w:val="00FF6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C44EA"/>
  <w15:docId w15:val="{2F510F82-194A-41C8-8112-690D1DBCC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5865"/>
  </w:style>
  <w:style w:type="paragraph" w:styleId="Heading1">
    <w:name w:val="heading 1"/>
    <w:basedOn w:val="Normal"/>
    <w:next w:val="Normal"/>
    <w:link w:val="Heading1Char"/>
    <w:uiPriority w:val="9"/>
    <w:qFormat/>
    <w:rsid w:val="00C35865"/>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C35865"/>
    <w:pPr>
      <w:keepNext/>
      <w:keepLines/>
      <w:spacing w:before="4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C35865"/>
    <w:pPr>
      <w:keepNext/>
      <w:keepLines/>
      <w:spacing w:before="40"/>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C35865"/>
    <w:pPr>
      <w:keepNext/>
      <w:keepLines/>
      <w:spacing w:before="4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C35865"/>
    <w:pPr>
      <w:keepNext/>
      <w:keepLines/>
      <w:spacing w:before="4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C35865"/>
    <w:pPr>
      <w:keepNext/>
      <w:keepLines/>
      <w:spacing w:before="4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C35865"/>
    <w:pPr>
      <w:keepNext/>
      <w:keepLines/>
      <w:spacing w:before="4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C35865"/>
    <w:pPr>
      <w:keepNext/>
      <w:keepLines/>
      <w:spacing w:before="4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C35865"/>
    <w:pPr>
      <w:keepNext/>
      <w:keepLines/>
      <w:spacing w:before="4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5865"/>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C35865"/>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C35865"/>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C35865"/>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C35865"/>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C35865"/>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C35865"/>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C35865"/>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C35865"/>
    <w:rPr>
      <w:rFonts w:asciiTheme="majorHAnsi" w:eastAsiaTheme="majorEastAsia" w:hAnsiTheme="majorHAnsi" w:cstheme="majorBidi"/>
      <w:i/>
      <w:iCs/>
      <w:color w:val="244061" w:themeColor="accent1" w:themeShade="80"/>
    </w:rPr>
  </w:style>
  <w:style w:type="character" w:styleId="Hyperlink">
    <w:name w:val="Hyperlink"/>
    <w:uiPriority w:val="99"/>
    <w:rsid w:val="00A27634"/>
    <w:rPr>
      <w:u w:val="single"/>
    </w:rPr>
  </w:style>
  <w:style w:type="paragraph" w:styleId="Header">
    <w:name w:val="header"/>
    <w:link w:val="HeaderChar"/>
    <w:rsid w:val="00A27634"/>
    <w:pPr>
      <w:tabs>
        <w:tab w:val="center" w:pos="4680"/>
        <w:tab w:val="right" w:pos="9360"/>
      </w:tabs>
    </w:pPr>
    <w:rPr>
      <w:rFonts w:ascii="Trebuchet MS" w:hAnsi="Arial Unicode MS" w:cs="Arial Unicode MS"/>
      <w:color w:val="000000"/>
      <w:u w:color="000000"/>
    </w:rPr>
  </w:style>
  <w:style w:type="character" w:customStyle="1" w:styleId="HeaderChar">
    <w:name w:val="Header Char"/>
    <w:basedOn w:val="DefaultParagraphFont"/>
    <w:link w:val="Header"/>
    <w:rsid w:val="00A27634"/>
    <w:rPr>
      <w:rFonts w:ascii="Trebuchet MS" w:eastAsiaTheme="minorEastAsia" w:hAnsi="Arial Unicode MS" w:cs="Arial Unicode MS"/>
      <w:color w:val="000000"/>
      <w:u w:color="000000"/>
    </w:rPr>
  </w:style>
  <w:style w:type="paragraph" w:styleId="Footer">
    <w:name w:val="footer"/>
    <w:link w:val="FooterChar"/>
    <w:rsid w:val="00A27634"/>
    <w:pPr>
      <w:tabs>
        <w:tab w:val="center" w:pos="4680"/>
        <w:tab w:val="right" w:pos="9360"/>
      </w:tabs>
    </w:pPr>
    <w:rPr>
      <w:rFonts w:ascii="Trebuchet MS" w:eastAsia="Trebuchet MS" w:hAnsi="Trebuchet MS" w:cs="Trebuchet MS"/>
      <w:color w:val="000000"/>
      <w:u w:color="000000"/>
    </w:rPr>
  </w:style>
  <w:style w:type="character" w:customStyle="1" w:styleId="FooterChar">
    <w:name w:val="Footer Char"/>
    <w:basedOn w:val="DefaultParagraphFont"/>
    <w:link w:val="Footer"/>
    <w:rsid w:val="00A27634"/>
    <w:rPr>
      <w:rFonts w:ascii="Trebuchet MS" w:eastAsia="Trebuchet MS" w:hAnsi="Trebuchet MS" w:cs="Trebuchet MS"/>
      <w:color w:val="000000"/>
      <w:u w:color="000000"/>
    </w:rPr>
  </w:style>
  <w:style w:type="paragraph" w:customStyle="1" w:styleId="Body">
    <w:name w:val="Body"/>
    <w:link w:val="BodyChar"/>
    <w:uiPriority w:val="99"/>
    <w:rsid w:val="00A27634"/>
    <w:rPr>
      <w:rFonts w:ascii="Calibri" w:eastAsia="Calibri" w:hAnsi="Calibri" w:cs="Calibri"/>
      <w:color w:val="000000"/>
      <w:u w:color="000000"/>
    </w:rPr>
  </w:style>
  <w:style w:type="paragraph" w:styleId="TOCHeading">
    <w:name w:val="TOC Heading"/>
    <w:basedOn w:val="Heading1"/>
    <w:next w:val="Normal"/>
    <w:uiPriority w:val="39"/>
    <w:unhideWhenUsed/>
    <w:qFormat/>
    <w:rsid w:val="00C35865"/>
    <w:pPr>
      <w:outlineLvl w:val="9"/>
    </w:pPr>
  </w:style>
  <w:style w:type="paragraph" w:styleId="TOC2">
    <w:name w:val="toc 2"/>
    <w:uiPriority w:val="39"/>
    <w:rsid w:val="00A27634"/>
    <w:pPr>
      <w:ind w:left="220"/>
    </w:pPr>
    <w:rPr>
      <w:smallCaps/>
      <w:sz w:val="20"/>
      <w:szCs w:val="20"/>
    </w:rPr>
  </w:style>
  <w:style w:type="paragraph" w:styleId="TOC3">
    <w:name w:val="toc 3"/>
    <w:uiPriority w:val="39"/>
    <w:rsid w:val="00A27634"/>
    <w:pPr>
      <w:ind w:left="440"/>
    </w:pPr>
    <w:rPr>
      <w:i/>
      <w:iCs/>
      <w:sz w:val="20"/>
      <w:szCs w:val="20"/>
    </w:rPr>
  </w:style>
  <w:style w:type="paragraph" w:styleId="TOC4">
    <w:name w:val="toc 4"/>
    <w:uiPriority w:val="39"/>
    <w:rsid w:val="00A27634"/>
    <w:pPr>
      <w:ind w:left="660"/>
    </w:pPr>
    <w:rPr>
      <w:sz w:val="18"/>
      <w:szCs w:val="18"/>
    </w:rPr>
  </w:style>
  <w:style w:type="paragraph" w:customStyle="1" w:styleId="Heading">
    <w:name w:val="Heading"/>
    <w:next w:val="Body"/>
    <w:rsid w:val="00A27634"/>
    <w:pPr>
      <w:keepNext/>
      <w:keepLines/>
      <w:spacing w:before="480"/>
      <w:outlineLvl w:val="3"/>
    </w:pPr>
    <w:rPr>
      <w:rFonts w:ascii="Cambria" w:eastAsia="Cambria" w:hAnsi="Cambria" w:cs="Cambria"/>
      <w:b/>
      <w:bCs/>
      <w:color w:val="365F91"/>
      <w:sz w:val="28"/>
      <w:szCs w:val="28"/>
      <w:u w:color="365F91"/>
    </w:rPr>
  </w:style>
  <w:style w:type="paragraph" w:customStyle="1" w:styleId="Default">
    <w:name w:val="Default"/>
    <w:rsid w:val="00A27634"/>
    <w:rPr>
      <w:rFonts w:ascii="Helvetica" w:eastAsia="Helvetica" w:hAnsi="Helvetica" w:cs="Helvetica"/>
      <w:color w:val="000000"/>
    </w:rPr>
  </w:style>
  <w:style w:type="paragraph" w:styleId="ListParagraph">
    <w:name w:val="List Paragraph"/>
    <w:basedOn w:val="Normal"/>
    <w:uiPriority w:val="34"/>
    <w:qFormat/>
    <w:rsid w:val="00A27634"/>
    <w:pPr>
      <w:ind w:left="720"/>
      <w:contextualSpacing/>
    </w:pPr>
  </w:style>
  <w:style w:type="numbering" w:customStyle="1" w:styleId="List0">
    <w:name w:val="List 0"/>
    <w:basedOn w:val="ImportedStyle1"/>
    <w:rsid w:val="00A27634"/>
    <w:pPr>
      <w:numPr>
        <w:numId w:val="1"/>
      </w:numPr>
    </w:pPr>
  </w:style>
  <w:style w:type="numbering" w:customStyle="1" w:styleId="ImportedStyle1">
    <w:name w:val="Imported Style 1"/>
    <w:rsid w:val="00A27634"/>
  </w:style>
  <w:style w:type="numbering" w:customStyle="1" w:styleId="List1">
    <w:name w:val="List 1"/>
    <w:basedOn w:val="ImportedStyle2"/>
    <w:rsid w:val="00A27634"/>
    <w:pPr>
      <w:numPr>
        <w:numId w:val="2"/>
      </w:numPr>
    </w:pPr>
  </w:style>
  <w:style w:type="numbering" w:customStyle="1" w:styleId="ImportedStyle2">
    <w:name w:val="Imported Style 2"/>
    <w:rsid w:val="00A27634"/>
  </w:style>
  <w:style w:type="numbering" w:customStyle="1" w:styleId="List21">
    <w:name w:val="List 21"/>
    <w:basedOn w:val="ImportedStyle3"/>
    <w:rsid w:val="00A27634"/>
    <w:pPr>
      <w:numPr>
        <w:numId w:val="3"/>
      </w:numPr>
    </w:pPr>
  </w:style>
  <w:style w:type="numbering" w:customStyle="1" w:styleId="ImportedStyle3">
    <w:name w:val="Imported Style 3"/>
    <w:rsid w:val="00A27634"/>
  </w:style>
  <w:style w:type="character" w:customStyle="1" w:styleId="None">
    <w:name w:val="None"/>
    <w:rsid w:val="00A27634"/>
  </w:style>
  <w:style w:type="character" w:customStyle="1" w:styleId="Hyperlink0">
    <w:name w:val="Hyperlink.0"/>
    <w:basedOn w:val="None"/>
    <w:rsid w:val="00A27634"/>
  </w:style>
  <w:style w:type="character" w:customStyle="1" w:styleId="Link">
    <w:name w:val="Link"/>
    <w:rsid w:val="00A27634"/>
    <w:rPr>
      <w:color w:val="0000FF"/>
      <w:u w:val="single" w:color="0000FF"/>
    </w:rPr>
  </w:style>
  <w:style w:type="character" w:customStyle="1" w:styleId="Hyperlink1">
    <w:name w:val="Hyperlink.1"/>
    <w:basedOn w:val="Link"/>
    <w:rsid w:val="00A27634"/>
    <w:rPr>
      <w:color w:val="0000FF"/>
      <w:u w:val="single" w:color="0000FF"/>
    </w:rPr>
  </w:style>
  <w:style w:type="paragraph" w:styleId="NormalWeb">
    <w:name w:val="Normal (Web)"/>
    <w:uiPriority w:val="99"/>
    <w:rsid w:val="00A27634"/>
    <w:pPr>
      <w:spacing w:before="100" w:after="100"/>
    </w:pPr>
    <w:rPr>
      <w:rFonts w:hAnsi="Arial Unicode MS" w:cs="Arial Unicode MS"/>
      <w:color w:val="000000"/>
      <w:sz w:val="24"/>
      <w:szCs w:val="24"/>
      <w:u w:color="000000"/>
    </w:rPr>
  </w:style>
  <w:style w:type="numbering" w:customStyle="1" w:styleId="List31">
    <w:name w:val="List 31"/>
    <w:basedOn w:val="ImportedStyle4"/>
    <w:rsid w:val="00A27634"/>
    <w:pPr>
      <w:numPr>
        <w:numId w:val="4"/>
      </w:numPr>
    </w:pPr>
  </w:style>
  <w:style w:type="numbering" w:customStyle="1" w:styleId="ImportedStyle4">
    <w:name w:val="Imported Style 4"/>
    <w:rsid w:val="00A27634"/>
  </w:style>
  <w:style w:type="numbering" w:customStyle="1" w:styleId="List41">
    <w:name w:val="List 41"/>
    <w:basedOn w:val="ImportedStyle5"/>
    <w:rsid w:val="00A27634"/>
    <w:pPr>
      <w:numPr>
        <w:numId w:val="5"/>
      </w:numPr>
    </w:pPr>
  </w:style>
  <w:style w:type="numbering" w:customStyle="1" w:styleId="ImportedStyle5">
    <w:name w:val="Imported Style 5"/>
    <w:rsid w:val="00A27634"/>
  </w:style>
  <w:style w:type="numbering" w:customStyle="1" w:styleId="List51">
    <w:name w:val="List 51"/>
    <w:basedOn w:val="ImportedStyle6"/>
    <w:rsid w:val="00A27634"/>
    <w:pPr>
      <w:numPr>
        <w:numId w:val="6"/>
      </w:numPr>
    </w:pPr>
  </w:style>
  <w:style w:type="numbering" w:customStyle="1" w:styleId="ImportedStyle6">
    <w:name w:val="Imported Style 6"/>
    <w:rsid w:val="00A27634"/>
  </w:style>
  <w:style w:type="numbering" w:customStyle="1" w:styleId="List6">
    <w:name w:val="List 6"/>
    <w:basedOn w:val="ImportedStyle7"/>
    <w:rsid w:val="00A27634"/>
    <w:pPr>
      <w:numPr>
        <w:numId w:val="7"/>
      </w:numPr>
    </w:pPr>
  </w:style>
  <w:style w:type="numbering" w:customStyle="1" w:styleId="ImportedStyle7">
    <w:name w:val="Imported Style 7"/>
    <w:rsid w:val="00A27634"/>
  </w:style>
  <w:style w:type="character" w:customStyle="1" w:styleId="Hyperlink2">
    <w:name w:val="Hyperlink.2"/>
    <w:basedOn w:val="Link"/>
    <w:rsid w:val="00A27634"/>
    <w:rPr>
      <w:color w:val="000000"/>
      <w:u w:val="none" w:color="000000"/>
    </w:rPr>
  </w:style>
  <w:style w:type="paragraph" w:styleId="CommentText">
    <w:name w:val="annotation text"/>
    <w:basedOn w:val="Normal"/>
    <w:link w:val="CommentTextChar"/>
    <w:uiPriority w:val="99"/>
    <w:semiHidden/>
    <w:unhideWhenUsed/>
    <w:rsid w:val="00A27634"/>
    <w:rPr>
      <w:sz w:val="20"/>
      <w:szCs w:val="20"/>
    </w:rPr>
  </w:style>
  <w:style w:type="character" w:customStyle="1" w:styleId="CommentTextChar">
    <w:name w:val="Comment Text Char"/>
    <w:basedOn w:val="DefaultParagraphFont"/>
    <w:link w:val="CommentText"/>
    <w:uiPriority w:val="99"/>
    <w:semiHidden/>
    <w:rsid w:val="00A27634"/>
    <w:rPr>
      <w:rFonts w:eastAsiaTheme="minorEastAsia"/>
      <w:sz w:val="20"/>
      <w:szCs w:val="20"/>
    </w:rPr>
  </w:style>
  <w:style w:type="character" w:styleId="CommentReference">
    <w:name w:val="annotation reference"/>
    <w:basedOn w:val="DefaultParagraphFont"/>
    <w:uiPriority w:val="99"/>
    <w:semiHidden/>
    <w:unhideWhenUsed/>
    <w:rsid w:val="00A27634"/>
    <w:rPr>
      <w:sz w:val="16"/>
      <w:szCs w:val="16"/>
    </w:rPr>
  </w:style>
  <w:style w:type="paragraph" w:styleId="BalloonText">
    <w:name w:val="Balloon Text"/>
    <w:basedOn w:val="Normal"/>
    <w:link w:val="BalloonTextChar"/>
    <w:uiPriority w:val="99"/>
    <w:semiHidden/>
    <w:unhideWhenUsed/>
    <w:rsid w:val="00A27634"/>
    <w:rPr>
      <w:rFonts w:ascii="Tahoma" w:hAnsi="Tahoma" w:cs="Tahoma"/>
      <w:sz w:val="16"/>
      <w:szCs w:val="16"/>
    </w:rPr>
  </w:style>
  <w:style w:type="character" w:customStyle="1" w:styleId="BalloonTextChar">
    <w:name w:val="Balloon Text Char"/>
    <w:basedOn w:val="DefaultParagraphFont"/>
    <w:link w:val="BalloonText"/>
    <w:uiPriority w:val="99"/>
    <w:semiHidden/>
    <w:rsid w:val="00A27634"/>
    <w:rPr>
      <w:rFonts w:ascii="Tahoma" w:eastAsiaTheme="minorEastAsia" w:hAnsi="Tahoma" w:cs="Tahoma"/>
      <w:sz w:val="16"/>
      <w:szCs w:val="16"/>
    </w:rPr>
  </w:style>
  <w:style w:type="paragraph" w:styleId="CommentSubject">
    <w:name w:val="annotation subject"/>
    <w:basedOn w:val="CommentText"/>
    <w:next w:val="CommentText"/>
    <w:link w:val="CommentSubjectChar"/>
    <w:uiPriority w:val="99"/>
    <w:semiHidden/>
    <w:unhideWhenUsed/>
    <w:rsid w:val="00A27634"/>
    <w:rPr>
      <w:b/>
      <w:bCs/>
    </w:rPr>
  </w:style>
  <w:style w:type="character" w:customStyle="1" w:styleId="CommentSubjectChar">
    <w:name w:val="Comment Subject Char"/>
    <w:basedOn w:val="CommentTextChar"/>
    <w:link w:val="CommentSubject"/>
    <w:uiPriority w:val="99"/>
    <w:semiHidden/>
    <w:rsid w:val="00A27634"/>
    <w:rPr>
      <w:rFonts w:eastAsiaTheme="minorEastAsia"/>
      <w:b/>
      <w:bCs/>
      <w:sz w:val="20"/>
      <w:szCs w:val="20"/>
    </w:rPr>
  </w:style>
  <w:style w:type="paragraph" w:styleId="Subtitle">
    <w:name w:val="Subtitle"/>
    <w:basedOn w:val="Normal"/>
    <w:next w:val="Normal"/>
    <w:link w:val="SubtitleChar"/>
    <w:uiPriority w:val="11"/>
    <w:qFormat/>
    <w:rsid w:val="00C35865"/>
    <w:pPr>
      <w:numPr>
        <w:ilvl w:val="1"/>
      </w:numPr>
      <w:spacing w:after="240"/>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C35865"/>
    <w:rPr>
      <w:rFonts w:asciiTheme="majorHAnsi" w:eastAsiaTheme="majorEastAsia" w:hAnsiTheme="majorHAnsi" w:cstheme="majorBidi"/>
      <w:color w:val="4F81BD" w:themeColor="accent1"/>
      <w:sz w:val="28"/>
      <w:szCs w:val="28"/>
    </w:rPr>
  </w:style>
  <w:style w:type="paragraph" w:styleId="Title">
    <w:name w:val="Title"/>
    <w:basedOn w:val="Normal"/>
    <w:next w:val="Normal"/>
    <w:link w:val="TitleChar"/>
    <w:uiPriority w:val="10"/>
    <w:qFormat/>
    <w:rsid w:val="00C35865"/>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C35865"/>
    <w:rPr>
      <w:rFonts w:asciiTheme="majorHAnsi" w:eastAsiaTheme="majorEastAsia" w:hAnsiTheme="majorHAnsi" w:cstheme="majorBidi"/>
      <w:caps/>
      <w:color w:val="1F497D" w:themeColor="text2"/>
      <w:spacing w:val="-15"/>
      <w:sz w:val="72"/>
      <w:szCs w:val="72"/>
    </w:rPr>
  </w:style>
  <w:style w:type="character" w:styleId="Strong">
    <w:name w:val="Strong"/>
    <w:basedOn w:val="DefaultParagraphFont"/>
    <w:uiPriority w:val="22"/>
    <w:qFormat/>
    <w:rsid w:val="00C35865"/>
    <w:rPr>
      <w:b/>
      <w:bCs/>
    </w:rPr>
  </w:style>
  <w:style w:type="character" w:styleId="Emphasis">
    <w:name w:val="Emphasis"/>
    <w:basedOn w:val="DefaultParagraphFont"/>
    <w:uiPriority w:val="20"/>
    <w:qFormat/>
    <w:rsid w:val="00C35865"/>
    <w:rPr>
      <w:i/>
      <w:iCs/>
    </w:rPr>
  </w:style>
  <w:style w:type="paragraph" w:styleId="NoSpacing">
    <w:name w:val="No Spacing"/>
    <w:link w:val="NoSpacingChar"/>
    <w:uiPriority w:val="1"/>
    <w:qFormat/>
    <w:rsid w:val="00C35865"/>
  </w:style>
  <w:style w:type="paragraph" w:styleId="Quote">
    <w:name w:val="Quote"/>
    <w:basedOn w:val="Normal"/>
    <w:next w:val="Normal"/>
    <w:link w:val="QuoteChar"/>
    <w:uiPriority w:val="29"/>
    <w:qFormat/>
    <w:rsid w:val="00C35865"/>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C35865"/>
    <w:rPr>
      <w:color w:val="1F497D" w:themeColor="text2"/>
      <w:sz w:val="24"/>
      <w:szCs w:val="24"/>
    </w:rPr>
  </w:style>
  <w:style w:type="paragraph" w:styleId="IntenseQuote">
    <w:name w:val="Intense Quote"/>
    <w:basedOn w:val="Normal"/>
    <w:next w:val="Normal"/>
    <w:link w:val="IntenseQuoteChar"/>
    <w:uiPriority w:val="30"/>
    <w:qFormat/>
    <w:rsid w:val="00C35865"/>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C35865"/>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C35865"/>
    <w:rPr>
      <w:i/>
      <w:iCs/>
      <w:color w:val="595959" w:themeColor="text1" w:themeTint="A6"/>
    </w:rPr>
  </w:style>
  <w:style w:type="character" w:styleId="IntenseEmphasis">
    <w:name w:val="Intense Emphasis"/>
    <w:basedOn w:val="DefaultParagraphFont"/>
    <w:uiPriority w:val="21"/>
    <w:qFormat/>
    <w:rsid w:val="00C35865"/>
    <w:rPr>
      <w:b/>
      <w:bCs/>
      <w:i/>
      <w:iCs/>
    </w:rPr>
  </w:style>
  <w:style w:type="character" w:styleId="SubtleReference">
    <w:name w:val="Subtle Reference"/>
    <w:basedOn w:val="DefaultParagraphFont"/>
    <w:uiPriority w:val="31"/>
    <w:qFormat/>
    <w:rsid w:val="00C3586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35865"/>
    <w:rPr>
      <w:b/>
      <w:bCs/>
      <w:smallCaps/>
      <w:color w:val="1F497D" w:themeColor="text2"/>
      <w:u w:val="single"/>
    </w:rPr>
  </w:style>
  <w:style w:type="character" w:styleId="BookTitle">
    <w:name w:val="Book Title"/>
    <w:basedOn w:val="DefaultParagraphFont"/>
    <w:uiPriority w:val="33"/>
    <w:qFormat/>
    <w:rsid w:val="00C35865"/>
    <w:rPr>
      <w:b/>
      <w:bCs/>
      <w:smallCaps/>
      <w:spacing w:val="10"/>
    </w:rPr>
  </w:style>
  <w:style w:type="paragraph" w:styleId="Caption">
    <w:name w:val="caption"/>
    <w:basedOn w:val="Normal"/>
    <w:next w:val="Normal"/>
    <w:uiPriority w:val="35"/>
    <w:unhideWhenUsed/>
    <w:qFormat/>
    <w:rsid w:val="00C35865"/>
    <w:rPr>
      <w:b/>
      <w:bCs/>
      <w:smallCaps/>
      <w:color w:val="1F497D" w:themeColor="text2"/>
    </w:rPr>
  </w:style>
  <w:style w:type="character" w:customStyle="1" w:styleId="NoSpacingChar">
    <w:name w:val="No Spacing Char"/>
    <w:basedOn w:val="DefaultParagraphFont"/>
    <w:link w:val="NoSpacing"/>
    <w:uiPriority w:val="1"/>
    <w:rsid w:val="00A27634"/>
  </w:style>
  <w:style w:type="paragraph" w:styleId="TOC1">
    <w:name w:val="toc 1"/>
    <w:basedOn w:val="Normal"/>
    <w:next w:val="Normal"/>
    <w:autoRedefine/>
    <w:uiPriority w:val="39"/>
    <w:unhideWhenUsed/>
    <w:rsid w:val="00A27634"/>
    <w:pPr>
      <w:spacing w:before="120" w:after="120"/>
    </w:pPr>
    <w:rPr>
      <w:b/>
      <w:bCs/>
      <w:caps/>
      <w:sz w:val="20"/>
      <w:szCs w:val="20"/>
    </w:rPr>
  </w:style>
  <w:style w:type="paragraph" w:styleId="TOC5">
    <w:name w:val="toc 5"/>
    <w:basedOn w:val="Normal"/>
    <w:next w:val="Normal"/>
    <w:autoRedefine/>
    <w:uiPriority w:val="39"/>
    <w:unhideWhenUsed/>
    <w:rsid w:val="00A27634"/>
    <w:pPr>
      <w:ind w:left="880"/>
    </w:pPr>
    <w:rPr>
      <w:sz w:val="18"/>
      <w:szCs w:val="18"/>
    </w:rPr>
  </w:style>
  <w:style w:type="paragraph" w:styleId="TOC6">
    <w:name w:val="toc 6"/>
    <w:basedOn w:val="Normal"/>
    <w:next w:val="Normal"/>
    <w:autoRedefine/>
    <w:uiPriority w:val="39"/>
    <w:unhideWhenUsed/>
    <w:rsid w:val="00A27634"/>
    <w:pPr>
      <w:ind w:left="1100"/>
    </w:pPr>
    <w:rPr>
      <w:sz w:val="18"/>
      <w:szCs w:val="18"/>
    </w:rPr>
  </w:style>
  <w:style w:type="paragraph" w:styleId="TOC7">
    <w:name w:val="toc 7"/>
    <w:basedOn w:val="Normal"/>
    <w:next w:val="Normal"/>
    <w:autoRedefine/>
    <w:uiPriority w:val="39"/>
    <w:unhideWhenUsed/>
    <w:rsid w:val="00A27634"/>
    <w:pPr>
      <w:ind w:left="1320"/>
    </w:pPr>
    <w:rPr>
      <w:sz w:val="18"/>
      <w:szCs w:val="18"/>
    </w:rPr>
  </w:style>
  <w:style w:type="paragraph" w:styleId="TOC8">
    <w:name w:val="toc 8"/>
    <w:basedOn w:val="Normal"/>
    <w:next w:val="Normal"/>
    <w:autoRedefine/>
    <w:uiPriority w:val="39"/>
    <w:unhideWhenUsed/>
    <w:rsid w:val="00A27634"/>
    <w:pPr>
      <w:ind w:left="1540"/>
    </w:pPr>
    <w:rPr>
      <w:sz w:val="18"/>
      <w:szCs w:val="18"/>
    </w:rPr>
  </w:style>
  <w:style w:type="paragraph" w:styleId="TOC9">
    <w:name w:val="toc 9"/>
    <w:basedOn w:val="Normal"/>
    <w:next w:val="Normal"/>
    <w:autoRedefine/>
    <w:uiPriority w:val="39"/>
    <w:unhideWhenUsed/>
    <w:rsid w:val="00A27634"/>
    <w:pPr>
      <w:ind w:left="1760"/>
    </w:pPr>
    <w:rPr>
      <w:sz w:val="18"/>
      <w:szCs w:val="18"/>
    </w:rPr>
  </w:style>
  <w:style w:type="paragraph" w:styleId="Revision">
    <w:name w:val="Revision"/>
    <w:hidden/>
    <w:uiPriority w:val="99"/>
    <w:semiHidden/>
    <w:rsid w:val="00A27634"/>
  </w:style>
  <w:style w:type="character" w:customStyle="1" w:styleId="citationtext">
    <w:name w:val="citation_text"/>
    <w:basedOn w:val="DefaultParagraphFont"/>
    <w:rsid w:val="00A27634"/>
  </w:style>
  <w:style w:type="table" w:styleId="TableGrid">
    <w:name w:val="Table Grid"/>
    <w:basedOn w:val="TableNormal"/>
    <w:uiPriority w:val="59"/>
    <w:rsid w:val="00DF16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C0435E"/>
    <w:rPr>
      <w:rFonts w:ascii="Calibri" w:eastAsiaTheme="minorHAnsi" w:hAnsi="Calibri" w:cs="Calibri"/>
      <w:noProof/>
    </w:rPr>
  </w:style>
  <w:style w:type="character" w:customStyle="1" w:styleId="EndNoteBibliographyChar">
    <w:name w:val="EndNote Bibliography Char"/>
    <w:basedOn w:val="DefaultParagraphFont"/>
    <w:link w:val="EndNoteBibliography"/>
    <w:rsid w:val="00C0435E"/>
    <w:rPr>
      <w:rFonts w:ascii="Calibri" w:eastAsiaTheme="minorHAnsi" w:hAnsi="Calibri" w:cs="Calibri"/>
      <w:noProof/>
    </w:rPr>
  </w:style>
  <w:style w:type="character" w:customStyle="1" w:styleId="fontstyle01">
    <w:name w:val="fontstyle01"/>
    <w:basedOn w:val="DefaultParagraphFont"/>
    <w:rsid w:val="003C49C9"/>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3C49C9"/>
    <w:rPr>
      <w:rFonts w:ascii="Calibri-Italic" w:hAnsi="Calibri-Italic" w:hint="default"/>
      <w:b w:val="0"/>
      <w:bCs w:val="0"/>
      <w:i/>
      <w:iCs/>
      <w:color w:val="000000"/>
      <w:sz w:val="22"/>
      <w:szCs w:val="22"/>
    </w:rPr>
  </w:style>
  <w:style w:type="paragraph" w:customStyle="1" w:styleId="EndNoteBibliographyTitle">
    <w:name w:val="EndNote Bibliography Title"/>
    <w:basedOn w:val="Normal"/>
    <w:link w:val="EndNoteBibliographyTitleChar"/>
    <w:rsid w:val="0020456D"/>
    <w:pPr>
      <w:jc w:val="center"/>
    </w:pPr>
    <w:rPr>
      <w:rFonts w:ascii="Calibri" w:hAnsi="Calibri" w:cs="Calibri"/>
      <w:noProof/>
    </w:rPr>
  </w:style>
  <w:style w:type="character" w:customStyle="1" w:styleId="BodyChar">
    <w:name w:val="Body Char"/>
    <w:basedOn w:val="DefaultParagraphFont"/>
    <w:link w:val="Body"/>
    <w:uiPriority w:val="99"/>
    <w:rsid w:val="0020456D"/>
    <w:rPr>
      <w:rFonts w:ascii="Calibri" w:eastAsia="Calibri" w:hAnsi="Calibri" w:cs="Calibri"/>
      <w:color w:val="000000"/>
      <w:u w:color="000000"/>
    </w:rPr>
  </w:style>
  <w:style w:type="character" w:customStyle="1" w:styleId="EndNoteBibliographyTitleChar">
    <w:name w:val="EndNote Bibliography Title Char"/>
    <w:basedOn w:val="BodyChar"/>
    <w:link w:val="EndNoteBibliographyTitle"/>
    <w:rsid w:val="0020456D"/>
    <w:rPr>
      <w:rFonts w:ascii="Calibri" w:eastAsia="Calibri" w:hAnsi="Calibri" w:cs="Calibri"/>
      <w:noProof/>
      <w:color w:val="000000"/>
      <w:u w:color="000000"/>
    </w:rPr>
  </w:style>
  <w:style w:type="character" w:styleId="UnresolvedMention">
    <w:name w:val="Unresolved Mention"/>
    <w:basedOn w:val="DefaultParagraphFont"/>
    <w:uiPriority w:val="99"/>
    <w:semiHidden/>
    <w:unhideWhenUsed/>
    <w:rsid w:val="0020456D"/>
    <w:rPr>
      <w:color w:val="808080"/>
      <w:shd w:val="clear" w:color="auto" w:fill="E6E6E6"/>
    </w:rPr>
  </w:style>
  <w:style w:type="character" w:styleId="FollowedHyperlink">
    <w:name w:val="FollowedHyperlink"/>
    <w:basedOn w:val="DefaultParagraphFont"/>
    <w:uiPriority w:val="99"/>
    <w:semiHidden/>
    <w:unhideWhenUsed/>
    <w:rsid w:val="00D36868"/>
    <w:rPr>
      <w:color w:val="800080" w:themeColor="followedHyperlink"/>
      <w:u w:val="single"/>
    </w:rPr>
  </w:style>
  <w:style w:type="table" w:styleId="TableGridLight">
    <w:name w:val="Grid Table Light"/>
    <w:basedOn w:val="TableNormal"/>
    <w:uiPriority w:val="40"/>
    <w:rsid w:val="00692B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692B8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itation">
    <w:name w:val="citation"/>
    <w:basedOn w:val="Normal"/>
    <w:rsid w:val="00D80DFB"/>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157093">
      <w:bodyDiv w:val="1"/>
      <w:marLeft w:val="0"/>
      <w:marRight w:val="0"/>
      <w:marTop w:val="0"/>
      <w:marBottom w:val="0"/>
      <w:divBdr>
        <w:top w:val="none" w:sz="0" w:space="0" w:color="auto"/>
        <w:left w:val="none" w:sz="0" w:space="0" w:color="auto"/>
        <w:bottom w:val="none" w:sz="0" w:space="0" w:color="auto"/>
        <w:right w:val="none" w:sz="0" w:space="0" w:color="auto"/>
      </w:divBdr>
    </w:div>
    <w:div w:id="162085951">
      <w:bodyDiv w:val="1"/>
      <w:marLeft w:val="0"/>
      <w:marRight w:val="0"/>
      <w:marTop w:val="0"/>
      <w:marBottom w:val="0"/>
      <w:divBdr>
        <w:top w:val="none" w:sz="0" w:space="0" w:color="auto"/>
        <w:left w:val="none" w:sz="0" w:space="0" w:color="auto"/>
        <w:bottom w:val="none" w:sz="0" w:space="0" w:color="auto"/>
        <w:right w:val="none" w:sz="0" w:space="0" w:color="auto"/>
      </w:divBdr>
    </w:div>
    <w:div w:id="239826633">
      <w:bodyDiv w:val="1"/>
      <w:marLeft w:val="0"/>
      <w:marRight w:val="0"/>
      <w:marTop w:val="0"/>
      <w:marBottom w:val="0"/>
      <w:divBdr>
        <w:top w:val="none" w:sz="0" w:space="0" w:color="auto"/>
        <w:left w:val="none" w:sz="0" w:space="0" w:color="auto"/>
        <w:bottom w:val="none" w:sz="0" w:space="0" w:color="auto"/>
        <w:right w:val="none" w:sz="0" w:space="0" w:color="auto"/>
      </w:divBdr>
    </w:div>
    <w:div w:id="259030082">
      <w:bodyDiv w:val="1"/>
      <w:marLeft w:val="0"/>
      <w:marRight w:val="0"/>
      <w:marTop w:val="0"/>
      <w:marBottom w:val="0"/>
      <w:divBdr>
        <w:top w:val="none" w:sz="0" w:space="0" w:color="auto"/>
        <w:left w:val="none" w:sz="0" w:space="0" w:color="auto"/>
        <w:bottom w:val="none" w:sz="0" w:space="0" w:color="auto"/>
        <w:right w:val="none" w:sz="0" w:space="0" w:color="auto"/>
      </w:divBdr>
    </w:div>
    <w:div w:id="304047364">
      <w:bodyDiv w:val="1"/>
      <w:marLeft w:val="0"/>
      <w:marRight w:val="0"/>
      <w:marTop w:val="0"/>
      <w:marBottom w:val="0"/>
      <w:divBdr>
        <w:top w:val="none" w:sz="0" w:space="0" w:color="auto"/>
        <w:left w:val="none" w:sz="0" w:space="0" w:color="auto"/>
        <w:bottom w:val="none" w:sz="0" w:space="0" w:color="auto"/>
        <w:right w:val="none" w:sz="0" w:space="0" w:color="auto"/>
      </w:divBdr>
    </w:div>
    <w:div w:id="311103202">
      <w:bodyDiv w:val="1"/>
      <w:marLeft w:val="0"/>
      <w:marRight w:val="0"/>
      <w:marTop w:val="0"/>
      <w:marBottom w:val="0"/>
      <w:divBdr>
        <w:top w:val="none" w:sz="0" w:space="0" w:color="auto"/>
        <w:left w:val="none" w:sz="0" w:space="0" w:color="auto"/>
        <w:bottom w:val="none" w:sz="0" w:space="0" w:color="auto"/>
        <w:right w:val="none" w:sz="0" w:space="0" w:color="auto"/>
      </w:divBdr>
    </w:div>
    <w:div w:id="466120021">
      <w:bodyDiv w:val="1"/>
      <w:marLeft w:val="0"/>
      <w:marRight w:val="0"/>
      <w:marTop w:val="0"/>
      <w:marBottom w:val="0"/>
      <w:divBdr>
        <w:top w:val="none" w:sz="0" w:space="0" w:color="auto"/>
        <w:left w:val="none" w:sz="0" w:space="0" w:color="auto"/>
        <w:bottom w:val="none" w:sz="0" w:space="0" w:color="auto"/>
        <w:right w:val="none" w:sz="0" w:space="0" w:color="auto"/>
      </w:divBdr>
    </w:div>
    <w:div w:id="554002607">
      <w:bodyDiv w:val="1"/>
      <w:marLeft w:val="0"/>
      <w:marRight w:val="0"/>
      <w:marTop w:val="0"/>
      <w:marBottom w:val="0"/>
      <w:divBdr>
        <w:top w:val="none" w:sz="0" w:space="0" w:color="auto"/>
        <w:left w:val="none" w:sz="0" w:space="0" w:color="auto"/>
        <w:bottom w:val="none" w:sz="0" w:space="0" w:color="auto"/>
        <w:right w:val="none" w:sz="0" w:space="0" w:color="auto"/>
      </w:divBdr>
    </w:div>
    <w:div w:id="562519561">
      <w:bodyDiv w:val="1"/>
      <w:marLeft w:val="0"/>
      <w:marRight w:val="0"/>
      <w:marTop w:val="0"/>
      <w:marBottom w:val="0"/>
      <w:divBdr>
        <w:top w:val="none" w:sz="0" w:space="0" w:color="auto"/>
        <w:left w:val="none" w:sz="0" w:space="0" w:color="auto"/>
        <w:bottom w:val="none" w:sz="0" w:space="0" w:color="auto"/>
        <w:right w:val="none" w:sz="0" w:space="0" w:color="auto"/>
      </w:divBdr>
    </w:div>
    <w:div w:id="572618409">
      <w:bodyDiv w:val="1"/>
      <w:marLeft w:val="0"/>
      <w:marRight w:val="0"/>
      <w:marTop w:val="0"/>
      <w:marBottom w:val="0"/>
      <w:divBdr>
        <w:top w:val="none" w:sz="0" w:space="0" w:color="auto"/>
        <w:left w:val="none" w:sz="0" w:space="0" w:color="auto"/>
        <w:bottom w:val="none" w:sz="0" w:space="0" w:color="auto"/>
        <w:right w:val="none" w:sz="0" w:space="0" w:color="auto"/>
      </w:divBdr>
    </w:div>
    <w:div w:id="657266986">
      <w:bodyDiv w:val="1"/>
      <w:marLeft w:val="0"/>
      <w:marRight w:val="0"/>
      <w:marTop w:val="0"/>
      <w:marBottom w:val="0"/>
      <w:divBdr>
        <w:top w:val="none" w:sz="0" w:space="0" w:color="auto"/>
        <w:left w:val="none" w:sz="0" w:space="0" w:color="auto"/>
        <w:bottom w:val="none" w:sz="0" w:space="0" w:color="auto"/>
        <w:right w:val="none" w:sz="0" w:space="0" w:color="auto"/>
      </w:divBdr>
    </w:div>
    <w:div w:id="677730692">
      <w:bodyDiv w:val="1"/>
      <w:marLeft w:val="0"/>
      <w:marRight w:val="0"/>
      <w:marTop w:val="0"/>
      <w:marBottom w:val="0"/>
      <w:divBdr>
        <w:top w:val="none" w:sz="0" w:space="0" w:color="auto"/>
        <w:left w:val="none" w:sz="0" w:space="0" w:color="auto"/>
        <w:bottom w:val="none" w:sz="0" w:space="0" w:color="auto"/>
        <w:right w:val="none" w:sz="0" w:space="0" w:color="auto"/>
      </w:divBdr>
    </w:div>
    <w:div w:id="762847738">
      <w:bodyDiv w:val="1"/>
      <w:marLeft w:val="0"/>
      <w:marRight w:val="0"/>
      <w:marTop w:val="0"/>
      <w:marBottom w:val="0"/>
      <w:divBdr>
        <w:top w:val="none" w:sz="0" w:space="0" w:color="auto"/>
        <w:left w:val="none" w:sz="0" w:space="0" w:color="auto"/>
        <w:bottom w:val="none" w:sz="0" w:space="0" w:color="auto"/>
        <w:right w:val="none" w:sz="0" w:space="0" w:color="auto"/>
      </w:divBdr>
    </w:div>
    <w:div w:id="769010863">
      <w:bodyDiv w:val="1"/>
      <w:marLeft w:val="0"/>
      <w:marRight w:val="0"/>
      <w:marTop w:val="0"/>
      <w:marBottom w:val="0"/>
      <w:divBdr>
        <w:top w:val="none" w:sz="0" w:space="0" w:color="auto"/>
        <w:left w:val="none" w:sz="0" w:space="0" w:color="auto"/>
        <w:bottom w:val="none" w:sz="0" w:space="0" w:color="auto"/>
        <w:right w:val="none" w:sz="0" w:space="0" w:color="auto"/>
      </w:divBdr>
    </w:div>
    <w:div w:id="807548022">
      <w:bodyDiv w:val="1"/>
      <w:marLeft w:val="0"/>
      <w:marRight w:val="0"/>
      <w:marTop w:val="0"/>
      <w:marBottom w:val="0"/>
      <w:divBdr>
        <w:top w:val="none" w:sz="0" w:space="0" w:color="auto"/>
        <w:left w:val="none" w:sz="0" w:space="0" w:color="auto"/>
        <w:bottom w:val="none" w:sz="0" w:space="0" w:color="auto"/>
        <w:right w:val="none" w:sz="0" w:space="0" w:color="auto"/>
      </w:divBdr>
    </w:div>
    <w:div w:id="861672413">
      <w:bodyDiv w:val="1"/>
      <w:marLeft w:val="0"/>
      <w:marRight w:val="0"/>
      <w:marTop w:val="0"/>
      <w:marBottom w:val="0"/>
      <w:divBdr>
        <w:top w:val="none" w:sz="0" w:space="0" w:color="auto"/>
        <w:left w:val="none" w:sz="0" w:space="0" w:color="auto"/>
        <w:bottom w:val="none" w:sz="0" w:space="0" w:color="auto"/>
        <w:right w:val="none" w:sz="0" w:space="0" w:color="auto"/>
      </w:divBdr>
    </w:div>
    <w:div w:id="904560233">
      <w:bodyDiv w:val="1"/>
      <w:marLeft w:val="0"/>
      <w:marRight w:val="0"/>
      <w:marTop w:val="0"/>
      <w:marBottom w:val="0"/>
      <w:divBdr>
        <w:top w:val="none" w:sz="0" w:space="0" w:color="auto"/>
        <w:left w:val="none" w:sz="0" w:space="0" w:color="auto"/>
        <w:bottom w:val="none" w:sz="0" w:space="0" w:color="auto"/>
        <w:right w:val="none" w:sz="0" w:space="0" w:color="auto"/>
      </w:divBdr>
    </w:div>
    <w:div w:id="911310718">
      <w:bodyDiv w:val="1"/>
      <w:marLeft w:val="0"/>
      <w:marRight w:val="0"/>
      <w:marTop w:val="0"/>
      <w:marBottom w:val="0"/>
      <w:divBdr>
        <w:top w:val="none" w:sz="0" w:space="0" w:color="auto"/>
        <w:left w:val="none" w:sz="0" w:space="0" w:color="auto"/>
        <w:bottom w:val="none" w:sz="0" w:space="0" w:color="auto"/>
        <w:right w:val="none" w:sz="0" w:space="0" w:color="auto"/>
      </w:divBdr>
    </w:div>
    <w:div w:id="1009481991">
      <w:bodyDiv w:val="1"/>
      <w:marLeft w:val="0"/>
      <w:marRight w:val="0"/>
      <w:marTop w:val="0"/>
      <w:marBottom w:val="0"/>
      <w:divBdr>
        <w:top w:val="none" w:sz="0" w:space="0" w:color="auto"/>
        <w:left w:val="none" w:sz="0" w:space="0" w:color="auto"/>
        <w:bottom w:val="none" w:sz="0" w:space="0" w:color="auto"/>
        <w:right w:val="none" w:sz="0" w:space="0" w:color="auto"/>
      </w:divBdr>
    </w:div>
    <w:div w:id="1051421254">
      <w:bodyDiv w:val="1"/>
      <w:marLeft w:val="0"/>
      <w:marRight w:val="0"/>
      <w:marTop w:val="0"/>
      <w:marBottom w:val="0"/>
      <w:divBdr>
        <w:top w:val="none" w:sz="0" w:space="0" w:color="auto"/>
        <w:left w:val="none" w:sz="0" w:space="0" w:color="auto"/>
        <w:bottom w:val="none" w:sz="0" w:space="0" w:color="auto"/>
        <w:right w:val="none" w:sz="0" w:space="0" w:color="auto"/>
      </w:divBdr>
    </w:div>
    <w:div w:id="1056123468">
      <w:bodyDiv w:val="1"/>
      <w:marLeft w:val="0"/>
      <w:marRight w:val="0"/>
      <w:marTop w:val="0"/>
      <w:marBottom w:val="0"/>
      <w:divBdr>
        <w:top w:val="none" w:sz="0" w:space="0" w:color="auto"/>
        <w:left w:val="none" w:sz="0" w:space="0" w:color="auto"/>
        <w:bottom w:val="none" w:sz="0" w:space="0" w:color="auto"/>
        <w:right w:val="none" w:sz="0" w:space="0" w:color="auto"/>
      </w:divBdr>
    </w:div>
    <w:div w:id="1064260090">
      <w:bodyDiv w:val="1"/>
      <w:marLeft w:val="0"/>
      <w:marRight w:val="0"/>
      <w:marTop w:val="0"/>
      <w:marBottom w:val="0"/>
      <w:divBdr>
        <w:top w:val="none" w:sz="0" w:space="0" w:color="auto"/>
        <w:left w:val="none" w:sz="0" w:space="0" w:color="auto"/>
        <w:bottom w:val="none" w:sz="0" w:space="0" w:color="auto"/>
        <w:right w:val="none" w:sz="0" w:space="0" w:color="auto"/>
      </w:divBdr>
    </w:div>
    <w:div w:id="1112476535">
      <w:bodyDiv w:val="1"/>
      <w:marLeft w:val="0"/>
      <w:marRight w:val="0"/>
      <w:marTop w:val="0"/>
      <w:marBottom w:val="0"/>
      <w:divBdr>
        <w:top w:val="none" w:sz="0" w:space="0" w:color="auto"/>
        <w:left w:val="none" w:sz="0" w:space="0" w:color="auto"/>
        <w:bottom w:val="none" w:sz="0" w:space="0" w:color="auto"/>
        <w:right w:val="none" w:sz="0" w:space="0" w:color="auto"/>
      </w:divBdr>
    </w:div>
    <w:div w:id="1280381718">
      <w:bodyDiv w:val="1"/>
      <w:marLeft w:val="0"/>
      <w:marRight w:val="0"/>
      <w:marTop w:val="0"/>
      <w:marBottom w:val="0"/>
      <w:divBdr>
        <w:top w:val="none" w:sz="0" w:space="0" w:color="auto"/>
        <w:left w:val="none" w:sz="0" w:space="0" w:color="auto"/>
        <w:bottom w:val="none" w:sz="0" w:space="0" w:color="auto"/>
        <w:right w:val="none" w:sz="0" w:space="0" w:color="auto"/>
      </w:divBdr>
    </w:div>
    <w:div w:id="1325477627">
      <w:bodyDiv w:val="1"/>
      <w:marLeft w:val="0"/>
      <w:marRight w:val="0"/>
      <w:marTop w:val="0"/>
      <w:marBottom w:val="0"/>
      <w:divBdr>
        <w:top w:val="none" w:sz="0" w:space="0" w:color="auto"/>
        <w:left w:val="none" w:sz="0" w:space="0" w:color="auto"/>
        <w:bottom w:val="none" w:sz="0" w:space="0" w:color="auto"/>
        <w:right w:val="none" w:sz="0" w:space="0" w:color="auto"/>
      </w:divBdr>
    </w:div>
    <w:div w:id="1329482447">
      <w:bodyDiv w:val="1"/>
      <w:marLeft w:val="0"/>
      <w:marRight w:val="0"/>
      <w:marTop w:val="0"/>
      <w:marBottom w:val="0"/>
      <w:divBdr>
        <w:top w:val="none" w:sz="0" w:space="0" w:color="auto"/>
        <w:left w:val="none" w:sz="0" w:space="0" w:color="auto"/>
        <w:bottom w:val="none" w:sz="0" w:space="0" w:color="auto"/>
        <w:right w:val="none" w:sz="0" w:space="0" w:color="auto"/>
      </w:divBdr>
    </w:div>
    <w:div w:id="1341616885">
      <w:bodyDiv w:val="1"/>
      <w:marLeft w:val="0"/>
      <w:marRight w:val="0"/>
      <w:marTop w:val="0"/>
      <w:marBottom w:val="0"/>
      <w:divBdr>
        <w:top w:val="none" w:sz="0" w:space="0" w:color="auto"/>
        <w:left w:val="none" w:sz="0" w:space="0" w:color="auto"/>
        <w:bottom w:val="none" w:sz="0" w:space="0" w:color="auto"/>
        <w:right w:val="none" w:sz="0" w:space="0" w:color="auto"/>
      </w:divBdr>
    </w:div>
    <w:div w:id="1351102420">
      <w:bodyDiv w:val="1"/>
      <w:marLeft w:val="0"/>
      <w:marRight w:val="0"/>
      <w:marTop w:val="0"/>
      <w:marBottom w:val="0"/>
      <w:divBdr>
        <w:top w:val="none" w:sz="0" w:space="0" w:color="auto"/>
        <w:left w:val="none" w:sz="0" w:space="0" w:color="auto"/>
        <w:bottom w:val="none" w:sz="0" w:space="0" w:color="auto"/>
        <w:right w:val="none" w:sz="0" w:space="0" w:color="auto"/>
      </w:divBdr>
    </w:div>
    <w:div w:id="1363281397">
      <w:bodyDiv w:val="1"/>
      <w:marLeft w:val="0"/>
      <w:marRight w:val="0"/>
      <w:marTop w:val="0"/>
      <w:marBottom w:val="0"/>
      <w:divBdr>
        <w:top w:val="none" w:sz="0" w:space="0" w:color="auto"/>
        <w:left w:val="none" w:sz="0" w:space="0" w:color="auto"/>
        <w:bottom w:val="none" w:sz="0" w:space="0" w:color="auto"/>
        <w:right w:val="none" w:sz="0" w:space="0" w:color="auto"/>
      </w:divBdr>
    </w:div>
    <w:div w:id="1399938887">
      <w:bodyDiv w:val="1"/>
      <w:marLeft w:val="0"/>
      <w:marRight w:val="0"/>
      <w:marTop w:val="0"/>
      <w:marBottom w:val="0"/>
      <w:divBdr>
        <w:top w:val="none" w:sz="0" w:space="0" w:color="auto"/>
        <w:left w:val="none" w:sz="0" w:space="0" w:color="auto"/>
        <w:bottom w:val="none" w:sz="0" w:space="0" w:color="auto"/>
        <w:right w:val="none" w:sz="0" w:space="0" w:color="auto"/>
      </w:divBdr>
    </w:div>
    <w:div w:id="1516189372">
      <w:bodyDiv w:val="1"/>
      <w:marLeft w:val="0"/>
      <w:marRight w:val="0"/>
      <w:marTop w:val="0"/>
      <w:marBottom w:val="0"/>
      <w:divBdr>
        <w:top w:val="none" w:sz="0" w:space="0" w:color="auto"/>
        <w:left w:val="none" w:sz="0" w:space="0" w:color="auto"/>
        <w:bottom w:val="none" w:sz="0" w:space="0" w:color="auto"/>
        <w:right w:val="none" w:sz="0" w:space="0" w:color="auto"/>
      </w:divBdr>
    </w:div>
    <w:div w:id="1620792344">
      <w:bodyDiv w:val="1"/>
      <w:marLeft w:val="0"/>
      <w:marRight w:val="0"/>
      <w:marTop w:val="0"/>
      <w:marBottom w:val="0"/>
      <w:divBdr>
        <w:top w:val="none" w:sz="0" w:space="0" w:color="auto"/>
        <w:left w:val="none" w:sz="0" w:space="0" w:color="auto"/>
        <w:bottom w:val="none" w:sz="0" w:space="0" w:color="auto"/>
        <w:right w:val="none" w:sz="0" w:space="0" w:color="auto"/>
      </w:divBdr>
    </w:div>
    <w:div w:id="1623925235">
      <w:bodyDiv w:val="1"/>
      <w:marLeft w:val="0"/>
      <w:marRight w:val="0"/>
      <w:marTop w:val="0"/>
      <w:marBottom w:val="0"/>
      <w:divBdr>
        <w:top w:val="none" w:sz="0" w:space="0" w:color="auto"/>
        <w:left w:val="none" w:sz="0" w:space="0" w:color="auto"/>
        <w:bottom w:val="none" w:sz="0" w:space="0" w:color="auto"/>
        <w:right w:val="none" w:sz="0" w:space="0" w:color="auto"/>
      </w:divBdr>
    </w:div>
    <w:div w:id="1636066067">
      <w:bodyDiv w:val="1"/>
      <w:marLeft w:val="0"/>
      <w:marRight w:val="0"/>
      <w:marTop w:val="0"/>
      <w:marBottom w:val="0"/>
      <w:divBdr>
        <w:top w:val="none" w:sz="0" w:space="0" w:color="auto"/>
        <w:left w:val="none" w:sz="0" w:space="0" w:color="auto"/>
        <w:bottom w:val="none" w:sz="0" w:space="0" w:color="auto"/>
        <w:right w:val="none" w:sz="0" w:space="0" w:color="auto"/>
      </w:divBdr>
    </w:div>
    <w:div w:id="1933850455">
      <w:bodyDiv w:val="1"/>
      <w:marLeft w:val="0"/>
      <w:marRight w:val="0"/>
      <w:marTop w:val="0"/>
      <w:marBottom w:val="0"/>
      <w:divBdr>
        <w:top w:val="none" w:sz="0" w:space="0" w:color="auto"/>
        <w:left w:val="none" w:sz="0" w:space="0" w:color="auto"/>
        <w:bottom w:val="none" w:sz="0" w:space="0" w:color="auto"/>
        <w:right w:val="none" w:sz="0" w:space="0" w:color="auto"/>
      </w:divBdr>
    </w:div>
    <w:div w:id="2028561412">
      <w:bodyDiv w:val="1"/>
      <w:marLeft w:val="0"/>
      <w:marRight w:val="0"/>
      <w:marTop w:val="0"/>
      <w:marBottom w:val="0"/>
      <w:divBdr>
        <w:top w:val="none" w:sz="0" w:space="0" w:color="auto"/>
        <w:left w:val="none" w:sz="0" w:space="0" w:color="auto"/>
        <w:bottom w:val="none" w:sz="0" w:space="0" w:color="auto"/>
        <w:right w:val="none" w:sz="0" w:space="0" w:color="auto"/>
      </w:divBdr>
    </w:div>
    <w:div w:id="2028945627">
      <w:bodyDiv w:val="1"/>
      <w:marLeft w:val="0"/>
      <w:marRight w:val="0"/>
      <w:marTop w:val="0"/>
      <w:marBottom w:val="0"/>
      <w:divBdr>
        <w:top w:val="none" w:sz="0" w:space="0" w:color="auto"/>
        <w:left w:val="none" w:sz="0" w:space="0" w:color="auto"/>
        <w:bottom w:val="none" w:sz="0" w:space="0" w:color="auto"/>
        <w:right w:val="none" w:sz="0" w:space="0" w:color="auto"/>
      </w:divBdr>
    </w:div>
    <w:div w:id="2054040907">
      <w:bodyDiv w:val="1"/>
      <w:marLeft w:val="0"/>
      <w:marRight w:val="0"/>
      <w:marTop w:val="0"/>
      <w:marBottom w:val="0"/>
      <w:divBdr>
        <w:top w:val="none" w:sz="0" w:space="0" w:color="auto"/>
        <w:left w:val="none" w:sz="0" w:space="0" w:color="auto"/>
        <w:bottom w:val="none" w:sz="0" w:space="0" w:color="auto"/>
        <w:right w:val="none" w:sz="0" w:space="0" w:color="auto"/>
      </w:divBdr>
    </w:div>
    <w:div w:id="2055733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microsoft.com/office/2016/09/relationships/commentsIds" Target="commentsIds.xml"/><Relationship Id="rId42" Type="http://schemas.openxmlformats.org/officeDocument/2006/relationships/image" Target="media/image26.emf"/><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hyperlink" Target="http://lme4.r-forge.r-project.org" TargetMode="External"/><Relationship Id="rId89" Type="http://schemas.openxmlformats.org/officeDocument/2006/relationships/hyperlink" Target="http://dx.doi.org/10.1007/s10641-013-0168-9"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comments" Target="comments.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emf"/><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jpeg"/><Relationship Id="rId87" Type="http://schemas.openxmlformats.org/officeDocument/2006/relationships/hyperlink" Target="https://doi.org/10.15447/sfews.2019v17iss5"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emf"/><Relationship Id="rId90"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19.png"/><Relationship Id="rId43" Type="http://schemas.openxmlformats.org/officeDocument/2006/relationships/image" Target="media/image27.emf"/><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yperlink" Target="https://cran.r-project.org/package=indicspecies"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gif"/><Relationship Id="rId33" Type="http://schemas.microsoft.com/office/2011/relationships/commentsExtended" Target="commentsExtended.xml"/><Relationship Id="rId38" Type="http://schemas.openxmlformats.org/officeDocument/2006/relationships/image" Target="media/image22.emf"/><Relationship Id="rId46" Type="http://schemas.openxmlformats.org/officeDocument/2006/relationships/image" Target="media/image30.emf"/><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emf"/><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github.com/lme4/lme4/" TargetMode="External"/><Relationship Id="rId88" Type="http://schemas.openxmlformats.org/officeDocument/2006/relationships/hyperlink" Target="http://dx.doi.org/10.1016/S0925-8574(00)00082-3" TargetMode="Externa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3.emf"/><Relationship Id="rId57" Type="http://schemas.openxmlformats.org/officeDocument/2006/relationships/image" Target="media/image41.jp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8.emf"/><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emf"/><Relationship Id="rId86" Type="http://schemas.openxmlformats.org/officeDocument/2006/relationships/hyperlink" Target="http://dx.doi.org/10.1016/j.jembe.2015.08.005" TargetMode="Externa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EEE038-62FD-42ED-ABD1-B1B62A3D4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83</Pages>
  <Words>38470</Words>
  <Characters>219284</Characters>
  <Application>Microsoft Office Word</Application>
  <DocSecurity>0</DocSecurity>
  <Lines>1827</Lines>
  <Paragraphs>514</Paragraphs>
  <ScaleCrop>false</ScaleCrop>
  <HeadingPairs>
    <vt:vector size="2" baseType="variant">
      <vt:variant>
        <vt:lpstr>Title</vt:lpstr>
      </vt:variant>
      <vt:variant>
        <vt:i4>1</vt:i4>
      </vt:variant>
    </vt:vector>
  </HeadingPairs>
  <TitlesOfParts>
    <vt:vector size="1" baseType="lpstr">
      <vt:lpstr/>
    </vt:vector>
  </TitlesOfParts>
  <Company>California Department of Fish and Wildlife</Company>
  <LinksUpToDate>false</LinksUpToDate>
  <CharactersWithSpaces>257240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Hartman, Rosemary@Wildlife</dc:creator>
  <cp:keywords/>
  <dc:description/>
  <cp:lastModifiedBy>Hartman, Rosemary@DWR</cp:lastModifiedBy>
  <cp:revision>4</cp:revision>
  <cp:lastPrinted>2016-06-01T15:53:00Z</cp:lastPrinted>
  <dcterms:created xsi:type="dcterms:W3CDTF">2019-07-26T03:21:00Z</dcterms:created>
  <dcterms:modified xsi:type="dcterms:W3CDTF">2019-07-26T03:25:00Z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e685f86-ed8d-482b-be3a-2b7af73f9b7f_Enabled">
    <vt:lpwstr>True</vt:lpwstr>
  </property>
  <property fmtid="{D5CDD505-2E9C-101B-9397-08002B2CF9AE}" pid="3" name="MSIP_Label_6e685f86-ed8d-482b-be3a-2b7af73f9b7f_SiteId">
    <vt:lpwstr>4b633c25-efbf-4006-9f15-07442ba7aa0b</vt:lpwstr>
  </property>
  <property fmtid="{D5CDD505-2E9C-101B-9397-08002B2CF9AE}" pid="4" name="MSIP_Label_6e685f86-ed8d-482b-be3a-2b7af73f9b7f_Owner">
    <vt:lpwstr>Rosemary.Hartman@wildlife.ca.gov</vt:lpwstr>
  </property>
  <property fmtid="{D5CDD505-2E9C-101B-9397-08002B2CF9AE}" pid="5" name="MSIP_Label_6e685f86-ed8d-482b-be3a-2b7af73f9b7f_SetDate">
    <vt:lpwstr>2018-12-26T23:44:39.5484220Z</vt:lpwstr>
  </property>
  <property fmtid="{D5CDD505-2E9C-101B-9397-08002B2CF9AE}" pid="6" name="MSIP_Label_6e685f86-ed8d-482b-be3a-2b7af73f9b7f_Name">
    <vt:lpwstr>General</vt:lpwstr>
  </property>
  <property fmtid="{D5CDD505-2E9C-101B-9397-08002B2CF9AE}" pid="7" name="MSIP_Label_6e685f86-ed8d-482b-be3a-2b7af73f9b7f_Application">
    <vt:lpwstr>Microsoft Azure Information Protection</vt:lpwstr>
  </property>
  <property fmtid="{D5CDD505-2E9C-101B-9397-08002B2CF9AE}" pid="8" name="MSIP_Label_6e685f86-ed8d-482b-be3a-2b7af73f9b7f_Extended_MSFT_Method">
    <vt:lpwstr>Automatic</vt:lpwstr>
  </property>
  <property fmtid="{D5CDD505-2E9C-101B-9397-08002B2CF9AE}" pid="9" name="Sensitivity">
    <vt:lpwstr>General</vt:lpwstr>
  </property>
</Properties>
</file>